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42725" w14:textId="3EE63E40" w:rsidR="00CA471C" w:rsidRPr="00266895" w:rsidRDefault="000319E7" w:rsidP="00E20311">
      <w:pPr>
        <w:spacing w:before="60" w:after="60" w:line="360" w:lineRule="auto"/>
        <w:rPr>
          <w:rFonts w:ascii="Times New Roman" w:eastAsia="Times New Roman" w:hAnsi="Times New Roman" w:cs="Times New Roman"/>
          <w:b/>
          <w:sz w:val="24"/>
          <w:szCs w:val="24"/>
        </w:rPr>
      </w:pPr>
      <w:r w:rsidRPr="00266895">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sidRPr="00266895">
        <w:rPr>
          <w:rFonts w:ascii="Times New Roman" w:eastAsia="Times New Roman" w:hAnsi="Times New Roman" w:cs="Times New Roman"/>
          <w:b/>
          <w:sz w:val="24"/>
          <w:szCs w:val="24"/>
          <w:lang w:val="en-US"/>
        </w:rPr>
        <w:t xml:space="preserve"> </w:t>
      </w:r>
      <w:r w:rsidR="005E422C" w:rsidRPr="00266895">
        <w:rPr>
          <w:rFonts w:ascii="Times New Roman" w:eastAsia="Times New Roman" w:hAnsi="Times New Roman" w:cs="Times New Roman"/>
          <w:b/>
          <w:sz w:val="24"/>
          <w:szCs w:val="24"/>
        </w:rPr>
        <w:t xml:space="preserve">    </w:t>
      </w:r>
    </w:p>
    <w:p w14:paraId="507EA20A" w14:textId="77777777" w:rsidR="00CA471C" w:rsidRPr="00266895" w:rsidRDefault="005E422C" w:rsidP="00E20311">
      <w:pPr>
        <w:spacing w:before="60" w:after="60" w:line="240" w:lineRule="auto"/>
        <w:jc w:val="center"/>
        <w:rPr>
          <w:rFonts w:ascii="Times New Roman" w:eastAsia="Times New Roman" w:hAnsi="Times New Roman" w:cs="Times New Roman"/>
          <w:b/>
          <w:sz w:val="28"/>
          <w:szCs w:val="28"/>
        </w:rPr>
      </w:pPr>
      <w:r w:rsidRPr="00266895">
        <w:rPr>
          <w:rFonts w:ascii="Times New Roman" w:eastAsia="Times New Roman" w:hAnsi="Times New Roman" w:cs="Times New Roman"/>
          <w:b/>
          <w:sz w:val="28"/>
          <w:szCs w:val="28"/>
        </w:rPr>
        <w:t>HỌC VIỆN CÔNG NGHỆ BƯU CHÍNH VIỄN THÔNG</w:t>
      </w:r>
    </w:p>
    <w:p w14:paraId="251B2D2E" w14:textId="77777777" w:rsidR="00CA471C" w:rsidRPr="00266895" w:rsidRDefault="005E422C" w:rsidP="00E20311">
      <w:pPr>
        <w:spacing w:before="60" w:after="60" w:line="240" w:lineRule="auto"/>
        <w:jc w:val="center"/>
        <w:rPr>
          <w:rFonts w:ascii="Times New Roman" w:eastAsia="Times New Roman" w:hAnsi="Times New Roman" w:cs="Times New Roman"/>
          <w:b/>
          <w:sz w:val="32"/>
          <w:szCs w:val="32"/>
        </w:rPr>
      </w:pPr>
      <w:r w:rsidRPr="00266895">
        <w:rPr>
          <w:rFonts w:ascii="Times New Roman" w:eastAsia="Times New Roman" w:hAnsi="Times New Roman" w:cs="Times New Roman"/>
          <w:b/>
          <w:sz w:val="32"/>
          <w:szCs w:val="32"/>
        </w:rPr>
        <w:t>KHOA CÔNG NGHỆ THÔNG TIN 1</w:t>
      </w:r>
    </w:p>
    <w:p w14:paraId="1EA1057F" w14:textId="77777777" w:rsidR="00CA471C" w:rsidRPr="00266895"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266895" w:rsidRDefault="005E422C" w:rsidP="00E20311">
      <w:pPr>
        <w:spacing w:before="60" w:after="60" w:line="240" w:lineRule="auto"/>
        <w:jc w:val="center"/>
        <w:rPr>
          <w:rFonts w:ascii="Times New Roman" w:eastAsia="Times New Roman" w:hAnsi="Times New Roman" w:cs="Times New Roman"/>
          <w:b/>
          <w:sz w:val="24"/>
          <w:szCs w:val="24"/>
        </w:rPr>
      </w:pPr>
      <w:r w:rsidRPr="00266895">
        <w:rPr>
          <w:rFonts w:ascii="Times New Roman" w:eastAsia="Times New Roman" w:hAnsi="Times New Roman" w:cs="Times New Roman"/>
          <w:sz w:val="24"/>
          <w:szCs w:val="24"/>
        </w:rPr>
        <w:t>-----🙞🙜</w:t>
      </w:r>
      <w:r w:rsidRPr="00266895">
        <w:rPr>
          <w:rFonts w:ascii="Segoe UI Symbol" w:eastAsia="Times New Roman" w:hAnsi="Segoe UI Symbol" w:cs="Segoe UI Symbol"/>
          <w:sz w:val="24"/>
          <w:szCs w:val="24"/>
        </w:rPr>
        <w:t>🕮🙞🙜</w:t>
      </w:r>
      <w:r w:rsidRPr="00266895">
        <w:rPr>
          <w:rFonts w:ascii="Times New Roman" w:eastAsia="Times New Roman" w:hAnsi="Times New Roman" w:cs="Times New Roman"/>
          <w:sz w:val="24"/>
          <w:szCs w:val="24"/>
        </w:rPr>
        <w:t>-----</w:t>
      </w:r>
    </w:p>
    <w:p w14:paraId="539C73EE" w14:textId="77777777" w:rsidR="00CA471C" w:rsidRPr="00266895"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266895">
        <w:rPr>
          <w:rFonts w:ascii="Times New Roman" w:eastAsia="Times New Roman" w:hAnsi="Times New Roman" w:cs="Times New Roman"/>
          <w:sz w:val="24"/>
          <w:szCs w:val="24"/>
        </w:rPr>
        <w:t xml:space="preserve">                                                        </w:t>
      </w:r>
      <w:r w:rsidRPr="00266895">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266895"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266895">
        <w:rPr>
          <w:rFonts w:ascii="Times New Roman" w:eastAsia="Times New Roman" w:hAnsi="Times New Roman" w:cs="Times New Roman"/>
          <w:b/>
          <w:sz w:val="36"/>
          <w:szCs w:val="36"/>
        </w:rPr>
        <w:t>ĐỒ ÁN</w:t>
      </w:r>
    </w:p>
    <w:p w14:paraId="2C5B5217"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266895">
        <w:rPr>
          <w:rFonts w:ascii="Times New Roman" w:eastAsia="Times New Roman" w:hAnsi="Times New Roman" w:cs="Times New Roman"/>
          <w:b/>
          <w:sz w:val="36"/>
          <w:szCs w:val="36"/>
        </w:rPr>
        <w:t>TỐT NGHIỆP ĐẠI HỌC</w:t>
      </w:r>
    </w:p>
    <w:p w14:paraId="4668FFCA" w14:textId="77777777" w:rsidR="00CA471C" w:rsidRPr="00266895"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6C2DB6"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6C2DB6">
        <w:rPr>
          <w:rFonts w:ascii="Times New Roman" w:eastAsia="Times New Roman" w:hAnsi="Times New Roman" w:cs="Times New Roman"/>
          <w:b/>
          <w:sz w:val="36"/>
          <w:szCs w:val="36"/>
        </w:rPr>
        <w:t xml:space="preserve">ĐỀ TÀI: </w:t>
      </w:r>
    </w:p>
    <w:p w14:paraId="37AF07E1" w14:textId="77777777" w:rsidR="00164744" w:rsidRPr="00266895"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r w:rsidRPr="00266895">
        <w:rPr>
          <w:rFonts w:ascii="Times New Roman" w:eastAsia="Times New Roman" w:hAnsi="Times New Roman" w:cs="Times New Roman"/>
          <w:b/>
          <w:sz w:val="40"/>
          <w:szCs w:val="32"/>
          <w:lang w:val="en-US"/>
        </w:rPr>
        <w:t>Hệ thống</w:t>
      </w:r>
      <w:r w:rsidR="00164744" w:rsidRPr="00266895">
        <w:rPr>
          <w:rFonts w:ascii="Times New Roman" w:eastAsia="Times New Roman" w:hAnsi="Times New Roman" w:cs="Times New Roman"/>
          <w:b/>
          <w:sz w:val="40"/>
          <w:szCs w:val="32"/>
          <w:lang w:val="en-US"/>
        </w:rPr>
        <w:t xml:space="preserve"> quản lý phòng khám:</w:t>
      </w:r>
    </w:p>
    <w:p w14:paraId="18A60DF4" w14:textId="0DDAF1EA" w:rsidR="00CA471C" w:rsidRPr="00266895" w:rsidRDefault="00164744"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r w:rsidRPr="00266895">
        <w:rPr>
          <w:rFonts w:ascii="Times New Roman" w:eastAsia="Times New Roman" w:hAnsi="Times New Roman" w:cs="Times New Roman"/>
          <w:b/>
          <w:sz w:val="40"/>
          <w:szCs w:val="32"/>
          <w:lang w:val="en-US"/>
        </w:rPr>
        <w:t>Số hóa dịch vụ y tế và lịch hẹn</w:t>
      </w:r>
      <w:r w:rsidR="007023F8" w:rsidRPr="00266895">
        <w:rPr>
          <w:rFonts w:ascii="Times New Roman" w:eastAsia="Times New Roman" w:hAnsi="Times New Roman" w:cs="Times New Roman"/>
          <w:b/>
          <w:sz w:val="40"/>
          <w:szCs w:val="32"/>
          <w:lang w:val="en-US"/>
        </w:rPr>
        <w:t xml:space="preserve"> </w:t>
      </w:r>
    </w:p>
    <w:tbl>
      <w:tblPr>
        <w:tblStyle w:val="a"/>
        <w:tblW w:w="7025" w:type="dxa"/>
        <w:jc w:val="center"/>
        <w:tblLayout w:type="fixed"/>
        <w:tblLook w:val="0600" w:firstRow="0" w:lastRow="0" w:firstColumn="0" w:lastColumn="0" w:noHBand="1" w:noVBand="1"/>
      </w:tblPr>
      <w:tblGrid>
        <w:gridCol w:w="3150"/>
        <w:gridCol w:w="3875"/>
      </w:tblGrid>
      <w:tr w:rsidR="00CA471C" w:rsidRPr="00266895" w14:paraId="7B22CED5" w14:textId="77777777" w:rsidTr="00F21E71">
        <w:trPr>
          <w:jc w:val="center"/>
        </w:trPr>
        <w:tc>
          <w:tcPr>
            <w:tcW w:w="3150" w:type="dxa"/>
            <w:shd w:val="clear" w:color="auto" w:fill="auto"/>
            <w:tcMar>
              <w:top w:w="100" w:type="dxa"/>
              <w:left w:w="100" w:type="dxa"/>
              <w:bottom w:w="100" w:type="dxa"/>
              <w:right w:w="100" w:type="dxa"/>
            </w:tcMar>
          </w:tcPr>
          <w:p w14:paraId="35720044"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Giảng viên hướng dẫn</w:t>
            </w:r>
          </w:p>
        </w:tc>
        <w:tc>
          <w:tcPr>
            <w:tcW w:w="3875" w:type="dxa"/>
            <w:shd w:val="clear" w:color="auto" w:fill="auto"/>
            <w:tcMar>
              <w:top w:w="100" w:type="dxa"/>
              <w:left w:w="100" w:type="dxa"/>
              <w:bottom w:w="100" w:type="dxa"/>
              <w:right w:w="100" w:type="dxa"/>
            </w:tcMar>
          </w:tcPr>
          <w:p w14:paraId="7180F423" w14:textId="0EE7E809" w:rsidR="00CA471C" w:rsidRPr="00266895" w:rsidRDefault="00F10A4E"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T</w:t>
            </w:r>
            <w:r w:rsidR="005E422C" w:rsidRPr="00266895">
              <w:rPr>
                <w:rFonts w:ascii="Times New Roman" w:eastAsia="Times New Roman" w:hAnsi="Times New Roman" w:cs="Times New Roman"/>
                <w:b/>
                <w:sz w:val="26"/>
                <w:szCs w:val="26"/>
              </w:rPr>
              <w:t xml:space="preserve">S. </w:t>
            </w:r>
            <w:r w:rsidR="00852F83" w:rsidRPr="00266895">
              <w:rPr>
                <w:rFonts w:ascii="Times New Roman" w:eastAsia="Times New Roman" w:hAnsi="Times New Roman" w:cs="Times New Roman"/>
                <w:b/>
                <w:sz w:val="26"/>
                <w:szCs w:val="26"/>
                <w:lang w:val="en-US"/>
              </w:rPr>
              <w:t>NGUYỄN TẤT THẮNG</w:t>
            </w:r>
          </w:p>
        </w:tc>
      </w:tr>
      <w:tr w:rsidR="00CA471C" w:rsidRPr="00266895" w14:paraId="0539959D" w14:textId="77777777" w:rsidTr="00F21E71">
        <w:trPr>
          <w:jc w:val="center"/>
        </w:trPr>
        <w:tc>
          <w:tcPr>
            <w:tcW w:w="3150" w:type="dxa"/>
            <w:shd w:val="clear" w:color="auto" w:fill="auto"/>
            <w:tcMar>
              <w:top w:w="100" w:type="dxa"/>
              <w:left w:w="100" w:type="dxa"/>
              <w:bottom w:w="100" w:type="dxa"/>
              <w:right w:w="100" w:type="dxa"/>
            </w:tcMar>
          </w:tcPr>
          <w:p w14:paraId="0165C5C8"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Sinh viên thực hiện</w:t>
            </w:r>
          </w:p>
        </w:tc>
        <w:tc>
          <w:tcPr>
            <w:tcW w:w="3875" w:type="dxa"/>
            <w:shd w:val="clear" w:color="auto" w:fill="auto"/>
            <w:tcMar>
              <w:top w:w="100" w:type="dxa"/>
              <w:left w:w="100" w:type="dxa"/>
              <w:bottom w:w="100" w:type="dxa"/>
              <w:right w:w="100" w:type="dxa"/>
            </w:tcMar>
          </w:tcPr>
          <w:p w14:paraId="38613BA2" w14:textId="727CD561"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xml:space="preserve">: </w:t>
            </w:r>
            <w:r w:rsidR="00B33FCD" w:rsidRPr="00266895">
              <w:rPr>
                <w:rFonts w:ascii="Times New Roman" w:eastAsia="Times New Roman" w:hAnsi="Times New Roman" w:cs="Times New Roman"/>
                <w:b/>
                <w:sz w:val="26"/>
                <w:szCs w:val="26"/>
                <w:lang w:val="en-US"/>
              </w:rPr>
              <w:t>Nguyễn Ngọc Thiện</w:t>
            </w:r>
          </w:p>
        </w:tc>
      </w:tr>
      <w:tr w:rsidR="00CA471C" w:rsidRPr="00266895" w14:paraId="10145B5A" w14:textId="77777777" w:rsidTr="00F21E71">
        <w:trPr>
          <w:jc w:val="center"/>
        </w:trPr>
        <w:tc>
          <w:tcPr>
            <w:tcW w:w="3150" w:type="dxa"/>
            <w:shd w:val="clear" w:color="auto" w:fill="auto"/>
            <w:tcMar>
              <w:top w:w="100" w:type="dxa"/>
              <w:left w:w="100" w:type="dxa"/>
              <w:bottom w:w="100" w:type="dxa"/>
              <w:right w:w="100" w:type="dxa"/>
            </w:tcMar>
          </w:tcPr>
          <w:p w14:paraId="0D2D6C39"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Lớp</w:t>
            </w:r>
          </w:p>
        </w:tc>
        <w:tc>
          <w:tcPr>
            <w:tcW w:w="3875" w:type="dxa"/>
            <w:shd w:val="clear" w:color="auto" w:fill="auto"/>
            <w:tcMar>
              <w:top w:w="100" w:type="dxa"/>
              <w:left w:w="100" w:type="dxa"/>
              <w:bottom w:w="100" w:type="dxa"/>
              <w:right w:w="100" w:type="dxa"/>
            </w:tcMar>
          </w:tcPr>
          <w:p w14:paraId="229D856D" w14:textId="2C6D96CC"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w:t>
            </w:r>
            <w:r w:rsidR="00B33FCD" w:rsidRPr="00266895">
              <w:rPr>
                <w:rFonts w:ascii="Times New Roman" w:eastAsia="Times New Roman" w:hAnsi="Times New Roman" w:cs="Times New Roman"/>
                <w:b/>
                <w:sz w:val="26"/>
                <w:szCs w:val="26"/>
                <w:lang w:val="en-US"/>
              </w:rPr>
              <w:t xml:space="preserve"> D20HTTT03</w:t>
            </w:r>
          </w:p>
        </w:tc>
      </w:tr>
      <w:tr w:rsidR="00CA471C" w:rsidRPr="00266895" w14:paraId="66AC2991" w14:textId="77777777" w:rsidTr="00F21E71">
        <w:trPr>
          <w:jc w:val="center"/>
        </w:trPr>
        <w:tc>
          <w:tcPr>
            <w:tcW w:w="3150" w:type="dxa"/>
            <w:shd w:val="clear" w:color="auto" w:fill="auto"/>
            <w:tcMar>
              <w:top w:w="100" w:type="dxa"/>
              <w:left w:w="100" w:type="dxa"/>
              <w:bottom w:w="100" w:type="dxa"/>
              <w:right w:w="100" w:type="dxa"/>
            </w:tcMar>
          </w:tcPr>
          <w:p w14:paraId="78013A5F" w14:textId="77777777" w:rsidR="00CA471C" w:rsidRPr="00266895" w:rsidRDefault="001343A1"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lang w:val="en-US"/>
              </w:rPr>
              <w:t>Mã sinh viên</w:t>
            </w:r>
          </w:p>
        </w:tc>
        <w:tc>
          <w:tcPr>
            <w:tcW w:w="3875" w:type="dxa"/>
            <w:shd w:val="clear" w:color="auto" w:fill="auto"/>
            <w:tcMar>
              <w:top w:w="100" w:type="dxa"/>
              <w:left w:w="100" w:type="dxa"/>
              <w:bottom w:w="100" w:type="dxa"/>
              <w:right w:w="100" w:type="dxa"/>
            </w:tcMar>
          </w:tcPr>
          <w:p w14:paraId="622954EE" w14:textId="4A9F726B" w:rsidR="00CA471C" w:rsidRPr="00266895" w:rsidRDefault="00852F83"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w:t>
            </w:r>
            <w:r w:rsidR="00B33FCD" w:rsidRPr="00266895">
              <w:rPr>
                <w:rFonts w:ascii="Times New Roman" w:eastAsia="Times New Roman" w:hAnsi="Times New Roman" w:cs="Times New Roman"/>
                <w:b/>
                <w:sz w:val="26"/>
                <w:szCs w:val="26"/>
                <w:lang w:val="en-US"/>
              </w:rPr>
              <w:t xml:space="preserve"> B20DCCN667</w:t>
            </w:r>
          </w:p>
        </w:tc>
      </w:tr>
      <w:tr w:rsidR="00CA471C" w:rsidRPr="00266895" w14:paraId="69D7A734" w14:textId="77777777" w:rsidTr="00F21E71">
        <w:trPr>
          <w:jc w:val="center"/>
        </w:trPr>
        <w:tc>
          <w:tcPr>
            <w:tcW w:w="3150" w:type="dxa"/>
            <w:shd w:val="clear" w:color="auto" w:fill="auto"/>
            <w:tcMar>
              <w:top w:w="100" w:type="dxa"/>
              <w:left w:w="100" w:type="dxa"/>
              <w:bottom w:w="100" w:type="dxa"/>
              <w:right w:w="100" w:type="dxa"/>
            </w:tcMar>
          </w:tcPr>
          <w:p w14:paraId="75C38A39"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Hệ</w:t>
            </w:r>
          </w:p>
        </w:tc>
        <w:tc>
          <w:tcPr>
            <w:tcW w:w="3875" w:type="dxa"/>
            <w:shd w:val="clear" w:color="auto" w:fill="auto"/>
            <w:tcMar>
              <w:top w:w="100" w:type="dxa"/>
              <w:left w:w="100" w:type="dxa"/>
              <w:bottom w:w="100" w:type="dxa"/>
              <w:right w:w="100" w:type="dxa"/>
            </w:tcMar>
          </w:tcPr>
          <w:p w14:paraId="699A91C8" w14:textId="77777777"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 ĐẠI HỌC CHÍNH QUY</w:t>
            </w:r>
          </w:p>
        </w:tc>
      </w:tr>
    </w:tbl>
    <w:p w14:paraId="11367845"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266895">
        <w:rPr>
          <w:rFonts w:ascii="Times New Roman" w:eastAsia="Times New Roman" w:hAnsi="Times New Roman" w:cs="Times New Roman"/>
          <w:b/>
          <w:sz w:val="24"/>
          <w:szCs w:val="24"/>
        </w:rPr>
        <w:t xml:space="preserve">          </w:t>
      </w:r>
    </w:p>
    <w:p w14:paraId="71B0A4A3" w14:textId="77777777" w:rsidR="00CA471C" w:rsidRPr="00266895"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266895"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sidRPr="00266895">
        <w:rPr>
          <w:rFonts w:ascii="Times New Roman" w:eastAsia="Times New Roman" w:hAnsi="Times New Roman" w:cs="Times New Roman"/>
          <w:b/>
          <w:i/>
          <w:sz w:val="24"/>
          <w:szCs w:val="24"/>
        </w:rPr>
        <w:t>Hà Nội, tháng</w:t>
      </w:r>
      <w:r w:rsidR="00B33FCD" w:rsidRPr="00266895">
        <w:rPr>
          <w:rFonts w:ascii="Times New Roman" w:eastAsia="Times New Roman" w:hAnsi="Times New Roman" w:cs="Times New Roman"/>
          <w:b/>
          <w:i/>
          <w:sz w:val="24"/>
          <w:szCs w:val="24"/>
          <w:lang w:val="en-US"/>
        </w:rPr>
        <w:t xml:space="preserve"> 12</w:t>
      </w:r>
      <w:r w:rsidRPr="00266895">
        <w:rPr>
          <w:rFonts w:ascii="Times New Roman" w:eastAsia="Times New Roman" w:hAnsi="Times New Roman" w:cs="Times New Roman"/>
          <w:b/>
          <w:i/>
          <w:sz w:val="24"/>
          <w:szCs w:val="24"/>
        </w:rPr>
        <w:t xml:space="preserve"> năm 202</w:t>
      </w:r>
      <w:r w:rsidR="00B33FCD" w:rsidRPr="00266895">
        <w:rPr>
          <w:rFonts w:ascii="Times New Roman" w:eastAsia="Times New Roman" w:hAnsi="Times New Roman" w:cs="Times New Roman"/>
          <w:b/>
          <w:i/>
          <w:sz w:val="24"/>
          <w:szCs w:val="24"/>
          <w:lang w:val="en-US"/>
        </w:rPr>
        <w:t>4</w:t>
      </w:r>
    </w:p>
    <w:p w14:paraId="0DED601A" w14:textId="77777777" w:rsidR="000319E7" w:rsidRPr="00266895" w:rsidRDefault="000319E7" w:rsidP="00E20311">
      <w:pPr>
        <w:spacing w:before="60" w:after="60" w:line="360" w:lineRule="auto"/>
        <w:jc w:val="center"/>
        <w:rPr>
          <w:rFonts w:ascii="Times New Roman" w:eastAsia="Times New Roman" w:hAnsi="Times New Roman" w:cs="Times New Roman"/>
          <w:b/>
          <w:sz w:val="26"/>
          <w:szCs w:val="26"/>
        </w:rPr>
        <w:sectPr w:rsidR="000319E7" w:rsidRPr="00266895"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266895" w:rsidRDefault="005E422C" w:rsidP="00E20311">
      <w:pPr>
        <w:pStyle w:val="Heading1"/>
        <w:spacing w:line="360" w:lineRule="auto"/>
        <w:rPr>
          <w:b w:val="0"/>
          <w:sz w:val="30"/>
        </w:rPr>
      </w:pPr>
      <w:bookmarkStart w:id="0" w:name="_Toc186055137"/>
      <w:r w:rsidRPr="00266895">
        <w:rPr>
          <w:sz w:val="30"/>
        </w:rPr>
        <w:lastRenderedPageBreak/>
        <w:t>LỜI CẢM ƠN</w:t>
      </w:r>
      <w:bookmarkEnd w:id="0"/>
    </w:p>
    <w:p w14:paraId="37F3514B" w14:textId="1698B622"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Lời đầu tiên, em xin gửi lời cảm ơn sâu sắc tới thầy TS. Nguyễn Tất Thắng, người đã tận tình hướng dẫn và đồng hành cùng em trong suốt quá trình thực hiện đồ án. Những ý kiến và kinh nghiệm quý báu từ thầy không chỉ giúp em hoàn thiện đồ án mà còn mang lại những bài học ý nghĩa cho hành trình học tập và sự nghiệp sau này.</w:t>
      </w:r>
    </w:p>
    <w:p w14:paraId="0C82757A" w14:textId="3CCAA88D"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Em cũng xin bày tỏ lòng biết ơn tới các thầy, cô trong Học viện nói chung và khoa Công nghệ Thông tin 1 nói riêng. Sự nhiệt huyết và tận tâm trong từng bài giảng đã truyền cảm hứng và tạo điều kiện tốt nhất để em có thể học tập, nghiên cứu và phát triển bản thân trong suốt thời gian tại Học viện Công nghệ Bưu chính Viễn thông.</w:t>
      </w:r>
    </w:p>
    <w:p w14:paraId="03E18AE3" w14:textId="020A9F98"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Con xin chân thành cảm ơn bố mẹ và gia đình, những người luôn là điểm tựa vững chắc, đã không ngừng động viên, ủng hộ và tạo mọi điều kiện để con tập trung vào việc học tập. Sự yêu thương và hỗ trợ của mọi người chính là nguồn động lực lớn lao giúp con vượt qua mọi khó khăn.</w:t>
      </w:r>
    </w:p>
    <w:p w14:paraId="7E99D777" w14:textId="6CA01AED"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Cuối cùng, em xin gửi những lời chúc tốt đẹp nhất tới các thầy cô và bạn bè trong khóa bảo vệ tốt nghiệp lần này. Chúc mọi người luôn gặp nhiều niềm vui, may mắn và gặt hái nhiều thành công trong tương lai.</w:t>
      </w:r>
    </w:p>
    <w:p w14:paraId="6EEBE87D" w14:textId="77777777" w:rsidR="00CA471C" w:rsidRPr="00266895" w:rsidRDefault="005E422C" w:rsidP="00E20311">
      <w:pPr>
        <w:spacing w:before="60" w:after="60" w:line="360" w:lineRule="auto"/>
        <w:ind w:firstLine="720"/>
        <w:rPr>
          <w:rFonts w:ascii="Times New Roman" w:eastAsia="Times New Roman" w:hAnsi="Times New Roman" w:cs="Times New Roman"/>
          <w:i/>
          <w:sz w:val="26"/>
          <w:szCs w:val="26"/>
        </w:rPr>
      </w:pPr>
      <w:r w:rsidRPr="00266895">
        <w:rPr>
          <w:rFonts w:ascii="Times New Roman" w:eastAsia="Times New Roman" w:hAnsi="Times New Roman" w:cs="Times New Roman"/>
          <w:i/>
          <w:sz w:val="26"/>
          <w:szCs w:val="26"/>
        </w:rPr>
        <w:t>Em xin chân thành cảm ơn!</w:t>
      </w:r>
    </w:p>
    <w:p w14:paraId="6B42F1C7" w14:textId="77777777" w:rsidR="00CA471C" w:rsidRPr="00266895"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266895"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266895"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266895" w:rsidRDefault="005E422C" w:rsidP="00E20311">
      <w:pPr>
        <w:spacing w:before="60" w:after="60" w:line="360" w:lineRule="auto"/>
        <w:ind w:firstLine="720"/>
        <w:jc w:val="right"/>
        <w:rPr>
          <w:rFonts w:ascii="Times New Roman" w:eastAsia="Times New Roman" w:hAnsi="Times New Roman" w:cs="Times New Roman"/>
          <w:i/>
          <w:sz w:val="26"/>
          <w:szCs w:val="26"/>
        </w:rPr>
      </w:pPr>
      <w:r w:rsidRPr="00266895">
        <w:rPr>
          <w:rFonts w:ascii="Times New Roman" w:eastAsia="Times New Roman" w:hAnsi="Times New Roman" w:cs="Times New Roman"/>
          <w:i/>
          <w:sz w:val="26"/>
          <w:szCs w:val="26"/>
        </w:rPr>
        <w:t xml:space="preserve">Hà Nội, tháng </w:t>
      </w:r>
      <w:r w:rsidR="00B33FCD" w:rsidRPr="00266895">
        <w:rPr>
          <w:rFonts w:ascii="Times New Roman" w:eastAsia="Times New Roman" w:hAnsi="Times New Roman" w:cs="Times New Roman"/>
          <w:i/>
          <w:sz w:val="26"/>
          <w:szCs w:val="26"/>
          <w:lang w:val="en-US"/>
        </w:rPr>
        <w:t>12</w:t>
      </w:r>
      <w:r w:rsidR="00852F83" w:rsidRPr="00266895">
        <w:rPr>
          <w:rFonts w:ascii="Times New Roman" w:eastAsia="Times New Roman" w:hAnsi="Times New Roman" w:cs="Times New Roman"/>
          <w:i/>
          <w:sz w:val="26"/>
          <w:szCs w:val="26"/>
        </w:rPr>
        <w:t xml:space="preserve"> năm </w:t>
      </w:r>
      <w:r w:rsidR="00B33FCD" w:rsidRPr="00266895">
        <w:rPr>
          <w:rFonts w:ascii="Times New Roman" w:eastAsia="Times New Roman" w:hAnsi="Times New Roman" w:cs="Times New Roman"/>
          <w:i/>
          <w:sz w:val="26"/>
          <w:szCs w:val="26"/>
          <w:lang w:val="en-US"/>
        </w:rPr>
        <w:t>2024</w:t>
      </w:r>
      <w:r w:rsidRPr="00266895">
        <w:rPr>
          <w:rFonts w:ascii="Times New Roman" w:eastAsia="Times New Roman" w:hAnsi="Times New Roman" w:cs="Times New Roman"/>
          <w:i/>
          <w:sz w:val="26"/>
          <w:szCs w:val="26"/>
        </w:rPr>
        <w:t xml:space="preserve"> </w:t>
      </w:r>
    </w:p>
    <w:p w14:paraId="6AA90426" w14:textId="77777777" w:rsidR="00CA471C" w:rsidRPr="00266895" w:rsidRDefault="005E422C" w:rsidP="00E20311">
      <w:pPr>
        <w:spacing w:before="60" w:after="60" w:line="360" w:lineRule="auto"/>
        <w:ind w:right="384" w:firstLine="720"/>
        <w:jc w:val="right"/>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Sinh viên thực hiện</w:t>
      </w:r>
    </w:p>
    <w:p w14:paraId="711105A3" w14:textId="5C6DD124" w:rsidR="00CA471C" w:rsidRPr="00266895"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sidRPr="00266895">
        <w:rPr>
          <w:rFonts w:ascii="Times New Roman" w:eastAsia="Times New Roman" w:hAnsi="Times New Roman" w:cs="Times New Roman"/>
          <w:b/>
          <w:sz w:val="26"/>
          <w:szCs w:val="26"/>
          <w:lang w:val="en-US"/>
        </w:rPr>
        <w:t>Nguyễn Ngọc Thiện</w:t>
      </w:r>
    </w:p>
    <w:p w14:paraId="35122445" w14:textId="77777777" w:rsidR="00CA471C" w:rsidRPr="00266895" w:rsidRDefault="005E422C" w:rsidP="00E20311">
      <w:pPr>
        <w:spacing w:before="60" w:after="60" w:line="360" w:lineRule="auto"/>
        <w:rPr>
          <w:rFonts w:ascii="Times New Roman" w:eastAsia="Times New Roman" w:hAnsi="Times New Roman" w:cs="Times New Roman"/>
          <w:b/>
          <w:sz w:val="24"/>
          <w:szCs w:val="24"/>
        </w:rPr>
      </w:pPr>
      <w:r w:rsidRPr="00266895">
        <w:rPr>
          <w:rFonts w:ascii="Times New Roman" w:hAnsi="Times New Roman" w:cs="Times New Roman"/>
        </w:rPr>
        <w:br w:type="page"/>
      </w:r>
    </w:p>
    <w:p w14:paraId="14062DD5" w14:textId="77777777" w:rsidR="00CA471C" w:rsidRPr="00266895" w:rsidRDefault="005E422C" w:rsidP="00E20311">
      <w:pPr>
        <w:pStyle w:val="Heading1"/>
        <w:rPr>
          <w:b w:val="0"/>
          <w:sz w:val="30"/>
        </w:rPr>
      </w:pPr>
      <w:bookmarkStart w:id="1" w:name="_Toc186055138"/>
      <w:r w:rsidRPr="00266895">
        <w:rPr>
          <w:sz w:val="30"/>
        </w:rPr>
        <w:lastRenderedPageBreak/>
        <w:t>NHẬN XÉT, ĐÁNH GIÁ, CHO ĐIỂM</w:t>
      </w:r>
      <w:bookmarkEnd w:id="1"/>
      <w:r w:rsidRPr="00266895">
        <w:rPr>
          <w:sz w:val="30"/>
        </w:rPr>
        <w:t xml:space="preserve"> </w:t>
      </w:r>
    </w:p>
    <w:p w14:paraId="4C18F1C9"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(Của người hướng dẫn)</w:t>
      </w:r>
    </w:p>
    <w:p w14:paraId="740088B4"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w:t>
      </w:r>
    </w:p>
    <w:p w14:paraId="538955AE"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Điểm:</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(bằng chữ: </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w:t>
      </w:r>
    </w:p>
    <w:p w14:paraId="56A8CA74"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 xml:space="preserve">Đồng ý/Không đồng ý </w:t>
      </w:r>
      <w:r w:rsidRPr="00266895">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266895" w:rsidRDefault="005E422C" w:rsidP="00E20311">
      <w:pPr>
        <w:spacing w:before="60" w:after="60"/>
        <w:jc w:val="right"/>
        <w:rPr>
          <w:rFonts w:ascii="Times New Roman" w:eastAsia="Times New Roman" w:hAnsi="Times New Roman" w:cs="Times New Roman"/>
          <w:b/>
          <w:sz w:val="26"/>
          <w:szCs w:val="26"/>
          <w:lang w:val="en-US"/>
        </w:rPr>
      </w:pP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ngày</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tháng</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năm 202</w:t>
      </w:r>
      <w:r w:rsidR="00930D7E" w:rsidRPr="00266895">
        <w:rPr>
          <w:rFonts w:ascii="Times New Roman" w:eastAsia="Times New Roman" w:hAnsi="Times New Roman" w:cs="Times New Roman"/>
          <w:b/>
          <w:sz w:val="26"/>
          <w:szCs w:val="26"/>
          <w:lang w:val="en-US"/>
        </w:rPr>
        <w:t>…</w:t>
      </w:r>
    </w:p>
    <w:p w14:paraId="4FFD1354" w14:textId="77777777" w:rsidR="00CA471C" w:rsidRPr="00266895" w:rsidRDefault="005E422C" w:rsidP="00E20311">
      <w:pPr>
        <w:spacing w:before="60" w:after="60"/>
        <w:ind w:left="43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CÁN BỘ GIẢNG VIÊN HƯỚNG DẪN</w:t>
      </w:r>
    </w:p>
    <w:p w14:paraId="3ADB601F" w14:textId="77777777" w:rsidR="00CA471C" w:rsidRPr="00266895" w:rsidRDefault="005E422C" w:rsidP="00E20311">
      <w:pPr>
        <w:spacing w:before="60" w:after="60"/>
        <w:jc w:val="center"/>
        <w:rPr>
          <w:rFonts w:ascii="Times New Roman" w:eastAsia="Times New Roman" w:hAnsi="Times New Roman" w:cs="Times New Roman"/>
          <w:b/>
          <w:sz w:val="24"/>
          <w:szCs w:val="24"/>
        </w:rPr>
      </w:pPr>
      <w:r w:rsidRPr="00266895">
        <w:rPr>
          <w:rFonts w:ascii="Times New Roman" w:hAnsi="Times New Roman" w:cs="Times New Roman"/>
        </w:rPr>
        <w:br w:type="page"/>
      </w:r>
    </w:p>
    <w:p w14:paraId="0D03609A" w14:textId="77777777" w:rsidR="00CA471C" w:rsidRPr="00266895" w:rsidRDefault="005E422C" w:rsidP="00E20311">
      <w:pPr>
        <w:pStyle w:val="Heading1"/>
        <w:rPr>
          <w:b w:val="0"/>
          <w:sz w:val="30"/>
        </w:rPr>
      </w:pPr>
      <w:bookmarkStart w:id="2" w:name="_Toc186055139"/>
      <w:r w:rsidRPr="00266895">
        <w:rPr>
          <w:sz w:val="30"/>
        </w:rPr>
        <w:lastRenderedPageBreak/>
        <w:t>NHẬN XÉT, ĐÁNH GIÁ, CHO ĐIỂM</w:t>
      </w:r>
      <w:bookmarkEnd w:id="2"/>
      <w:r w:rsidRPr="00266895">
        <w:rPr>
          <w:sz w:val="30"/>
        </w:rPr>
        <w:t xml:space="preserve"> </w:t>
      </w:r>
    </w:p>
    <w:p w14:paraId="559DB788"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(Của giáo viên phản biện)</w:t>
      </w:r>
    </w:p>
    <w:p w14:paraId="1E96B01B"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w:t>
      </w:r>
    </w:p>
    <w:p w14:paraId="15EEAB2B"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Điểm:</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(bằng chữ: </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w:t>
      </w:r>
    </w:p>
    <w:p w14:paraId="00293C4F"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 xml:space="preserve">Đồng ý/Không đồng ý </w:t>
      </w:r>
      <w:r w:rsidRPr="00266895">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266895" w:rsidRDefault="005E422C" w:rsidP="00E20311">
      <w:pPr>
        <w:spacing w:before="60" w:after="60"/>
        <w:jc w:val="right"/>
        <w:rPr>
          <w:rFonts w:ascii="Times New Roman" w:eastAsia="Times New Roman" w:hAnsi="Times New Roman" w:cs="Times New Roman"/>
          <w:b/>
          <w:sz w:val="26"/>
          <w:szCs w:val="26"/>
          <w:lang w:val="en-US"/>
        </w:rPr>
      </w:pP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ngày</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tháng</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năm 202</w:t>
      </w:r>
      <w:r w:rsidR="005745AA" w:rsidRPr="00266895">
        <w:rPr>
          <w:rFonts w:ascii="Times New Roman" w:eastAsia="Times New Roman" w:hAnsi="Times New Roman" w:cs="Times New Roman"/>
          <w:b/>
          <w:sz w:val="26"/>
          <w:szCs w:val="26"/>
          <w:lang w:val="en-US"/>
        </w:rPr>
        <w:t>…</w:t>
      </w:r>
    </w:p>
    <w:p w14:paraId="256CB8A1" w14:textId="77777777" w:rsidR="00B22B20" w:rsidRPr="00266895" w:rsidRDefault="005E422C" w:rsidP="00E20311">
      <w:pPr>
        <w:spacing w:before="60" w:after="60"/>
        <w:ind w:left="43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CÁN BỘ GIẢNG VIÊN PHẢN BIỆN</w:t>
      </w:r>
    </w:p>
    <w:p w14:paraId="6240590A" w14:textId="0AFE8885" w:rsidR="00B22B20" w:rsidRPr="00266895" w:rsidRDefault="00B22B20">
      <w:pP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br w:type="page"/>
      </w:r>
    </w:p>
    <w:p w14:paraId="61321547" w14:textId="77777777" w:rsidR="00B22B20" w:rsidRPr="00266895" w:rsidRDefault="00B22B20" w:rsidP="00B22B20">
      <w:pPr>
        <w:pStyle w:val="Heading1"/>
        <w:rPr>
          <w:lang w:val="en-US"/>
        </w:rPr>
      </w:pPr>
      <w:bookmarkStart w:id="3" w:name="_Toc186055140"/>
      <w:r w:rsidRPr="00266895">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266895" w:rsidRDefault="000230F0" w:rsidP="00E20311">
          <w:pPr>
            <w:spacing w:before="60" w:after="60" w:line="360" w:lineRule="auto"/>
            <w:jc w:val="center"/>
            <w:rPr>
              <w:rFonts w:ascii="Times New Roman" w:eastAsia="Times New Roman" w:hAnsi="Times New Roman" w:cs="Times New Roman"/>
              <w:b/>
              <w:sz w:val="26"/>
              <w:szCs w:val="26"/>
            </w:rPr>
          </w:pPr>
        </w:p>
        <w:commentRangeStart w:id="4"/>
        <w:p w14:paraId="73AB03AF" w14:textId="2FE1FDFA" w:rsidR="00137515" w:rsidRDefault="000230F0">
          <w:pPr>
            <w:pStyle w:val="TOC1"/>
            <w:rPr>
              <w:rFonts w:asciiTheme="minorHAnsi" w:eastAsiaTheme="minorEastAsia" w:hAnsiTheme="minorHAnsi" w:cstheme="minorBidi"/>
              <w:kern w:val="2"/>
              <w:sz w:val="24"/>
              <w:szCs w:val="24"/>
              <w:lang w:val="en-US"/>
              <w14:ligatures w14:val="standardContextual"/>
            </w:rPr>
          </w:pPr>
          <w:r w:rsidRPr="00266895">
            <w:rPr>
              <w:noProof w:val="0"/>
              <w:sz w:val="30"/>
              <w:szCs w:val="30"/>
            </w:rPr>
            <w:fldChar w:fldCharType="begin"/>
          </w:r>
          <w:r w:rsidRPr="00266895">
            <w:rPr>
              <w:sz w:val="30"/>
              <w:szCs w:val="30"/>
            </w:rPr>
            <w:instrText xml:space="preserve"> TOC \o "1-3" \h \z \u </w:instrText>
          </w:r>
          <w:r w:rsidRPr="00266895">
            <w:rPr>
              <w:noProof w:val="0"/>
              <w:sz w:val="30"/>
              <w:szCs w:val="30"/>
            </w:rPr>
            <w:fldChar w:fldCharType="separate"/>
          </w:r>
          <w:hyperlink w:anchor="_Toc186055137" w:history="1">
            <w:r w:rsidR="00137515" w:rsidRPr="003414D6">
              <w:rPr>
                <w:rStyle w:val="Hyperlink"/>
              </w:rPr>
              <w:t>LỜI CẢM ƠN</w:t>
            </w:r>
            <w:r w:rsidR="00137515">
              <w:rPr>
                <w:webHidden/>
              </w:rPr>
              <w:tab/>
            </w:r>
            <w:r w:rsidR="00137515">
              <w:rPr>
                <w:webHidden/>
              </w:rPr>
              <w:fldChar w:fldCharType="begin"/>
            </w:r>
            <w:r w:rsidR="00137515">
              <w:rPr>
                <w:webHidden/>
              </w:rPr>
              <w:instrText xml:space="preserve"> PAGEREF _Toc186055137 \h </w:instrText>
            </w:r>
            <w:r w:rsidR="00137515">
              <w:rPr>
                <w:webHidden/>
              </w:rPr>
            </w:r>
            <w:r w:rsidR="00137515">
              <w:rPr>
                <w:webHidden/>
              </w:rPr>
              <w:fldChar w:fldCharType="separate"/>
            </w:r>
            <w:r w:rsidR="00137515">
              <w:rPr>
                <w:webHidden/>
              </w:rPr>
              <w:t>i</w:t>
            </w:r>
            <w:r w:rsidR="00137515">
              <w:rPr>
                <w:webHidden/>
              </w:rPr>
              <w:fldChar w:fldCharType="end"/>
            </w:r>
          </w:hyperlink>
        </w:p>
        <w:p w14:paraId="02B95401" w14:textId="169A9B2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38" w:history="1">
            <w:r w:rsidR="00137515" w:rsidRPr="003414D6">
              <w:rPr>
                <w:rStyle w:val="Hyperlink"/>
              </w:rPr>
              <w:t>NHẬN XÉT, ĐÁNH GIÁ, CHO ĐIỂM</w:t>
            </w:r>
            <w:r w:rsidR="00137515">
              <w:rPr>
                <w:webHidden/>
              </w:rPr>
              <w:tab/>
            </w:r>
            <w:r w:rsidR="00137515">
              <w:rPr>
                <w:webHidden/>
              </w:rPr>
              <w:fldChar w:fldCharType="begin"/>
            </w:r>
            <w:r w:rsidR="00137515">
              <w:rPr>
                <w:webHidden/>
              </w:rPr>
              <w:instrText xml:space="preserve"> PAGEREF _Toc186055138 \h </w:instrText>
            </w:r>
            <w:r w:rsidR="00137515">
              <w:rPr>
                <w:webHidden/>
              </w:rPr>
            </w:r>
            <w:r w:rsidR="00137515">
              <w:rPr>
                <w:webHidden/>
              </w:rPr>
              <w:fldChar w:fldCharType="separate"/>
            </w:r>
            <w:r w:rsidR="00137515">
              <w:rPr>
                <w:webHidden/>
              </w:rPr>
              <w:t>ii</w:t>
            </w:r>
            <w:r w:rsidR="00137515">
              <w:rPr>
                <w:webHidden/>
              </w:rPr>
              <w:fldChar w:fldCharType="end"/>
            </w:r>
          </w:hyperlink>
        </w:p>
        <w:p w14:paraId="1AD84E8E" w14:textId="230A363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39" w:history="1">
            <w:r w:rsidR="00137515" w:rsidRPr="003414D6">
              <w:rPr>
                <w:rStyle w:val="Hyperlink"/>
              </w:rPr>
              <w:t>NHẬN XÉT, ĐÁNH GIÁ, CHO ĐIỂM</w:t>
            </w:r>
            <w:r w:rsidR="00137515">
              <w:rPr>
                <w:webHidden/>
              </w:rPr>
              <w:tab/>
            </w:r>
            <w:r w:rsidR="00137515">
              <w:rPr>
                <w:webHidden/>
              </w:rPr>
              <w:fldChar w:fldCharType="begin"/>
            </w:r>
            <w:r w:rsidR="00137515">
              <w:rPr>
                <w:webHidden/>
              </w:rPr>
              <w:instrText xml:space="preserve"> PAGEREF _Toc186055139 \h </w:instrText>
            </w:r>
            <w:r w:rsidR="00137515">
              <w:rPr>
                <w:webHidden/>
              </w:rPr>
            </w:r>
            <w:r w:rsidR="00137515">
              <w:rPr>
                <w:webHidden/>
              </w:rPr>
              <w:fldChar w:fldCharType="separate"/>
            </w:r>
            <w:r w:rsidR="00137515">
              <w:rPr>
                <w:webHidden/>
              </w:rPr>
              <w:t>iii</w:t>
            </w:r>
            <w:r w:rsidR="00137515">
              <w:rPr>
                <w:webHidden/>
              </w:rPr>
              <w:fldChar w:fldCharType="end"/>
            </w:r>
          </w:hyperlink>
        </w:p>
        <w:p w14:paraId="774A6D29" w14:textId="75A80BC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40" w:history="1">
            <w:r w:rsidR="00137515" w:rsidRPr="003414D6">
              <w:rPr>
                <w:rStyle w:val="Hyperlink"/>
                <w:lang w:val="en-US"/>
              </w:rPr>
              <w:t>MỤC LỤC</w:t>
            </w:r>
            <w:r w:rsidR="00137515">
              <w:rPr>
                <w:webHidden/>
              </w:rPr>
              <w:tab/>
            </w:r>
            <w:r w:rsidR="00137515">
              <w:rPr>
                <w:webHidden/>
              </w:rPr>
              <w:fldChar w:fldCharType="begin"/>
            </w:r>
            <w:r w:rsidR="00137515">
              <w:rPr>
                <w:webHidden/>
              </w:rPr>
              <w:instrText xml:space="preserve"> PAGEREF _Toc186055140 \h </w:instrText>
            </w:r>
            <w:r w:rsidR="00137515">
              <w:rPr>
                <w:webHidden/>
              </w:rPr>
            </w:r>
            <w:r w:rsidR="00137515">
              <w:rPr>
                <w:webHidden/>
              </w:rPr>
              <w:fldChar w:fldCharType="separate"/>
            </w:r>
            <w:r w:rsidR="00137515">
              <w:rPr>
                <w:webHidden/>
              </w:rPr>
              <w:t>iv</w:t>
            </w:r>
            <w:r w:rsidR="00137515">
              <w:rPr>
                <w:webHidden/>
              </w:rPr>
              <w:fldChar w:fldCharType="end"/>
            </w:r>
          </w:hyperlink>
        </w:p>
        <w:p w14:paraId="7D4AAAFD" w14:textId="515CBF3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41" w:history="1">
            <w:r w:rsidR="00137515" w:rsidRPr="003414D6">
              <w:rPr>
                <w:rStyle w:val="Hyperlink"/>
              </w:rPr>
              <w:t>BẢNG VIẾT TẮT VÀ THUẬT NGỮ</w:t>
            </w:r>
            <w:r w:rsidR="00137515">
              <w:rPr>
                <w:webHidden/>
              </w:rPr>
              <w:tab/>
            </w:r>
            <w:r w:rsidR="00137515">
              <w:rPr>
                <w:webHidden/>
              </w:rPr>
              <w:fldChar w:fldCharType="begin"/>
            </w:r>
            <w:r w:rsidR="00137515">
              <w:rPr>
                <w:webHidden/>
              </w:rPr>
              <w:instrText xml:space="preserve"> PAGEREF _Toc186055141 \h </w:instrText>
            </w:r>
            <w:r w:rsidR="00137515">
              <w:rPr>
                <w:webHidden/>
              </w:rPr>
            </w:r>
            <w:r w:rsidR="00137515">
              <w:rPr>
                <w:webHidden/>
              </w:rPr>
              <w:fldChar w:fldCharType="separate"/>
            </w:r>
            <w:r w:rsidR="00137515">
              <w:rPr>
                <w:webHidden/>
              </w:rPr>
              <w:t>vii</w:t>
            </w:r>
            <w:r w:rsidR="00137515">
              <w:rPr>
                <w:webHidden/>
              </w:rPr>
              <w:fldChar w:fldCharType="end"/>
            </w:r>
          </w:hyperlink>
        </w:p>
        <w:p w14:paraId="348E97BC" w14:textId="773412D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42" w:history="1">
            <w:r w:rsidR="00137515" w:rsidRPr="003414D6">
              <w:rPr>
                <w:rStyle w:val="Hyperlink"/>
              </w:rPr>
              <w:t>DANH SÁCH HÌNH VẼ</w:t>
            </w:r>
            <w:r w:rsidR="00137515">
              <w:rPr>
                <w:webHidden/>
              </w:rPr>
              <w:tab/>
            </w:r>
            <w:r w:rsidR="00137515">
              <w:rPr>
                <w:webHidden/>
              </w:rPr>
              <w:fldChar w:fldCharType="begin"/>
            </w:r>
            <w:r w:rsidR="00137515">
              <w:rPr>
                <w:webHidden/>
              </w:rPr>
              <w:instrText xml:space="preserve"> PAGEREF _Toc186055142 \h </w:instrText>
            </w:r>
            <w:r w:rsidR="00137515">
              <w:rPr>
                <w:webHidden/>
              </w:rPr>
            </w:r>
            <w:r w:rsidR="00137515">
              <w:rPr>
                <w:webHidden/>
              </w:rPr>
              <w:fldChar w:fldCharType="separate"/>
            </w:r>
            <w:r w:rsidR="00137515">
              <w:rPr>
                <w:webHidden/>
              </w:rPr>
              <w:t>viii</w:t>
            </w:r>
            <w:r w:rsidR="00137515">
              <w:rPr>
                <w:webHidden/>
              </w:rPr>
              <w:fldChar w:fldCharType="end"/>
            </w:r>
          </w:hyperlink>
        </w:p>
        <w:p w14:paraId="5D5FC975" w14:textId="7195427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43" w:history="1">
            <w:r w:rsidR="00137515" w:rsidRPr="003414D6">
              <w:rPr>
                <w:rStyle w:val="Hyperlink"/>
                <w:lang w:val="en-US"/>
              </w:rPr>
              <w:t>DANH SÁCH BẢNG</w:t>
            </w:r>
            <w:r w:rsidR="00137515">
              <w:rPr>
                <w:webHidden/>
              </w:rPr>
              <w:tab/>
            </w:r>
            <w:r w:rsidR="00137515">
              <w:rPr>
                <w:webHidden/>
              </w:rPr>
              <w:fldChar w:fldCharType="begin"/>
            </w:r>
            <w:r w:rsidR="00137515">
              <w:rPr>
                <w:webHidden/>
              </w:rPr>
              <w:instrText xml:space="preserve"> PAGEREF _Toc186055143 \h </w:instrText>
            </w:r>
            <w:r w:rsidR="00137515">
              <w:rPr>
                <w:webHidden/>
              </w:rPr>
            </w:r>
            <w:r w:rsidR="00137515">
              <w:rPr>
                <w:webHidden/>
              </w:rPr>
              <w:fldChar w:fldCharType="separate"/>
            </w:r>
            <w:r w:rsidR="00137515">
              <w:rPr>
                <w:webHidden/>
              </w:rPr>
              <w:t>xi</w:t>
            </w:r>
            <w:r w:rsidR="00137515">
              <w:rPr>
                <w:webHidden/>
              </w:rPr>
              <w:fldChar w:fldCharType="end"/>
            </w:r>
          </w:hyperlink>
        </w:p>
        <w:p w14:paraId="3EC07641" w14:textId="5AEE863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44" w:history="1">
            <w:r w:rsidR="00137515" w:rsidRPr="003414D6">
              <w:rPr>
                <w:rStyle w:val="Hyperlink"/>
              </w:rPr>
              <w:t>MỞ ĐẦU</w:t>
            </w:r>
            <w:r w:rsidR="00137515">
              <w:rPr>
                <w:webHidden/>
              </w:rPr>
              <w:tab/>
            </w:r>
            <w:r w:rsidR="00137515">
              <w:rPr>
                <w:webHidden/>
              </w:rPr>
              <w:fldChar w:fldCharType="begin"/>
            </w:r>
            <w:r w:rsidR="00137515">
              <w:rPr>
                <w:webHidden/>
              </w:rPr>
              <w:instrText xml:space="preserve"> PAGEREF _Toc186055144 \h </w:instrText>
            </w:r>
            <w:r w:rsidR="00137515">
              <w:rPr>
                <w:webHidden/>
              </w:rPr>
            </w:r>
            <w:r w:rsidR="00137515">
              <w:rPr>
                <w:webHidden/>
              </w:rPr>
              <w:fldChar w:fldCharType="separate"/>
            </w:r>
            <w:r w:rsidR="00137515">
              <w:rPr>
                <w:webHidden/>
              </w:rPr>
              <w:t>1</w:t>
            </w:r>
            <w:r w:rsidR="00137515">
              <w:rPr>
                <w:webHidden/>
              </w:rPr>
              <w:fldChar w:fldCharType="end"/>
            </w:r>
          </w:hyperlink>
        </w:p>
        <w:p w14:paraId="788572E7" w14:textId="2518ED71"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45" w:history="1">
            <w:r w:rsidR="00137515" w:rsidRPr="003414D6">
              <w:rPr>
                <w:rStyle w:val="Hyperlink"/>
              </w:rPr>
              <w:t xml:space="preserve">CHƯƠNG I. </w:t>
            </w:r>
            <w:r w:rsidR="00137515" w:rsidRPr="003414D6">
              <w:rPr>
                <w:rStyle w:val="Hyperlink"/>
                <w:lang w:val="en-US"/>
              </w:rPr>
              <w:t>GIỚI THIỆU ĐỀ TÀI</w:t>
            </w:r>
            <w:r w:rsidR="00137515">
              <w:rPr>
                <w:webHidden/>
              </w:rPr>
              <w:tab/>
            </w:r>
            <w:r w:rsidR="00137515">
              <w:rPr>
                <w:webHidden/>
              </w:rPr>
              <w:fldChar w:fldCharType="begin"/>
            </w:r>
            <w:r w:rsidR="00137515">
              <w:rPr>
                <w:webHidden/>
              </w:rPr>
              <w:instrText xml:space="preserve"> PAGEREF _Toc186055145 \h </w:instrText>
            </w:r>
            <w:r w:rsidR="00137515">
              <w:rPr>
                <w:webHidden/>
              </w:rPr>
            </w:r>
            <w:r w:rsidR="00137515">
              <w:rPr>
                <w:webHidden/>
              </w:rPr>
              <w:fldChar w:fldCharType="separate"/>
            </w:r>
            <w:r w:rsidR="00137515">
              <w:rPr>
                <w:webHidden/>
              </w:rPr>
              <w:t>2</w:t>
            </w:r>
            <w:r w:rsidR="00137515">
              <w:rPr>
                <w:webHidden/>
              </w:rPr>
              <w:fldChar w:fldCharType="end"/>
            </w:r>
          </w:hyperlink>
        </w:p>
        <w:p w14:paraId="3295F936" w14:textId="6DF1FF45"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6" w:history="1">
            <w:r w:rsidR="00137515" w:rsidRPr="003414D6">
              <w:rPr>
                <w:rStyle w:val="Hyperlink"/>
                <w:noProof/>
                <w:lang w:val="en-US"/>
              </w:rPr>
              <w:t>1.</w:t>
            </w:r>
            <w:r w:rsidR="00137515" w:rsidRPr="003414D6">
              <w:rPr>
                <w:rStyle w:val="Hyperlink"/>
                <w:noProof/>
              </w:rPr>
              <w:t xml:space="preserve">1 </w:t>
            </w:r>
            <w:r w:rsidR="00137515" w:rsidRPr="003414D6">
              <w:rPr>
                <w:rStyle w:val="Hyperlink"/>
                <w:noProof/>
                <w:lang w:val="en-US"/>
              </w:rPr>
              <w:t>Khảo sát thực trạng</w:t>
            </w:r>
            <w:r w:rsidR="00137515">
              <w:rPr>
                <w:noProof/>
                <w:webHidden/>
              </w:rPr>
              <w:tab/>
            </w:r>
            <w:r w:rsidR="00137515">
              <w:rPr>
                <w:noProof/>
                <w:webHidden/>
              </w:rPr>
              <w:fldChar w:fldCharType="begin"/>
            </w:r>
            <w:r w:rsidR="00137515">
              <w:rPr>
                <w:noProof/>
                <w:webHidden/>
              </w:rPr>
              <w:instrText xml:space="preserve"> PAGEREF _Toc186055146 \h </w:instrText>
            </w:r>
            <w:r w:rsidR="00137515">
              <w:rPr>
                <w:noProof/>
                <w:webHidden/>
              </w:rPr>
            </w:r>
            <w:r w:rsidR="00137515">
              <w:rPr>
                <w:noProof/>
                <w:webHidden/>
              </w:rPr>
              <w:fldChar w:fldCharType="separate"/>
            </w:r>
            <w:r w:rsidR="00137515">
              <w:rPr>
                <w:noProof/>
                <w:webHidden/>
              </w:rPr>
              <w:t>2</w:t>
            </w:r>
            <w:r w:rsidR="00137515">
              <w:rPr>
                <w:noProof/>
                <w:webHidden/>
              </w:rPr>
              <w:fldChar w:fldCharType="end"/>
            </w:r>
          </w:hyperlink>
        </w:p>
        <w:p w14:paraId="3E8658AB" w14:textId="365C1CE5"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7" w:history="1">
            <w:r w:rsidR="00137515" w:rsidRPr="003414D6">
              <w:rPr>
                <w:rStyle w:val="Hyperlink"/>
                <w:noProof/>
              </w:rPr>
              <w:t>1.1</w:t>
            </w:r>
            <w:r w:rsidR="00137515" w:rsidRPr="003414D6">
              <w:rPr>
                <w:rStyle w:val="Hyperlink"/>
                <w:noProof/>
                <w:lang w:val="en-US"/>
              </w:rPr>
              <w:t>.1</w:t>
            </w:r>
            <w:r w:rsidR="00137515" w:rsidRPr="003414D6">
              <w:rPr>
                <w:rStyle w:val="Hyperlink"/>
                <w:noProof/>
              </w:rPr>
              <w:t xml:space="preserve"> </w:t>
            </w:r>
            <w:r w:rsidR="00137515" w:rsidRPr="003414D6">
              <w:rPr>
                <w:rStyle w:val="Hyperlink"/>
                <w:noProof/>
                <w:lang w:val="en-US"/>
              </w:rPr>
              <w:t>Thực trạng hiện nay</w:t>
            </w:r>
            <w:r w:rsidR="00137515">
              <w:rPr>
                <w:noProof/>
                <w:webHidden/>
              </w:rPr>
              <w:tab/>
            </w:r>
            <w:r w:rsidR="00137515">
              <w:rPr>
                <w:noProof/>
                <w:webHidden/>
              </w:rPr>
              <w:fldChar w:fldCharType="begin"/>
            </w:r>
            <w:r w:rsidR="00137515">
              <w:rPr>
                <w:noProof/>
                <w:webHidden/>
              </w:rPr>
              <w:instrText xml:space="preserve"> PAGEREF _Toc186055147 \h </w:instrText>
            </w:r>
            <w:r w:rsidR="00137515">
              <w:rPr>
                <w:noProof/>
                <w:webHidden/>
              </w:rPr>
            </w:r>
            <w:r w:rsidR="00137515">
              <w:rPr>
                <w:noProof/>
                <w:webHidden/>
              </w:rPr>
              <w:fldChar w:fldCharType="separate"/>
            </w:r>
            <w:r w:rsidR="00137515">
              <w:rPr>
                <w:noProof/>
                <w:webHidden/>
              </w:rPr>
              <w:t>2</w:t>
            </w:r>
            <w:r w:rsidR="00137515">
              <w:rPr>
                <w:noProof/>
                <w:webHidden/>
              </w:rPr>
              <w:fldChar w:fldCharType="end"/>
            </w:r>
          </w:hyperlink>
        </w:p>
        <w:p w14:paraId="43047FF9" w14:textId="3A6F2F79"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8" w:history="1">
            <w:r w:rsidR="00137515" w:rsidRPr="003414D6">
              <w:rPr>
                <w:rStyle w:val="Hyperlink"/>
                <w:noProof/>
                <w:lang w:val="en-US"/>
              </w:rPr>
              <w:t>1.</w:t>
            </w:r>
            <w:r w:rsidR="00137515" w:rsidRPr="003414D6">
              <w:rPr>
                <w:rStyle w:val="Hyperlink"/>
                <w:noProof/>
              </w:rPr>
              <w:t>1.2</w:t>
            </w:r>
            <w:r w:rsidR="00137515" w:rsidRPr="003414D6">
              <w:rPr>
                <w:rStyle w:val="Hyperlink"/>
                <w:noProof/>
                <w:lang w:val="en-US"/>
              </w:rPr>
              <w:t xml:space="preserve"> Đặc điểm của hệ thống quản lý phòng khám</w:t>
            </w:r>
            <w:r w:rsidR="00137515">
              <w:rPr>
                <w:noProof/>
                <w:webHidden/>
              </w:rPr>
              <w:tab/>
            </w:r>
            <w:r w:rsidR="00137515">
              <w:rPr>
                <w:noProof/>
                <w:webHidden/>
              </w:rPr>
              <w:fldChar w:fldCharType="begin"/>
            </w:r>
            <w:r w:rsidR="00137515">
              <w:rPr>
                <w:noProof/>
                <w:webHidden/>
              </w:rPr>
              <w:instrText xml:space="preserve"> PAGEREF _Toc186055148 \h </w:instrText>
            </w:r>
            <w:r w:rsidR="00137515">
              <w:rPr>
                <w:noProof/>
                <w:webHidden/>
              </w:rPr>
            </w:r>
            <w:r w:rsidR="00137515">
              <w:rPr>
                <w:noProof/>
                <w:webHidden/>
              </w:rPr>
              <w:fldChar w:fldCharType="separate"/>
            </w:r>
            <w:r w:rsidR="00137515">
              <w:rPr>
                <w:noProof/>
                <w:webHidden/>
              </w:rPr>
              <w:t>3</w:t>
            </w:r>
            <w:r w:rsidR="00137515">
              <w:rPr>
                <w:noProof/>
                <w:webHidden/>
              </w:rPr>
              <w:fldChar w:fldCharType="end"/>
            </w:r>
          </w:hyperlink>
        </w:p>
        <w:p w14:paraId="1EAE43DC" w14:textId="4BC8FCA1"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9" w:history="1">
            <w:r w:rsidR="00137515" w:rsidRPr="003414D6">
              <w:rPr>
                <w:rStyle w:val="Hyperlink"/>
                <w:noProof/>
                <w:lang w:val="en-US"/>
              </w:rPr>
              <w:t>1.</w:t>
            </w:r>
            <w:r w:rsidR="00137515" w:rsidRPr="003414D6">
              <w:rPr>
                <w:rStyle w:val="Hyperlink"/>
                <w:noProof/>
              </w:rPr>
              <w:t>1.</w:t>
            </w:r>
            <w:r w:rsidR="00137515" w:rsidRPr="003414D6">
              <w:rPr>
                <w:rStyle w:val="Hyperlink"/>
                <w:noProof/>
                <w:lang w:val="en-US"/>
              </w:rPr>
              <w:t>3 Một số hệ thống quản lý phòng khám phổ biến hiện nay</w:t>
            </w:r>
            <w:r w:rsidR="00137515">
              <w:rPr>
                <w:noProof/>
                <w:webHidden/>
              </w:rPr>
              <w:tab/>
            </w:r>
            <w:r w:rsidR="00137515">
              <w:rPr>
                <w:noProof/>
                <w:webHidden/>
              </w:rPr>
              <w:fldChar w:fldCharType="begin"/>
            </w:r>
            <w:r w:rsidR="00137515">
              <w:rPr>
                <w:noProof/>
                <w:webHidden/>
              </w:rPr>
              <w:instrText xml:space="preserve"> PAGEREF _Toc186055149 \h </w:instrText>
            </w:r>
            <w:r w:rsidR="00137515">
              <w:rPr>
                <w:noProof/>
                <w:webHidden/>
              </w:rPr>
            </w:r>
            <w:r w:rsidR="00137515">
              <w:rPr>
                <w:noProof/>
                <w:webHidden/>
              </w:rPr>
              <w:fldChar w:fldCharType="separate"/>
            </w:r>
            <w:r w:rsidR="00137515">
              <w:rPr>
                <w:noProof/>
                <w:webHidden/>
              </w:rPr>
              <w:t>4</w:t>
            </w:r>
            <w:r w:rsidR="00137515">
              <w:rPr>
                <w:noProof/>
                <w:webHidden/>
              </w:rPr>
              <w:fldChar w:fldCharType="end"/>
            </w:r>
          </w:hyperlink>
        </w:p>
        <w:p w14:paraId="1E6DFE94" w14:textId="732F4FD4"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0" w:history="1">
            <w:r w:rsidR="00137515" w:rsidRPr="003414D6">
              <w:rPr>
                <w:rStyle w:val="Hyperlink"/>
                <w:noProof/>
                <w:lang w:val="en-US"/>
              </w:rPr>
              <w:t>1.2 Mục tiêu, phạm vi, chức năng của hệ thống</w:t>
            </w:r>
            <w:r w:rsidR="00137515">
              <w:rPr>
                <w:noProof/>
                <w:webHidden/>
              </w:rPr>
              <w:tab/>
            </w:r>
            <w:r w:rsidR="00137515">
              <w:rPr>
                <w:noProof/>
                <w:webHidden/>
              </w:rPr>
              <w:fldChar w:fldCharType="begin"/>
            </w:r>
            <w:r w:rsidR="00137515">
              <w:rPr>
                <w:noProof/>
                <w:webHidden/>
              </w:rPr>
              <w:instrText xml:space="preserve"> PAGEREF _Toc186055150 \h </w:instrText>
            </w:r>
            <w:r w:rsidR="00137515">
              <w:rPr>
                <w:noProof/>
                <w:webHidden/>
              </w:rPr>
            </w:r>
            <w:r w:rsidR="00137515">
              <w:rPr>
                <w:noProof/>
                <w:webHidden/>
              </w:rPr>
              <w:fldChar w:fldCharType="separate"/>
            </w:r>
            <w:r w:rsidR="00137515">
              <w:rPr>
                <w:noProof/>
                <w:webHidden/>
              </w:rPr>
              <w:t>7</w:t>
            </w:r>
            <w:r w:rsidR="00137515">
              <w:rPr>
                <w:noProof/>
                <w:webHidden/>
              </w:rPr>
              <w:fldChar w:fldCharType="end"/>
            </w:r>
          </w:hyperlink>
        </w:p>
        <w:p w14:paraId="7CCC3B52" w14:textId="6E7B764E"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1" w:history="1">
            <w:r w:rsidR="00137515" w:rsidRPr="003414D6">
              <w:rPr>
                <w:rStyle w:val="Hyperlink"/>
                <w:noProof/>
                <w:lang w:val="en-US"/>
              </w:rPr>
              <w:t>1.</w:t>
            </w:r>
            <w:r w:rsidR="00137515" w:rsidRPr="003414D6">
              <w:rPr>
                <w:rStyle w:val="Hyperlink"/>
                <w:noProof/>
              </w:rPr>
              <w:t>2.1</w:t>
            </w:r>
            <w:r w:rsidR="00137515" w:rsidRPr="003414D6">
              <w:rPr>
                <w:rStyle w:val="Hyperlink"/>
                <w:noProof/>
                <w:lang w:val="en-US"/>
              </w:rPr>
              <w:t xml:space="preserve"> Mục tiêu</w:t>
            </w:r>
            <w:r w:rsidR="00137515">
              <w:rPr>
                <w:noProof/>
                <w:webHidden/>
              </w:rPr>
              <w:tab/>
            </w:r>
            <w:r w:rsidR="00137515">
              <w:rPr>
                <w:noProof/>
                <w:webHidden/>
              </w:rPr>
              <w:fldChar w:fldCharType="begin"/>
            </w:r>
            <w:r w:rsidR="00137515">
              <w:rPr>
                <w:noProof/>
                <w:webHidden/>
              </w:rPr>
              <w:instrText xml:space="preserve"> PAGEREF _Toc186055151 \h </w:instrText>
            </w:r>
            <w:r w:rsidR="00137515">
              <w:rPr>
                <w:noProof/>
                <w:webHidden/>
              </w:rPr>
            </w:r>
            <w:r w:rsidR="00137515">
              <w:rPr>
                <w:noProof/>
                <w:webHidden/>
              </w:rPr>
              <w:fldChar w:fldCharType="separate"/>
            </w:r>
            <w:r w:rsidR="00137515">
              <w:rPr>
                <w:noProof/>
                <w:webHidden/>
              </w:rPr>
              <w:t>7</w:t>
            </w:r>
            <w:r w:rsidR="00137515">
              <w:rPr>
                <w:noProof/>
                <w:webHidden/>
              </w:rPr>
              <w:fldChar w:fldCharType="end"/>
            </w:r>
          </w:hyperlink>
        </w:p>
        <w:p w14:paraId="420CA489" w14:textId="12B5E0B7"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2" w:history="1">
            <w:r w:rsidR="00137515" w:rsidRPr="003414D6">
              <w:rPr>
                <w:rStyle w:val="Hyperlink"/>
                <w:noProof/>
                <w:lang w:val="en-US"/>
              </w:rPr>
              <w:t>1.</w:t>
            </w:r>
            <w:r w:rsidR="00137515" w:rsidRPr="003414D6">
              <w:rPr>
                <w:rStyle w:val="Hyperlink"/>
                <w:noProof/>
              </w:rPr>
              <w:t xml:space="preserve">2.2 </w:t>
            </w:r>
            <w:r w:rsidR="00137515" w:rsidRPr="003414D6">
              <w:rPr>
                <w:rStyle w:val="Hyperlink"/>
                <w:noProof/>
                <w:lang w:val="en-US"/>
              </w:rPr>
              <w:t>Chức năng hệ thống</w:t>
            </w:r>
            <w:r w:rsidR="00137515">
              <w:rPr>
                <w:noProof/>
                <w:webHidden/>
              </w:rPr>
              <w:tab/>
            </w:r>
            <w:r w:rsidR="00137515">
              <w:rPr>
                <w:noProof/>
                <w:webHidden/>
              </w:rPr>
              <w:fldChar w:fldCharType="begin"/>
            </w:r>
            <w:r w:rsidR="00137515">
              <w:rPr>
                <w:noProof/>
                <w:webHidden/>
              </w:rPr>
              <w:instrText xml:space="preserve"> PAGEREF _Toc186055152 \h </w:instrText>
            </w:r>
            <w:r w:rsidR="00137515">
              <w:rPr>
                <w:noProof/>
                <w:webHidden/>
              </w:rPr>
            </w:r>
            <w:r w:rsidR="00137515">
              <w:rPr>
                <w:noProof/>
                <w:webHidden/>
              </w:rPr>
              <w:fldChar w:fldCharType="separate"/>
            </w:r>
            <w:r w:rsidR="00137515">
              <w:rPr>
                <w:noProof/>
                <w:webHidden/>
              </w:rPr>
              <w:t>7</w:t>
            </w:r>
            <w:r w:rsidR="00137515">
              <w:rPr>
                <w:noProof/>
                <w:webHidden/>
              </w:rPr>
              <w:fldChar w:fldCharType="end"/>
            </w:r>
          </w:hyperlink>
        </w:p>
        <w:p w14:paraId="7A10FD66" w14:textId="74EFA656"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3" w:history="1">
            <w:r w:rsidR="00137515" w:rsidRPr="003414D6">
              <w:rPr>
                <w:rStyle w:val="Hyperlink"/>
                <w:noProof/>
                <w:lang w:val="en-US"/>
              </w:rPr>
              <w:t>1.3 Kết luận chương</w:t>
            </w:r>
            <w:r w:rsidR="00137515">
              <w:rPr>
                <w:noProof/>
                <w:webHidden/>
              </w:rPr>
              <w:tab/>
            </w:r>
            <w:r w:rsidR="00137515">
              <w:rPr>
                <w:noProof/>
                <w:webHidden/>
              </w:rPr>
              <w:fldChar w:fldCharType="begin"/>
            </w:r>
            <w:r w:rsidR="00137515">
              <w:rPr>
                <w:noProof/>
                <w:webHidden/>
              </w:rPr>
              <w:instrText xml:space="preserve"> PAGEREF _Toc186055153 \h </w:instrText>
            </w:r>
            <w:r w:rsidR="00137515">
              <w:rPr>
                <w:noProof/>
                <w:webHidden/>
              </w:rPr>
            </w:r>
            <w:r w:rsidR="00137515">
              <w:rPr>
                <w:noProof/>
                <w:webHidden/>
              </w:rPr>
              <w:fldChar w:fldCharType="separate"/>
            </w:r>
            <w:r w:rsidR="00137515">
              <w:rPr>
                <w:noProof/>
                <w:webHidden/>
              </w:rPr>
              <w:t>9</w:t>
            </w:r>
            <w:r w:rsidR="00137515">
              <w:rPr>
                <w:noProof/>
                <w:webHidden/>
              </w:rPr>
              <w:fldChar w:fldCharType="end"/>
            </w:r>
          </w:hyperlink>
        </w:p>
        <w:p w14:paraId="78D625E4" w14:textId="728C618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54" w:history="1">
            <w:r w:rsidR="00137515" w:rsidRPr="003414D6">
              <w:rPr>
                <w:rStyle w:val="Hyperlink"/>
              </w:rPr>
              <w:t xml:space="preserve">CHƯƠNG </w:t>
            </w:r>
            <w:r w:rsidR="00137515" w:rsidRPr="003414D6">
              <w:rPr>
                <w:rStyle w:val="Hyperlink"/>
                <w:lang w:val="en-US"/>
              </w:rPr>
              <w:t>II</w:t>
            </w:r>
            <w:r w:rsidR="00137515" w:rsidRPr="003414D6">
              <w:rPr>
                <w:rStyle w:val="Hyperlink"/>
              </w:rPr>
              <w:t xml:space="preserve">. </w:t>
            </w:r>
            <w:r w:rsidR="00137515" w:rsidRPr="003414D6">
              <w:rPr>
                <w:rStyle w:val="Hyperlink"/>
                <w:lang w:val="en-US"/>
              </w:rPr>
              <w:t>PHƯƠNG PHÁP THỰC HIỆN VÀ CÔNG NGHỆ SỬ DỤNG</w:t>
            </w:r>
            <w:r w:rsidR="00137515">
              <w:rPr>
                <w:webHidden/>
              </w:rPr>
              <w:tab/>
            </w:r>
            <w:r w:rsidR="00137515">
              <w:rPr>
                <w:webHidden/>
              </w:rPr>
              <w:fldChar w:fldCharType="begin"/>
            </w:r>
            <w:r w:rsidR="00137515">
              <w:rPr>
                <w:webHidden/>
              </w:rPr>
              <w:instrText xml:space="preserve"> PAGEREF _Toc186055154 \h </w:instrText>
            </w:r>
            <w:r w:rsidR="00137515">
              <w:rPr>
                <w:webHidden/>
              </w:rPr>
            </w:r>
            <w:r w:rsidR="00137515">
              <w:rPr>
                <w:webHidden/>
              </w:rPr>
              <w:fldChar w:fldCharType="separate"/>
            </w:r>
            <w:r w:rsidR="00137515">
              <w:rPr>
                <w:webHidden/>
              </w:rPr>
              <w:t>10</w:t>
            </w:r>
            <w:r w:rsidR="00137515">
              <w:rPr>
                <w:webHidden/>
              </w:rPr>
              <w:fldChar w:fldCharType="end"/>
            </w:r>
          </w:hyperlink>
        </w:p>
        <w:p w14:paraId="4A789523" w14:textId="5AC25661"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5" w:history="1">
            <w:r w:rsidR="00137515" w:rsidRPr="003414D6">
              <w:rPr>
                <w:rStyle w:val="Hyperlink"/>
                <w:noProof/>
                <w:lang w:val="en-US"/>
              </w:rPr>
              <w:t>2.</w:t>
            </w:r>
            <w:r w:rsidR="00137515" w:rsidRPr="003414D6">
              <w:rPr>
                <w:rStyle w:val="Hyperlink"/>
                <w:noProof/>
              </w:rPr>
              <w:t>1</w:t>
            </w:r>
            <w:r w:rsidR="00137515" w:rsidRPr="003414D6">
              <w:rPr>
                <w:rStyle w:val="Hyperlink"/>
                <w:noProof/>
                <w:lang w:val="en-US"/>
              </w:rPr>
              <w:t xml:space="preserve"> Phương pháp thực hiện</w:t>
            </w:r>
            <w:r w:rsidR="00137515">
              <w:rPr>
                <w:noProof/>
                <w:webHidden/>
              </w:rPr>
              <w:tab/>
            </w:r>
            <w:r w:rsidR="00137515">
              <w:rPr>
                <w:noProof/>
                <w:webHidden/>
              </w:rPr>
              <w:fldChar w:fldCharType="begin"/>
            </w:r>
            <w:r w:rsidR="00137515">
              <w:rPr>
                <w:noProof/>
                <w:webHidden/>
              </w:rPr>
              <w:instrText xml:space="preserve"> PAGEREF _Toc186055155 \h </w:instrText>
            </w:r>
            <w:r w:rsidR="00137515">
              <w:rPr>
                <w:noProof/>
                <w:webHidden/>
              </w:rPr>
            </w:r>
            <w:r w:rsidR="00137515">
              <w:rPr>
                <w:noProof/>
                <w:webHidden/>
              </w:rPr>
              <w:fldChar w:fldCharType="separate"/>
            </w:r>
            <w:r w:rsidR="00137515">
              <w:rPr>
                <w:noProof/>
                <w:webHidden/>
              </w:rPr>
              <w:t>10</w:t>
            </w:r>
            <w:r w:rsidR="00137515">
              <w:rPr>
                <w:noProof/>
                <w:webHidden/>
              </w:rPr>
              <w:fldChar w:fldCharType="end"/>
            </w:r>
          </w:hyperlink>
        </w:p>
        <w:p w14:paraId="0EFE3C8E" w14:textId="2EB3062D"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6" w:history="1">
            <w:r w:rsidR="00137515" w:rsidRPr="003414D6">
              <w:rPr>
                <w:rStyle w:val="Hyperlink"/>
                <w:noProof/>
                <w:lang w:val="en-US"/>
              </w:rPr>
              <w:t>2.1</w:t>
            </w:r>
            <w:r w:rsidR="00137515" w:rsidRPr="003414D6">
              <w:rPr>
                <w:rStyle w:val="Hyperlink"/>
                <w:noProof/>
              </w:rPr>
              <w:t>.</w:t>
            </w:r>
            <w:r w:rsidR="00137515" w:rsidRPr="003414D6">
              <w:rPr>
                <w:rStyle w:val="Hyperlink"/>
                <w:noProof/>
                <w:lang w:val="en-US"/>
              </w:rPr>
              <w:t>1 Tổng quan quy trình khám bệnh của hệ thống:</w:t>
            </w:r>
            <w:r w:rsidR="00137515">
              <w:rPr>
                <w:noProof/>
                <w:webHidden/>
              </w:rPr>
              <w:tab/>
            </w:r>
            <w:r w:rsidR="00137515">
              <w:rPr>
                <w:noProof/>
                <w:webHidden/>
              </w:rPr>
              <w:fldChar w:fldCharType="begin"/>
            </w:r>
            <w:r w:rsidR="00137515">
              <w:rPr>
                <w:noProof/>
                <w:webHidden/>
              </w:rPr>
              <w:instrText xml:space="preserve"> PAGEREF _Toc186055156 \h </w:instrText>
            </w:r>
            <w:r w:rsidR="00137515">
              <w:rPr>
                <w:noProof/>
                <w:webHidden/>
              </w:rPr>
            </w:r>
            <w:r w:rsidR="00137515">
              <w:rPr>
                <w:noProof/>
                <w:webHidden/>
              </w:rPr>
              <w:fldChar w:fldCharType="separate"/>
            </w:r>
            <w:r w:rsidR="00137515">
              <w:rPr>
                <w:noProof/>
                <w:webHidden/>
              </w:rPr>
              <w:t>10</w:t>
            </w:r>
            <w:r w:rsidR="00137515">
              <w:rPr>
                <w:noProof/>
                <w:webHidden/>
              </w:rPr>
              <w:fldChar w:fldCharType="end"/>
            </w:r>
          </w:hyperlink>
        </w:p>
        <w:p w14:paraId="4A65C916" w14:textId="2874AB3E"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7" w:history="1">
            <w:r w:rsidR="00137515" w:rsidRPr="003414D6">
              <w:rPr>
                <w:rStyle w:val="Hyperlink"/>
                <w:noProof/>
                <w:lang w:val="en-US"/>
              </w:rPr>
              <w:t>2.1</w:t>
            </w:r>
            <w:r w:rsidR="00137515" w:rsidRPr="003414D6">
              <w:rPr>
                <w:rStyle w:val="Hyperlink"/>
                <w:noProof/>
              </w:rPr>
              <w:t>.</w:t>
            </w:r>
            <w:r w:rsidR="00137515" w:rsidRPr="003414D6">
              <w:rPr>
                <w:rStyle w:val="Hyperlink"/>
                <w:noProof/>
                <w:lang w:val="en-US"/>
              </w:rPr>
              <w:t>2 Quy trình đặt lịch khám của bệnh nhân:</w:t>
            </w:r>
            <w:r w:rsidR="00137515">
              <w:rPr>
                <w:noProof/>
                <w:webHidden/>
              </w:rPr>
              <w:tab/>
            </w:r>
            <w:r w:rsidR="00137515">
              <w:rPr>
                <w:noProof/>
                <w:webHidden/>
              </w:rPr>
              <w:fldChar w:fldCharType="begin"/>
            </w:r>
            <w:r w:rsidR="00137515">
              <w:rPr>
                <w:noProof/>
                <w:webHidden/>
              </w:rPr>
              <w:instrText xml:space="preserve"> PAGEREF _Toc186055157 \h </w:instrText>
            </w:r>
            <w:r w:rsidR="00137515">
              <w:rPr>
                <w:noProof/>
                <w:webHidden/>
              </w:rPr>
            </w:r>
            <w:r w:rsidR="00137515">
              <w:rPr>
                <w:noProof/>
                <w:webHidden/>
              </w:rPr>
              <w:fldChar w:fldCharType="separate"/>
            </w:r>
            <w:r w:rsidR="00137515">
              <w:rPr>
                <w:noProof/>
                <w:webHidden/>
              </w:rPr>
              <w:t>11</w:t>
            </w:r>
            <w:r w:rsidR="00137515">
              <w:rPr>
                <w:noProof/>
                <w:webHidden/>
              </w:rPr>
              <w:fldChar w:fldCharType="end"/>
            </w:r>
          </w:hyperlink>
        </w:p>
        <w:p w14:paraId="3DE01EFE" w14:textId="13C6EA46"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8" w:history="1">
            <w:r w:rsidR="00137515" w:rsidRPr="003414D6">
              <w:rPr>
                <w:rStyle w:val="Hyperlink"/>
                <w:noProof/>
                <w:lang w:val="en-US"/>
              </w:rPr>
              <w:t>2.1</w:t>
            </w:r>
            <w:r w:rsidR="00137515" w:rsidRPr="003414D6">
              <w:rPr>
                <w:rStyle w:val="Hyperlink"/>
                <w:noProof/>
              </w:rPr>
              <w:t>.</w:t>
            </w:r>
            <w:r w:rsidR="00137515" w:rsidRPr="003414D6">
              <w:rPr>
                <w:rStyle w:val="Hyperlink"/>
                <w:noProof/>
                <w:lang w:val="en-US"/>
              </w:rPr>
              <w:t>3 Quy trình khám bệnh của bác sĩ:</w:t>
            </w:r>
            <w:r w:rsidR="00137515">
              <w:rPr>
                <w:noProof/>
                <w:webHidden/>
              </w:rPr>
              <w:tab/>
            </w:r>
            <w:r w:rsidR="00137515">
              <w:rPr>
                <w:noProof/>
                <w:webHidden/>
              </w:rPr>
              <w:fldChar w:fldCharType="begin"/>
            </w:r>
            <w:r w:rsidR="00137515">
              <w:rPr>
                <w:noProof/>
                <w:webHidden/>
              </w:rPr>
              <w:instrText xml:space="preserve"> PAGEREF _Toc186055158 \h </w:instrText>
            </w:r>
            <w:r w:rsidR="00137515">
              <w:rPr>
                <w:noProof/>
                <w:webHidden/>
              </w:rPr>
            </w:r>
            <w:r w:rsidR="00137515">
              <w:rPr>
                <w:noProof/>
                <w:webHidden/>
              </w:rPr>
              <w:fldChar w:fldCharType="separate"/>
            </w:r>
            <w:r w:rsidR="00137515">
              <w:rPr>
                <w:noProof/>
                <w:webHidden/>
              </w:rPr>
              <w:t>11</w:t>
            </w:r>
            <w:r w:rsidR="00137515">
              <w:rPr>
                <w:noProof/>
                <w:webHidden/>
              </w:rPr>
              <w:fldChar w:fldCharType="end"/>
            </w:r>
          </w:hyperlink>
        </w:p>
        <w:p w14:paraId="5A11D37C" w14:textId="58E4E1F1"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9" w:history="1">
            <w:r w:rsidR="00137515" w:rsidRPr="003414D6">
              <w:rPr>
                <w:rStyle w:val="Hyperlink"/>
                <w:noProof/>
                <w:lang w:val="en-US"/>
              </w:rPr>
              <w:t>2.2</w:t>
            </w:r>
            <w:r w:rsidR="00137515" w:rsidRPr="003414D6">
              <w:rPr>
                <w:rStyle w:val="Hyperlink"/>
                <w:noProof/>
              </w:rPr>
              <w:t xml:space="preserve"> </w:t>
            </w:r>
            <w:r w:rsidR="00137515" w:rsidRPr="003414D6">
              <w:rPr>
                <w:rStyle w:val="Hyperlink"/>
                <w:noProof/>
                <w:lang w:val="en-US"/>
              </w:rPr>
              <w:t>Công nghệ sử dụng trong hệ thống</w:t>
            </w:r>
            <w:r w:rsidR="00137515">
              <w:rPr>
                <w:noProof/>
                <w:webHidden/>
              </w:rPr>
              <w:tab/>
            </w:r>
            <w:r w:rsidR="00137515">
              <w:rPr>
                <w:noProof/>
                <w:webHidden/>
              </w:rPr>
              <w:fldChar w:fldCharType="begin"/>
            </w:r>
            <w:r w:rsidR="00137515">
              <w:rPr>
                <w:noProof/>
                <w:webHidden/>
              </w:rPr>
              <w:instrText xml:space="preserve"> PAGEREF _Toc186055159 \h </w:instrText>
            </w:r>
            <w:r w:rsidR="00137515">
              <w:rPr>
                <w:noProof/>
                <w:webHidden/>
              </w:rPr>
            </w:r>
            <w:r w:rsidR="00137515">
              <w:rPr>
                <w:noProof/>
                <w:webHidden/>
              </w:rPr>
              <w:fldChar w:fldCharType="separate"/>
            </w:r>
            <w:r w:rsidR="00137515">
              <w:rPr>
                <w:noProof/>
                <w:webHidden/>
              </w:rPr>
              <w:t>11</w:t>
            </w:r>
            <w:r w:rsidR="00137515">
              <w:rPr>
                <w:noProof/>
                <w:webHidden/>
              </w:rPr>
              <w:fldChar w:fldCharType="end"/>
            </w:r>
          </w:hyperlink>
        </w:p>
        <w:p w14:paraId="78EB1462" w14:textId="451B86E0"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0" w:history="1">
            <w:r w:rsidR="00137515" w:rsidRPr="003414D6">
              <w:rPr>
                <w:rStyle w:val="Hyperlink"/>
                <w:noProof/>
                <w:lang w:val="en-US"/>
              </w:rPr>
              <w:t>2.2</w:t>
            </w:r>
            <w:r w:rsidR="00137515" w:rsidRPr="003414D6">
              <w:rPr>
                <w:rStyle w:val="Hyperlink"/>
                <w:noProof/>
              </w:rPr>
              <w:t>.1</w:t>
            </w:r>
            <w:r w:rsidR="00137515" w:rsidRPr="003414D6">
              <w:rPr>
                <w:rStyle w:val="Hyperlink"/>
                <w:noProof/>
                <w:lang w:val="en-US"/>
              </w:rPr>
              <w:t xml:space="preserve"> React JS</w:t>
            </w:r>
            <w:r w:rsidR="00137515">
              <w:rPr>
                <w:noProof/>
                <w:webHidden/>
              </w:rPr>
              <w:tab/>
            </w:r>
            <w:r w:rsidR="00137515">
              <w:rPr>
                <w:noProof/>
                <w:webHidden/>
              </w:rPr>
              <w:fldChar w:fldCharType="begin"/>
            </w:r>
            <w:r w:rsidR="00137515">
              <w:rPr>
                <w:noProof/>
                <w:webHidden/>
              </w:rPr>
              <w:instrText xml:space="preserve"> PAGEREF _Toc186055160 \h </w:instrText>
            </w:r>
            <w:r w:rsidR="00137515">
              <w:rPr>
                <w:noProof/>
                <w:webHidden/>
              </w:rPr>
            </w:r>
            <w:r w:rsidR="00137515">
              <w:rPr>
                <w:noProof/>
                <w:webHidden/>
              </w:rPr>
              <w:fldChar w:fldCharType="separate"/>
            </w:r>
            <w:r w:rsidR="00137515">
              <w:rPr>
                <w:noProof/>
                <w:webHidden/>
              </w:rPr>
              <w:t>11</w:t>
            </w:r>
            <w:r w:rsidR="00137515">
              <w:rPr>
                <w:noProof/>
                <w:webHidden/>
              </w:rPr>
              <w:fldChar w:fldCharType="end"/>
            </w:r>
          </w:hyperlink>
        </w:p>
        <w:p w14:paraId="6D79F9B9" w14:textId="14B0686F"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1" w:history="1">
            <w:r w:rsidR="00137515" w:rsidRPr="003414D6">
              <w:rPr>
                <w:rStyle w:val="Hyperlink"/>
                <w:noProof/>
                <w:lang w:val="en-US"/>
              </w:rPr>
              <w:t>2.2</w:t>
            </w:r>
            <w:r w:rsidR="00137515" w:rsidRPr="003414D6">
              <w:rPr>
                <w:rStyle w:val="Hyperlink"/>
                <w:noProof/>
              </w:rPr>
              <w:t>.</w:t>
            </w:r>
            <w:r w:rsidR="00137515" w:rsidRPr="003414D6">
              <w:rPr>
                <w:rStyle w:val="Hyperlink"/>
                <w:noProof/>
                <w:lang w:val="en-US"/>
              </w:rPr>
              <w:t>2 Java Spring Boot</w:t>
            </w:r>
            <w:r w:rsidR="00137515">
              <w:rPr>
                <w:noProof/>
                <w:webHidden/>
              </w:rPr>
              <w:tab/>
            </w:r>
            <w:r w:rsidR="00137515">
              <w:rPr>
                <w:noProof/>
                <w:webHidden/>
              </w:rPr>
              <w:fldChar w:fldCharType="begin"/>
            </w:r>
            <w:r w:rsidR="00137515">
              <w:rPr>
                <w:noProof/>
                <w:webHidden/>
              </w:rPr>
              <w:instrText xml:space="preserve"> PAGEREF _Toc186055161 \h </w:instrText>
            </w:r>
            <w:r w:rsidR="00137515">
              <w:rPr>
                <w:noProof/>
                <w:webHidden/>
              </w:rPr>
            </w:r>
            <w:r w:rsidR="00137515">
              <w:rPr>
                <w:noProof/>
                <w:webHidden/>
              </w:rPr>
              <w:fldChar w:fldCharType="separate"/>
            </w:r>
            <w:r w:rsidR="00137515">
              <w:rPr>
                <w:noProof/>
                <w:webHidden/>
              </w:rPr>
              <w:t>13</w:t>
            </w:r>
            <w:r w:rsidR="00137515">
              <w:rPr>
                <w:noProof/>
                <w:webHidden/>
              </w:rPr>
              <w:fldChar w:fldCharType="end"/>
            </w:r>
          </w:hyperlink>
        </w:p>
        <w:p w14:paraId="7B6E0D70" w14:textId="4D4FA68E"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2" w:history="1">
            <w:r w:rsidR="00137515" w:rsidRPr="003414D6">
              <w:rPr>
                <w:rStyle w:val="Hyperlink"/>
                <w:noProof/>
                <w:lang w:val="en-US"/>
              </w:rPr>
              <w:t>2.2</w:t>
            </w:r>
            <w:r w:rsidR="00137515" w:rsidRPr="003414D6">
              <w:rPr>
                <w:rStyle w:val="Hyperlink"/>
                <w:noProof/>
              </w:rPr>
              <w:t>.</w:t>
            </w:r>
            <w:r w:rsidR="00137515" w:rsidRPr="003414D6">
              <w:rPr>
                <w:rStyle w:val="Hyperlink"/>
                <w:noProof/>
                <w:lang w:val="en-US"/>
              </w:rPr>
              <w:t>3 PostgreSQL</w:t>
            </w:r>
            <w:r w:rsidR="00137515">
              <w:rPr>
                <w:noProof/>
                <w:webHidden/>
              </w:rPr>
              <w:tab/>
            </w:r>
            <w:r w:rsidR="00137515">
              <w:rPr>
                <w:noProof/>
                <w:webHidden/>
              </w:rPr>
              <w:fldChar w:fldCharType="begin"/>
            </w:r>
            <w:r w:rsidR="00137515">
              <w:rPr>
                <w:noProof/>
                <w:webHidden/>
              </w:rPr>
              <w:instrText xml:space="preserve"> PAGEREF _Toc186055162 \h </w:instrText>
            </w:r>
            <w:r w:rsidR="00137515">
              <w:rPr>
                <w:noProof/>
                <w:webHidden/>
              </w:rPr>
            </w:r>
            <w:r w:rsidR="00137515">
              <w:rPr>
                <w:noProof/>
                <w:webHidden/>
              </w:rPr>
              <w:fldChar w:fldCharType="separate"/>
            </w:r>
            <w:r w:rsidR="00137515">
              <w:rPr>
                <w:noProof/>
                <w:webHidden/>
              </w:rPr>
              <w:t>14</w:t>
            </w:r>
            <w:r w:rsidR="00137515">
              <w:rPr>
                <w:noProof/>
                <w:webHidden/>
              </w:rPr>
              <w:fldChar w:fldCharType="end"/>
            </w:r>
          </w:hyperlink>
        </w:p>
        <w:p w14:paraId="48067CCB" w14:textId="71B46301"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3" w:history="1">
            <w:r w:rsidR="00137515" w:rsidRPr="003414D6">
              <w:rPr>
                <w:rStyle w:val="Hyperlink"/>
                <w:noProof/>
                <w:lang w:val="en-US"/>
              </w:rPr>
              <w:t>2.3</w:t>
            </w:r>
            <w:r w:rsidR="00137515" w:rsidRPr="003414D6">
              <w:rPr>
                <w:rStyle w:val="Hyperlink"/>
                <w:noProof/>
              </w:rPr>
              <w:t xml:space="preserve"> Kết</w:t>
            </w:r>
            <w:r w:rsidR="00137515" w:rsidRPr="003414D6">
              <w:rPr>
                <w:rStyle w:val="Hyperlink"/>
                <w:noProof/>
                <w:lang w:val="en-US"/>
              </w:rPr>
              <w:t xml:space="preserve"> luận</w:t>
            </w:r>
            <w:r w:rsidR="00137515" w:rsidRPr="003414D6">
              <w:rPr>
                <w:rStyle w:val="Hyperlink"/>
                <w:noProof/>
              </w:rPr>
              <w:t xml:space="preserve"> </w:t>
            </w:r>
            <w:r w:rsidR="00137515" w:rsidRPr="003414D6">
              <w:rPr>
                <w:rStyle w:val="Hyperlink"/>
                <w:noProof/>
                <w:lang w:val="en-US"/>
              </w:rPr>
              <w:t>c</w:t>
            </w:r>
            <w:r w:rsidR="00137515" w:rsidRPr="003414D6">
              <w:rPr>
                <w:rStyle w:val="Hyperlink"/>
                <w:noProof/>
              </w:rPr>
              <w:t>hương</w:t>
            </w:r>
            <w:r w:rsidR="00137515">
              <w:rPr>
                <w:noProof/>
                <w:webHidden/>
              </w:rPr>
              <w:tab/>
            </w:r>
            <w:r w:rsidR="00137515">
              <w:rPr>
                <w:noProof/>
                <w:webHidden/>
              </w:rPr>
              <w:fldChar w:fldCharType="begin"/>
            </w:r>
            <w:r w:rsidR="00137515">
              <w:rPr>
                <w:noProof/>
                <w:webHidden/>
              </w:rPr>
              <w:instrText xml:space="preserve"> PAGEREF _Toc186055163 \h </w:instrText>
            </w:r>
            <w:r w:rsidR="00137515">
              <w:rPr>
                <w:noProof/>
                <w:webHidden/>
              </w:rPr>
            </w:r>
            <w:r w:rsidR="00137515">
              <w:rPr>
                <w:noProof/>
                <w:webHidden/>
              </w:rPr>
              <w:fldChar w:fldCharType="separate"/>
            </w:r>
            <w:r w:rsidR="00137515">
              <w:rPr>
                <w:noProof/>
                <w:webHidden/>
              </w:rPr>
              <w:t>16</w:t>
            </w:r>
            <w:r w:rsidR="00137515">
              <w:rPr>
                <w:noProof/>
                <w:webHidden/>
              </w:rPr>
              <w:fldChar w:fldCharType="end"/>
            </w:r>
          </w:hyperlink>
        </w:p>
        <w:p w14:paraId="3BEE625F" w14:textId="3C632E4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64" w:history="1">
            <w:r w:rsidR="00137515" w:rsidRPr="003414D6">
              <w:rPr>
                <w:rStyle w:val="Hyperlink"/>
              </w:rPr>
              <w:t xml:space="preserve">CHƯƠNG </w:t>
            </w:r>
            <w:r w:rsidR="00137515" w:rsidRPr="003414D6">
              <w:rPr>
                <w:rStyle w:val="Hyperlink"/>
                <w:lang w:val="en-US"/>
              </w:rPr>
              <w:t>III</w:t>
            </w:r>
            <w:r w:rsidR="00137515" w:rsidRPr="003414D6">
              <w:rPr>
                <w:rStyle w:val="Hyperlink"/>
              </w:rPr>
              <w:t xml:space="preserve">. </w:t>
            </w:r>
            <w:r w:rsidR="00137515" w:rsidRPr="003414D6">
              <w:rPr>
                <w:rStyle w:val="Hyperlink"/>
                <w:lang w:val="en-US"/>
              </w:rPr>
              <w:t>PHÂN TÍCH THIẾT KẾ HỆ THỐNG</w:t>
            </w:r>
            <w:r w:rsidR="00137515">
              <w:rPr>
                <w:webHidden/>
              </w:rPr>
              <w:tab/>
            </w:r>
            <w:r w:rsidR="00137515">
              <w:rPr>
                <w:webHidden/>
              </w:rPr>
              <w:fldChar w:fldCharType="begin"/>
            </w:r>
            <w:r w:rsidR="00137515">
              <w:rPr>
                <w:webHidden/>
              </w:rPr>
              <w:instrText xml:space="preserve"> PAGEREF _Toc186055164 \h </w:instrText>
            </w:r>
            <w:r w:rsidR="00137515">
              <w:rPr>
                <w:webHidden/>
              </w:rPr>
            </w:r>
            <w:r w:rsidR="00137515">
              <w:rPr>
                <w:webHidden/>
              </w:rPr>
              <w:fldChar w:fldCharType="separate"/>
            </w:r>
            <w:r w:rsidR="00137515">
              <w:rPr>
                <w:webHidden/>
              </w:rPr>
              <w:t>17</w:t>
            </w:r>
            <w:r w:rsidR="00137515">
              <w:rPr>
                <w:webHidden/>
              </w:rPr>
              <w:fldChar w:fldCharType="end"/>
            </w:r>
          </w:hyperlink>
        </w:p>
        <w:p w14:paraId="43409C32" w14:textId="0452107B"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5" w:history="1">
            <w:r w:rsidR="00137515" w:rsidRPr="003414D6">
              <w:rPr>
                <w:rStyle w:val="Hyperlink"/>
                <w:noProof/>
                <w:lang w:val="en-US"/>
              </w:rPr>
              <w:t>3.1 Biểu đồ Use case (Usecase diagram)</w:t>
            </w:r>
            <w:r w:rsidR="00137515">
              <w:rPr>
                <w:noProof/>
                <w:webHidden/>
              </w:rPr>
              <w:tab/>
            </w:r>
            <w:r w:rsidR="00137515">
              <w:rPr>
                <w:noProof/>
                <w:webHidden/>
              </w:rPr>
              <w:fldChar w:fldCharType="begin"/>
            </w:r>
            <w:r w:rsidR="00137515">
              <w:rPr>
                <w:noProof/>
                <w:webHidden/>
              </w:rPr>
              <w:instrText xml:space="preserve"> PAGEREF _Toc186055165 \h </w:instrText>
            </w:r>
            <w:r w:rsidR="00137515">
              <w:rPr>
                <w:noProof/>
                <w:webHidden/>
              </w:rPr>
            </w:r>
            <w:r w:rsidR="00137515">
              <w:rPr>
                <w:noProof/>
                <w:webHidden/>
              </w:rPr>
              <w:fldChar w:fldCharType="separate"/>
            </w:r>
            <w:r w:rsidR="00137515">
              <w:rPr>
                <w:noProof/>
                <w:webHidden/>
              </w:rPr>
              <w:t>17</w:t>
            </w:r>
            <w:r w:rsidR="00137515">
              <w:rPr>
                <w:noProof/>
                <w:webHidden/>
              </w:rPr>
              <w:fldChar w:fldCharType="end"/>
            </w:r>
          </w:hyperlink>
        </w:p>
        <w:p w14:paraId="20B50128" w14:textId="7A50B40C"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6" w:history="1">
            <w:r w:rsidR="00137515" w:rsidRPr="003414D6">
              <w:rPr>
                <w:rStyle w:val="Hyperlink"/>
                <w:noProof/>
                <w:lang w:val="en-US"/>
              </w:rPr>
              <w:t>3.1</w:t>
            </w:r>
            <w:r w:rsidR="00137515" w:rsidRPr="003414D6">
              <w:rPr>
                <w:rStyle w:val="Hyperlink"/>
                <w:noProof/>
              </w:rPr>
              <w:t>.1</w:t>
            </w:r>
            <w:r w:rsidR="00137515" w:rsidRPr="003414D6">
              <w:rPr>
                <w:rStyle w:val="Hyperlink"/>
                <w:noProof/>
                <w:lang w:val="en-US"/>
              </w:rPr>
              <w:t xml:space="preserve"> Use case Tổng quan hệ thống</w:t>
            </w:r>
            <w:r w:rsidR="00137515">
              <w:rPr>
                <w:noProof/>
                <w:webHidden/>
              </w:rPr>
              <w:tab/>
            </w:r>
            <w:r w:rsidR="00137515">
              <w:rPr>
                <w:noProof/>
                <w:webHidden/>
              </w:rPr>
              <w:fldChar w:fldCharType="begin"/>
            </w:r>
            <w:r w:rsidR="00137515">
              <w:rPr>
                <w:noProof/>
                <w:webHidden/>
              </w:rPr>
              <w:instrText xml:space="preserve"> PAGEREF _Toc186055166 \h </w:instrText>
            </w:r>
            <w:r w:rsidR="00137515">
              <w:rPr>
                <w:noProof/>
                <w:webHidden/>
              </w:rPr>
            </w:r>
            <w:r w:rsidR="00137515">
              <w:rPr>
                <w:noProof/>
                <w:webHidden/>
              </w:rPr>
              <w:fldChar w:fldCharType="separate"/>
            </w:r>
            <w:r w:rsidR="00137515">
              <w:rPr>
                <w:noProof/>
                <w:webHidden/>
              </w:rPr>
              <w:t>17</w:t>
            </w:r>
            <w:r w:rsidR="00137515">
              <w:rPr>
                <w:noProof/>
                <w:webHidden/>
              </w:rPr>
              <w:fldChar w:fldCharType="end"/>
            </w:r>
          </w:hyperlink>
        </w:p>
        <w:p w14:paraId="5AFA30F3" w14:textId="6E2180AF"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7" w:history="1">
            <w:r w:rsidR="00137515" w:rsidRPr="003414D6">
              <w:rPr>
                <w:rStyle w:val="Hyperlink"/>
                <w:noProof/>
                <w:lang w:val="en-US"/>
              </w:rPr>
              <w:t>3.1</w:t>
            </w:r>
            <w:r w:rsidR="00137515" w:rsidRPr="003414D6">
              <w:rPr>
                <w:rStyle w:val="Hyperlink"/>
                <w:noProof/>
              </w:rPr>
              <w:t>.</w:t>
            </w:r>
            <w:r w:rsidR="00137515" w:rsidRPr="003414D6">
              <w:rPr>
                <w:rStyle w:val="Hyperlink"/>
                <w:noProof/>
                <w:lang w:val="en-US"/>
              </w:rPr>
              <w:t>2 Use case các chức năng chung người dùng</w:t>
            </w:r>
            <w:r w:rsidR="00137515">
              <w:rPr>
                <w:noProof/>
                <w:webHidden/>
              </w:rPr>
              <w:tab/>
            </w:r>
            <w:r w:rsidR="00137515">
              <w:rPr>
                <w:noProof/>
                <w:webHidden/>
              </w:rPr>
              <w:fldChar w:fldCharType="begin"/>
            </w:r>
            <w:r w:rsidR="00137515">
              <w:rPr>
                <w:noProof/>
                <w:webHidden/>
              </w:rPr>
              <w:instrText xml:space="preserve"> PAGEREF _Toc186055167 \h </w:instrText>
            </w:r>
            <w:r w:rsidR="00137515">
              <w:rPr>
                <w:noProof/>
                <w:webHidden/>
              </w:rPr>
            </w:r>
            <w:r w:rsidR="00137515">
              <w:rPr>
                <w:noProof/>
                <w:webHidden/>
              </w:rPr>
              <w:fldChar w:fldCharType="separate"/>
            </w:r>
            <w:r w:rsidR="00137515">
              <w:rPr>
                <w:noProof/>
                <w:webHidden/>
              </w:rPr>
              <w:t>20</w:t>
            </w:r>
            <w:r w:rsidR="00137515">
              <w:rPr>
                <w:noProof/>
                <w:webHidden/>
              </w:rPr>
              <w:fldChar w:fldCharType="end"/>
            </w:r>
          </w:hyperlink>
        </w:p>
        <w:p w14:paraId="4B34B6D0" w14:textId="60DDBE54"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8" w:history="1">
            <w:r w:rsidR="00137515" w:rsidRPr="003414D6">
              <w:rPr>
                <w:rStyle w:val="Hyperlink"/>
                <w:noProof/>
                <w:lang w:val="en-US"/>
              </w:rPr>
              <w:t>3.1</w:t>
            </w:r>
            <w:r w:rsidR="00137515" w:rsidRPr="003414D6">
              <w:rPr>
                <w:rStyle w:val="Hyperlink"/>
                <w:noProof/>
              </w:rPr>
              <w:t>.</w:t>
            </w:r>
            <w:r w:rsidR="00137515" w:rsidRPr="003414D6">
              <w:rPr>
                <w:rStyle w:val="Hyperlink"/>
                <w:noProof/>
                <w:lang w:val="en-US"/>
              </w:rPr>
              <w:t>3 Use case cho các chức năng của bệnh nhân</w:t>
            </w:r>
            <w:r w:rsidR="00137515">
              <w:rPr>
                <w:noProof/>
                <w:webHidden/>
              </w:rPr>
              <w:tab/>
            </w:r>
            <w:r w:rsidR="00137515">
              <w:rPr>
                <w:noProof/>
                <w:webHidden/>
              </w:rPr>
              <w:fldChar w:fldCharType="begin"/>
            </w:r>
            <w:r w:rsidR="00137515">
              <w:rPr>
                <w:noProof/>
                <w:webHidden/>
              </w:rPr>
              <w:instrText xml:space="preserve"> PAGEREF _Toc186055168 \h </w:instrText>
            </w:r>
            <w:r w:rsidR="00137515">
              <w:rPr>
                <w:noProof/>
                <w:webHidden/>
              </w:rPr>
            </w:r>
            <w:r w:rsidR="00137515">
              <w:rPr>
                <w:noProof/>
                <w:webHidden/>
              </w:rPr>
              <w:fldChar w:fldCharType="separate"/>
            </w:r>
            <w:r w:rsidR="00137515">
              <w:rPr>
                <w:noProof/>
                <w:webHidden/>
              </w:rPr>
              <w:t>20</w:t>
            </w:r>
            <w:r w:rsidR="00137515">
              <w:rPr>
                <w:noProof/>
                <w:webHidden/>
              </w:rPr>
              <w:fldChar w:fldCharType="end"/>
            </w:r>
          </w:hyperlink>
        </w:p>
        <w:p w14:paraId="40562FEA" w14:textId="1A870B05"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9" w:history="1">
            <w:r w:rsidR="00137515" w:rsidRPr="003414D6">
              <w:rPr>
                <w:rStyle w:val="Hyperlink"/>
                <w:noProof/>
                <w:lang w:val="en-US"/>
              </w:rPr>
              <w:t>3.1</w:t>
            </w:r>
            <w:r w:rsidR="00137515" w:rsidRPr="003414D6">
              <w:rPr>
                <w:rStyle w:val="Hyperlink"/>
                <w:noProof/>
              </w:rPr>
              <w:t>.</w:t>
            </w:r>
            <w:r w:rsidR="00137515" w:rsidRPr="003414D6">
              <w:rPr>
                <w:rStyle w:val="Hyperlink"/>
                <w:noProof/>
                <w:lang w:val="en-US"/>
              </w:rPr>
              <w:t>4 Use case cho các chức năng của bác sĩ</w:t>
            </w:r>
            <w:r w:rsidR="00137515">
              <w:rPr>
                <w:noProof/>
                <w:webHidden/>
              </w:rPr>
              <w:tab/>
            </w:r>
            <w:r w:rsidR="00137515">
              <w:rPr>
                <w:noProof/>
                <w:webHidden/>
              </w:rPr>
              <w:fldChar w:fldCharType="begin"/>
            </w:r>
            <w:r w:rsidR="00137515">
              <w:rPr>
                <w:noProof/>
                <w:webHidden/>
              </w:rPr>
              <w:instrText xml:space="preserve"> PAGEREF _Toc186055169 \h </w:instrText>
            </w:r>
            <w:r w:rsidR="00137515">
              <w:rPr>
                <w:noProof/>
                <w:webHidden/>
              </w:rPr>
            </w:r>
            <w:r w:rsidR="00137515">
              <w:rPr>
                <w:noProof/>
                <w:webHidden/>
              </w:rPr>
              <w:fldChar w:fldCharType="separate"/>
            </w:r>
            <w:r w:rsidR="00137515">
              <w:rPr>
                <w:noProof/>
                <w:webHidden/>
              </w:rPr>
              <w:t>22</w:t>
            </w:r>
            <w:r w:rsidR="00137515">
              <w:rPr>
                <w:noProof/>
                <w:webHidden/>
              </w:rPr>
              <w:fldChar w:fldCharType="end"/>
            </w:r>
          </w:hyperlink>
        </w:p>
        <w:p w14:paraId="4579027E" w14:textId="22CAAC2B"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0" w:history="1">
            <w:r w:rsidR="00137515" w:rsidRPr="003414D6">
              <w:rPr>
                <w:rStyle w:val="Hyperlink"/>
                <w:noProof/>
                <w:lang w:val="en-US"/>
              </w:rPr>
              <w:t>3.1</w:t>
            </w:r>
            <w:r w:rsidR="00137515" w:rsidRPr="003414D6">
              <w:rPr>
                <w:rStyle w:val="Hyperlink"/>
                <w:noProof/>
              </w:rPr>
              <w:t>.</w:t>
            </w:r>
            <w:r w:rsidR="00137515" w:rsidRPr="003414D6">
              <w:rPr>
                <w:rStyle w:val="Hyperlink"/>
                <w:noProof/>
                <w:lang w:val="en-US"/>
              </w:rPr>
              <w:t>5 Use case cho các chức năng của quản trị viên</w:t>
            </w:r>
            <w:r w:rsidR="00137515">
              <w:rPr>
                <w:noProof/>
                <w:webHidden/>
              </w:rPr>
              <w:tab/>
            </w:r>
            <w:r w:rsidR="00137515">
              <w:rPr>
                <w:noProof/>
                <w:webHidden/>
              </w:rPr>
              <w:fldChar w:fldCharType="begin"/>
            </w:r>
            <w:r w:rsidR="00137515">
              <w:rPr>
                <w:noProof/>
                <w:webHidden/>
              </w:rPr>
              <w:instrText xml:space="preserve"> PAGEREF _Toc186055170 \h </w:instrText>
            </w:r>
            <w:r w:rsidR="00137515">
              <w:rPr>
                <w:noProof/>
                <w:webHidden/>
              </w:rPr>
            </w:r>
            <w:r w:rsidR="00137515">
              <w:rPr>
                <w:noProof/>
                <w:webHidden/>
              </w:rPr>
              <w:fldChar w:fldCharType="separate"/>
            </w:r>
            <w:r w:rsidR="00137515">
              <w:rPr>
                <w:noProof/>
                <w:webHidden/>
              </w:rPr>
              <w:t>23</w:t>
            </w:r>
            <w:r w:rsidR="00137515">
              <w:rPr>
                <w:noProof/>
                <w:webHidden/>
              </w:rPr>
              <w:fldChar w:fldCharType="end"/>
            </w:r>
          </w:hyperlink>
        </w:p>
        <w:p w14:paraId="4E61777C" w14:textId="0D971A6A"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1" w:history="1">
            <w:r w:rsidR="00137515" w:rsidRPr="003414D6">
              <w:rPr>
                <w:rStyle w:val="Hyperlink"/>
                <w:noProof/>
                <w:lang w:val="en-US"/>
              </w:rPr>
              <w:t>3.1</w:t>
            </w:r>
            <w:r w:rsidR="00137515" w:rsidRPr="003414D6">
              <w:rPr>
                <w:rStyle w:val="Hyperlink"/>
                <w:noProof/>
              </w:rPr>
              <w:t>.</w:t>
            </w:r>
            <w:r w:rsidR="00137515" w:rsidRPr="003414D6">
              <w:rPr>
                <w:rStyle w:val="Hyperlink"/>
                <w:noProof/>
                <w:lang w:val="en-US"/>
              </w:rPr>
              <w:t>6 Use case cho các chức năng của nhân viên</w:t>
            </w:r>
            <w:r w:rsidR="00137515">
              <w:rPr>
                <w:noProof/>
                <w:webHidden/>
              </w:rPr>
              <w:tab/>
            </w:r>
            <w:r w:rsidR="00137515">
              <w:rPr>
                <w:noProof/>
                <w:webHidden/>
              </w:rPr>
              <w:fldChar w:fldCharType="begin"/>
            </w:r>
            <w:r w:rsidR="00137515">
              <w:rPr>
                <w:noProof/>
                <w:webHidden/>
              </w:rPr>
              <w:instrText xml:space="preserve"> PAGEREF _Toc186055171 \h </w:instrText>
            </w:r>
            <w:r w:rsidR="00137515">
              <w:rPr>
                <w:noProof/>
                <w:webHidden/>
              </w:rPr>
            </w:r>
            <w:r w:rsidR="00137515">
              <w:rPr>
                <w:noProof/>
                <w:webHidden/>
              </w:rPr>
              <w:fldChar w:fldCharType="separate"/>
            </w:r>
            <w:r w:rsidR="00137515">
              <w:rPr>
                <w:noProof/>
                <w:webHidden/>
              </w:rPr>
              <w:t>25</w:t>
            </w:r>
            <w:r w:rsidR="00137515">
              <w:rPr>
                <w:noProof/>
                <w:webHidden/>
              </w:rPr>
              <w:fldChar w:fldCharType="end"/>
            </w:r>
          </w:hyperlink>
        </w:p>
        <w:p w14:paraId="0C31B67A" w14:textId="686BCC4C"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2" w:history="1">
            <w:r w:rsidR="00137515" w:rsidRPr="003414D6">
              <w:rPr>
                <w:rStyle w:val="Hyperlink"/>
                <w:noProof/>
                <w:lang w:val="en-US"/>
              </w:rPr>
              <w:t>3.2 Biểu đồ hoạt động (Activity Diagram)</w:t>
            </w:r>
            <w:r w:rsidR="00137515">
              <w:rPr>
                <w:noProof/>
                <w:webHidden/>
              </w:rPr>
              <w:tab/>
            </w:r>
            <w:r w:rsidR="00137515">
              <w:rPr>
                <w:noProof/>
                <w:webHidden/>
              </w:rPr>
              <w:fldChar w:fldCharType="begin"/>
            </w:r>
            <w:r w:rsidR="00137515">
              <w:rPr>
                <w:noProof/>
                <w:webHidden/>
              </w:rPr>
              <w:instrText xml:space="preserve"> PAGEREF _Toc186055172 \h </w:instrText>
            </w:r>
            <w:r w:rsidR="00137515">
              <w:rPr>
                <w:noProof/>
                <w:webHidden/>
              </w:rPr>
            </w:r>
            <w:r w:rsidR="00137515">
              <w:rPr>
                <w:noProof/>
                <w:webHidden/>
              </w:rPr>
              <w:fldChar w:fldCharType="separate"/>
            </w:r>
            <w:r w:rsidR="00137515">
              <w:rPr>
                <w:noProof/>
                <w:webHidden/>
              </w:rPr>
              <w:t>25</w:t>
            </w:r>
            <w:r w:rsidR="00137515">
              <w:rPr>
                <w:noProof/>
                <w:webHidden/>
              </w:rPr>
              <w:fldChar w:fldCharType="end"/>
            </w:r>
          </w:hyperlink>
        </w:p>
        <w:p w14:paraId="6A322568" w14:textId="4E4FEA63"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3" w:history="1">
            <w:r w:rsidR="00137515" w:rsidRPr="003414D6">
              <w:rPr>
                <w:rStyle w:val="Hyperlink"/>
                <w:noProof/>
                <w:lang w:val="en-US"/>
              </w:rPr>
              <w:t>3.2</w:t>
            </w:r>
            <w:r w:rsidR="00137515" w:rsidRPr="003414D6">
              <w:rPr>
                <w:rStyle w:val="Hyperlink"/>
                <w:noProof/>
              </w:rPr>
              <w:t>.</w:t>
            </w:r>
            <w:r w:rsidR="00137515" w:rsidRPr="003414D6">
              <w:rPr>
                <w:rStyle w:val="Hyperlink"/>
                <w:noProof/>
                <w:lang w:val="en-US"/>
              </w:rPr>
              <w:t>1 Biểu đồ hoạt động cho các chức năng chung của người dùng</w:t>
            </w:r>
            <w:r w:rsidR="00137515">
              <w:rPr>
                <w:noProof/>
                <w:webHidden/>
              </w:rPr>
              <w:tab/>
            </w:r>
            <w:r w:rsidR="00137515">
              <w:rPr>
                <w:noProof/>
                <w:webHidden/>
              </w:rPr>
              <w:fldChar w:fldCharType="begin"/>
            </w:r>
            <w:r w:rsidR="00137515">
              <w:rPr>
                <w:noProof/>
                <w:webHidden/>
              </w:rPr>
              <w:instrText xml:space="preserve"> PAGEREF _Toc186055173 \h </w:instrText>
            </w:r>
            <w:r w:rsidR="00137515">
              <w:rPr>
                <w:noProof/>
                <w:webHidden/>
              </w:rPr>
            </w:r>
            <w:r w:rsidR="00137515">
              <w:rPr>
                <w:noProof/>
                <w:webHidden/>
              </w:rPr>
              <w:fldChar w:fldCharType="separate"/>
            </w:r>
            <w:r w:rsidR="00137515">
              <w:rPr>
                <w:noProof/>
                <w:webHidden/>
              </w:rPr>
              <w:t>25</w:t>
            </w:r>
            <w:r w:rsidR="00137515">
              <w:rPr>
                <w:noProof/>
                <w:webHidden/>
              </w:rPr>
              <w:fldChar w:fldCharType="end"/>
            </w:r>
          </w:hyperlink>
        </w:p>
        <w:p w14:paraId="20D204BD" w14:textId="2B7F2899"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4" w:history="1">
            <w:r w:rsidR="00137515" w:rsidRPr="003414D6">
              <w:rPr>
                <w:rStyle w:val="Hyperlink"/>
                <w:noProof/>
                <w:lang w:val="en-US"/>
              </w:rPr>
              <w:t>3.2</w:t>
            </w:r>
            <w:r w:rsidR="00137515" w:rsidRPr="003414D6">
              <w:rPr>
                <w:rStyle w:val="Hyperlink"/>
                <w:noProof/>
              </w:rPr>
              <w:t>.</w:t>
            </w:r>
            <w:r w:rsidR="00137515" w:rsidRPr="003414D6">
              <w:rPr>
                <w:rStyle w:val="Hyperlink"/>
                <w:noProof/>
                <w:lang w:val="en-US"/>
              </w:rPr>
              <w:t>2 Biểu đồ hoạt động cho các chức năng của bệnh nhân</w:t>
            </w:r>
            <w:r w:rsidR="00137515">
              <w:rPr>
                <w:noProof/>
                <w:webHidden/>
              </w:rPr>
              <w:tab/>
            </w:r>
            <w:r w:rsidR="00137515">
              <w:rPr>
                <w:noProof/>
                <w:webHidden/>
              </w:rPr>
              <w:fldChar w:fldCharType="begin"/>
            </w:r>
            <w:r w:rsidR="00137515">
              <w:rPr>
                <w:noProof/>
                <w:webHidden/>
              </w:rPr>
              <w:instrText xml:space="preserve"> PAGEREF _Toc186055174 \h </w:instrText>
            </w:r>
            <w:r w:rsidR="00137515">
              <w:rPr>
                <w:noProof/>
                <w:webHidden/>
              </w:rPr>
            </w:r>
            <w:r w:rsidR="00137515">
              <w:rPr>
                <w:noProof/>
                <w:webHidden/>
              </w:rPr>
              <w:fldChar w:fldCharType="separate"/>
            </w:r>
            <w:r w:rsidR="00137515">
              <w:rPr>
                <w:noProof/>
                <w:webHidden/>
              </w:rPr>
              <w:t>27</w:t>
            </w:r>
            <w:r w:rsidR="00137515">
              <w:rPr>
                <w:noProof/>
                <w:webHidden/>
              </w:rPr>
              <w:fldChar w:fldCharType="end"/>
            </w:r>
          </w:hyperlink>
        </w:p>
        <w:p w14:paraId="340C8719" w14:textId="25ADC676"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5" w:history="1">
            <w:r w:rsidR="00137515" w:rsidRPr="003414D6">
              <w:rPr>
                <w:rStyle w:val="Hyperlink"/>
                <w:noProof/>
                <w:lang w:val="en-US"/>
              </w:rPr>
              <w:t>3.3</w:t>
            </w:r>
            <w:r w:rsidR="00137515" w:rsidRPr="003414D6">
              <w:rPr>
                <w:rStyle w:val="Hyperlink"/>
                <w:noProof/>
              </w:rPr>
              <w:t>.</w:t>
            </w:r>
            <w:r w:rsidR="00137515" w:rsidRPr="003414D6">
              <w:rPr>
                <w:rStyle w:val="Hyperlink"/>
                <w:noProof/>
                <w:lang w:val="en-US"/>
              </w:rPr>
              <w:t>3 Biểu đồ hoạt động cho các chức năng của bác sĩ</w:t>
            </w:r>
            <w:r w:rsidR="00137515">
              <w:rPr>
                <w:noProof/>
                <w:webHidden/>
              </w:rPr>
              <w:tab/>
            </w:r>
            <w:r w:rsidR="00137515">
              <w:rPr>
                <w:noProof/>
                <w:webHidden/>
              </w:rPr>
              <w:fldChar w:fldCharType="begin"/>
            </w:r>
            <w:r w:rsidR="00137515">
              <w:rPr>
                <w:noProof/>
                <w:webHidden/>
              </w:rPr>
              <w:instrText xml:space="preserve"> PAGEREF _Toc186055175 \h </w:instrText>
            </w:r>
            <w:r w:rsidR="00137515">
              <w:rPr>
                <w:noProof/>
                <w:webHidden/>
              </w:rPr>
            </w:r>
            <w:r w:rsidR="00137515">
              <w:rPr>
                <w:noProof/>
                <w:webHidden/>
              </w:rPr>
              <w:fldChar w:fldCharType="separate"/>
            </w:r>
            <w:r w:rsidR="00137515">
              <w:rPr>
                <w:noProof/>
                <w:webHidden/>
              </w:rPr>
              <w:t>30</w:t>
            </w:r>
            <w:r w:rsidR="00137515">
              <w:rPr>
                <w:noProof/>
                <w:webHidden/>
              </w:rPr>
              <w:fldChar w:fldCharType="end"/>
            </w:r>
          </w:hyperlink>
        </w:p>
        <w:p w14:paraId="5FA7AC03" w14:textId="62F47DEC"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6" w:history="1">
            <w:r w:rsidR="00137515" w:rsidRPr="003414D6">
              <w:rPr>
                <w:rStyle w:val="Hyperlink"/>
                <w:noProof/>
                <w:lang w:val="en-US"/>
              </w:rPr>
              <w:t>3.3</w:t>
            </w:r>
            <w:r w:rsidR="00137515" w:rsidRPr="003414D6">
              <w:rPr>
                <w:rStyle w:val="Hyperlink"/>
                <w:noProof/>
              </w:rPr>
              <w:t>.</w:t>
            </w:r>
            <w:r w:rsidR="00137515" w:rsidRPr="003414D6">
              <w:rPr>
                <w:rStyle w:val="Hyperlink"/>
                <w:noProof/>
                <w:lang w:val="en-US"/>
              </w:rPr>
              <w:t>4 Biểu đồ hoạt động cho các chức năng của quản trị viên</w:t>
            </w:r>
            <w:r w:rsidR="00137515">
              <w:rPr>
                <w:noProof/>
                <w:webHidden/>
              </w:rPr>
              <w:tab/>
            </w:r>
            <w:r w:rsidR="00137515">
              <w:rPr>
                <w:noProof/>
                <w:webHidden/>
              </w:rPr>
              <w:fldChar w:fldCharType="begin"/>
            </w:r>
            <w:r w:rsidR="00137515">
              <w:rPr>
                <w:noProof/>
                <w:webHidden/>
              </w:rPr>
              <w:instrText xml:space="preserve"> PAGEREF _Toc186055176 \h </w:instrText>
            </w:r>
            <w:r w:rsidR="00137515">
              <w:rPr>
                <w:noProof/>
                <w:webHidden/>
              </w:rPr>
            </w:r>
            <w:r w:rsidR="00137515">
              <w:rPr>
                <w:noProof/>
                <w:webHidden/>
              </w:rPr>
              <w:fldChar w:fldCharType="separate"/>
            </w:r>
            <w:r w:rsidR="00137515">
              <w:rPr>
                <w:noProof/>
                <w:webHidden/>
              </w:rPr>
              <w:t>31</w:t>
            </w:r>
            <w:r w:rsidR="00137515">
              <w:rPr>
                <w:noProof/>
                <w:webHidden/>
              </w:rPr>
              <w:fldChar w:fldCharType="end"/>
            </w:r>
          </w:hyperlink>
        </w:p>
        <w:p w14:paraId="3E7ED870" w14:textId="53825DF0"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7" w:history="1">
            <w:r w:rsidR="00137515" w:rsidRPr="003414D6">
              <w:rPr>
                <w:rStyle w:val="Hyperlink"/>
                <w:noProof/>
                <w:lang w:val="en-US"/>
              </w:rPr>
              <w:t>3.3</w:t>
            </w:r>
            <w:r w:rsidR="00137515" w:rsidRPr="003414D6">
              <w:rPr>
                <w:rStyle w:val="Hyperlink"/>
                <w:noProof/>
              </w:rPr>
              <w:t>.</w:t>
            </w:r>
            <w:r w:rsidR="00137515" w:rsidRPr="003414D6">
              <w:rPr>
                <w:rStyle w:val="Hyperlink"/>
                <w:noProof/>
                <w:lang w:val="en-US"/>
              </w:rPr>
              <w:t>5 Biểu đồ hoạt động cho các chức năng của nhân viên</w:t>
            </w:r>
            <w:r w:rsidR="00137515">
              <w:rPr>
                <w:noProof/>
                <w:webHidden/>
              </w:rPr>
              <w:tab/>
            </w:r>
            <w:r w:rsidR="00137515">
              <w:rPr>
                <w:noProof/>
                <w:webHidden/>
              </w:rPr>
              <w:fldChar w:fldCharType="begin"/>
            </w:r>
            <w:r w:rsidR="00137515">
              <w:rPr>
                <w:noProof/>
                <w:webHidden/>
              </w:rPr>
              <w:instrText xml:space="preserve"> PAGEREF _Toc186055177 \h </w:instrText>
            </w:r>
            <w:r w:rsidR="00137515">
              <w:rPr>
                <w:noProof/>
                <w:webHidden/>
              </w:rPr>
            </w:r>
            <w:r w:rsidR="00137515">
              <w:rPr>
                <w:noProof/>
                <w:webHidden/>
              </w:rPr>
              <w:fldChar w:fldCharType="separate"/>
            </w:r>
            <w:r w:rsidR="00137515">
              <w:rPr>
                <w:noProof/>
                <w:webHidden/>
              </w:rPr>
              <w:t>33</w:t>
            </w:r>
            <w:r w:rsidR="00137515">
              <w:rPr>
                <w:noProof/>
                <w:webHidden/>
              </w:rPr>
              <w:fldChar w:fldCharType="end"/>
            </w:r>
          </w:hyperlink>
        </w:p>
        <w:p w14:paraId="2342295D" w14:textId="59DDD389"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8" w:history="1">
            <w:r w:rsidR="00137515" w:rsidRPr="003414D6">
              <w:rPr>
                <w:rStyle w:val="Hyperlink"/>
                <w:noProof/>
                <w:lang w:val="en-US"/>
              </w:rPr>
              <w:t>3.4</w:t>
            </w:r>
            <w:r w:rsidR="00137515" w:rsidRPr="003414D6">
              <w:rPr>
                <w:rStyle w:val="Hyperlink"/>
                <w:noProof/>
              </w:rPr>
              <w:t xml:space="preserve"> </w:t>
            </w:r>
            <w:r w:rsidR="00137515" w:rsidRPr="003414D6">
              <w:rPr>
                <w:rStyle w:val="Hyperlink"/>
                <w:noProof/>
                <w:lang w:val="en-US"/>
              </w:rPr>
              <w:t>Kịch bản chuẩn và ngoại lệ</w:t>
            </w:r>
            <w:r w:rsidR="00137515">
              <w:rPr>
                <w:noProof/>
                <w:webHidden/>
              </w:rPr>
              <w:tab/>
            </w:r>
            <w:r w:rsidR="00137515">
              <w:rPr>
                <w:noProof/>
                <w:webHidden/>
              </w:rPr>
              <w:fldChar w:fldCharType="begin"/>
            </w:r>
            <w:r w:rsidR="00137515">
              <w:rPr>
                <w:noProof/>
                <w:webHidden/>
              </w:rPr>
              <w:instrText xml:space="preserve"> PAGEREF _Toc186055178 \h </w:instrText>
            </w:r>
            <w:r w:rsidR="00137515">
              <w:rPr>
                <w:noProof/>
                <w:webHidden/>
              </w:rPr>
            </w:r>
            <w:r w:rsidR="00137515">
              <w:rPr>
                <w:noProof/>
                <w:webHidden/>
              </w:rPr>
              <w:fldChar w:fldCharType="separate"/>
            </w:r>
            <w:r w:rsidR="00137515">
              <w:rPr>
                <w:noProof/>
                <w:webHidden/>
              </w:rPr>
              <w:t>34</w:t>
            </w:r>
            <w:r w:rsidR="00137515">
              <w:rPr>
                <w:noProof/>
                <w:webHidden/>
              </w:rPr>
              <w:fldChar w:fldCharType="end"/>
            </w:r>
          </w:hyperlink>
        </w:p>
        <w:p w14:paraId="3C39A51C" w14:textId="367714FB"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9" w:history="1">
            <w:r w:rsidR="00137515" w:rsidRPr="003414D6">
              <w:rPr>
                <w:rStyle w:val="Hyperlink"/>
                <w:noProof/>
                <w:lang w:val="en-US"/>
              </w:rPr>
              <w:t>3.4</w:t>
            </w:r>
            <w:r w:rsidR="00137515" w:rsidRPr="003414D6">
              <w:rPr>
                <w:rStyle w:val="Hyperlink"/>
                <w:noProof/>
              </w:rPr>
              <w:t>.</w:t>
            </w:r>
            <w:r w:rsidR="00137515" w:rsidRPr="003414D6">
              <w:rPr>
                <w:rStyle w:val="Hyperlink"/>
                <w:noProof/>
                <w:lang w:val="en-US"/>
              </w:rPr>
              <w:t>1 Kịch bản cho các chức năng chung của người dùng</w:t>
            </w:r>
            <w:r w:rsidR="00137515">
              <w:rPr>
                <w:noProof/>
                <w:webHidden/>
              </w:rPr>
              <w:tab/>
            </w:r>
            <w:r w:rsidR="00137515">
              <w:rPr>
                <w:noProof/>
                <w:webHidden/>
              </w:rPr>
              <w:fldChar w:fldCharType="begin"/>
            </w:r>
            <w:r w:rsidR="00137515">
              <w:rPr>
                <w:noProof/>
                <w:webHidden/>
              </w:rPr>
              <w:instrText xml:space="preserve"> PAGEREF _Toc186055179 \h </w:instrText>
            </w:r>
            <w:r w:rsidR="00137515">
              <w:rPr>
                <w:noProof/>
                <w:webHidden/>
              </w:rPr>
            </w:r>
            <w:r w:rsidR="00137515">
              <w:rPr>
                <w:noProof/>
                <w:webHidden/>
              </w:rPr>
              <w:fldChar w:fldCharType="separate"/>
            </w:r>
            <w:r w:rsidR="00137515">
              <w:rPr>
                <w:noProof/>
                <w:webHidden/>
              </w:rPr>
              <w:t>34</w:t>
            </w:r>
            <w:r w:rsidR="00137515">
              <w:rPr>
                <w:noProof/>
                <w:webHidden/>
              </w:rPr>
              <w:fldChar w:fldCharType="end"/>
            </w:r>
          </w:hyperlink>
        </w:p>
        <w:p w14:paraId="0A7FF23A" w14:textId="30EC7DA9"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0" w:history="1">
            <w:r w:rsidR="00137515" w:rsidRPr="003414D6">
              <w:rPr>
                <w:rStyle w:val="Hyperlink"/>
                <w:noProof/>
                <w:lang w:val="en-US"/>
              </w:rPr>
              <w:t>3.4</w:t>
            </w:r>
            <w:r w:rsidR="00137515" w:rsidRPr="003414D6">
              <w:rPr>
                <w:rStyle w:val="Hyperlink"/>
                <w:noProof/>
              </w:rPr>
              <w:t>.</w:t>
            </w:r>
            <w:r w:rsidR="00137515" w:rsidRPr="003414D6">
              <w:rPr>
                <w:rStyle w:val="Hyperlink"/>
                <w:noProof/>
                <w:lang w:val="en-US"/>
              </w:rPr>
              <w:t>2 Kịch bản cho các chức năng của bệnh nhân</w:t>
            </w:r>
            <w:r w:rsidR="00137515">
              <w:rPr>
                <w:noProof/>
                <w:webHidden/>
              </w:rPr>
              <w:tab/>
            </w:r>
            <w:r w:rsidR="00137515">
              <w:rPr>
                <w:noProof/>
                <w:webHidden/>
              </w:rPr>
              <w:fldChar w:fldCharType="begin"/>
            </w:r>
            <w:r w:rsidR="00137515">
              <w:rPr>
                <w:noProof/>
                <w:webHidden/>
              </w:rPr>
              <w:instrText xml:space="preserve"> PAGEREF _Toc186055180 \h </w:instrText>
            </w:r>
            <w:r w:rsidR="00137515">
              <w:rPr>
                <w:noProof/>
                <w:webHidden/>
              </w:rPr>
            </w:r>
            <w:r w:rsidR="00137515">
              <w:rPr>
                <w:noProof/>
                <w:webHidden/>
              </w:rPr>
              <w:fldChar w:fldCharType="separate"/>
            </w:r>
            <w:r w:rsidR="00137515">
              <w:rPr>
                <w:noProof/>
                <w:webHidden/>
              </w:rPr>
              <w:t>37</w:t>
            </w:r>
            <w:r w:rsidR="00137515">
              <w:rPr>
                <w:noProof/>
                <w:webHidden/>
              </w:rPr>
              <w:fldChar w:fldCharType="end"/>
            </w:r>
          </w:hyperlink>
        </w:p>
        <w:p w14:paraId="697C4062" w14:textId="0349D054"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1" w:history="1">
            <w:r w:rsidR="00137515" w:rsidRPr="003414D6">
              <w:rPr>
                <w:rStyle w:val="Hyperlink"/>
                <w:noProof/>
                <w:lang w:val="en-US"/>
              </w:rPr>
              <w:t>3.4</w:t>
            </w:r>
            <w:r w:rsidR="00137515" w:rsidRPr="003414D6">
              <w:rPr>
                <w:rStyle w:val="Hyperlink"/>
                <w:noProof/>
              </w:rPr>
              <w:t>.</w:t>
            </w:r>
            <w:r w:rsidR="00137515" w:rsidRPr="003414D6">
              <w:rPr>
                <w:rStyle w:val="Hyperlink"/>
                <w:noProof/>
                <w:lang w:val="en-US"/>
              </w:rPr>
              <w:t>3 Kịch bản cho các chức năng của bác sĩ</w:t>
            </w:r>
            <w:r w:rsidR="00137515">
              <w:rPr>
                <w:noProof/>
                <w:webHidden/>
              </w:rPr>
              <w:tab/>
            </w:r>
            <w:r w:rsidR="00137515">
              <w:rPr>
                <w:noProof/>
                <w:webHidden/>
              </w:rPr>
              <w:fldChar w:fldCharType="begin"/>
            </w:r>
            <w:r w:rsidR="00137515">
              <w:rPr>
                <w:noProof/>
                <w:webHidden/>
              </w:rPr>
              <w:instrText xml:space="preserve"> PAGEREF _Toc186055181 \h </w:instrText>
            </w:r>
            <w:r w:rsidR="00137515">
              <w:rPr>
                <w:noProof/>
                <w:webHidden/>
              </w:rPr>
            </w:r>
            <w:r w:rsidR="00137515">
              <w:rPr>
                <w:noProof/>
                <w:webHidden/>
              </w:rPr>
              <w:fldChar w:fldCharType="separate"/>
            </w:r>
            <w:r w:rsidR="00137515">
              <w:rPr>
                <w:noProof/>
                <w:webHidden/>
              </w:rPr>
              <w:t>42</w:t>
            </w:r>
            <w:r w:rsidR="00137515">
              <w:rPr>
                <w:noProof/>
                <w:webHidden/>
              </w:rPr>
              <w:fldChar w:fldCharType="end"/>
            </w:r>
          </w:hyperlink>
        </w:p>
        <w:p w14:paraId="5EBEDAF9" w14:textId="7A3108FA"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2" w:history="1">
            <w:r w:rsidR="00137515" w:rsidRPr="003414D6">
              <w:rPr>
                <w:rStyle w:val="Hyperlink"/>
                <w:noProof/>
                <w:lang w:val="en-US"/>
              </w:rPr>
              <w:t>3.4</w:t>
            </w:r>
            <w:r w:rsidR="00137515" w:rsidRPr="003414D6">
              <w:rPr>
                <w:rStyle w:val="Hyperlink"/>
                <w:noProof/>
              </w:rPr>
              <w:t>.</w:t>
            </w:r>
            <w:r w:rsidR="00137515" w:rsidRPr="003414D6">
              <w:rPr>
                <w:rStyle w:val="Hyperlink"/>
                <w:noProof/>
                <w:lang w:val="en-US"/>
              </w:rPr>
              <w:t>4 Kịch bản cho các chức năng của quản trị viên</w:t>
            </w:r>
            <w:r w:rsidR="00137515">
              <w:rPr>
                <w:noProof/>
                <w:webHidden/>
              </w:rPr>
              <w:tab/>
            </w:r>
            <w:r w:rsidR="00137515">
              <w:rPr>
                <w:noProof/>
                <w:webHidden/>
              </w:rPr>
              <w:fldChar w:fldCharType="begin"/>
            </w:r>
            <w:r w:rsidR="00137515">
              <w:rPr>
                <w:noProof/>
                <w:webHidden/>
              </w:rPr>
              <w:instrText xml:space="preserve"> PAGEREF _Toc186055182 \h </w:instrText>
            </w:r>
            <w:r w:rsidR="00137515">
              <w:rPr>
                <w:noProof/>
                <w:webHidden/>
              </w:rPr>
            </w:r>
            <w:r w:rsidR="00137515">
              <w:rPr>
                <w:noProof/>
                <w:webHidden/>
              </w:rPr>
              <w:fldChar w:fldCharType="separate"/>
            </w:r>
            <w:r w:rsidR="00137515">
              <w:rPr>
                <w:noProof/>
                <w:webHidden/>
              </w:rPr>
              <w:t>44</w:t>
            </w:r>
            <w:r w:rsidR="00137515">
              <w:rPr>
                <w:noProof/>
                <w:webHidden/>
              </w:rPr>
              <w:fldChar w:fldCharType="end"/>
            </w:r>
          </w:hyperlink>
        </w:p>
        <w:p w14:paraId="5AE36776" w14:textId="7F8647E4"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3" w:history="1">
            <w:r w:rsidR="00137515" w:rsidRPr="003414D6">
              <w:rPr>
                <w:rStyle w:val="Hyperlink"/>
                <w:noProof/>
                <w:lang w:val="en-US"/>
              </w:rPr>
              <w:t>3.4</w:t>
            </w:r>
            <w:r w:rsidR="00137515" w:rsidRPr="003414D6">
              <w:rPr>
                <w:rStyle w:val="Hyperlink"/>
                <w:noProof/>
              </w:rPr>
              <w:t>.</w:t>
            </w:r>
            <w:r w:rsidR="00137515" w:rsidRPr="003414D6">
              <w:rPr>
                <w:rStyle w:val="Hyperlink"/>
                <w:noProof/>
                <w:lang w:val="en-US"/>
              </w:rPr>
              <w:t>5 Kịch bản cho các chức năng của nhân viên</w:t>
            </w:r>
            <w:r w:rsidR="00137515">
              <w:rPr>
                <w:noProof/>
                <w:webHidden/>
              </w:rPr>
              <w:tab/>
            </w:r>
            <w:r w:rsidR="00137515">
              <w:rPr>
                <w:noProof/>
                <w:webHidden/>
              </w:rPr>
              <w:fldChar w:fldCharType="begin"/>
            </w:r>
            <w:r w:rsidR="00137515">
              <w:rPr>
                <w:noProof/>
                <w:webHidden/>
              </w:rPr>
              <w:instrText xml:space="preserve"> PAGEREF _Toc186055183 \h </w:instrText>
            </w:r>
            <w:r w:rsidR="00137515">
              <w:rPr>
                <w:noProof/>
                <w:webHidden/>
              </w:rPr>
            </w:r>
            <w:r w:rsidR="00137515">
              <w:rPr>
                <w:noProof/>
                <w:webHidden/>
              </w:rPr>
              <w:fldChar w:fldCharType="separate"/>
            </w:r>
            <w:r w:rsidR="00137515">
              <w:rPr>
                <w:noProof/>
                <w:webHidden/>
              </w:rPr>
              <w:t>46</w:t>
            </w:r>
            <w:r w:rsidR="00137515">
              <w:rPr>
                <w:noProof/>
                <w:webHidden/>
              </w:rPr>
              <w:fldChar w:fldCharType="end"/>
            </w:r>
          </w:hyperlink>
        </w:p>
        <w:p w14:paraId="6104EE03" w14:textId="7275BB2F"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4" w:history="1">
            <w:r w:rsidR="00137515" w:rsidRPr="003414D6">
              <w:rPr>
                <w:rStyle w:val="Hyperlink"/>
                <w:noProof/>
                <w:lang w:val="en-US"/>
              </w:rPr>
              <w:t>3.5</w:t>
            </w:r>
            <w:r w:rsidR="00137515" w:rsidRPr="003414D6">
              <w:rPr>
                <w:rStyle w:val="Hyperlink"/>
                <w:noProof/>
              </w:rPr>
              <w:t xml:space="preserve"> </w:t>
            </w:r>
            <w:r w:rsidR="00137515" w:rsidRPr="003414D6">
              <w:rPr>
                <w:rStyle w:val="Hyperlink"/>
                <w:noProof/>
                <w:lang w:val="en-US"/>
              </w:rPr>
              <w:t>Biểu đồ lớp phân tích (Class Diagram)</w:t>
            </w:r>
            <w:r w:rsidR="00137515">
              <w:rPr>
                <w:noProof/>
                <w:webHidden/>
              </w:rPr>
              <w:tab/>
            </w:r>
            <w:r w:rsidR="00137515">
              <w:rPr>
                <w:noProof/>
                <w:webHidden/>
              </w:rPr>
              <w:fldChar w:fldCharType="begin"/>
            </w:r>
            <w:r w:rsidR="00137515">
              <w:rPr>
                <w:noProof/>
                <w:webHidden/>
              </w:rPr>
              <w:instrText xml:space="preserve"> PAGEREF _Toc186055184 \h </w:instrText>
            </w:r>
            <w:r w:rsidR="00137515">
              <w:rPr>
                <w:noProof/>
                <w:webHidden/>
              </w:rPr>
            </w:r>
            <w:r w:rsidR="00137515">
              <w:rPr>
                <w:noProof/>
                <w:webHidden/>
              </w:rPr>
              <w:fldChar w:fldCharType="separate"/>
            </w:r>
            <w:r w:rsidR="00137515">
              <w:rPr>
                <w:noProof/>
                <w:webHidden/>
              </w:rPr>
              <w:t>48</w:t>
            </w:r>
            <w:r w:rsidR="00137515">
              <w:rPr>
                <w:noProof/>
                <w:webHidden/>
              </w:rPr>
              <w:fldChar w:fldCharType="end"/>
            </w:r>
          </w:hyperlink>
        </w:p>
        <w:p w14:paraId="152BC242" w14:textId="5E74D73B"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5" w:history="1">
            <w:r w:rsidR="00137515" w:rsidRPr="003414D6">
              <w:rPr>
                <w:rStyle w:val="Hyperlink"/>
                <w:noProof/>
                <w:lang w:val="en-US"/>
              </w:rPr>
              <w:t>3.6</w:t>
            </w:r>
            <w:r w:rsidR="00137515" w:rsidRPr="003414D6">
              <w:rPr>
                <w:rStyle w:val="Hyperlink"/>
                <w:noProof/>
              </w:rPr>
              <w:t xml:space="preserve"> </w:t>
            </w:r>
            <w:r w:rsidR="00137515" w:rsidRPr="003414D6">
              <w:rPr>
                <w:rStyle w:val="Hyperlink"/>
                <w:noProof/>
                <w:lang w:val="en-US"/>
              </w:rPr>
              <w:t>Biểu đồ quan hệ thực thể (Entity-Relationship Diagram)</w:t>
            </w:r>
            <w:r w:rsidR="00137515">
              <w:rPr>
                <w:noProof/>
                <w:webHidden/>
              </w:rPr>
              <w:tab/>
            </w:r>
            <w:r w:rsidR="00137515">
              <w:rPr>
                <w:noProof/>
                <w:webHidden/>
              </w:rPr>
              <w:fldChar w:fldCharType="begin"/>
            </w:r>
            <w:r w:rsidR="00137515">
              <w:rPr>
                <w:noProof/>
                <w:webHidden/>
              </w:rPr>
              <w:instrText xml:space="preserve"> PAGEREF _Toc186055185 \h </w:instrText>
            </w:r>
            <w:r w:rsidR="00137515">
              <w:rPr>
                <w:noProof/>
                <w:webHidden/>
              </w:rPr>
            </w:r>
            <w:r w:rsidR="00137515">
              <w:rPr>
                <w:noProof/>
                <w:webHidden/>
              </w:rPr>
              <w:fldChar w:fldCharType="separate"/>
            </w:r>
            <w:r w:rsidR="00137515">
              <w:rPr>
                <w:noProof/>
                <w:webHidden/>
              </w:rPr>
              <w:t>48</w:t>
            </w:r>
            <w:r w:rsidR="00137515">
              <w:rPr>
                <w:noProof/>
                <w:webHidden/>
              </w:rPr>
              <w:fldChar w:fldCharType="end"/>
            </w:r>
          </w:hyperlink>
        </w:p>
        <w:p w14:paraId="4AC8174C" w14:textId="6EDD8D8D"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6" w:history="1">
            <w:r w:rsidR="00137515" w:rsidRPr="003414D6">
              <w:rPr>
                <w:rStyle w:val="Hyperlink"/>
                <w:noProof/>
                <w:lang w:val="en-US"/>
              </w:rPr>
              <w:t>3.7</w:t>
            </w:r>
            <w:r w:rsidR="00137515" w:rsidRPr="003414D6">
              <w:rPr>
                <w:rStyle w:val="Hyperlink"/>
                <w:noProof/>
              </w:rPr>
              <w:t xml:space="preserve"> </w:t>
            </w:r>
            <w:r w:rsidR="00137515" w:rsidRPr="003414D6">
              <w:rPr>
                <w:rStyle w:val="Hyperlink"/>
                <w:noProof/>
                <w:lang w:val="en-US"/>
              </w:rPr>
              <w:t>Kết luận chương</w:t>
            </w:r>
            <w:r w:rsidR="00137515">
              <w:rPr>
                <w:noProof/>
                <w:webHidden/>
              </w:rPr>
              <w:tab/>
            </w:r>
            <w:r w:rsidR="00137515">
              <w:rPr>
                <w:noProof/>
                <w:webHidden/>
              </w:rPr>
              <w:fldChar w:fldCharType="begin"/>
            </w:r>
            <w:r w:rsidR="00137515">
              <w:rPr>
                <w:noProof/>
                <w:webHidden/>
              </w:rPr>
              <w:instrText xml:space="preserve"> PAGEREF _Toc186055186 \h </w:instrText>
            </w:r>
            <w:r w:rsidR="00137515">
              <w:rPr>
                <w:noProof/>
                <w:webHidden/>
              </w:rPr>
            </w:r>
            <w:r w:rsidR="00137515">
              <w:rPr>
                <w:noProof/>
                <w:webHidden/>
              </w:rPr>
              <w:fldChar w:fldCharType="separate"/>
            </w:r>
            <w:r w:rsidR="00137515">
              <w:rPr>
                <w:noProof/>
                <w:webHidden/>
              </w:rPr>
              <w:t>50</w:t>
            </w:r>
            <w:r w:rsidR="00137515">
              <w:rPr>
                <w:noProof/>
                <w:webHidden/>
              </w:rPr>
              <w:fldChar w:fldCharType="end"/>
            </w:r>
          </w:hyperlink>
        </w:p>
        <w:p w14:paraId="793296B9" w14:textId="4E01E0C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87" w:history="1">
            <w:r w:rsidR="00137515" w:rsidRPr="003414D6">
              <w:rPr>
                <w:rStyle w:val="Hyperlink"/>
              </w:rPr>
              <w:t>CHƯƠNG</w:t>
            </w:r>
            <w:r w:rsidR="00137515" w:rsidRPr="003414D6">
              <w:rPr>
                <w:rStyle w:val="Hyperlink"/>
                <w:lang w:val="en-US"/>
              </w:rPr>
              <w:t xml:space="preserve"> IV. CÀI ĐẶT VÀ KIỂM THỬ HỆ THỐNG</w:t>
            </w:r>
            <w:r w:rsidR="00137515">
              <w:rPr>
                <w:webHidden/>
              </w:rPr>
              <w:tab/>
            </w:r>
            <w:r w:rsidR="00137515">
              <w:rPr>
                <w:webHidden/>
              </w:rPr>
              <w:fldChar w:fldCharType="begin"/>
            </w:r>
            <w:r w:rsidR="00137515">
              <w:rPr>
                <w:webHidden/>
              </w:rPr>
              <w:instrText xml:space="preserve"> PAGEREF _Toc186055187 \h </w:instrText>
            </w:r>
            <w:r w:rsidR="00137515">
              <w:rPr>
                <w:webHidden/>
              </w:rPr>
            </w:r>
            <w:r w:rsidR="00137515">
              <w:rPr>
                <w:webHidden/>
              </w:rPr>
              <w:fldChar w:fldCharType="separate"/>
            </w:r>
            <w:r w:rsidR="00137515">
              <w:rPr>
                <w:webHidden/>
              </w:rPr>
              <w:t>51</w:t>
            </w:r>
            <w:r w:rsidR="00137515">
              <w:rPr>
                <w:webHidden/>
              </w:rPr>
              <w:fldChar w:fldCharType="end"/>
            </w:r>
          </w:hyperlink>
        </w:p>
        <w:p w14:paraId="24CD286D" w14:textId="6DFDE198"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8" w:history="1">
            <w:r w:rsidR="00137515" w:rsidRPr="003414D6">
              <w:rPr>
                <w:rStyle w:val="Hyperlink"/>
                <w:noProof/>
                <w:lang w:val="en-US"/>
              </w:rPr>
              <w:t>4.1 Môi trường triển khai ứng dụng</w:t>
            </w:r>
            <w:r w:rsidR="00137515">
              <w:rPr>
                <w:noProof/>
                <w:webHidden/>
              </w:rPr>
              <w:tab/>
            </w:r>
            <w:r w:rsidR="00137515">
              <w:rPr>
                <w:noProof/>
                <w:webHidden/>
              </w:rPr>
              <w:fldChar w:fldCharType="begin"/>
            </w:r>
            <w:r w:rsidR="00137515">
              <w:rPr>
                <w:noProof/>
                <w:webHidden/>
              </w:rPr>
              <w:instrText xml:space="preserve"> PAGEREF _Toc186055188 \h </w:instrText>
            </w:r>
            <w:r w:rsidR="00137515">
              <w:rPr>
                <w:noProof/>
                <w:webHidden/>
              </w:rPr>
            </w:r>
            <w:r w:rsidR="00137515">
              <w:rPr>
                <w:noProof/>
                <w:webHidden/>
              </w:rPr>
              <w:fldChar w:fldCharType="separate"/>
            </w:r>
            <w:r w:rsidR="00137515">
              <w:rPr>
                <w:noProof/>
                <w:webHidden/>
              </w:rPr>
              <w:t>51</w:t>
            </w:r>
            <w:r w:rsidR="00137515">
              <w:rPr>
                <w:noProof/>
                <w:webHidden/>
              </w:rPr>
              <w:fldChar w:fldCharType="end"/>
            </w:r>
          </w:hyperlink>
        </w:p>
        <w:p w14:paraId="6D94A2C1" w14:textId="7D46BB29"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9" w:history="1">
            <w:r w:rsidR="00137515" w:rsidRPr="003414D6">
              <w:rPr>
                <w:rStyle w:val="Hyperlink"/>
                <w:noProof/>
                <w:lang w:val="en-US"/>
              </w:rPr>
              <w:t>4.1</w:t>
            </w:r>
            <w:r w:rsidR="00137515" w:rsidRPr="003414D6">
              <w:rPr>
                <w:rStyle w:val="Hyperlink"/>
                <w:noProof/>
              </w:rPr>
              <w:t>.1</w:t>
            </w:r>
            <w:r w:rsidR="00137515" w:rsidRPr="003414D6">
              <w:rPr>
                <w:rStyle w:val="Hyperlink"/>
                <w:noProof/>
                <w:lang w:val="en-US"/>
              </w:rPr>
              <w:t xml:space="preserve"> Cài đặt ReactJS cho giao diện</w:t>
            </w:r>
            <w:r w:rsidR="00137515">
              <w:rPr>
                <w:noProof/>
                <w:webHidden/>
              </w:rPr>
              <w:tab/>
            </w:r>
            <w:r w:rsidR="00137515">
              <w:rPr>
                <w:noProof/>
                <w:webHidden/>
              </w:rPr>
              <w:fldChar w:fldCharType="begin"/>
            </w:r>
            <w:r w:rsidR="00137515">
              <w:rPr>
                <w:noProof/>
                <w:webHidden/>
              </w:rPr>
              <w:instrText xml:space="preserve"> PAGEREF _Toc186055189 \h </w:instrText>
            </w:r>
            <w:r w:rsidR="00137515">
              <w:rPr>
                <w:noProof/>
                <w:webHidden/>
              </w:rPr>
            </w:r>
            <w:r w:rsidR="00137515">
              <w:rPr>
                <w:noProof/>
                <w:webHidden/>
              </w:rPr>
              <w:fldChar w:fldCharType="separate"/>
            </w:r>
            <w:r w:rsidR="00137515">
              <w:rPr>
                <w:noProof/>
                <w:webHidden/>
              </w:rPr>
              <w:t>51</w:t>
            </w:r>
            <w:r w:rsidR="00137515">
              <w:rPr>
                <w:noProof/>
                <w:webHidden/>
              </w:rPr>
              <w:fldChar w:fldCharType="end"/>
            </w:r>
          </w:hyperlink>
        </w:p>
        <w:p w14:paraId="7A34B90D" w14:textId="24FB683F"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0" w:history="1">
            <w:r w:rsidR="00137515" w:rsidRPr="003414D6">
              <w:rPr>
                <w:rStyle w:val="Hyperlink"/>
                <w:noProof/>
                <w:lang w:val="en-US"/>
              </w:rPr>
              <w:t>4.1</w:t>
            </w:r>
            <w:r w:rsidR="00137515" w:rsidRPr="003414D6">
              <w:rPr>
                <w:rStyle w:val="Hyperlink"/>
                <w:noProof/>
              </w:rPr>
              <w:t>.</w:t>
            </w:r>
            <w:r w:rsidR="00137515" w:rsidRPr="003414D6">
              <w:rPr>
                <w:rStyle w:val="Hyperlink"/>
                <w:noProof/>
                <w:lang w:val="en-US"/>
              </w:rPr>
              <w:t>2 Cài đặt Java Spring Boot cho server</w:t>
            </w:r>
            <w:r w:rsidR="00137515">
              <w:rPr>
                <w:noProof/>
                <w:webHidden/>
              </w:rPr>
              <w:tab/>
            </w:r>
            <w:r w:rsidR="00137515">
              <w:rPr>
                <w:noProof/>
                <w:webHidden/>
              </w:rPr>
              <w:fldChar w:fldCharType="begin"/>
            </w:r>
            <w:r w:rsidR="00137515">
              <w:rPr>
                <w:noProof/>
                <w:webHidden/>
              </w:rPr>
              <w:instrText xml:space="preserve"> PAGEREF _Toc186055190 \h </w:instrText>
            </w:r>
            <w:r w:rsidR="00137515">
              <w:rPr>
                <w:noProof/>
                <w:webHidden/>
              </w:rPr>
            </w:r>
            <w:r w:rsidR="00137515">
              <w:rPr>
                <w:noProof/>
                <w:webHidden/>
              </w:rPr>
              <w:fldChar w:fldCharType="separate"/>
            </w:r>
            <w:r w:rsidR="00137515">
              <w:rPr>
                <w:noProof/>
                <w:webHidden/>
              </w:rPr>
              <w:t>55</w:t>
            </w:r>
            <w:r w:rsidR="00137515">
              <w:rPr>
                <w:noProof/>
                <w:webHidden/>
              </w:rPr>
              <w:fldChar w:fldCharType="end"/>
            </w:r>
          </w:hyperlink>
        </w:p>
        <w:p w14:paraId="53AC1A23" w14:textId="7877383D"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1" w:history="1">
            <w:r w:rsidR="00137515" w:rsidRPr="003414D6">
              <w:rPr>
                <w:rStyle w:val="Hyperlink"/>
                <w:noProof/>
                <w:lang w:val="en-US"/>
              </w:rPr>
              <w:t>4.1</w:t>
            </w:r>
            <w:r w:rsidR="00137515" w:rsidRPr="003414D6">
              <w:rPr>
                <w:rStyle w:val="Hyperlink"/>
                <w:noProof/>
              </w:rPr>
              <w:t>.</w:t>
            </w:r>
            <w:r w:rsidR="00137515" w:rsidRPr="003414D6">
              <w:rPr>
                <w:rStyle w:val="Hyperlink"/>
                <w:noProof/>
                <w:lang w:val="en-US"/>
              </w:rPr>
              <w:t>3 Cài đặt PostgreSQL cho cơ sở dữ liệu</w:t>
            </w:r>
            <w:r w:rsidR="00137515">
              <w:rPr>
                <w:noProof/>
                <w:webHidden/>
              </w:rPr>
              <w:tab/>
            </w:r>
            <w:r w:rsidR="00137515">
              <w:rPr>
                <w:noProof/>
                <w:webHidden/>
              </w:rPr>
              <w:fldChar w:fldCharType="begin"/>
            </w:r>
            <w:r w:rsidR="00137515">
              <w:rPr>
                <w:noProof/>
                <w:webHidden/>
              </w:rPr>
              <w:instrText xml:space="preserve"> PAGEREF _Toc186055191 \h </w:instrText>
            </w:r>
            <w:r w:rsidR="00137515">
              <w:rPr>
                <w:noProof/>
                <w:webHidden/>
              </w:rPr>
            </w:r>
            <w:r w:rsidR="00137515">
              <w:rPr>
                <w:noProof/>
                <w:webHidden/>
              </w:rPr>
              <w:fldChar w:fldCharType="separate"/>
            </w:r>
            <w:r w:rsidR="00137515">
              <w:rPr>
                <w:noProof/>
                <w:webHidden/>
              </w:rPr>
              <w:t>58</w:t>
            </w:r>
            <w:r w:rsidR="00137515">
              <w:rPr>
                <w:noProof/>
                <w:webHidden/>
              </w:rPr>
              <w:fldChar w:fldCharType="end"/>
            </w:r>
          </w:hyperlink>
        </w:p>
        <w:p w14:paraId="0C7398A5" w14:textId="44A36254"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2" w:history="1">
            <w:r w:rsidR="00137515" w:rsidRPr="003414D6">
              <w:rPr>
                <w:rStyle w:val="Hyperlink"/>
                <w:noProof/>
                <w:lang w:val="en-US"/>
              </w:rPr>
              <w:t>4.2</w:t>
            </w:r>
            <w:r w:rsidR="00137515" w:rsidRPr="003414D6">
              <w:rPr>
                <w:rStyle w:val="Hyperlink"/>
                <w:noProof/>
              </w:rPr>
              <w:t xml:space="preserve"> </w:t>
            </w:r>
            <w:r w:rsidR="00137515" w:rsidRPr="003414D6">
              <w:rPr>
                <w:rStyle w:val="Hyperlink"/>
                <w:noProof/>
                <w:lang w:val="en-US"/>
              </w:rPr>
              <w:t>Kết quả cài đặt</w:t>
            </w:r>
            <w:r w:rsidR="00137515">
              <w:rPr>
                <w:noProof/>
                <w:webHidden/>
              </w:rPr>
              <w:tab/>
            </w:r>
            <w:r w:rsidR="00137515">
              <w:rPr>
                <w:noProof/>
                <w:webHidden/>
              </w:rPr>
              <w:fldChar w:fldCharType="begin"/>
            </w:r>
            <w:r w:rsidR="00137515">
              <w:rPr>
                <w:noProof/>
                <w:webHidden/>
              </w:rPr>
              <w:instrText xml:space="preserve"> PAGEREF _Toc186055192 \h </w:instrText>
            </w:r>
            <w:r w:rsidR="00137515">
              <w:rPr>
                <w:noProof/>
                <w:webHidden/>
              </w:rPr>
            </w:r>
            <w:r w:rsidR="00137515">
              <w:rPr>
                <w:noProof/>
                <w:webHidden/>
              </w:rPr>
              <w:fldChar w:fldCharType="separate"/>
            </w:r>
            <w:r w:rsidR="00137515">
              <w:rPr>
                <w:noProof/>
                <w:webHidden/>
              </w:rPr>
              <w:t>59</w:t>
            </w:r>
            <w:r w:rsidR="00137515">
              <w:rPr>
                <w:noProof/>
                <w:webHidden/>
              </w:rPr>
              <w:fldChar w:fldCharType="end"/>
            </w:r>
          </w:hyperlink>
        </w:p>
        <w:p w14:paraId="49B3A2F2" w14:textId="69244618"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3" w:history="1">
            <w:r w:rsidR="00137515" w:rsidRPr="003414D6">
              <w:rPr>
                <w:rStyle w:val="Hyperlink"/>
                <w:noProof/>
                <w:lang w:val="en-US"/>
              </w:rPr>
              <w:t>4.2</w:t>
            </w:r>
            <w:r w:rsidR="00137515" w:rsidRPr="003414D6">
              <w:rPr>
                <w:rStyle w:val="Hyperlink"/>
                <w:noProof/>
              </w:rPr>
              <w:t>.</w:t>
            </w:r>
            <w:r w:rsidR="00137515" w:rsidRPr="003414D6">
              <w:rPr>
                <w:rStyle w:val="Hyperlink"/>
                <w:noProof/>
                <w:lang w:val="en-US"/>
              </w:rPr>
              <w:t>1 Các chức năng của bệnh nhân</w:t>
            </w:r>
            <w:r w:rsidR="00137515">
              <w:rPr>
                <w:noProof/>
                <w:webHidden/>
              </w:rPr>
              <w:tab/>
            </w:r>
            <w:r w:rsidR="00137515">
              <w:rPr>
                <w:noProof/>
                <w:webHidden/>
              </w:rPr>
              <w:fldChar w:fldCharType="begin"/>
            </w:r>
            <w:r w:rsidR="00137515">
              <w:rPr>
                <w:noProof/>
                <w:webHidden/>
              </w:rPr>
              <w:instrText xml:space="preserve"> PAGEREF _Toc186055193 \h </w:instrText>
            </w:r>
            <w:r w:rsidR="00137515">
              <w:rPr>
                <w:noProof/>
                <w:webHidden/>
              </w:rPr>
            </w:r>
            <w:r w:rsidR="00137515">
              <w:rPr>
                <w:noProof/>
                <w:webHidden/>
              </w:rPr>
              <w:fldChar w:fldCharType="separate"/>
            </w:r>
            <w:r w:rsidR="00137515">
              <w:rPr>
                <w:noProof/>
                <w:webHidden/>
              </w:rPr>
              <w:t>59</w:t>
            </w:r>
            <w:r w:rsidR="00137515">
              <w:rPr>
                <w:noProof/>
                <w:webHidden/>
              </w:rPr>
              <w:fldChar w:fldCharType="end"/>
            </w:r>
          </w:hyperlink>
        </w:p>
        <w:p w14:paraId="0B7EEFD0" w14:textId="3CF4B707"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4" w:history="1">
            <w:r w:rsidR="00137515" w:rsidRPr="003414D6">
              <w:rPr>
                <w:rStyle w:val="Hyperlink"/>
                <w:noProof/>
                <w:lang w:val="en-US"/>
              </w:rPr>
              <w:t>4.2</w:t>
            </w:r>
            <w:r w:rsidR="00137515" w:rsidRPr="003414D6">
              <w:rPr>
                <w:rStyle w:val="Hyperlink"/>
                <w:noProof/>
              </w:rPr>
              <w:t>.</w:t>
            </w:r>
            <w:r w:rsidR="00137515" w:rsidRPr="003414D6">
              <w:rPr>
                <w:rStyle w:val="Hyperlink"/>
                <w:noProof/>
                <w:lang w:val="en-US"/>
              </w:rPr>
              <w:t>2 Các chức năng của bác sĩ</w:t>
            </w:r>
            <w:r w:rsidR="00137515">
              <w:rPr>
                <w:noProof/>
                <w:webHidden/>
              </w:rPr>
              <w:tab/>
            </w:r>
            <w:r w:rsidR="00137515">
              <w:rPr>
                <w:noProof/>
                <w:webHidden/>
              </w:rPr>
              <w:fldChar w:fldCharType="begin"/>
            </w:r>
            <w:r w:rsidR="00137515">
              <w:rPr>
                <w:noProof/>
                <w:webHidden/>
              </w:rPr>
              <w:instrText xml:space="preserve"> PAGEREF _Toc186055194 \h </w:instrText>
            </w:r>
            <w:r w:rsidR="00137515">
              <w:rPr>
                <w:noProof/>
                <w:webHidden/>
              </w:rPr>
            </w:r>
            <w:r w:rsidR="00137515">
              <w:rPr>
                <w:noProof/>
                <w:webHidden/>
              </w:rPr>
              <w:fldChar w:fldCharType="separate"/>
            </w:r>
            <w:r w:rsidR="00137515">
              <w:rPr>
                <w:noProof/>
                <w:webHidden/>
              </w:rPr>
              <w:t>67</w:t>
            </w:r>
            <w:r w:rsidR="00137515">
              <w:rPr>
                <w:noProof/>
                <w:webHidden/>
              </w:rPr>
              <w:fldChar w:fldCharType="end"/>
            </w:r>
          </w:hyperlink>
        </w:p>
        <w:p w14:paraId="1FC2C67F" w14:textId="2B7E8212"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5" w:history="1">
            <w:r w:rsidR="00137515" w:rsidRPr="003414D6">
              <w:rPr>
                <w:rStyle w:val="Hyperlink"/>
                <w:noProof/>
                <w:lang w:val="en-US"/>
              </w:rPr>
              <w:t>4.2</w:t>
            </w:r>
            <w:r w:rsidR="00137515" w:rsidRPr="003414D6">
              <w:rPr>
                <w:rStyle w:val="Hyperlink"/>
                <w:noProof/>
              </w:rPr>
              <w:t>.</w:t>
            </w:r>
            <w:r w:rsidR="00137515" w:rsidRPr="003414D6">
              <w:rPr>
                <w:rStyle w:val="Hyperlink"/>
                <w:noProof/>
                <w:lang w:val="en-US"/>
              </w:rPr>
              <w:t>3 Các chức năng của Nhân viên:</w:t>
            </w:r>
            <w:r w:rsidR="00137515">
              <w:rPr>
                <w:noProof/>
                <w:webHidden/>
              </w:rPr>
              <w:tab/>
            </w:r>
            <w:r w:rsidR="00137515">
              <w:rPr>
                <w:noProof/>
                <w:webHidden/>
              </w:rPr>
              <w:fldChar w:fldCharType="begin"/>
            </w:r>
            <w:r w:rsidR="00137515">
              <w:rPr>
                <w:noProof/>
                <w:webHidden/>
              </w:rPr>
              <w:instrText xml:space="preserve"> PAGEREF _Toc186055195 \h </w:instrText>
            </w:r>
            <w:r w:rsidR="00137515">
              <w:rPr>
                <w:noProof/>
                <w:webHidden/>
              </w:rPr>
            </w:r>
            <w:r w:rsidR="00137515">
              <w:rPr>
                <w:noProof/>
                <w:webHidden/>
              </w:rPr>
              <w:fldChar w:fldCharType="separate"/>
            </w:r>
            <w:r w:rsidR="00137515">
              <w:rPr>
                <w:noProof/>
                <w:webHidden/>
              </w:rPr>
              <w:t>69</w:t>
            </w:r>
            <w:r w:rsidR="00137515">
              <w:rPr>
                <w:noProof/>
                <w:webHidden/>
              </w:rPr>
              <w:fldChar w:fldCharType="end"/>
            </w:r>
          </w:hyperlink>
        </w:p>
        <w:p w14:paraId="0E45B801" w14:textId="5F6F8938" w:rsidR="00137515" w:rsidRDefault="00262B8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6" w:history="1">
            <w:r w:rsidR="00137515" w:rsidRPr="003414D6">
              <w:rPr>
                <w:rStyle w:val="Hyperlink"/>
                <w:noProof/>
                <w:lang w:val="en-US"/>
              </w:rPr>
              <w:t>4.2</w:t>
            </w:r>
            <w:r w:rsidR="00137515" w:rsidRPr="003414D6">
              <w:rPr>
                <w:rStyle w:val="Hyperlink"/>
                <w:noProof/>
              </w:rPr>
              <w:t>.</w:t>
            </w:r>
            <w:r w:rsidR="00137515" w:rsidRPr="003414D6">
              <w:rPr>
                <w:rStyle w:val="Hyperlink"/>
                <w:noProof/>
                <w:lang w:val="en-US"/>
              </w:rPr>
              <w:t>3 Các chức năng của Quản trị viên:</w:t>
            </w:r>
            <w:r w:rsidR="00137515">
              <w:rPr>
                <w:noProof/>
                <w:webHidden/>
              </w:rPr>
              <w:tab/>
            </w:r>
            <w:r w:rsidR="00137515">
              <w:rPr>
                <w:noProof/>
                <w:webHidden/>
              </w:rPr>
              <w:fldChar w:fldCharType="begin"/>
            </w:r>
            <w:r w:rsidR="00137515">
              <w:rPr>
                <w:noProof/>
                <w:webHidden/>
              </w:rPr>
              <w:instrText xml:space="preserve"> PAGEREF _Toc186055196 \h </w:instrText>
            </w:r>
            <w:r w:rsidR="00137515">
              <w:rPr>
                <w:noProof/>
                <w:webHidden/>
              </w:rPr>
            </w:r>
            <w:r w:rsidR="00137515">
              <w:rPr>
                <w:noProof/>
                <w:webHidden/>
              </w:rPr>
              <w:fldChar w:fldCharType="separate"/>
            </w:r>
            <w:r w:rsidR="00137515">
              <w:rPr>
                <w:noProof/>
                <w:webHidden/>
              </w:rPr>
              <w:t>70</w:t>
            </w:r>
            <w:r w:rsidR="00137515">
              <w:rPr>
                <w:noProof/>
                <w:webHidden/>
              </w:rPr>
              <w:fldChar w:fldCharType="end"/>
            </w:r>
          </w:hyperlink>
        </w:p>
        <w:p w14:paraId="23B0A4E1" w14:textId="3DF79CC3"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7" w:history="1">
            <w:r w:rsidR="00137515" w:rsidRPr="003414D6">
              <w:rPr>
                <w:rStyle w:val="Hyperlink"/>
                <w:noProof/>
                <w:lang w:val="en-US"/>
              </w:rPr>
              <w:t>4.3</w:t>
            </w:r>
            <w:r w:rsidR="00137515" w:rsidRPr="003414D6">
              <w:rPr>
                <w:rStyle w:val="Hyperlink"/>
                <w:noProof/>
              </w:rPr>
              <w:t xml:space="preserve"> </w:t>
            </w:r>
            <w:r w:rsidR="00137515" w:rsidRPr="003414D6">
              <w:rPr>
                <w:rStyle w:val="Hyperlink"/>
                <w:noProof/>
                <w:lang w:val="en-US"/>
              </w:rPr>
              <w:t>Kiểm thử hệ thống</w:t>
            </w:r>
            <w:r w:rsidR="00137515">
              <w:rPr>
                <w:noProof/>
                <w:webHidden/>
              </w:rPr>
              <w:tab/>
            </w:r>
            <w:r w:rsidR="00137515">
              <w:rPr>
                <w:noProof/>
                <w:webHidden/>
              </w:rPr>
              <w:fldChar w:fldCharType="begin"/>
            </w:r>
            <w:r w:rsidR="00137515">
              <w:rPr>
                <w:noProof/>
                <w:webHidden/>
              </w:rPr>
              <w:instrText xml:space="preserve"> PAGEREF _Toc186055197 \h </w:instrText>
            </w:r>
            <w:r w:rsidR="00137515">
              <w:rPr>
                <w:noProof/>
                <w:webHidden/>
              </w:rPr>
            </w:r>
            <w:r w:rsidR="00137515">
              <w:rPr>
                <w:noProof/>
                <w:webHidden/>
              </w:rPr>
              <w:fldChar w:fldCharType="separate"/>
            </w:r>
            <w:r w:rsidR="00137515">
              <w:rPr>
                <w:noProof/>
                <w:webHidden/>
              </w:rPr>
              <w:t>73</w:t>
            </w:r>
            <w:r w:rsidR="00137515">
              <w:rPr>
                <w:noProof/>
                <w:webHidden/>
              </w:rPr>
              <w:fldChar w:fldCharType="end"/>
            </w:r>
          </w:hyperlink>
        </w:p>
        <w:p w14:paraId="4AB20D26" w14:textId="769BCD48"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8" w:history="1">
            <w:r w:rsidR="00137515" w:rsidRPr="003414D6">
              <w:rPr>
                <w:rStyle w:val="Hyperlink"/>
                <w:noProof/>
                <w:lang w:val="en-US"/>
              </w:rPr>
              <w:t>4.4</w:t>
            </w:r>
            <w:r w:rsidR="00137515" w:rsidRPr="003414D6">
              <w:rPr>
                <w:rStyle w:val="Hyperlink"/>
                <w:noProof/>
              </w:rPr>
              <w:t xml:space="preserve"> </w:t>
            </w:r>
            <w:r w:rsidR="00137515" w:rsidRPr="003414D6">
              <w:rPr>
                <w:rStyle w:val="Hyperlink"/>
                <w:noProof/>
                <w:lang w:val="en-US"/>
              </w:rPr>
              <w:t>Kết luận chương</w:t>
            </w:r>
            <w:r w:rsidR="00137515">
              <w:rPr>
                <w:noProof/>
                <w:webHidden/>
              </w:rPr>
              <w:tab/>
            </w:r>
            <w:r w:rsidR="00137515">
              <w:rPr>
                <w:noProof/>
                <w:webHidden/>
              </w:rPr>
              <w:fldChar w:fldCharType="begin"/>
            </w:r>
            <w:r w:rsidR="00137515">
              <w:rPr>
                <w:noProof/>
                <w:webHidden/>
              </w:rPr>
              <w:instrText xml:space="preserve"> PAGEREF _Toc186055198 \h </w:instrText>
            </w:r>
            <w:r w:rsidR="00137515">
              <w:rPr>
                <w:noProof/>
                <w:webHidden/>
              </w:rPr>
            </w:r>
            <w:r w:rsidR="00137515">
              <w:rPr>
                <w:noProof/>
                <w:webHidden/>
              </w:rPr>
              <w:fldChar w:fldCharType="separate"/>
            </w:r>
            <w:r w:rsidR="00137515">
              <w:rPr>
                <w:noProof/>
                <w:webHidden/>
              </w:rPr>
              <w:t>76</w:t>
            </w:r>
            <w:r w:rsidR="00137515">
              <w:rPr>
                <w:noProof/>
                <w:webHidden/>
              </w:rPr>
              <w:fldChar w:fldCharType="end"/>
            </w:r>
          </w:hyperlink>
        </w:p>
        <w:p w14:paraId="2BAF5A99" w14:textId="141049E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199" w:history="1">
            <w:r w:rsidR="00137515" w:rsidRPr="003414D6">
              <w:rPr>
                <w:rStyle w:val="Hyperlink"/>
              </w:rPr>
              <w:t>KẾT LUẬN</w:t>
            </w:r>
            <w:r w:rsidR="00137515">
              <w:rPr>
                <w:webHidden/>
              </w:rPr>
              <w:tab/>
            </w:r>
            <w:r w:rsidR="00137515">
              <w:rPr>
                <w:webHidden/>
              </w:rPr>
              <w:fldChar w:fldCharType="begin"/>
            </w:r>
            <w:r w:rsidR="00137515">
              <w:rPr>
                <w:webHidden/>
              </w:rPr>
              <w:instrText xml:space="preserve"> PAGEREF _Toc186055199 \h </w:instrText>
            </w:r>
            <w:r w:rsidR="00137515">
              <w:rPr>
                <w:webHidden/>
              </w:rPr>
            </w:r>
            <w:r w:rsidR="00137515">
              <w:rPr>
                <w:webHidden/>
              </w:rPr>
              <w:fldChar w:fldCharType="separate"/>
            </w:r>
            <w:r w:rsidR="00137515">
              <w:rPr>
                <w:webHidden/>
              </w:rPr>
              <w:t>76</w:t>
            </w:r>
            <w:r w:rsidR="00137515">
              <w:rPr>
                <w:webHidden/>
              </w:rPr>
              <w:fldChar w:fldCharType="end"/>
            </w:r>
          </w:hyperlink>
        </w:p>
        <w:p w14:paraId="013379BA" w14:textId="09ADC3F1"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200" w:history="1">
            <w:r w:rsidR="00137515" w:rsidRPr="003414D6">
              <w:rPr>
                <w:rStyle w:val="Hyperlink"/>
                <w:noProof/>
                <w:lang w:val="en-US"/>
              </w:rPr>
              <w:t>1.</w:t>
            </w:r>
            <w:r w:rsidR="00137515" w:rsidRPr="003414D6">
              <w:rPr>
                <w:rStyle w:val="Hyperlink"/>
                <w:noProof/>
              </w:rPr>
              <w:t xml:space="preserve"> Kết quả đạt được</w:t>
            </w:r>
            <w:r w:rsidR="00137515">
              <w:rPr>
                <w:noProof/>
                <w:webHidden/>
              </w:rPr>
              <w:tab/>
            </w:r>
            <w:r w:rsidR="00137515">
              <w:rPr>
                <w:noProof/>
                <w:webHidden/>
              </w:rPr>
              <w:fldChar w:fldCharType="begin"/>
            </w:r>
            <w:r w:rsidR="00137515">
              <w:rPr>
                <w:noProof/>
                <w:webHidden/>
              </w:rPr>
              <w:instrText xml:space="preserve"> PAGEREF _Toc186055200 \h </w:instrText>
            </w:r>
            <w:r w:rsidR="00137515">
              <w:rPr>
                <w:noProof/>
                <w:webHidden/>
              </w:rPr>
            </w:r>
            <w:r w:rsidR="00137515">
              <w:rPr>
                <w:noProof/>
                <w:webHidden/>
              </w:rPr>
              <w:fldChar w:fldCharType="separate"/>
            </w:r>
            <w:r w:rsidR="00137515">
              <w:rPr>
                <w:noProof/>
                <w:webHidden/>
              </w:rPr>
              <w:t>76</w:t>
            </w:r>
            <w:r w:rsidR="00137515">
              <w:rPr>
                <w:noProof/>
                <w:webHidden/>
              </w:rPr>
              <w:fldChar w:fldCharType="end"/>
            </w:r>
          </w:hyperlink>
        </w:p>
        <w:p w14:paraId="2ED17564" w14:textId="0FF8039C"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201" w:history="1">
            <w:r w:rsidR="00137515" w:rsidRPr="003414D6">
              <w:rPr>
                <w:rStyle w:val="Hyperlink"/>
                <w:noProof/>
                <w:lang w:val="en-US"/>
              </w:rPr>
              <w:t>2.</w:t>
            </w:r>
            <w:r w:rsidR="00137515" w:rsidRPr="003414D6">
              <w:rPr>
                <w:rStyle w:val="Hyperlink"/>
                <w:noProof/>
              </w:rPr>
              <w:t xml:space="preserve"> Hạn chế của hệ thống</w:t>
            </w:r>
            <w:r w:rsidR="00137515">
              <w:rPr>
                <w:noProof/>
                <w:webHidden/>
              </w:rPr>
              <w:tab/>
            </w:r>
            <w:r w:rsidR="00137515">
              <w:rPr>
                <w:noProof/>
                <w:webHidden/>
              </w:rPr>
              <w:fldChar w:fldCharType="begin"/>
            </w:r>
            <w:r w:rsidR="00137515">
              <w:rPr>
                <w:noProof/>
                <w:webHidden/>
              </w:rPr>
              <w:instrText xml:space="preserve"> PAGEREF _Toc186055201 \h </w:instrText>
            </w:r>
            <w:r w:rsidR="00137515">
              <w:rPr>
                <w:noProof/>
                <w:webHidden/>
              </w:rPr>
            </w:r>
            <w:r w:rsidR="00137515">
              <w:rPr>
                <w:noProof/>
                <w:webHidden/>
              </w:rPr>
              <w:fldChar w:fldCharType="separate"/>
            </w:r>
            <w:r w:rsidR="00137515">
              <w:rPr>
                <w:noProof/>
                <w:webHidden/>
              </w:rPr>
              <w:t>76</w:t>
            </w:r>
            <w:r w:rsidR="00137515">
              <w:rPr>
                <w:noProof/>
                <w:webHidden/>
              </w:rPr>
              <w:fldChar w:fldCharType="end"/>
            </w:r>
          </w:hyperlink>
        </w:p>
        <w:p w14:paraId="3491463C" w14:textId="409535D8" w:rsidR="00137515" w:rsidRDefault="00262B8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202" w:history="1">
            <w:r w:rsidR="00137515" w:rsidRPr="003414D6">
              <w:rPr>
                <w:rStyle w:val="Hyperlink"/>
                <w:noProof/>
                <w:lang w:val="en-US"/>
              </w:rPr>
              <w:t>3.</w:t>
            </w:r>
            <w:r w:rsidR="00137515" w:rsidRPr="003414D6">
              <w:rPr>
                <w:rStyle w:val="Hyperlink"/>
                <w:noProof/>
              </w:rPr>
              <w:t xml:space="preserve"> Định hướng phát triển hệ thống</w:t>
            </w:r>
            <w:r w:rsidR="00137515">
              <w:rPr>
                <w:noProof/>
                <w:webHidden/>
              </w:rPr>
              <w:tab/>
            </w:r>
            <w:r w:rsidR="00137515">
              <w:rPr>
                <w:noProof/>
                <w:webHidden/>
              </w:rPr>
              <w:fldChar w:fldCharType="begin"/>
            </w:r>
            <w:r w:rsidR="00137515">
              <w:rPr>
                <w:noProof/>
                <w:webHidden/>
              </w:rPr>
              <w:instrText xml:space="preserve"> PAGEREF _Toc186055202 \h </w:instrText>
            </w:r>
            <w:r w:rsidR="00137515">
              <w:rPr>
                <w:noProof/>
                <w:webHidden/>
              </w:rPr>
            </w:r>
            <w:r w:rsidR="00137515">
              <w:rPr>
                <w:noProof/>
                <w:webHidden/>
              </w:rPr>
              <w:fldChar w:fldCharType="separate"/>
            </w:r>
            <w:r w:rsidR="00137515">
              <w:rPr>
                <w:noProof/>
                <w:webHidden/>
              </w:rPr>
              <w:t>77</w:t>
            </w:r>
            <w:r w:rsidR="00137515">
              <w:rPr>
                <w:noProof/>
                <w:webHidden/>
              </w:rPr>
              <w:fldChar w:fldCharType="end"/>
            </w:r>
          </w:hyperlink>
        </w:p>
        <w:p w14:paraId="44404706" w14:textId="04EF147A"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03" w:history="1">
            <w:r w:rsidR="00137515" w:rsidRPr="003414D6">
              <w:rPr>
                <w:rStyle w:val="Hyperlink"/>
              </w:rPr>
              <w:t>DANH MỤC TÀI LIỆU THAM KHẢO</w:t>
            </w:r>
            <w:r w:rsidR="00137515">
              <w:rPr>
                <w:webHidden/>
              </w:rPr>
              <w:tab/>
            </w:r>
            <w:r w:rsidR="00137515">
              <w:rPr>
                <w:webHidden/>
              </w:rPr>
              <w:fldChar w:fldCharType="begin"/>
            </w:r>
            <w:r w:rsidR="00137515">
              <w:rPr>
                <w:webHidden/>
              </w:rPr>
              <w:instrText xml:space="preserve"> PAGEREF _Toc186055203 \h </w:instrText>
            </w:r>
            <w:r w:rsidR="00137515">
              <w:rPr>
                <w:webHidden/>
              </w:rPr>
            </w:r>
            <w:r w:rsidR="00137515">
              <w:rPr>
                <w:webHidden/>
              </w:rPr>
              <w:fldChar w:fldCharType="separate"/>
            </w:r>
            <w:r w:rsidR="00137515">
              <w:rPr>
                <w:webHidden/>
              </w:rPr>
              <w:t>79</w:t>
            </w:r>
            <w:r w:rsidR="00137515">
              <w:rPr>
                <w:webHidden/>
              </w:rPr>
              <w:fldChar w:fldCharType="end"/>
            </w:r>
          </w:hyperlink>
        </w:p>
        <w:p w14:paraId="0EF701D2" w14:textId="70F17D7E" w:rsidR="000230F0" w:rsidRPr="00266895" w:rsidRDefault="000230F0" w:rsidP="00E20311">
          <w:pPr>
            <w:spacing w:line="360" w:lineRule="auto"/>
            <w:rPr>
              <w:rFonts w:ascii="Times New Roman" w:hAnsi="Times New Roman" w:cs="Times New Roman"/>
              <w:sz w:val="26"/>
              <w:szCs w:val="26"/>
            </w:rPr>
          </w:pPr>
          <w:r w:rsidRPr="00266895">
            <w:rPr>
              <w:rFonts w:ascii="Times New Roman" w:hAnsi="Times New Roman" w:cs="Times New Roman"/>
              <w:b/>
              <w:bCs/>
              <w:noProof/>
              <w:sz w:val="30"/>
              <w:szCs w:val="30"/>
            </w:rPr>
            <w:fldChar w:fldCharType="end"/>
          </w:r>
          <w:commentRangeEnd w:id="4"/>
          <w:r w:rsidR="00C00080">
            <w:rPr>
              <w:rStyle w:val="CommentReference"/>
            </w:rPr>
            <w:commentReference w:id="4"/>
          </w:r>
        </w:p>
      </w:sdtContent>
    </w:sdt>
    <w:p w14:paraId="6601F951" w14:textId="48A4A0F1" w:rsidR="005854F0" w:rsidRPr="00137515" w:rsidRDefault="005854F0" w:rsidP="00E20311">
      <w:pPr>
        <w:spacing w:line="360" w:lineRule="auto"/>
        <w:rPr>
          <w:rFonts w:ascii="Times New Roman" w:eastAsia="Times New Roman" w:hAnsi="Times New Roman" w:cs="Times New Roman"/>
          <w:b/>
          <w:sz w:val="26"/>
          <w:szCs w:val="26"/>
          <w:lang w:val="en-US"/>
        </w:rPr>
      </w:pPr>
      <w:bookmarkStart w:id="5" w:name="_u3lk5s5cuxc3" w:colFirst="0" w:colLast="0"/>
      <w:bookmarkEnd w:id="5"/>
    </w:p>
    <w:p w14:paraId="74C69015" w14:textId="77777777" w:rsidR="000230F0" w:rsidRPr="00266895" w:rsidRDefault="000230F0" w:rsidP="00E20311">
      <w:pPr>
        <w:pStyle w:val="Heading1"/>
        <w:spacing w:before="60" w:after="60" w:line="360" w:lineRule="auto"/>
        <w:rPr>
          <w:b w:val="0"/>
          <w:sz w:val="30"/>
        </w:rPr>
      </w:pPr>
      <w:bookmarkStart w:id="6" w:name="_Toc186055141"/>
      <w:r w:rsidRPr="00266895">
        <w:rPr>
          <w:sz w:val="30"/>
        </w:rPr>
        <w:lastRenderedPageBreak/>
        <w:t>BẢNG VIẾT TẮT VÀ THUẬT NGỮ</w:t>
      </w:r>
      <w:bookmarkEnd w:id="6"/>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266895"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266895" w:rsidRDefault="008C2689" w:rsidP="00E20311">
            <w:pPr>
              <w:spacing w:before="60" w:after="60" w:line="360" w:lineRule="auto"/>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266895" w:rsidRDefault="008C2689" w:rsidP="00E20311">
            <w:pPr>
              <w:spacing w:before="60" w:after="60" w:line="360" w:lineRule="auto"/>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Ý NGHĨA</w:t>
            </w:r>
          </w:p>
        </w:tc>
      </w:tr>
      <w:tr w:rsidR="008C2689" w:rsidRPr="00266895" w14:paraId="56DAAC8A" w14:textId="77777777" w:rsidTr="008C2689">
        <w:trPr>
          <w:trHeight w:val="467"/>
        </w:trPr>
        <w:tc>
          <w:tcPr>
            <w:tcW w:w="1713" w:type="pct"/>
            <w:tcBorders>
              <w:bottom w:val="single" w:sz="4" w:space="0" w:color="000000"/>
            </w:tcBorders>
            <w:vAlign w:val="center"/>
          </w:tcPr>
          <w:p w14:paraId="66DFD493" w14:textId="3D3F9F20"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w:t>
            </w:r>
            <w:r w:rsidRPr="00266895">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266895" w:rsidRDefault="00542316" w:rsidP="00E20311">
            <w:pP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Cơ sở dữ liệu</w:t>
            </w:r>
          </w:p>
        </w:tc>
      </w:tr>
      <w:tr w:rsidR="008C2689" w:rsidRPr="00266895" w14:paraId="2E2B5B22" w14:textId="77777777" w:rsidTr="008C2689">
        <w:trPr>
          <w:trHeight w:val="510"/>
        </w:trPr>
        <w:tc>
          <w:tcPr>
            <w:tcW w:w="1713" w:type="pct"/>
            <w:tcBorders>
              <w:bottom w:val="single" w:sz="4" w:space="0" w:color="000000"/>
            </w:tcBorders>
            <w:vAlign w:val="center"/>
          </w:tcPr>
          <w:p w14:paraId="1E1A0792" w14:textId="6FF87DC2"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NVTV</w:t>
            </w:r>
          </w:p>
        </w:tc>
        <w:tc>
          <w:tcPr>
            <w:tcW w:w="3287" w:type="pct"/>
            <w:tcBorders>
              <w:bottom w:val="single" w:sz="4" w:space="0" w:color="000000"/>
            </w:tcBorders>
            <w:vAlign w:val="center"/>
          </w:tcPr>
          <w:p w14:paraId="67A132EB" w14:textId="0CC6F6C1" w:rsidR="008C2689" w:rsidRPr="00266895" w:rsidRDefault="00542316" w:rsidP="00E20311">
            <w:pP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Nhân viên tiếp nhận</w:t>
            </w:r>
          </w:p>
        </w:tc>
      </w:tr>
      <w:tr w:rsidR="008C2689" w:rsidRPr="00266895" w14:paraId="55C70A08" w14:textId="77777777" w:rsidTr="008C2689">
        <w:trPr>
          <w:trHeight w:val="467"/>
        </w:trPr>
        <w:tc>
          <w:tcPr>
            <w:tcW w:w="1713" w:type="pct"/>
            <w:tcBorders>
              <w:bottom w:val="single" w:sz="4" w:space="0" w:color="000000"/>
            </w:tcBorders>
            <w:vAlign w:val="center"/>
          </w:tcPr>
          <w:p w14:paraId="5053E132" w14:textId="29080CEE"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QTV</w:t>
            </w:r>
          </w:p>
        </w:tc>
        <w:tc>
          <w:tcPr>
            <w:tcW w:w="3287" w:type="pct"/>
            <w:tcBorders>
              <w:bottom w:val="single" w:sz="4" w:space="0" w:color="000000"/>
            </w:tcBorders>
            <w:vAlign w:val="center"/>
          </w:tcPr>
          <w:p w14:paraId="3CF31DB2" w14:textId="7280389E" w:rsidR="008C2689" w:rsidRPr="00266895" w:rsidRDefault="00542316" w:rsidP="00E20311">
            <w:pP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Quản trị viên</w:t>
            </w:r>
          </w:p>
        </w:tc>
      </w:tr>
    </w:tbl>
    <w:p w14:paraId="6C639C9C" w14:textId="19B93174" w:rsidR="006B3527" w:rsidRPr="00266895" w:rsidRDefault="000230F0" w:rsidP="00E20311">
      <w:pPr>
        <w:pStyle w:val="Heading1"/>
        <w:spacing w:before="60" w:after="60" w:line="360" w:lineRule="auto"/>
        <w:rPr>
          <w:sz w:val="30"/>
        </w:rPr>
      </w:pPr>
      <w:bookmarkStart w:id="7" w:name="_9uko0uo6r0z" w:colFirst="0" w:colLast="0"/>
      <w:bookmarkEnd w:id="7"/>
      <w:r w:rsidRPr="00266895">
        <w:br w:type="page"/>
      </w:r>
    </w:p>
    <w:p w14:paraId="04F4DD0A" w14:textId="326847FA" w:rsidR="0070251F" w:rsidRPr="00266895"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266895" w:rsidRDefault="0070251F" w:rsidP="00E20311">
      <w:pPr>
        <w:pStyle w:val="Heading1"/>
        <w:spacing w:before="60" w:after="60" w:line="360" w:lineRule="auto"/>
      </w:pPr>
      <w:bookmarkStart w:id="8" w:name="_Toc122637541"/>
      <w:bookmarkStart w:id="9" w:name="_Toc186055142"/>
      <w:r w:rsidRPr="00266895">
        <w:t>DANH SÁCH HÌNH VẼ</w:t>
      </w:r>
      <w:bookmarkEnd w:id="8"/>
      <w:bookmarkEnd w:id="9"/>
    </w:p>
    <w:commentRangeStart w:id="10"/>
    <w:p w14:paraId="40F817BC" w14:textId="1B1AE642" w:rsidR="00137515" w:rsidRDefault="0070251F">
      <w:pPr>
        <w:pStyle w:val="TOC1"/>
        <w:rPr>
          <w:rFonts w:asciiTheme="minorHAnsi" w:eastAsiaTheme="minorEastAsia" w:hAnsiTheme="minorHAnsi" w:cstheme="minorBidi"/>
          <w:kern w:val="2"/>
          <w:sz w:val="24"/>
          <w:szCs w:val="24"/>
          <w:lang w:val="en-US"/>
          <w14:ligatures w14:val="standardContextual"/>
        </w:rPr>
      </w:pPr>
      <w:r w:rsidRPr="00266895">
        <w:fldChar w:fldCharType="begin"/>
      </w:r>
      <w:r w:rsidRPr="00266895">
        <w:instrText xml:space="preserve"> TOC \h \z \u \t "Heading 7,1" </w:instrText>
      </w:r>
      <w:r w:rsidRPr="00266895">
        <w:fldChar w:fldCharType="separate"/>
      </w:r>
      <w:hyperlink w:anchor="_Toc186055229" w:history="1">
        <w:r w:rsidR="00137515" w:rsidRPr="000E174B">
          <w:rPr>
            <w:rStyle w:val="Hyperlink"/>
          </w:rPr>
          <w:t xml:space="preserve">Hình </w:t>
        </w:r>
        <w:r w:rsidR="00137515" w:rsidRPr="000E174B">
          <w:rPr>
            <w:rStyle w:val="Hyperlink"/>
            <w:lang w:val="en-US"/>
          </w:rPr>
          <w:t>1</w:t>
        </w:r>
        <w:r w:rsidR="00137515" w:rsidRPr="000E174B">
          <w:rPr>
            <w:rStyle w:val="Hyperlink"/>
          </w:rPr>
          <w:t xml:space="preserve">.1 </w:t>
        </w:r>
        <w:r w:rsidR="00137515" w:rsidRPr="000E174B">
          <w:rPr>
            <w:rStyle w:val="Hyperlink"/>
            <w:lang w:val="en-US"/>
          </w:rPr>
          <w:t>Thách thức trong quy trình chăm sóc sức khỏe</w:t>
        </w:r>
        <w:r w:rsidR="00137515">
          <w:rPr>
            <w:webHidden/>
          </w:rPr>
          <w:tab/>
        </w:r>
        <w:r w:rsidR="00137515">
          <w:rPr>
            <w:webHidden/>
          </w:rPr>
          <w:fldChar w:fldCharType="begin"/>
        </w:r>
        <w:r w:rsidR="00137515">
          <w:rPr>
            <w:webHidden/>
          </w:rPr>
          <w:instrText xml:space="preserve"> PAGEREF _Toc186055229 \h </w:instrText>
        </w:r>
        <w:r w:rsidR="00137515">
          <w:rPr>
            <w:webHidden/>
          </w:rPr>
        </w:r>
        <w:r w:rsidR="00137515">
          <w:rPr>
            <w:webHidden/>
          </w:rPr>
          <w:fldChar w:fldCharType="separate"/>
        </w:r>
        <w:r w:rsidR="00137515">
          <w:rPr>
            <w:webHidden/>
          </w:rPr>
          <w:t>3</w:t>
        </w:r>
        <w:r w:rsidR="00137515">
          <w:rPr>
            <w:webHidden/>
          </w:rPr>
          <w:fldChar w:fldCharType="end"/>
        </w:r>
      </w:hyperlink>
    </w:p>
    <w:p w14:paraId="08B36243" w14:textId="55FB1C7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0" w:history="1">
        <w:r w:rsidR="00137515" w:rsidRPr="000E174B">
          <w:rPr>
            <w:rStyle w:val="Hyperlink"/>
          </w:rPr>
          <w:t xml:space="preserve">Hình </w:t>
        </w:r>
        <w:r w:rsidR="00137515" w:rsidRPr="000E174B">
          <w:rPr>
            <w:rStyle w:val="Hyperlink"/>
            <w:lang w:val="en-US"/>
          </w:rPr>
          <w:t>2</w:t>
        </w:r>
        <w:r w:rsidR="00137515" w:rsidRPr="000E174B">
          <w:rPr>
            <w:rStyle w:val="Hyperlink"/>
          </w:rPr>
          <w:t>.</w:t>
        </w:r>
        <w:r w:rsidR="00137515" w:rsidRPr="000E174B">
          <w:rPr>
            <w:rStyle w:val="Hyperlink"/>
            <w:lang w:val="en-US"/>
          </w:rPr>
          <w:t>1 Quy trình khám bệnh</w:t>
        </w:r>
        <w:r w:rsidR="00137515">
          <w:rPr>
            <w:webHidden/>
          </w:rPr>
          <w:tab/>
        </w:r>
        <w:r w:rsidR="00137515">
          <w:rPr>
            <w:webHidden/>
          </w:rPr>
          <w:fldChar w:fldCharType="begin"/>
        </w:r>
        <w:r w:rsidR="00137515">
          <w:rPr>
            <w:webHidden/>
          </w:rPr>
          <w:instrText xml:space="preserve"> PAGEREF _Toc186055230 \h </w:instrText>
        </w:r>
        <w:r w:rsidR="00137515">
          <w:rPr>
            <w:webHidden/>
          </w:rPr>
        </w:r>
        <w:r w:rsidR="00137515">
          <w:rPr>
            <w:webHidden/>
          </w:rPr>
          <w:fldChar w:fldCharType="separate"/>
        </w:r>
        <w:r w:rsidR="00137515">
          <w:rPr>
            <w:webHidden/>
          </w:rPr>
          <w:t>10</w:t>
        </w:r>
        <w:r w:rsidR="00137515">
          <w:rPr>
            <w:webHidden/>
          </w:rPr>
          <w:fldChar w:fldCharType="end"/>
        </w:r>
      </w:hyperlink>
    </w:p>
    <w:p w14:paraId="64CD6B72" w14:textId="2835A3D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1" w:history="1">
        <w:r w:rsidR="00137515" w:rsidRPr="000E174B">
          <w:rPr>
            <w:rStyle w:val="Hyperlink"/>
          </w:rPr>
          <w:t xml:space="preserve">Hình </w:t>
        </w:r>
        <w:r w:rsidR="00137515" w:rsidRPr="000E174B">
          <w:rPr>
            <w:rStyle w:val="Hyperlink"/>
            <w:lang w:val="en-US"/>
          </w:rPr>
          <w:t>2</w:t>
        </w:r>
        <w:r w:rsidR="00137515" w:rsidRPr="000E174B">
          <w:rPr>
            <w:rStyle w:val="Hyperlink"/>
          </w:rPr>
          <w:t>.</w:t>
        </w:r>
        <w:r w:rsidR="00137515" w:rsidRPr="000E174B">
          <w:rPr>
            <w:rStyle w:val="Hyperlink"/>
            <w:lang w:val="en-US"/>
          </w:rPr>
          <w:t>1</w:t>
        </w:r>
        <w:r w:rsidR="00137515" w:rsidRPr="000E174B">
          <w:rPr>
            <w:rStyle w:val="Hyperlink"/>
          </w:rPr>
          <w:t xml:space="preserve"> </w:t>
        </w:r>
        <w:r w:rsidR="00137515" w:rsidRPr="000E174B">
          <w:rPr>
            <w:rStyle w:val="Hyperlink"/>
            <w:lang w:val="en-US"/>
          </w:rPr>
          <w:t>Kiến trúc hệ thống</w:t>
        </w:r>
        <w:r w:rsidR="00137515">
          <w:rPr>
            <w:webHidden/>
          </w:rPr>
          <w:tab/>
        </w:r>
        <w:r w:rsidR="00137515">
          <w:rPr>
            <w:webHidden/>
          </w:rPr>
          <w:fldChar w:fldCharType="begin"/>
        </w:r>
        <w:r w:rsidR="00137515">
          <w:rPr>
            <w:webHidden/>
          </w:rPr>
          <w:instrText xml:space="preserve"> PAGEREF _Toc186055231 \h </w:instrText>
        </w:r>
        <w:r w:rsidR="00137515">
          <w:rPr>
            <w:webHidden/>
          </w:rPr>
        </w:r>
        <w:r w:rsidR="00137515">
          <w:rPr>
            <w:webHidden/>
          </w:rPr>
          <w:fldChar w:fldCharType="separate"/>
        </w:r>
        <w:r w:rsidR="00137515">
          <w:rPr>
            <w:webHidden/>
          </w:rPr>
          <w:t>11</w:t>
        </w:r>
        <w:r w:rsidR="00137515">
          <w:rPr>
            <w:webHidden/>
          </w:rPr>
          <w:fldChar w:fldCharType="end"/>
        </w:r>
      </w:hyperlink>
    </w:p>
    <w:p w14:paraId="379FDCB7" w14:textId="6C53136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2" w:history="1">
        <w:r w:rsidR="00137515" w:rsidRPr="000E174B">
          <w:rPr>
            <w:rStyle w:val="Hyperlink"/>
          </w:rPr>
          <w:t xml:space="preserve">Hình </w:t>
        </w:r>
        <w:r w:rsidR="00137515" w:rsidRPr="000E174B">
          <w:rPr>
            <w:rStyle w:val="Hyperlink"/>
            <w:lang w:val="en-US"/>
          </w:rPr>
          <w:t>1</w:t>
        </w:r>
        <w:r w:rsidR="00137515" w:rsidRPr="000E174B">
          <w:rPr>
            <w:rStyle w:val="Hyperlink"/>
          </w:rPr>
          <w:t>.</w:t>
        </w:r>
        <w:r w:rsidR="00137515" w:rsidRPr="000E174B">
          <w:rPr>
            <w:rStyle w:val="Hyperlink"/>
            <w:lang w:val="en-US"/>
          </w:rPr>
          <w:t>3</w:t>
        </w:r>
        <w:r w:rsidR="00137515" w:rsidRPr="000E174B">
          <w:rPr>
            <w:rStyle w:val="Hyperlink"/>
          </w:rPr>
          <w:t xml:space="preserve"> </w:t>
        </w:r>
        <w:r w:rsidR="00137515" w:rsidRPr="000E174B">
          <w:rPr>
            <w:rStyle w:val="Hyperlink"/>
            <w:lang w:val="en-US"/>
          </w:rPr>
          <w:t>Chức năng chính của ReactJS trong hệ thống</w:t>
        </w:r>
        <w:r w:rsidR="00137515">
          <w:rPr>
            <w:webHidden/>
          </w:rPr>
          <w:tab/>
        </w:r>
        <w:r w:rsidR="00137515">
          <w:rPr>
            <w:webHidden/>
          </w:rPr>
          <w:fldChar w:fldCharType="begin"/>
        </w:r>
        <w:r w:rsidR="00137515">
          <w:rPr>
            <w:webHidden/>
          </w:rPr>
          <w:instrText xml:space="preserve"> PAGEREF _Toc186055232 \h </w:instrText>
        </w:r>
        <w:r w:rsidR="00137515">
          <w:rPr>
            <w:webHidden/>
          </w:rPr>
        </w:r>
        <w:r w:rsidR="00137515">
          <w:rPr>
            <w:webHidden/>
          </w:rPr>
          <w:fldChar w:fldCharType="separate"/>
        </w:r>
        <w:r w:rsidR="00137515">
          <w:rPr>
            <w:webHidden/>
          </w:rPr>
          <w:t>13</w:t>
        </w:r>
        <w:r w:rsidR="00137515">
          <w:rPr>
            <w:webHidden/>
          </w:rPr>
          <w:fldChar w:fldCharType="end"/>
        </w:r>
      </w:hyperlink>
    </w:p>
    <w:p w14:paraId="0AE32C54" w14:textId="06CB156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3" w:history="1">
        <w:r w:rsidR="00137515" w:rsidRPr="000E174B">
          <w:rPr>
            <w:rStyle w:val="Hyperlink"/>
          </w:rPr>
          <w:t xml:space="preserve">Hình </w:t>
        </w:r>
        <w:r w:rsidR="00137515" w:rsidRPr="000E174B">
          <w:rPr>
            <w:rStyle w:val="Hyperlink"/>
            <w:lang w:val="en-US"/>
          </w:rPr>
          <w:t>1</w:t>
        </w:r>
        <w:r w:rsidR="00137515" w:rsidRPr="000E174B">
          <w:rPr>
            <w:rStyle w:val="Hyperlink"/>
          </w:rPr>
          <w:t>.</w:t>
        </w:r>
        <w:r w:rsidR="00137515" w:rsidRPr="000E174B">
          <w:rPr>
            <w:rStyle w:val="Hyperlink"/>
            <w:lang w:val="en-US"/>
          </w:rPr>
          <w:t>4</w:t>
        </w:r>
        <w:r w:rsidR="00137515" w:rsidRPr="000E174B">
          <w:rPr>
            <w:rStyle w:val="Hyperlink"/>
          </w:rPr>
          <w:t xml:space="preserve"> </w:t>
        </w:r>
        <w:r w:rsidR="00137515" w:rsidRPr="000E174B">
          <w:rPr>
            <w:rStyle w:val="Hyperlink"/>
            <w:lang w:val="en-US"/>
          </w:rPr>
          <w:t>Chức năng chính của Spring Boot trong hệ thống</w:t>
        </w:r>
        <w:r w:rsidR="00137515">
          <w:rPr>
            <w:webHidden/>
          </w:rPr>
          <w:tab/>
        </w:r>
        <w:r w:rsidR="00137515">
          <w:rPr>
            <w:webHidden/>
          </w:rPr>
          <w:fldChar w:fldCharType="begin"/>
        </w:r>
        <w:r w:rsidR="00137515">
          <w:rPr>
            <w:webHidden/>
          </w:rPr>
          <w:instrText xml:space="preserve"> PAGEREF _Toc186055233 \h </w:instrText>
        </w:r>
        <w:r w:rsidR="00137515">
          <w:rPr>
            <w:webHidden/>
          </w:rPr>
        </w:r>
        <w:r w:rsidR="00137515">
          <w:rPr>
            <w:webHidden/>
          </w:rPr>
          <w:fldChar w:fldCharType="separate"/>
        </w:r>
        <w:r w:rsidR="00137515">
          <w:rPr>
            <w:webHidden/>
          </w:rPr>
          <w:t>14</w:t>
        </w:r>
        <w:r w:rsidR="00137515">
          <w:rPr>
            <w:webHidden/>
          </w:rPr>
          <w:fldChar w:fldCharType="end"/>
        </w:r>
      </w:hyperlink>
    </w:p>
    <w:p w14:paraId="48284FCF" w14:textId="23AD56B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4"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 Use case Tổng quan hệ thống</w:t>
        </w:r>
        <w:r w:rsidR="00137515">
          <w:rPr>
            <w:webHidden/>
          </w:rPr>
          <w:tab/>
        </w:r>
        <w:r w:rsidR="00137515">
          <w:rPr>
            <w:webHidden/>
          </w:rPr>
          <w:fldChar w:fldCharType="begin"/>
        </w:r>
        <w:r w:rsidR="00137515">
          <w:rPr>
            <w:webHidden/>
          </w:rPr>
          <w:instrText xml:space="preserve"> PAGEREF _Toc186055234 \h </w:instrText>
        </w:r>
        <w:r w:rsidR="00137515">
          <w:rPr>
            <w:webHidden/>
          </w:rPr>
        </w:r>
        <w:r w:rsidR="00137515">
          <w:rPr>
            <w:webHidden/>
          </w:rPr>
          <w:fldChar w:fldCharType="separate"/>
        </w:r>
        <w:r w:rsidR="00137515">
          <w:rPr>
            <w:webHidden/>
          </w:rPr>
          <w:t>17</w:t>
        </w:r>
        <w:r w:rsidR="00137515">
          <w:rPr>
            <w:webHidden/>
          </w:rPr>
          <w:fldChar w:fldCharType="end"/>
        </w:r>
      </w:hyperlink>
    </w:p>
    <w:p w14:paraId="4D8A8201" w14:textId="2F2FDFD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5"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w:t>
        </w:r>
        <w:r w:rsidR="00137515" w:rsidRPr="000E174B">
          <w:rPr>
            <w:rStyle w:val="Hyperlink"/>
          </w:rPr>
          <w:t xml:space="preserve"> </w:t>
        </w:r>
        <w:r w:rsidR="00137515" w:rsidRPr="000E174B">
          <w:rPr>
            <w:rStyle w:val="Hyperlink"/>
            <w:lang w:val="en-US"/>
          </w:rPr>
          <w:t>Use case Đăng nhập</w:t>
        </w:r>
        <w:r w:rsidR="00137515">
          <w:rPr>
            <w:webHidden/>
          </w:rPr>
          <w:tab/>
        </w:r>
        <w:r w:rsidR="00137515">
          <w:rPr>
            <w:webHidden/>
          </w:rPr>
          <w:fldChar w:fldCharType="begin"/>
        </w:r>
        <w:r w:rsidR="00137515">
          <w:rPr>
            <w:webHidden/>
          </w:rPr>
          <w:instrText xml:space="preserve"> PAGEREF _Toc186055235 \h </w:instrText>
        </w:r>
        <w:r w:rsidR="00137515">
          <w:rPr>
            <w:webHidden/>
          </w:rPr>
        </w:r>
        <w:r w:rsidR="00137515">
          <w:rPr>
            <w:webHidden/>
          </w:rPr>
          <w:fldChar w:fldCharType="separate"/>
        </w:r>
        <w:r w:rsidR="00137515">
          <w:rPr>
            <w:webHidden/>
          </w:rPr>
          <w:t>20</w:t>
        </w:r>
        <w:r w:rsidR="00137515">
          <w:rPr>
            <w:webHidden/>
          </w:rPr>
          <w:fldChar w:fldCharType="end"/>
        </w:r>
      </w:hyperlink>
    </w:p>
    <w:p w14:paraId="55AA36FB" w14:textId="4C307A44"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6"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w:t>
        </w:r>
        <w:r w:rsidR="00137515" w:rsidRPr="000E174B">
          <w:rPr>
            <w:rStyle w:val="Hyperlink"/>
          </w:rPr>
          <w:t xml:space="preserve"> </w:t>
        </w:r>
        <w:r w:rsidR="00137515" w:rsidRPr="000E174B">
          <w:rPr>
            <w:rStyle w:val="Hyperlink"/>
            <w:lang w:val="en-US"/>
          </w:rPr>
          <w:t>Use case Quên mật khẩu</w:t>
        </w:r>
        <w:r w:rsidR="00137515">
          <w:rPr>
            <w:webHidden/>
          </w:rPr>
          <w:tab/>
        </w:r>
        <w:r w:rsidR="00137515">
          <w:rPr>
            <w:webHidden/>
          </w:rPr>
          <w:fldChar w:fldCharType="begin"/>
        </w:r>
        <w:r w:rsidR="00137515">
          <w:rPr>
            <w:webHidden/>
          </w:rPr>
          <w:instrText xml:space="preserve"> PAGEREF _Toc186055236 \h </w:instrText>
        </w:r>
        <w:r w:rsidR="00137515">
          <w:rPr>
            <w:webHidden/>
          </w:rPr>
        </w:r>
        <w:r w:rsidR="00137515">
          <w:rPr>
            <w:webHidden/>
          </w:rPr>
          <w:fldChar w:fldCharType="separate"/>
        </w:r>
        <w:r w:rsidR="00137515">
          <w:rPr>
            <w:webHidden/>
          </w:rPr>
          <w:t>20</w:t>
        </w:r>
        <w:r w:rsidR="00137515">
          <w:rPr>
            <w:webHidden/>
          </w:rPr>
          <w:fldChar w:fldCharType="end"/>
        </w:r>
      </w:hyperlink>
    </w:p>
    <w:p w14:paraId="7E0C141F" w14:textId="3DBBA8B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7"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4</w:t>
        </w:r>
        <w:r w:rsidR="00137515" w:rsidRPr="000E174B">
          <w:rPr>
            <w:rStyle w:val="Hyperlink"/>
          </w:rPr>
          <w:t xml:space="preserve"> </w:t>
        </w:r>
        <w:r w:rsidR="00137515" w:rsidRPr="000E174B">
          <w:rPr>
            <w:rStyle w:val="Hyperlink"/>
            <w:lang w:val="en-US"/>
          </w:rPr>
          <w:t>Use case Quản lý thông tin cá nhân</w:t>
        </w:r>
        <w:r w:rsidR="00137515">
          <w:rPr>
            <w:webHidden/>
          </w:rPr>
          <w:tab/>
        </w:r>
        <w:r w:rsidR="00137515">
          <w:rPr>
            <w:webHidden/>
          </w:rPr>
          <w:fldChar w:fldCharType="begin"/>
        </w:r>
        <w:r w:rsidR="00137515">
          <w:rPr>
            <w:webHidden/>
          </w:rPr>
          <w:instrText xml:space="preserve"> PAGEREF _Toc186055237 \h </w:instrText>
        </w:r>
        <w:r w:rsidR="00137515">
          <w:rPr>
            <w:webHidden/>
          </w:rPr>
        </w:r>
        <w:r w:rsidR="00137515">
          <w:rPr>
            <w:webHidden/>
          </w:rPr>
          <w:fldChar w:fldCharType="separate"/>
        </w:r>
        <w:r w:rsidR="00137515">
          <w:rPr>
            <w:webHidden/>
          </w:rPr>
          <w:t>20</w:t>
        </w:r>
        <w:r w:rsidR="00137515">
          <w:rPr>
            <w:webHidden/>
          </w:rPr>
          <w:fldChar w:fldCharType="end"/>
        </w:r>
      </w:hyperlink>
    </w:p>
    <w:p w14:paraId="306CDA68" w14:textId="54E5333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8"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5</w:t>
        </w:r>
        <w:r w:rsidR="00137515" w:rsidRPr="000E174B">
          <w:rPr>
            <w:rStyle w:val="Hyperlink"/>
          </w:rPr>
          <w:t xml:space="preserve"> </w:t>
        </w:r>
        <w:r w:rsidR="00137515" w:rsidRPr="000E174B">
          <w:rPr>
            <w:rStyle w:val="Hyperlink"/>
            <w:lang w:val="en-US"/>
          </w:rPr>
          <w:t>Use case Đăng ký</w:t>
        </w:r>
        <w:r w:rsidR="00137515">
          <w:rPr>
            <w:webHidden/>
          </w:rPr>
          <w:tab/>
        </w:r>
        <w:r w:rsidR="00137515">
          <w:rPr>
            <w:webHidden/>
          </w:rPr>
          <w:fldChar w:fldCharType="begin"/>
        </w:r>
        <w:r w:rsidR="00137515">
          <w:rPr>
            <w:webHidden/>
          </w:rPr>
          <w:instrText xml:space="preserve"> PAGEREF _Toc186055238 \h </w:instrText>
        </w:r>
        <w:r w:rsidR="00137515">
          <w:rPr>
            <w:webHidden/>
          </w:rPr>
        </w:r>
        <w:r w:rsidR="00137515">
          <w:rPr>
            <w:webHidden/>
          </w:rPr>
          <w:fldChar w:fldCharType="separate"/>
        </w:r>
        <w:r w:rsidR="00137515">
          <w:rPr>
            <w:webHidden/>
          </w:rPr>
          <w:t>21</w:t>
        </w:r>
        <w:r w:rsidR="00137515">
          <w:rPr>
            <w:webHidden/>
          </w:rPr>
          <w:fldChar w:fldCharType="end"/>
        </w:r>
      </w:hyperlink>
    </w:p>
    <w:p w14:paraId="5B03860C" w14:textId="23943749"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39"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6</w:t>
        </w:r>
        <w:r w:rsidR="00137515" w:rsidRPr="000E174B">
          <w:rPr>
            <w:rStyle w:val="Hyperlink"/>
          </w:rPr>
          <w:t xml:space="preserve"> </w:t>
        </w:r>
        <w:r w:rsidR="00137515" w:rsidRPr="000E174B">
          <w:rPr>
            <w:rStyle w:val="Hyperlink"/>
            <w:lang w:val="en-US"/>
          </w:rPr>
          <w:t>Use case Tìm kiếm bác sĩ</w:t>
        </w:r>
        <w:r w:rsidR="00137515">
          <w:rPr>
            <w:webHidden/>
          </w:rPr>
          <w:tab/>
        </w:r>
        <w:r w:rsidR="00137515">
          <w:rPr>
            <w:webHidden/>
          </w:rPr>
          <w:fldChar w:fldCharType="begin"/>
        </w:r>
        <w:r w:rsidR="00137515">
          <w:rPr>
            <w:webHidden/>
          </w:rPr>
          <w:instrText xml:space="preserve"> PAGEREF _Toc186055239 \h </w:instrText>
        </w:r>
        <w:r w:rsidR="00137515">
          <w:rPr>
            <w:webHidden/>
          </w:rPr>
        </w:r>
        <w:r w:rsidR="00137515">
          <w:rPr>
            <w:webHidden/>
          </w:rPr>
          <w:fldChar w:fldCharType="separate"/>
        </w:r>
        <w:r w:rsidR="00137515">
          <w:rPr>
            <w:webHidden/>
          </w:rPr>
          <w:t>21</w:t>
        </w:r>
        <w:r w:rsidR="00137515">
          <w:rPr>
            <w:webHidden/>
          </w:rPr>
          <w:fldChar w:fldCharType="end"/>
        </w:r>
      </w:hyperlink>
    </w:p>
    <w:p w14:paraId="313A5207" w14:textId="3164857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0"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7</w:t>
        </w:r>
        <w:r w:rsidR="00137515" w:rsidRPr="000E174B">
          <w:rPr>
            <w:rStyle w:val="Hyperlink"/>
          </w:rPr>
          <w:t xml:space="preserve"> </w:t>
        </w:r>
        <w:r w:rsidR="00137515" w:rsidRPr="000E174B">
          <w:rPr>
            <w:rStyle w:val="Hyperlink"/>
            <w:lang w:val="en-US"/>
          </w:rPr>
          <w:t>Use case Đặt lịch khám</w:t>
        </w:r>
        <w:r w:rsidR="00137515">
          <w:rPr>
            <w:webHidden/>
          </w:rPr>
          <w:tab/>
        </w:r>
        <w:r w:rsidR="00137515">
          <w:rPr>
            <w:webHidden/>
          </w:rPr>
          <w:fldChar w:fldCharType="begin"/>
        </w:r>
        <w:r w:rsidR="00137515">
          <w:rPr>
            <w:webHidden/>
          </w:rPr>
          <w:instrText xml:space="preserve"> PAGEREF _Toc186055240 \h </w:instrText>
        </w:r>
        <w:r w:rsidR="00137515">
          <w:rPr>
            <w:webHidden/>
          </w:rPr>
        </w:r>
        <w:r w:rsidR="00137515">
          <w:rPr>
            <w:webHidden/>
          </w:rPr>
          <w:fldChar w:fldCharType="separate"/>
        </w:r>
        <w:r w:rsidR="00137515">
          <w:rPr>
            <w:webHidden/>
          </w:rPr>
          <w:t>21</w:t>
        </w:r>
        <w:r w:rsidR="00137515">
          <w:rPr>
            <w:webHidden/>
          </w:rPr>
          <w:fldChar w:fldCharType="end"/>
        </w:r>
      </w:hyperlink>
    </w:p>
    <w:p w14:paraId="25699DF4" w14:textId="7AE124EE"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1" w:history="1">
        <w:r w:rsidR="00137515" w:rsidRPr="000E174B">
          <w:rPr>
            <w:rStyle w:val="Hyperlink"/>
          </w:rPr>
          <w:t xml:space="preserve">Hình </w:t>
        </w:r>
        <w:r w:rsidR="00137515" w:rsidRPr="000E174B">
          <w:rPr>
            <w:rStyle w:val="Hyperlink"/>
            <w:lang w:val="en-US"/>
          </w:rPr>
          <w:t>3.8</w:t>
        </w:r>
        <w:r w:rsidR="00137515" w:rsidRPr="000E174B">
          <w:rPr>
            <w:rStyle w:val="Hyperlink"/>
          </w:rPr>
          <w:t xml:space="preserve"> </w:t>
        </w:r>
        <w:r w:rsidR="00137515" w:rsidRPr="000E174B">
          <w:rPr>
            <w:rStyle w:val="Hyperlink"/>
            <w:lang w:val="en-US"/>
          </w:rPr>
          <w:t>Use case Đánh giá bác sĩ</w:t>
        </w:r>
        <w:r w:rsidR="00137515">
          <w:rPr>
            <w:webHidden/>
          </w:rPr>
          <w:tab/>
        </w:r>
        <w:r w:rsidR="00137515">
          <w:rPr>
            <w:webHidden/>
          </w:rPr>
          <w:fldChar w:fldCharType="begin"/>
        </w:r>
        <w:r w:rsidR="00137515">
          <w:rPr>
            <w:webHidden/>
          </w:rPr>
          <w:instrText xml:space="preserve"> PAGEREF _Toc186055241 \h </w:instrText>
        </w:r>
        <w:r w:rsidR="00137515">
          <w:rPr>
            <w:webHidden/>
          </w:rPr>
        </w:r>
        <w:r w:rsidR="00137515">
          <w:rPr>
            <w:webHidden/>
          </w:rPr>
          <w:fldChar w:fldCharType="separate"/>
        </w:r>
        <w:r w:rsidR="00137515">
          <w:rPr>
            <w:webHidden/>
          </w:rPr>
          <w:t>22</w:t>
        </w:r>
        <w:r w:rsidR="00137515">
          <w:rPr>
            <w:webHidden/>
          </w:rPr>
          <w:fldChar w:fldCharType="end"/>
        </w:r>
      </w:hyperlink>
    </w:p>
    <w:p w14:paraId="5FDD5116" w14:textId="46706C0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2" w:history="1">
        <w:r w:rsidR="00137515" w:rsidRPr="000E174B">
          <w:rPr>
            <w:rStyle w:val="Hyperlink"/>
          </w:rPr>
          <w:t xml:space="preserve">Hình </w:t>
        </w:r>
        <w:r w:rsidR="00137515" w:rsidRPr="000E174B">
          <w:rPr>
            <w:rStyle w:val="Hyperlink"/>
            <w:lang w:val="en-US"/>
          </w:rPr>
          <w:t>3.9</w:t>
        </w:r>
        <w:r w:rsidR="00137515" w:rsidRPr="000E174B">
          <w:rPr>
            <w:rStyle w:val="Hyperlink"/>
          </w:rPr>
          <w:t xml:space="preserve"> </w:t>
        </w:r>
        <w:r w:rsidR="00137515" w:rsidRPr="000E174B">
          <w:rPr>
            <w:rStyle w:val="Hyperlink"/>
            <w:lang w:val="en-US"/>
          </w:rPr>
          <w:t>Use case Quản lý lịch khám (Bệnh nhân)</w:t>
        </w:r>
        <w:r w:rsidR="00137515">
          <w:rPr>
            <w:webHidden/>
          </w:rPr>
          <w:tab/>
        </w:r>
        <w:r w:rsidR="00137515">
          <w:rPr>
            <w:webHidden/>
          </w:rPr>
          <w:fldChar w:fldCharType="begin"/>
        </w:r>
        <w:r w:rsidR="00137515">
          <w:rPr>
            <w:webHidden/>
          </w:rPr>
          <w:instrText xml:space="preserve"> PAGEREF _Toc186055242 \h </w:instrText>
        </w:r>
        <w:r w:rsidR="00137515">
          <w:rPr>
            <w:webHidden/>
          </w:rPr>
        </w:r>
        <w:r w:rsidR="00137515">
          <w:rPr>
            <w:webHidden/>
          </w:rPr>
          <w:fldChar w:fldCharType="separate"/>
        </w:r>
        <w:r w:rsidR="00137515">
          <w:rPr>
            <w:webHidden/>
          </w:rPr>
          <w:t>22</w:t>
        </w:r>
        <w:r w:rsidR="00137515">
          <w:rPr>
            <w:webHidden/>
          </w:rPr>
          <w:fldChar w:fldCharType="end"/>
        </w:r>
      </w:hyperlink>
    </w:p>
    <w:p w14:paraId="487CA2B7" w14:textId="4B3E8253"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3"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10 Use case Quản lý bình luận (Bệnh nhân)</w:t>
        </w:r>
        <w:r w:rsidR="00137515">
          <w:rPr>
            <w:webHidden/>
          </w:rPr>
          <w:tab/>
        </w:r>
        <w:r w:rsidR="00137515">
          <w:rPr>
            <w:webHidden/>
          </w:rPr>
          <w:fldChar w:fldCharType="begin"/>
        </w:r>
        <w:r w:rsidR="00137515">
          <w:rPr>
            <w:webHidden/>
          </w:rPr>
          <w:instrText xml:space="preserve"> PAGEREF _Toc186055243 \h </w:instrText>
        </w:r>
        <w:r w:rsidR="00137515">
          <w:rPr>
            <w:webHidden/>
          </w:rPr>
        </w:r>
        <w:r w:rsidR="00137515">
          <w:rPr>
            <w:webHidden/>
          </w:rPr>
          <w:fldChar w:fldCharType="separate"/>
        </w:r>
        <w:r w:rsidR="00137515">
          <w:rPr>
            <w:webHidden/>
          </w:rPr>
          <w:t>22</w:t>
        </w:r>
        <w:r w:rsidR="00137515">
          <w:rPr>
            <w:webHidden/>
          </w:rPr>
          <w:fldChar w:fldCharType="end"/>
        </w:r>
      </w:hyperlink>
    </w:p>
    <w:p w14:paraId="707B2BA2" w14:textId="729F9F3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4"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11</w:t>
        </w:r>
        <w:r w:rsidR="00137515" w:rsidRPr="000E174B">
          <w:rPr>
            <w:rStyle w:val="Hyperlink"/>
          </w:rPr>
          <w:t xml:space="preserve"> </w:t>
        </w:r>
        <w:r w:rsidR="00137515" w:rsidRPr="000E174B">
          <w:rPr>
            <w:rStyle w:val="Hyperlink"/>
            <w:lang w:val="en-US"/>
          </w:rPr>
          <w:t>Use case Quản lý lịch khám (Bác sĩ)</w:t>
        </w:r>
        <w:r w:rsidR="00137515">
          <w:rPr>
            <w:webHidden/>
          </w:rPr>
          <w:tab/>
        </w:r>
        <w:r w:rsidR="00137515">
          <w:rPr>
            <w:webHidden/>
          </w:rPr>
          <w:fldChar w:fldCharType="begin"/>
        </w:r>
        <w:r w:rsidR="00137515">
          <w:rPr>
            <w:webHidden/>
          </w:rPr>
          <w:instrText xml:space="preserve"> PAGEREF _Toc186055244 \h </w:instrText>
        </w:r>
        <w:r w:rsidR="00137515">
          <w:rPr>
            <w:webHidden/>
          </w:rPr>
        </w:r>
        <w:r w:rsidR="00137515">
          <w:rPr>
            <w:webHidden/>
          </w:rPr>
          <w:fldChar w:fldCharType="separate"/>
        </w:r>
        <w:r w:rsidR="00137515">
          <w:rPr>
            <w:webHidden/>
          </w:rPr>
          <w:t>23</w:t>
        </w:r>
        <w:r w:rsidR="00137515">
          <w:rPr>
            <w:webHidden/>
          </w:rPr>
          <w:fldChar w:fldCharType="end"/>
        </w:r>
      </w:hyperlink>
    </w:p>
    <w:p w14:paraId="4045C7EF" w14:textId="27F3124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5"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12</w:t>
        </w:r>
        <w:r w:rsidR="00137515" w:rsidRPr="000E174B">
          <w:rPr>
            <w:rStyle w:val="Hyperlink"/>
          </w:rPr>
          <w:t xml:space="preserve"> </w:t>
        </w:r>
        <w:r w:rsidR="00137515" w:rsidRPr="000E174B">
          <w:rPr>
            <w:rStyle w:val="Hyperlink"/>
            <w:lang w:val="en-US"/>
          </w:rPr>
          <w:t xml:space="preserve">Use case </w:t>
        </w:r>
        <w:r w:rsidR="00137515" w:rsidRPr="000E174B">
          <w:rPr>
            <w:rStyle w:val="Hyperlink"/>
          </w:rPr>
          <w:t>Quản lý bệnh nhân</w:t>
        </w:r>
        <w:r w:rsidR="00137515" w:rsidRPr="000E174B">
          <w:rPr>
            <w:rStyle w:val="Hyperlink"/>
            <w:lang w:val="en-US"/>
          </w:rPr>
          <w:t xml:space="preserve"> (Bác sĩ)</w:t>
        </w:r>
        <w:r w:rsidR="00137515">
          <w:rPr>
            <w:webHidden/>
          </w:rPr>
          <w:tab/>
        </w:r>
        <w:r w:rsidR="00137515">
          <w:rPr>
            <w:webHidden/>
          </w:rPr>
          <w:fldChar w:fldCharType="begin"/>
        </w:r>
        <w:r w:rsidR="00137515">
          <w:rPr>
            <w:webHidden/>
          </w:rPr>
          <w:instrText xml:space="preserve"> PAGEREF _Toc186055245 \h </w:instrText>
        </w:r>
        <w:r w:rsidR="00137515">
          <w:rPr>
            <w:webHidden/>
          </w:rPr>
        </w:r>
        <w:r w:rsidR="00137515">
          <w:rPr>
            <w:webHidden/>
          </w:rPr>
          <w:fldChar w:fldCharType="separate"/>
        </w:r>
        <w:r w:rsidR="00137515">
          <w:rPr>
            <w:webHidden/>
          </w:rPr>
          <w:t>23</w:t>
        </w:r>
        <w:r w:rsidR="00137515">
          <w:rPr>
            <w:webHidden/>
          </w:rPr>
          <w:fldChar w:fldCharType="end"/>
        </w:r>
      </w:hyperlink>
    </w:p>
    <w:p w14:paraId="5013ECD2" w14:textId="65C366C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6"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13</w:t>
        </w:r>
        <w:r w:rsidR="00137515" w:rsidRPr="000E174B">
          <w:rPr>
            <w:rStyle w:val="Hyperlink"/>
          </w:rPr>
          <w:t xml:space="preserve"> </w:t>
        </w:r>
        <w:r w:rsidR="00137515" w:rsidRPr="000E174B">
          <w:rPr>
            <w:rStyle w:val="Hyperlink"/>
            <w:lang w:val="en-US"/>
          </w:rPr>
          <w:t>Use case Quản lý danh mục</w:t>
        </w:r>
        <w:r w:rsidR="00137515">
          <w:rPr>
            <w:webHidden/>
          </w:rPr>
          <w:tab/>
        </w:r>
        <w:r w:rsidR="00137515">
          <w:rPr>
            <w:webHidden/>
          </w:rPr>
          <w:fldChar w:fldCharType="begin"/>
        </w:r>
        <w:r w:rsidR="00137515">
          <w:rPr>
            <w:webHidden/>
          </w:rPr>
          <w:instrText xml:space="preserve"> PAGEREF _Toc186055246 \h </w:instrText>
        </w:r>
        <w:r w:rsidR="00137515">
          <w:rPr>
            <w:webHidden/>
          </w:rPr>
        </w:r>
        <w:r w:rsidR="00137515">
          <w:rPr>
            <w:webHidden/>
          </w:rPr>
          <w:fldChar w:fldCharType="separate"/>
        </w:r>
        <w:r w:rsidR="00137515">
          <w:rPr>
            <w:webHidden/>
          </w:rPr>
          <w:t>24</w:t>
        </w:r>
        <w:r w:rsidR="00137515">
          <w:rPr>
            <w:webHidden/>
          </w:rPr>
          <w:fldChar w:fldCharType="end"/>
        </w:r>
      </w:hyperlink>
    </w:p>
    <w:p w14:paraId="27711BB1" w14:textId="21456E8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7"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14</w:t>
        </w:r>
        <w:r w:rsidR="00137515" w:rsidRPr="000E174B">
          <w:rPr>
            <w:rStyle w:val="Hyperlink"/>
          </w:rPr>
          <w:t xml:space="preserve"> </w:t>
        </w:r>
        <w:r w:rsidR="00137515" w:rsidRPr="000E174B">
          <w:rPr>
            <w:rStyle w:val="Hyperlink"/>
            <w:lang w:val="en-US"/>
          </w:rPr>
          <w:t>Use case Quản lý người dùng</w:t>
        </w:r>
        <w:r w:rsidR="00137515">
          <w:rPr>
            <w:webHidden/>
          </w:rPr>
          <w:tab/>
        </w:r>
        <w:r w:rsidR="00137515">
          <w:rPr>
            <w:webHidden/>
          </w:rPr>
          <w:fldChar w:fldCharType="begin"/>
        </w:r>
        <w:r w:rsidR="00137515">
          <w:rPr>
            <w:webHidden/>
          </w:rPr>
          <w:instrText xml:space="preserve"> PAGEREF _Toc186055247 \h </w:instrText>
        </w:r>
        <w:r w:rsidR="00137515">
          <w:rPr>
            <w:webHidden/>
          </w:rPr>
        </w:r>
        <w:r w:rsidR="00137515">
          <w:rPr>
            <w:webHidden/>
          </w:rPr>
          <w:fldChar w:fldCharType="separate"/>
        </w:r>
        <w:r w:rsidR="00137515">
          <w:rPr>
            <w:webHidden/>
          </w:rPr>
          <w:t>24</w:t>
        </w:r>
        <w:r w:rsidR="00137515">
          <w:rPr>
            <w:webHidden/>
          </w:rPr>
          <w:fldChar w:fldCharType="end"/>
        </w:r>
      </w:hyperlink>
    </w:p>
    <w:p w14:paraId="39402241" w14:textId="2C839C7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8"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15</w:t>
        </w:r>
        <w:r w:rsidR="00137515" w:rsidRPr="000E174B">
          <w:rPr>
            <w:rStyle w:val="Hyperlink"/>
          </w:rPr>
          <w:t xml:space="preserve"> </w:t>
        </w:r>
        <w:r w:rsidR="00137515" w:rsidRPr="000E174B">
          <w:rPr>
            <w:rStyle w:val="Hyperlink"/>
            <w:lang w:val="en-US"/>
          </w:rPr>
          <w:t>Use case Quản lý doanh thu</w:t>
        </w:r>
        <w:r w:rsidR="00137515">
          <w:rPr>
            <w:webHidden/>
          </w:rPr>
          <w:tab/>
        </w:r>
        <w:r w:rsidR="00137515">
          <w:rPr>
            <w:webHidden/>
          </w:rPr>
          <w:fldChar w:fldCharType="begin"/>
        </w:r>
        <w:r w:rsidR="00137515">
          <w:rPr>
            <w:webHidden/>
          </w:rPr>
          <w:instrText xml:space="preserve"> PAGEREF _Toc186055248 \h </w:instrText>
        </w:r>
        <w:r w:rsidR="00137515">
          <w:rPr>
            <w:webHidden/>
          </w:rPr>
        </w:r>
        <w:r w:rsidR="00137515">
          <w:rPr>
            <w:webHidden/>
          </w:rPr>
          <w:fldChar w:fldCharType="separate"/>
        </w:r>
        <w:r w:rsidR="00137515">
          <w:rPr>
            <w:webHidden/>
          </w:rPr>
          <w:t>24</w:t>
        </w:r>
        <w:r w:rsidR="00137515">
          <w:rPr>
            <w:webHidden/>
          </w:rPr>
          <w:fldChar w:fldCharType="end"/>
        </w:r>
      </w:hyperlink>
    </w:p>
    <w:p w14:paraId="6C6EDFFE" w14:textId="0F5BFE99"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49"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16</w:t>
        </w:r>
        <w:r w:rsidR="00137515" w:rsidRPr="000E174B">
          <w:rPr>
            <w:rStyle w:val="Hyperlink"/>
          </w:rPr>
          <w:t xml:space="preserve"> </w:t>
        </w:r>
        <w:r w:rsidR="00137515" w:rsidRPr="000E174B">
          <w:rPr>
            <w:rStyle w:val="Hyperlink"/>
            <w:lang w:val="en-US"/>
          </w:rPr>
          <w:t>Use case Quản lý bình luận (QTV)</w:t>
        </w:r>
        <w:r w:rsidR="00137515">
          <w:rPr>
            <w:webHidden/>
          </w:rPr>
          <w:tab/>
        </w:r>
        <w:r w:rsidR="00137515">
          <w:rPr>
            <w:webHidden/>
          </w:rPr>
          <w:fldChar w:fldCharType="begin"/>
        </w:r>
        <w:r w:rsidR="00137515">
          <w:rPr>
            <w:webHidden/>
          </w:rPr>
          <w:instrText xml:space="preserve"> PAGEREF _Toc186055249 \h </w:instrText>
        </w:r>
        <w:r w:rsidR="00137515">
          <w:rPr>
            <w:webHidden/>
          </w:rPr>
        </w:r>
        <w:r w:rsidR="00137515">
          <w:rPr>
            <w:webHidden/>
          </w:rPr>
          <w:fldChar w:fldCharType="separate"/>
        </w:r>
        <w:r w:rsidR="00137515">
          <w:rPr>
            <w:webHidden/>
          </w:rPr>
          <w:t>24</w:t>
        </w:r>
        <w:r w:rsidR="00137515">
          <w:rPr>
            <w:webHidden/>
          </w:rPr>
          <w:fldChar w:fldCharType="end"/>
        </w:r>
      </w:hyperlink>
    </w:p>
    <w:p w14:paraId="7493FEF1" w14:textId="749F7DC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0"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17</w:t>
        </w:r>
        <w:r w:rsidR="00137515" w:rsidRPr="000E174B">
          <w:rPr>
            <w:rStyle w:val="Hyperlink"/>
          </w:rPr>
          <w:t xml:space="preserve"> </w:t>
        </w:r>
        <w:r w:rsidR="00137515" w:rsidRPr="000E174B">
          <w:rPr>
            <w:rStyle w:val="Hyperlink"/>
            <w:lang w:val="en-US"/>
          </w:rPr>
          <w:t>Use case Quản lý lịch khám (Nhân viên)</w:t>
        </w:r>
        <w:r w:rsidR="00137515">
          <w:rPr>
            <w:webHidden/>
          </w:rPr>
          <w:tab/>
        </w:r>
        <w:r w:rsidR="00137515">
          <w:rPr>
            <w:webHidden/>
          </w:rPr>
          <w:fldChar w:fldCharType="begin"/>
        </w:r>
        <w:r w:rsidR="00137515">
          <w:rPr>
            <w:webHidden/>
          </w:rPr>
          <w:instrText xml:space="preserve"> PAGEREF _Toc186055250 \h </w:instrText>
        </w:r>
        <w:r w:rsidR="00137515">
          <w:rPr>
            <w:webHidden/>
          </w:rPr>
        </w:r>
        <w:r w:rsidR="00137515">
          <w:rPr>
            <w:webHidden/>
          </w:rPr>
          <w:fldChar w:fldCharType="separate"/>
        </w:r>
        <w:r w:rsidR="00137515">
          <w:rPr>
            <w:webHidden/>
          </w:rPr>
          <w:t>25</w:t>
        </w:r>
        <w:r w:rsidR="00137515">
          <w:rPr>
            <w:webHidden/>
          </w:rPr>
          <w:fldChar w:fldCharType="end"/>
        </w:r>
      </w:hyperlink>
    </w:p>
    <w:p w14:paraId="6CA86480" w14:textId="3EAC613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1"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18</w:t>
        </w:r>
        <w:r w:rsidR="00137515" w:rsidRPr="000E174B">
          <w:rPr>
            <w:rStyle w:val="Hyperlink"/>
          </w:rPr>
          <w:t xml:space="preserve"> </w:t>
        </w:r>
        <w:r w:rsidR="00137515" w:rsidRPr="000E174B">
          <w:rPr>
            <w:rStyle w:val="Hyperlink"/>
            <w:lang w:val="en-US"/>
          </w:rPr>
          <w:t>Use case Quản lý hóa đơn</w:t>
        </w:r>
        <w:r w:rsidR="00137515">
          <w:rPr>
            <w:webHidden/>
          </w:rPr>
          <w:tab/>
        </w:r>
        <w:r w:rsidR="00137515">
          <w:rPr>
            <w:webHidden/>
          </w:rPr>
          <w:fldChar w:fldCharType="begin"/>
        </w:r>
        <w:r w:rsidR="00137515">
          <w:rPr>
            <w:webHidden/>
          </w:rPr>
          <w:instrText xml:space="preserve"> PAGEREF _Toc186055251 \h </w:instrText>
        </w:r>
        <w:r w:rsidR="00137515">
          <w:rPr>
            <w:webHidden/>
          </w:rPr>
        </w:r>
        <w:r w:rsidR="00137515">
          <w:rPr>
            <w:webHidden/>
          </w:rPr>
          <w:fldChar w:fldCharType="separate"/>
        </w:r>
        <w:r w:rsidR="00137515">
          <w:rPr>
            <w:webHidden/>
          </w:rPr>
          <w:t>25</w:t>
        </w:r>
        <w:r w:rsidR="00137515">
          <w:rPr>
            <w:webHidden/>
          </w:rPr>
          <w:fldChar w:fldCharType="end"/>
        </w:r>
      </w:hyperlink>
    </w:p>
    <w:p w14:paraId="13247392" w14:textId="51C2301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2"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19</w:t>
        </w:r>
        <w:r w:rsidR="00137515" w:rsidRPr="000E174B">
          <w:rPr>
            <w:rStyle w:val="Hyperlink"/>
          </w:rPr>
          <w:t xml:space="preserve"> </w:t>
        </w:r>
        <w:r w:rsidR="00137515" w:rsidRPr="000E174B">
          <w:rPr>
            <w:rStyle w:val="Hyperlink"/>
            <w:lang w:val="en-US"/>
          </w:rPr>
          <w:t>Biểu đồ hoạt động Đăng nhập</w:t>
        </w:r>
        <w:r w:rsidR="00137515">
          <w:rPr>
            <w:webHidden/>
          </w:rPr>
          <w:tab/>
        </w:r>
        <w:r w:rsidR="00137515">
          <w:rPr>
            <w:webHidden/>
          </w:rPr>
          <w:fldChar w:fldCharType="begin"/>
        </w:r>
        <w:r w:rsidR="00137515">
          <w:rPr>
            <w:webHidden/>
          </w:rPr>
          <w:instrText xml:space="preserve"> PAGEREF _Toc186055252 \h </w:instrText>
        </w:r>
        <w:r w:rsidR="00137515">
          <w:rPr>
            <w:webHidden/>
          </w:rPr>
        </w:r>
        <w:r w:rsidR="00137515">
          <w:rPr>
            <w:webHidden/>
          </w:rPr>
          <w:fldChar w:fldCharType="separate"/>
        </w:r>
        <w:r w:rsidR="00137515">
          <w:rPr>
            <w:webHidden/>
          </w:rPr>
          <w:t>26</w:t>
        </w:r>
        <w:r w:rsidR="00137515">
          <w:rPr>
            <w:webHidden/>
          </w:rPr>
          <w:fldChar w:fldCharType="end"/>
        </w:r>
      </w:hyperlink>
    </w:p>
    <w:p w14:paraId="78725F42" w14:textId="29D5562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3"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20</w:t>
        </w:r>
        <w:r w:rsidR="00137515" w:rsidRPr="000E174B">
          <w:rPr>
            <w:rStyle w:val="Hyperlink"/>
          </w:rPr>
          <w:t xml:space="preserve"> </w:t>
        </w:r>
        <w:r w:rsidR="00137515" w:rsidRPr="000E174B">
          <w:rPr>
            <w:rStyle w:val="Hyperlink"/>
            <w:lang w:val="en-US"/>
          </w:rPr>
          <w:t>Biểu đồ hoạt động Quên mật khẩu</w:t>
        </w:r>
        <w:r w:rsidR="00137515">
          <w:rPr>
            <w:webHidden/>
          </w:rPr>
          <w:tab/>
        </w:r>
        <w:r w:rsidR="00137515">
          <w:rPr>
            <w:webHidden/>
          </w:rPr>
          <w:fldChar w:fldCharType="begin"/>
        </w:r>
        <w:r w:rsidR="00137515">
          <w:rPr>
            <w:webHidden/>
          </w:rPr>
          <w:instrText xml:space="preserve"> PAGEREF _Toc186055253 \h </w:instrText>
        </w:r>
        <w:r w:rsidR="00137515">
          <w:rPr>
            <w:webHidden/>
          </w:rPr>
        </w:r>
        <w:r w:rsidR="00137515">
          <w:rPr>
            <w:webHidden/>
          </w:rPr>
          <w:fldChar w:fldCharType="separate"/>
        </w:r>
        <w:r w:rsidR="00137515">
          <w:rPr>
            <w:webHidden/>
          </w:rPr>
          <w:t>26</w:t>
        </w:r>
        <w:r w:rsidR="00137515">
          <w:rPr>
            <w:webHidden/>
          </w:rPr>
          <w:fldChar w:fldCharType="end"/>
        </w:r>
      </w:hyperlink>
    </w:p>
    <w:p w14:paraId="56BD6228" w14:textId="0E00DEDE"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4"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21</w:t>
        </w:r>
        <w:r w:rsidR="00137515" w:rsidRPr="000E174B">
          <w:rPr>
            <w:rStyle w:val="Hyperlink"/>
          </w:rPr>
          <w:t xml:space="preserve"> </w:t>
        </w:r>
        <w:r w:rsidR="00137515" w:rsidRPr="000E174B">
          <w:rPr>
            <w:rStyle w:val="Hyperlink"/>
            <w:lang w:val="en-US"/>
          </w:rPr>
          <w:t>Biểu đồ hoạt động Đổi mật khẩu</w:t>
        </w:r>
        <w:r w:rsidR="00137515">
          <w:rPr>
            <w:webHidden/>
          </w:rPr>
          <w:tab/>
        </w:r>
        <w:r w:rsidR="00137515">
          <w:rPr>
            <w:webHidden/>
          </w:rPr>
          <w:fldChar w:fldCharType="begin"/>
        </w:r>
        <w:r w:rsidR="00137515">
          <w:rPr>
            <w:webHidden/>
          </w:rPr>
          <w:instrText xml:space="preserve"> PAGEREF _Toc186055254 \h </w:instrText>
        </w:r>
        <w:r w:rsidR="00137515">
          <w:rPr>
            <w:webHidden/>
          </w:rPr>
        </w:r>
        <w:r w:rsidR="00137515">
          <w:rPr>
            <w:webHidden/>
          </w:rPr>
          <w:fldChar w:fldCharType="separate"/>
        </w:r>
        <w:r w:rsidR="00137515">
          <w:rPr>
            <w:webHidden/>
          </w:rPr>
          <w:t>26</w:t>
        </w:r>
        <w:r w:rsidR="00137515">
          <w:rPr>
            <w:webHidden/>
          </w:rPr>
          <w:fldChar w:fldCharType="end"/>
        </w:r>
      </w:hyperlink>
    </w:p>
    <w:p w14:paraId="3A6B8A0C" w14:textId="1AF83DD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5"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22</w:t>
        </w:r>
        <w:r w:rsidR="00137515" w:rsidRPr="000E174B">
          <w:rPr>
            <w:rStyle w:val="Hyperlink"/>
          </w:rPr>
          <w:t xml:space="preserve"> </w:t>
        </w:r>
        <w:r w:rsidR="00137515" w:rsidRPr="000E174B">
          <w:rPr>
            <w:rStyle w:val="Hyperlink"/>
            <w:lang w:val="en-US"/>
          </w:rPr>
          <w:t>Biểu đồ hoạt động Quản lý thông tin cá nhân</w:t>
        </w:r>
        <w:r w:rsidR="00137515">
          <w:rPr>
            <w:webHidden/>
          </w:rPr>
          <w:tab/>
        </w:r>
        <w:r w:rsidR="00137515">
          <w:rPr>
            <w:webHidden/>
          </w:rPr>
          <w:fldChar w:fldCharType="begin"/>
        </w:r>
        <w:r w:rsidR="00137515">
          <w:rPr>
            <w:webHidden/>
          </w:rPr>
          <w:instrText xml:space="preserve"> PAGEREF _Toc186055255 \h </w:instrText>
        </w:r>
        <w:r w:rsidR="00137515">
          <w:rPr>
            <w:webHidden/>
          </w:rPr>
        </w:r>
        <w:r w:rsidR="00137515">
          <w:rPr>
            <w:webHidden/>
          </w:rPr>
          <w:fldChar w:fldCharType="separate"/>
        </w:r>
        <w:r w:rsidR="00137515">
          <w:rPr>
            <w:webHidden/>
          </w:rPr>
          <w:t>27</w:t>
        </w:r>
        <w:r w:rsidR="00137515">
          <w:rPr>
            <w:webHidden/>
          </w:rPr>
          <w:fldChar w:fldCharType="end"/>
        </w:r>
      </w:hyperlink>
    </w:p>
    <w:p w14:paraId="4A9BCF51" w14:textId="5BAEDB3E"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6"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23</w:t>
        </w:r>
        <w:r w:rsidR="00137515" w:rsidRPr="000E174B">
          <w:rPr>
            <w:rStyle w:val="Hyperlink"/>
          </w:rPr>
          <w:t xml:space="preserve"> </w:t>
        </w:r>
        <w:r w:rsidR="00137515" w:rsidRPr="000E174B">
          <w:rPr>
            <w:rStyle w:val="Hyperlink"/>
            <w:lang w:val="en-US"/>
          </w:rPr>
          <w:t>Biểu đồ hoạt động Đăng ký</w:t>
        </w:r>
        <w:r w:rsidR="00137515">
          <w:rPr>
            <w:webHidden/>
          </w:rPr>
          <w:tab/>
        </w:r>
        <w:r w:rsidR="00137515">
          <w:rPr>
            <w:webHidden/>
          </w:rPr>
          <w:fldChar w:fldCharType="begin"/>
        </w:r>
        <w:r w:rsidR="00137515">
          <w:rPr>
            <w:webHidden/>
          </w:rPr>
          <w:instrText xml:space="preserve"> PAGEREF _Toc186055256 \h </w:instrText>
        </w:r>
        <w:r w:rsidR="00137515">
          <w:rPr>
            <w:webHidden/>
          </w:rPr>
        </w:r>
        <w:r w:rsidR="00137515">
          <w:rPr>
            <w:webHidden/>
          </w:rPr>
          <w:fldChar w:fldCharType="separate"/>
        </w:r>
        <w:r w:rsidR="00137515">
          <w:rPr>
            <w:webHidden/>
          </w:rPr>
          <w:t>27</w:t>
        </w:r>
        <w:r w:rsidR="00137515">
          <w:rPr>
            <w:webHidden/>
          </w:rPr>
          <w:fldChar w:fldCharType="end"/>
        </w:r>
      </w:hyperlink>
    </w:p>
    <w:p w14:paraId="566D31EA" w14:textId="66F2DA1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7"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24</w:t>
        </w:r>
        <w:r w:rsidR="00137515" w:rsidRPr="000E174B">
          <w:rPr>
            <w:rStyle w:val="Hyperlink"/>
          </w:rPr>
          <w:t xml:space="preserve"> </w:t>
        </w:r>
        <w:r w:rsidR="00137515" w:rsidRPr="000E174B">
          <w:rPr>
            <w:rStyle w:val="Hyperlink"/>
            <w:lang w:val="en-US"/>
          </w:rPr>
          <w:t>Biểu đồ hoạt động Tìm kiếm bác sĩ</w:t>
        </w:r>
        <w:r w:rsidR="00137515">
          <w:rPr>
            <w:webHidden/>
          </w:rPr>
          <w:tab/>
        </w:r>
        <w:r w:rsidR="00137515">
          <w:rPr>
            <w:webHidden/>
          </w:rPr>
          <w:fldChar w:fldCharType="begin"/>
        </w:r>
        <w:r w:rsidR="00137515">
          <w:rPr>
            <w:webHidden/>
          </w:rPr>
          <w:instrText xml:space="preserve"> PAGEREF _Toc186055257 \h </w:instrText>
        </w:r>
        <w:r w:rsidR="00137515">
          <w:rPr>
            <w:webHidden/>
          </w:rPr>
        </w:r>
        <w:r w:rsidR="00137515">
          <w:rPr>
            <w:webHidden/>
          </w:rPr>
          <w:fldChar w:fldCharType="separate"/>
        </w:r>
        <w:r w:rsidR="00137515">
          <w:rPr>
            <w:webHidden/>
          </w:rPr>
          <w:t>27</w:t>
        </w:r>
        <w:r w:rsidR="00137515">
          <w:rPr>
            <w:webHidden/>
          </w:rPr>
          <w:fldChar w:fldCharType="end"/>
        </w:r>
      </w:hyperlink>
    </w:p>
    <w:p w14:paraId="3620AF88" w14:textId="38381031"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8"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25</w:t>
        </w:r>
        <w:r w:rsidR="00137515" w:rsidRPr="000E174B">
          <w:rPr>
            <w:rStyle w:val="Hyperlink"/>
          </w:rPr>
          <w:t xml:space="preserve"> </w:t>
        </w:r>
        <w:r w:rsidR="00137515" w:rsidRPr="000E174B">
          <w:rPr>
            <w:rStyle w:val="Hyperlink"/>
            <w:lang w:val="en-US"/>
          </w:rPr>
          <w:t>Biểu đồ hoạt động Đặt lịch khám</w:t>
        </w:r>
        <w:r w:rsidR="00137515">
          <w:rPr>
            <w:webHidden/>
          </w:rPr>
          <w:tab/>
        </w:r>
        <w:r w:rsidR="00137515">
          <w:rPr>
            <w:webHidden/>
          </w:rPr>
          <w:fldChar w:fldCharType="begin"/>
        </w:r>
        <w:r w:rsidR="00137515">
          <w:rPr>
            <w:webHidden/>
          </w:rPr>
          <w:instrText xml:space="preserve"> PAGEREF _Toc186055258 \h </w:instrText>
        </w:r>
        <w:r w:rsidR="00137515">
          <w:rPr>
            <w:webHidden/>
          </w:rPr>
        </w:r>
        <w:r w:rsidR="00137515">
          <w:rPr>
            <w:webHidden/>
          </w:rPr>
          <w:fldChar w:fldCharType="separate"/>
        </w:r>
        <w:r w:rsidR="00137515">
          <w:rPr>
            <w:webHidden/>
          </w:rPr>
          <w:t>28</w:t>
        </w:r>
        <w:r w:rsidR="00137515">
          <w:rPr>
            <w:webHidden/>
          </w:rPr>
          <w:fldChar w:fldCharType="end"/>
        </w:r>
      </w:hyperlink>
    </w:p>
    <w:p w14:paraId="1EFABFDD" w14:textId="34856971"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59"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26</w:t>
        </w:r>
        <w:r w:rsidR="00137515" w:rsidRPr="000E174B">
          <w:rPr>
            <w:rStyle w:val="Hyperlink"/>
          </w:rPr>
          <w:t xml:space="preserve"> </w:t>
        </w:r>
        <w:r w:rsidR="00137515" w:rsidRPr="000E174B">
          <w:rPr>
            <w:rStyle w:val="Hyperlink"/>
            <w:lang w:val="en-US"/>
          </w:rPr>
          <w:t>Biểu đồ hoạt động Quản lý lịch khám (Bệnh nhân)</w:t>
        </w:r>
        <w:r w:rsidR="00137515">
          <w:rPr>
            <w:webHidden/>
          </w:rPr>
          <w:tab/>
        </w:r>
        <w:r w:rsidR="00137515">
          <w:rPr>
            <w:webHidden/>
          </w:rPr>
          <w:fldChar w:fldCharType="begin"/>
        </w:r>
        <w:r w:rsidR="00137515">
          <w:rPr>
            <w:webHidden/>
          </w:rPr>
          <w:instrText xml:space="preserve"> PAGEREF _Toc186055259 \h </w:instrText>
        </w:r>
        <w:r w:rsidR="00137515">
          <w:rPr>
            <w:webHidden/>
          </w:rPr>
        </w:r>
        <w:r w:rsidR="00137515">
          <w:rPr>
            <w:webHidden/>
          </w:rPr>
          <w:fldChar w:fldCharType="separate"/>
        </w:r>
        <w:r w:rsidR="00137515">
          <w:rPr>
            <w:webHidden/>
          </w:rPr>
          <w:t>28</w:t>
        </w:r>
        <w:r w:rsidR="00137515">
          <w:rPr>
            <w:webHidden/>
          </w:rPr>
          <w:fldChar w:fldCharType="end"/>
        </w:r>
      </w:hyperlink>
    </w:p>
    <w:p w14:paraId="149F3164" w14:textId="4EFA3DFA"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0"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27</w:t>
        </w:r>
        <w:r w:rsidR="00137515" w:rsidRPr="000E174B">
          <w:rPr>
            <w:rStyle w:val="Hyperlink"/>
          </w:rPr>
          <w:t xml:space="preserve"> </w:t>
        </w:r>
        <w:r w:rsidR="00137515" w:rsidRPr="000E174B">
          <w:rPr>
            <w:rStyle w:val="Hyperlink"/>
            <w:lang w:val="en-US"/>
          </w:rPr>
          <w:t>Biểu đồ hoạt động Quản lý bình luận</w:t>
        </w:r>
        <w:r w:rsidR="00137515">
          <w:rPr>
            <w:webHidden/>
          </w:rPr>
          <w:tab/>
        </w:r>
        <w:r w:rsidR="00137515">
          <w:rPr>
            <w:webHidden/>
          </w:rPr>
          <w:fldChar w:fldCharType="begin"/>
        </w:r>
        <w:r w:rsidR="00137515">
          <w:rPr>
            <w:webHidden/>
          </w:rPr>
          <w:instrText xml:space="preserve"> PAGEREF _Toc186055260 \h </w:instrText>
        </w:r>
        <w:r w:rsidR="00137515">
          <w:rPr>
            <w:webHidden/>
          </w:rPr>
        </w:r>
        <w:r w:rsidR="00137515">
          <w:rPr>
            <w:webHidden/>
          </w:rPr>
          <w:fldChar w:fldCharType="separate"/>
        </w:r>
        <w:r w:rsidR="00137515">
          <w:rPr>
            <w:webHidden/>
          </w:rPr>
          <w:t>29</w:t>
        </w:r>
        <w:r w:rsidR="00137515">
          <w:rPr>
            <w:webHidden/>
          </w:rPr>
          <w:fldChar w:fldCharType="end"/>
        </w:r>
      </w:hyperlink>
    </w:p>
    <w:p w14:paraId="3A369455" w14:textId="39D3FCE9"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1"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28</w:t>
        </w:r>
        <w:r w:rsidR="00137515" w:rsidRPr="000E174B">
          <w:rPr>
            <w:rStyle w:val="Hyperlink"/>
          </w:rPr>
          <w:t xml:space="preserve"> </w:t>
        </w:r>
        <w:r w:rsidR="00137515" w:rsidRPr="000E174B">
          <w:rPr>
            <w:rStyle w:val="Hyperlink"/>
            <w:lang w:val="en-US"/>
          </w:rPr>
          <w:t>Biểu đồ hoạt động Liên hệ phòng khám</w:t>
        </w:r>
        <w:r w:rsidR="00137515">
          <w:rPr>
            <w:webHidden/>
          </w:rPr>
          <w:tab/>
        </w:r>
        <w:r w:rsidR="00137515">
          <w:rPr>
            <w:webHidden/>
          </w:rPr>
          <w:fldChar w:fldCharType="begin"/>
        </w:r>
        <w:r w:rsidR="00137515">
          <w:rPr>
            <w:webHidden/>
          </w:rPr>
          <w:instrText xml:space="preserve"> PAGEREF _Toc186055261 \h </w:instrText>
        </w:r>
        <w:r w:rsidR="00137515">
          <w:rPr>
            <w:webHidden/>
          </w:rPr>
        </w:r>
        <w:r w:rsidR="00137515">
          <w:rPr>
            <w:webHidden/>
          </w:rPr>
          <w:fldChar w:fldCharType="separate"/>
        </w:r>
        <w:r w:rsidR="00137515">
          <w:rPr>
            <w:webHidden/>
          </w:rPr>
          <w:t>29</w:t>
        </w:r>
        <w:r w:rsidR="00137515">
          <w:rPr>
            <w:webHidden/>
          </w:rPr>
          <w:fldChar w:fldCharType="end"/>
        </w:r>
      </w:hyperlink>
    </w:p>
    <w:p w14:paraId="5AE553E6" w14:textId="1E5846C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2"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29</w:t>
        </w:r>
        <w:r w:rsidR="00137515" w:rsidRPr="000E174B">
          <w:rPr>
            <w:rStyle w:val="Hyperlink"/>
          </w:rPr>
          <w:t xml:space="preserve"> </w:t>
        </w:r>
        <w:r w:rsidR="00137515" w:rsidRPr="000E174B">
          <w:rPr>
            <w:rStyle w:val="Hyperlink"/>
            <w:lang w:val="en-US"/>
          </w:rPr>
          <w:t>Biểu đồ hoạt động Đánh giá bác sĩ</w:t>
        </w:r>
        <w:r w:rsidR="00137515">
          <w:rPr>
            <w:webHidden/>
          </w:rPr>
          <w:tab/>
        </w:r>
        <w:r w:rsidR="00137515">
          <w:rPr>
            <w:webHidden/>
          </w:rPr>
          <w:fldChar w:fldCharType="begin"/>
        </w:r>
        <w:r w:rsidR="00137515">
          <w:rPr>
            <w:webHidden/>
          </w:rPr>
          <w:instrText xml:space="preserve"> PAGEREF _Toc186055262 \h </w:instrText>
        </w:r>
        <w:r w:rsidR="00137515">
          <w:rPr>
            <w:webHidden/>
          </w:rPr>
        </w:r>
        <w:r w:rsidR="00137515">
          <w:rPr>
            <w:webHidden/>
          </w:rPr>
          <w:fldChar w:fldCharType="separate"/>
        </w:r>
        <w:r w:rsidR="00137515">
          <w:rPr>
            <w:webHidden/>
          </w:rPr>
          <w:t>29</w:t>
        </w:r>
        <w:r w:rsidR="00137515">
          <w:rPr>
            <w:webHidden/>
          </w:rPr>
          <w:fldChar w:fldCharType="end"/>
        </w:r>
      </w:hyperlink>
    </w:p>
    <w:p w14:paraId="2AD08249" w14:textId="567AC53E"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3"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30</w:t>
        </w:r>
        <w:r w:rsidR="00137515" w:rsidRPr="000E174B">
          <w:rPr>
            <w:rStyle w:val="Hyperlink"/>
          </w:rPr>
          <w:t xml:space="preserve"> </w:t>
        </w:r>
        <w:r w:rsidR="00137515" w:rsidRPr="000E174B">
          <w:rPr>
            <w:rStyle w:val="Hyperlink"/>
            <w:lang w:val="en-US"/>
          </w:rPr>
          <w:t>Biểu đồ hoạt động Quản lý lịch khám (Bác sĩ)</w:t>
        </w:r>
        <w:r w:rsidR="00137515">
          <w:rPr>
            <w:webHidden/>
          </w:rPr>
          <w:tab/>
        </w:r>
        <w:r w:rsidR="00137515">
          <w:rPr>
            <w:webHidden/>
          </w:rPr>
          <w:fldChar w:fldCharType="begin"/>
        </w:r>
        <w:r w:rsidR="00137515">
          <w:rPr>
            <w:webHidden/>
          </w:rPr>
          <w:instrText xml:space="preserve"> PAGEREF _Toc186055263 \h </w:instrText>
        </w:r>
        <w:r w:rsidR="00137515">
          <w:rPr>
            <w:webHidden/>
          </w:rPr>
        </w:r>
        <w:r w:rsidR="00137515">
          <w:rPr>
            <w:webHidden/>
          </w:rPr>
          <w:fldChar w:fldCharType="separate"/>
        </w:r>
        <w:r w:rsidR="00137515">
          <w:rPr>
            <w:webHidden/>
          </w:rPr>
          <w:t>30</w:t>
        </w:r>
        <w:r w:rsidR="00137515">
          <w:rPr>
            <w:webHidden/>
          </w:rPr>
          <w:fldChar w:fldCharType="end"/>
        </w:r>
      </w:hyperlink>
    </w:p>
    <w:p w14:paraId="1C22FB4B" w14:textId="6DD89F4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4"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31</w:t>
        </w:r>
        <w:r w:rsidR="00137515" w:rsidRPr="000E174B">
          <w:rPr>
            <w:rStyle w:val="Hyperlink"/>
          </w:rPr>
          <w:t xml:space="preserve"> </w:t>
        </w:r>
        <w:r w:rsidR="00137515" w:rsidRPr="000E174B">
          <w:rPr>
            <w:rStyle w:val="Hyperlink"/>
            <w:lang w:val="en-US"/>
          </w:rPr>
          <w:t>Biểu đồ hoạt động Quản lý bệnh nhân</w:t>
        </w:r>
        <w:r w:rsidR="00137515">
          <w:rPr>
            <w:webHidden/>
          </w:rPr>
          <w:tab/>
        </w:r>
        <w:r w:rsidR="00137515">
          <w:rPr>
            <w:webHidden/>
          </w:rPr>
          <w:fldChar w:fldCharType="begin"/>
        </w:r>
        <w:r w:rsidR="00137515">
          <w:rPr>
            <w:webHidden/>
          </w:rPr>
          <w:instrText xml:space="preserve"> PAGEREF _Toc186055264 \h </w:instrText>
        </w:r>
        <w:r w:rsidR="00137515">
          <w:rPr>
            <w:webHidden/>
          </w:rPr>
        </w:r>
        <w:r w:rsidR="00137515">
          <w:rPr>
            <w:webHidden/>
          </w:rPr>
          <w:fldChar w:fldCharType="separate"/>
        </w:r>
        <w:r w:rsidR="00137515">
          <w:rPr>
            <w:webHidden/>
          </w:rPr>
          <w:t>30</w:t>
        </w:r>
        <w:r w:rsidR="00137515">
          <w:rPr>
            <w:webHidden/>
          </w:rPr>
          <w:fldChar w:fldCharType="end"/>
        </w:r>
      </w:hyperlink>
    </w:p>
    <w:p w14:paraId="050F3EBF" w14:textId="67D849F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5"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32</w:t>
        </w:r>
        <w:r w:rsidR="00137515" w:rsidRPr="000E174B">
          <w:rPr>
            <w:rStyle w:val="Hyperlink"/>
          </w:rPr>
          <w:t xml:space="preserve"> </w:t>
        </w:r>
        <w:r w:rsidR="00137515" w:rsidRPr="000E174B">
          <w:rPr>
            <w:rStyle w:val="Hyperlink"/>
            <w:lang w:val="en-US"/>
          </w:rPr>
          <w:t>Biểu đồ hoạt động Quản lý bình luận</w:t>
        </w:r>
        <w:r w:rsidR="00137515">
          <w:rPr>
            <w:webHidden/>
          </w:rPr>
          <w:tab/>
        </w:r>
        <w:r w:rsidR="00137515">
          <w:rPr>
            <w:webHidden/>
          </w:rPr>
          <w:fldChar w:fldCharType="begin"/>
        </w:r>
        <w:r w:rsidR="00137515">
          <w:rPr>
            <w:webHidden/>
          </w:rPr>
          <w:instrText xml:space="preserve"> PAGEREF _Toc186055265 \h </w:instrText>
        </w:r>
        <w:r w:rsidR="00137515">
          <w:rPr>
            <w:webHidden/>
          </w:rPr>
        </w:r>
        <w:r w:rsidR="00137515">
          <w:rPr>
            <w:webHidden/>
          </w:rPr>
          <w:fldChar w:fldCharType="separate"/>
        </w:r>
        <w:r w:rsidR="00137515">
          <w:rPr>
            <w:webHidden/>
          </w:rPr>
          <w:t>31</w:t>
        </w:r>
        <w:r w:rsidR="00137515">
          <w:rPr>
            <w:webHidden/>
          </w:rPr>
          <w:fldChar w:fldCharType="end"/>
        </w:r>
      </w:hyperlink>
    </w:p>
    <w:p w14:paraId="34E6D857" w14:textId="019F021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6"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33</w:t>
        </w:r>
        <w:r w:rsidR="00137515" w:rsidRPr="000E174B">
          <w:rPr>
            <w:rStyle w:val="Hyperlink"/>
          </w:rPr>
          <w:t xml:space="preserve"> </w:t>
        </w:r>
        <w:r w:rsidR="00137515" w:rsidRPr="000E174B">
          <w:rPr>
            <w:rStyle w:val="Hyperlink"/>
            <w:lang w:val="en-US"/>
          </w:rPr>
          <w:t>Biểu đồ hoạt động Quản lý dịch vụ</w:t>
        </w:r>
        <w:r w:rsidR="00137515">
          <w:rPr>
            <w:webHidden/>
          </w:rPr>
          <w:tab/>
        </w:r>
        <w:r w:rsidR="00137515">
          <w:rPr>
            <w:webHidden/>
          </w:rPr>
          <w:fldChar w:fldCharType="begin"/>
        </w:r>
        <w:r w:rsidR="00137515">
          <w:rPr>
            <w:webHidden/>
          </w:rPr>
          <w:instrText xml:space="preserve"> PAGEREF _Toc186055266 \h </w:instrText>
        </w:r>
        <w:r w:rsidR="00137515">
          <w:rPr>
            <w:webHidden/>
          </w:rPr>
        </w:r>
        <w:r w:rsidR="00137515">
          <w:rPr>
            <w:webHidden/>
          </w:rPr>
          <w:fldChar w:fldCharType="separate"/>
        </w:r>
        <w:r w:rsidR="00137515">
          <w:rPr>
            <w:webHidden/>
          </w:rPr>
          <w:t>31</w:t>
        </w:r>
        <w:r w:rsidR="00137515">
          <w:rPr>
            <w:webHidden/>
          </w:rPr>
          <w:fldChar w:fldCharType="end"/>
        </w:r>
      </w:hyperlink>
    </w:p>
    <w:p w14:paraId="170648DD" w14:textId="5714447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7"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34</w:t>
        </w:r>
        <w:r w:rsidR="00137515" w:rsidRPr="000E174B">
          <w:rPr>
            <w:rStyle w:val="Hyperlink"/>
          </w:rPr>
          <w:t xml:space="preserve"> </w:t>
        </w:r>
        <w:r w:rsidR="00137515" w:rsidRPr="000E174B">
          <w:rPr>
            <w:rStyle w:val="Hyperlink"/>
            <w:lang w:val="en-US"/>
          </w:rPr>
          <w:t>Biểu đồ hoạt động Quản lý tài khoản</w:t>
        </w:r>
        <w:r w:rsidR="00137515">
          <w:rPr>
            <w:webHidden/>
          </w:rPr>
          <w:tab/>
        </w:r>
        <w:r w:rsidR="00137515">
          <w:rPr>
            <w:webHidden/>
          </w:rPr>
          <w:fldChar w:fldCharType="begin"/>
        </w:r>
        <w:r w:rsidR="00137515">
          <w:rPr>
            <w:webHidden/>
          </w:rPr>
          <w:instrText xml:space="preserve"> PAGEREF _Toc186055267 \h </w:instrText>
        </w:r>
        <w:r w:rsidR="00137515">
          <w:rPr>
            <w:webHidden/>
          </w:rPr>
        </w:r>
        <w:r w:rsidR="00137515">
          <w:rPr>
            <w:webHidden/>
          </w:rPr>
          <w:fldChar w:fldCharType="separate"/>
        </w:r>
        <w:r w:rsidR="00137515">
          <w:rPr>
            <w:webHidden/>
          </w:rPr>
          <w:t>32</w:t>
        </w:r>
        <w:r w:rsidR="00137515">
          <w:rPr>
            <w:webHidden/>
          </w:rPr>
          <w:fldChar w:fldCharType="end"/>
        </w:r>
      </w:hyperlink>
    </w:p>
    <w:p w14:paraId="67261628" w14:textId="245149B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8"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35</w:t>
        </w:r>
        <w:r w:rsidR="00137515" w:rsidRPr="000E174B">
          <w:rPr>
            <w:rStyle w:val="Hyperlink"/>
          </w:rPr>
          <w:t xml:space="preserve"> </w:t>
        </w:r>
        <w:r w:rsidR="00137515" w:rsidRPr="000E174B">
          <w:rPr>
            <w:rStyle w:val="Hyperlink"/>
            <w:lang w:val="en-US"/>
          </w:rPr>
          <w:t>Biểu đồ hoạt động Quản lý tài khoản người dùng</w:t>
        </w:r>
        <w:r w:rsidR="00137515">
          <w:rPr>
            <w:webHidden/>
          </w:rPr>
          <w:tab/>
        </w:r>
        <w:r w:rsidR="00137515">
          <w:rPr>
            <w:webHidden/>
          </w:rPr>
          <w:fldChar w:fldCharType="begin"/>
        </w:r>
        <w:r w:rsidR="00137515">
          <w:rPr>
            <w:webHidden/>
          </w:rPr>
          <w:instrText xml:space="preserve"> PAGEREF _Toc186055268 \h </w:instrText>
        </w:r>
        <w:r w:rsidR="00137515">
          <w:rPr>
            <w:webHidden/>
          </w:rPr>
        </w:r>
        <w:r w:rsidR="00137515">
          <w:rPr>
            <w:webHidden/>
          </w:rPr>
          <w:fldChar w:fldCharType="separate"/>
        </w:r>
        <w:r w:rsidR="00137515">
          <w:rPr>
            <w:webHidden/>
          </w:rPr>
          <w:t>32</w:t>
        </w:r>
        <w:r w:rsidR="00137515">
          <w:rPr>
            <w:webHidden/>
          </w:rPr>
          <w:fldChar w:fldCharType="end"/>
        </w:r>
      </w:hyperlink>
    </w:p>
    <w:p w14:paraId="3B2CEE7F" w14:textId="77BFC563"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69"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36</w:t>
        </w:r>
        <w:r w:rsidR="00137515" w:rsidRPr="000E174B">
          <w:rPr>
            <w:rStyle w:val="Hyperlink"/>
          </w:rPr>
          <w:t xml:space="preserve"> </w:t>
        </w:r>
        <w:r w:rsidR="00137515" w:rsidRPr="000E174B">
          <w:rPr>
            <w:rStyle w:val="Hyperlink"/>
            <w:lang w:val="en-US"/>
          </w:rPr>
          <w:t>Biểu đồ hoạt động Quản lý tài khoản người dùng</w:t>
        </w:r>
        <w:r w:rsidR="00137515">
          <w:rPr>
            <w:webHidden/>
          </w:rPr>
          <w:tab/>
        </w:r>
        <w:r w:rsidR="00137515">
          <w:rPr>
            <w:webHidden/>
          </w:rPr>
          <w:fldChar w:fldCharType="begin"/>
        </w:r>
        <w:r w:rsidR="00137515">
          <w:rPr>
            <w:webHidden/>
          </w:rPr>
          <w:instrText xml:space="preserve"> PAGEREF _Toc186055269 \h </w:instrText>
        </w:r>
        <w:r w:rsidR="00137515">
          <w:rPr>
            <w:webHidden/>
          </w:rPr>
        </w:r>
        <w:r w:rsidR="00137515">
          <w:rPr>
            <w:webHidden/>
          </w:rPr>
          <w:fldChar w:fldCharType="separate"/>
        </w:r>
        <w:r w:rsidR="00137515">
          <w:rPr>
            <w:webHidden/>
          </w:rPr>
          <w:t>33</w:t>
        </w:r>
        <w:r w:rsidR="00137515">
          <w:rPr>
            <w:webHidden/>
          </w:rPr>
          <w:fldChar w:fldCharType="end"/>
        </w:r>
      </w:hyperlink>
    </w:p>
    <w:p w14:paraId="45C6628A" w14:textId="005597A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0"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37</w:t>
        </w:r>
        <w:r w:rsidR="00137515" w:rsidRPr="000E174B">
          <w:rPr>
            <w:rStyle w:val="Hyperlink"/>
          </w:rPr>
          <w:t xml:space="preserve"> </w:t>
        </w:r>
        <w:r w:rsidR="00137515" w:rsidRPr="000E174B">
          <w:rPr>
            <w:rStyle w:val="Hyperlink"/>
            <w:lang w:val="en-US"/>
          </w:rPr>
          <w:t>Biểu đồ hoạt động Quản lý lịch khám (Nhân viên)</w:t>
        </w:r>
        <w:r w:rsidR="00137515">
          <w:rPr>
            <w:webHidden/>
          </w:rPr>
          <w:tab/>
        </w:r>
        <w:r w:rsidR="00137515">
          <w:rPr>
            <w:webHidden/>
          </w:rPr>
          <w:fldChar w:fldCharType="begin"/>
        </w:r>
        <w:r w:rsidR="00137515">
          <w:rPr>
            <w:webHidden/>
          </w:rPr>
          <w:instrText xml:space="preserve"> PAGEREF _Toc186055270 \h </w:instrText>
        </w:r>
        <w:r w:rsidR="00137515">
          <w:rPr>
            <w:webHidden/>
          </w:rPr>
        </w:r>
        <w:r w:rsidR="00137515">
          <w:rPr>
            <w:webHidden/>
          </w:rPr>
          <w:fldChar w:fldCharType="separate"/>
        </w:r>
        <w:r w:rsidR="00137515">
          <w:rPr>
            <w:webHidden/>
          </w:rPr>
          <w:t>33</w:t>
        </w:r>
        <w:r w:rsidR="00137515">
          <w:rPr>
            <w:webHidden/>
          </w:rPr>
          <w:fldChar w:fldCharType="end"/>
        </w:r>
      </w:hyperlink>
    </w:p>
    <w:p w14:paraId="66BF3141" w14:textId="21FD20C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1"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38</w:t>
        </w:r>
        <w:r w:rsidR="00137515" w:rsidRPr="000E174B">
          <w:rPr>
            <w:rStyle w:val="Hyperlink"/>
          </w:rPr>
          <w:t xml:space="preserve"> </w:t>
        </w:r>
        <w:r w:rsidR="00137515" w:rsidRPr="000E174B">
          <w:rPr>
            <w:rStyle w:val="Hyperlink"/>
            <w:lang w:val="en-US"/>
          </w:rPr>
          <w:t>Biểu đồ hoạt động Quản lý hóa đơn</w:t>
        </w:r>
        <w:r w:rsidR="00137515">
          <w:rPr>
            <w:webHidden/>
          </w:rPr>
          <w:tab/>
        </w:r>
        <w:r w:rsidR="00137515">
          <w:rPr>
            <w:webHidden/>
          </w:rPr>
          <w:fldChar w:fldCharType="begin"/>
        </w:r>
        <w:r w:rsidR="00137515">
          <w:rPr>
            <w:webHidden/>
          </w:rPr>
          <w:instrText xml:space="preserve"> PAGEREF _Toc186055271 \h </w:instrText>
        </w:r>
        <w:r w:rsidR="00137515">
          <w:rPr>
            <w:webHidden/>
          </w:rPr>
        </w:r>
        <w:r w:rsidR="00137515">
          <w:rPr>
            <w:webHidden/>
          </w:rPr>
          <w:fldChar w:fldCharType="separate"/>
        </w:r>
        <w:r w:rsidR="00137515">
          <w:rPr>
            <w:webHidden/>
          </w:rPr>
          <w:t>34</w:t>
        </w:r>
        <w:r w:rsidR="00137515">
          <w:rPr>
            <w:webHidden/>
          </w:rPr>
          <w:fldChar w:fldCharType="end"/>
        </w:r>
      </w:hyperlink>
    </w:p>
    <w:p w14:paraId="4FD184BF" w14:textId="581C247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2"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39</w:t>
        </w:r>
        <w:r w:rsidR="00137515" w:rsidRPr="000E174B">
          <w:rPr>
            <w:rStyle w:val="Hyperlink"/>
          </w:rPr>
          <w:t xml:space="preserve"> </w:t>
        </w:r>
        <w:r w:rsidR="00137515" w:rsidRPr="000E174B">
          <w:rPr>
            <w:rStyle w:val="Hyperlink"/>
            <w:lang w:val="en-US"/>
          </w:rPr>
          <w:t>(Biểu đồ lớp phân tích)</w:t>
        </w:r>
        <w:r w:rsidR="00137515">
          <w:rPr>
            <w:webHidden/>
          </w:rPr>
          <w:tab/>
        </w:r>
        <w:r w:rsidR="00137515">
          <w:rPr>
            <w:webHidden/>
          </w:rPr>
          <w:fldChar w:fldCharType="begin"/>
        </w:r>
        <w:r w:rsidR="00137515">
          <w:rPr>
            <w:webHidden/>
          </w:rPr>
          <w:instrText xml:space="preserve"> PAGEREF _Toc186055272 \h </w:instrText>
        </w:r>
        <w:r w:rsidR="00137515">
          <w:rPr>
            <w:webHidden/>
          </w:rPr>
        </w:r>
        <w:r w:rsidR="00137515">
          <w:rPr>
            <w:webHidden/>
          </w:rPr>
          <w:fldChar w:fldCharType="separate"/>
        </w:r>
        <w:r w:rsidR="00137515">
          <w:rPr>
            <w:webHidden/>
          </w:rPr>
          <w:t>48</w:t>
        </w:r>
        <w:r w:rsidR="00137515">
          <w:rPr>
            <w:webHidden/>
          </w:rPr>
          <w:fldChar w:fldCharType="end"/>
        </w:r>
      </w:hyperlink>
    </w:p>
    <w:p w14:paraId="33DE7013" w14:textId="2A57ED8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3" w:history="1">
        <w:r w:rsidR="00137515" w:rsidRPr="000E174B">
          <w:rPr>
            <w:rStyle w:val="Hyperlink"/>
          </w:rPr>
          <w:t xml:space="preserve">Hình </w:t>
        </w:r>
        <w:r w:rsidR="00137515" w:rsidRPr="000E174B">
          <w:rPr>
            <w:rStyle w:val="Hyperlink"/>
            <w:lang w:val="en-US"/>
          </w:rPr>
          <w:t>3</w:t>
        </w:r>
        <w:r w:rsidR="00137515" w:rsidRPr="000E174B">
          <w:rPr>
            <w:rStyle w:val="Hyperlink"/>
          </w:rPr>
          <w:t>.</w:t>
        </w:r>
        <w:r w:rsidR="00137515" w:rsidRPr="000E174B">
          <w:rPr>
            <w:rStyle w:val="Hyperlink"/>
            <w:lang w:val="en-US"/>
          </w:rPr>
          <w:t>40</w:t>
        </w:r>
        <w:r w:rsidR="00137515" w:rsidRPr="000E174B">
          <w:rPr>
            <w:rStyle w:val="Hyperlink"/>
          </w:rPr>
          <w:t xml:space="preserve"> </w:t>
        </w:r>
        <w:r w:rsidR="00137515" w:rsidRPr="000E174B">
          <w:rPr>
            <w:rStyle w:val="Hyperlink"/>
            <w:lang w:val="en-US"/>
          </w:rPr>
          <w:t>Biểu đồ Quan hệ thực thể</w:t>
        </w:r>
        <w:r w:rsidR="00137515">
          <w:rPr>
            <w:webHidden/>
          </w:rPr>
          <w:tab/>
        </w:r>
        <w:r w:rsidR="00137515">
          <w:rPr>
            <w:webHidden/>
          </w:rPr>
          <w:fldChar w:fldCharType="begin"/>
        </w:r>
        <w:r w:rsidR="00137515">
          <w:rPr>
            <w:webHidden/>
          </w:rPr>
          <w:instrText xml:space="preserve"> PAGEREF _Toc186055273 \h </w:instrText>
        </w:r>
        <w:r w:rsidR="00137515">
          <w:rPr>
            <w:webHidden/>
          </w:rPr>
        </w:r>
        <w:r w:rsidR="00137515">
          <w:rPr>
            <w:webHidden/>
          </w:rPr>
          <w:fldChar w:fldCharType="separate"/>
        </w:r>
        <w:r w:rsidR="00137515">
          <w:rPr>
            <w:webHidden/>
          </w:rPr>
          <w:t>49</w:t>
        </w:r>
        <w:r w:rsidR="00137515">
          <w:rPr>
            <w:webHidden/>
          </w:rPr>
          <w:fldChar w:fldCharType="end"/>
        </w:r>
      </w:hyperlink>
    </w:p>
    <w:p w14:paraId="777E56D3" w14:textId="5F828C2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4" w:history="1">
        <w:r w:rsidR="00137515" w:rsidRPr="000E174B">
          <w:rPr>
            <w:rStyle w:val="Hyperlink"/>
          </w:rPr>
          <w:t>Hình</w:t>
        </w:r>
        <w:r w:rsidR="00137515" w:rsidRPr="000E174B">
          <w:rPr>
            <w:rStyle w:val="Hyperlink"/>
            <w:lang w:val="en-US"/>
          </w:rPr>
          <w:t xml:space="preserve"> 4.1</w:t>
        </w:r>
        <w:r w:rsidR="00137515" w:rsidRPr="000E174B">
          <w:rPr>
            <w:rStyle w:val="Hyperlink"/>
          </w:rPr>
          <w:t xml:space="preserve"> </w:t>
        </w:r>
        <w:r w:rsidR="00137515" w:rsidRPr="000E174B">
          <w:rPr>
            <w:rStyle w:val="Hyperlink"/>
            <w:lang w:val="en-US"/>
          </w:rPr>
          <w:t>Cài đặt NodeJS bước 1</w:t>
        </w:r>
        <w:r w:rsidR="00137515">
          <w:rPr>
            <w:webHidden/>
          </w:rPr>
          <w:tab/>
        </w:r>
        <w:r w:rsidR="00137515">
          <w:rPr>
            <w:webHidden/>
          </w:rPr>
          <w:fldChar w:fldCharType="begin"/>
        </w:r>
        <w:r w:rsidR="00137515">
          <w:rPr>
            <w:webHidden/>
          </w:rPr>
          <w:instrText xml:space="preserve"> PAGEREF _Toc186055274 \h </w:instrText>
        </w:r>
        <w:r w:rsidR="00137515">
          <w:rPr>
            <w:webHidden/>
          </w:rPr>
        </w:r>
        <w:r w:rsidR="00137515">
          <w:rPr>
            <w:webHidden/>
          </w:rPr>
          <w:fldChar w:fldCharType="separate"/>
        </w:r>
        <w:r w:rsidR="00137515">
          <w:rPr>
            <w:webHidden/>
          </w:rPr>
          <w:t>51</w:t>
        </w:r>
        <w:r w:rsidR="00137515">
          <w:rPr>
            <w:webHidden/>
          </w:rPr>
          <w:fldChar w:fldCharType="end"/>
        </w:r>
      </w:hyperlink>
    </w:p>
    <w:p w14:paraId="44D5D942" w14:textId="082F8F1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5" w:history="1">
        <w:r w:rsidR="00137515" w:rsidRPr="000E174B">
          <w:rPr>
            <w:rStyle w:val="Hyperlink"/>
          </w:rPr>
          <w:t>Hình</w:t>
        </w:r>
        <w:r w:rsidR="00137515" w:rsidRPr="000E174B">
          <w:rPr>
            <w:rStyle w:val="Hyperlink"/>
            <w:lang w:val="en-US"/>
          </w:rPr>
          <w:t xml:space="preserve"> 4.2</w:t>
        </w:r>
        <w:r w:rsidR="00137515" w:rsidRPr="000E174B">
          <w:rPr>
            <w:rStyle w:val="Hyperlink"/>
          </w:rPr>
          <w:t xml:space="preserve"> </w:t>
        </w:r>
        <w:r w:rsidR="00137515" w:rsidRPr="000E174B">
          <w:rPr>
            <w:rStyle w:val="Hyperlink"/>
            <w:lang w:val="en-US"/>
          </w:rPr>
          <w:t>Cài đặt NodeJS bước 2</w:t>
        </w:r>
        <w:r w:rsidR="00137515">
          <w:rPr>
            <w:webHidden/>
          </w:rPr>
          <w:tab/>
        </w:r>
        <w:r w:rsidR="00137515">
          <w:rPr>
            <w:webHidden/>
          </w:rPr>
          <w:fldChar w:fldCharType="begin"/>
        </w:r>
        <w:r w:rsidR="00137515">
          <w:rPr>
            <w:webHidden/>
          </w:rPr>
          <w:instrText xml:space="preserve"> PAGEREF _Toc186055275 \h </w:instrText>
        </w:r>
        <w:r w:rsidR="00137515">
          <w:rPr>
            <w:webHidden/>
          </w:rPr>
        </w:r>
        <w:r w:rsidR="00137515">
          <w:rPr>
            <w:webHidden/>
          </w:rPr>
          <w:fldChar w:fldCharType="separate"/>
        </w:r>
        <w:r w:rsidR="00137515">
          <w:rPr>
            <w:webHidden/>
          </w:rPr>
          <w:t>52</w:t>
        </w:r>
        <w:r w:rsidR="00137515">
          <w:rPr>
            <w:webHidden/>
          </w:rPr>
          <w:fldChar w:fldCharType="end"/>
        </w:r>
      </w:hyperlink>
    </w:p>
    <w:p w14:paraId="5AFC9583" w14:textId="0306BAF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6" w:history="1">
        <w:r w:rsidR="00137515" w:rsidRPr="000E174B">
          <w:rPr>
            <w:rStyle w:val="Hyperlink"/>
          </w:rPr>
          <w:t>Hình</w:t>
        </w:r>
        <w:r w:rsidR="00137515" w:rsidRPr="000E174B">
          <w:rPr>
            <w:rStyle w:val="Hyperlink"/>
            <w:lang w:val="en-US"/>
          </w:rPr>
          <w:t xml:space="preserve"> 4.3</w:t>
        </w:r>
        <w:r w:rsidR="00137515" w:rsidRPr="000E174B">
          <w:rPr>
            <w:rStyle w:val="Hyperlink"/>
          </w:rPr>
          <w:t xml:space="preserve"> </w:t>
        </w:r>
        <w:r w:rsidR="00137515" w:rsidRPr="000E174B">
          <w:rPr>
            <w:rStyle w:val="Hyperlink"/>
            <w:lang w:val="en-US"/>
          </w:rPr>
          <w:t>Cài đặt NodeJS bước 3</w:t>
        </w:r>
        <w:r w:rsidR="00137515">
          <w:rPr>
            <w:webHidden/>
          </w:rPr>
          <w:tab/>
        </w:r>
        <w:r w:rsidR="00137515">
          <w:rPr>
            <w:webHidden/>
          </w:rPr>
          <w:fldChar w:fldCharType="begin"/>
        </w:r>
        <w:r w:rsidR="00137515">
          <w:rPr>
            <w:webHidden/>
          </w:rPr>
          <w:instrText xml:space="preserve"> PAGEREF _Toc186055276 \h </w:instrText>
        </w:r>
        <w:r w:rsidR="00137515">
          <w:rPr>
            <w:webHidden/>
          </w:rPr>
        </w:r>
        <w:r w:rsidR="00137515">
          <w:rPr>
            <w:webHidden/>
          </w:rPr>
          <w:fldChar w:fldCharType="separate"/>
        </w:r>
        <w:r w:rsidR="00137515">
          <w:rPr>
            <w:webHidden/>
          </w:rPr>
          <w:t>52</w:t>
        </w:r>
        <w:r w:rsidR="00137515">
          <w:rPr>
            <w:webHidden/>
          </w:rPr>
          <w:fldChar w:fldCharType="end"/>
        </w:r>
      </w:hyperlink>
    </w:p>
    <w:p w14:paraId="2700A8F2" w14:textId="1F35DF6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7" w:history="1">
        <w:r w:rsidR="00137515" w:rsidRPr="000E174B">
          <w:rPr>
            <w:rStyle w:val="Hyperlink"/>
          </w:rPr>
          <w:t>Hình</w:t>
        </w:r>
        <w:r w:rsidR="00137515" w:rsidRPr="000E174B">
          <w:rPr>
            <w:rStyle w:val="Hyperlink"/>
            <w:lang w:val="en-US"/>
          </w:rPr>
          <w:t xml:space="preserve"> 4.4</w:t>
        </w:r>
        <w:r w:rsidR="00137515" w:rsidRPr="000E174B">
          <w:rPr>
            <w:rStyle w:val="Hyperlink"/>
          </w:rPr>
          <w:t xml:space="preserve"> </w:t>
        </w:r>
        <w:r w:rsidR="00137515" w:rsidRPr="000E174B">
          <w:rPr>
            <w:rStyle w:val="Hyperlink"/>
            <w:lang w:val="en-US"/>
          </w:rPr>
          <w:t>Cài đặt NodeJS bước 4</w:t>
        </w:r>
        <w:r w:rsidR="00137515">
          <w:rPr>
            <w:webHidden/>
          </w:rPr>
          <w:tab/>
        </w:r>
        <w:r w:rsidR="00137515">
          <w:rPr>
            <w:webHidden/>
          </w:rPr>
          <w:fldChar w:fldCharType="begin"/>
        </w:r>
        <w:r w:rsidR="00137515">
          <w:rPr>
            <w:webHidden/>
          </w:rPr>
          <w:instrText xml:space="preserve"> PAGEREF _Toc186055277 \h </w:instrText>
        </w:r>
        <w:r w:rsidR="00137515">
          <w:rPr>
            <w:webHidden/>
          </w:rPr>
        </w:r>
        <w:r w:rsidR="00137515">
          <w:rPr>
            <w:webHidden/>
          </w:rPr>
          <w:fldChar w:fldCharType="separate"/>
        </w:r>
        <w:r w:rsidR="00137515">
          <w:rPr>
            <w:webHidden/>
          </w:rPr>
          <w:t>52</w:t>
        </w:r>
        <w:r w:rsidR="00137515">
          <w:rPr>
            <w:webHidden/>
          </w:rPr>
          <w:fldChar w:fldCharType="end"/>
        </w:r>
      </w:hyperlink>
    </w:p>
    <w:p w14:paraId="5F5E0409" w14:textId="56EC53A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8" w:history="1">
        <w:r w:rsidR="00137515" w:rsidRPr="000E174B">
          <w:rPr>
            <w:rStyle w:val="Hyperlink"/>
          </w:rPr>
          <w:t>Hình</w:t>
        </w:r>
        <w:r w:rsidR="00137515" w:rsidRPr="000E174B">
          <w:rPr>
            <w:rStyle w:val="Hyperlink"/>
            <w:lang w:val="en-US"/>
          </w:rPr>
          <w:t xml:space="preserve"> 4.5</w:t>
        </w:r>
        <w:r w:rsidR="00137515" w:rsidRPr="000E174B">
          <w:rPr>
            <w:rStyle w:val="Hyperlink"/>
          </w:rPr>
          <w:t xml:space="preserve"> </w:t>
        </w:r>
        <w:r w:rsidR="00137515" w:rsidRPr="000E174B">
          <w:rPr>
            <w:rStyle w:val="Hyperlink"/>
            <w:lang w:val="en-US"/>
          </w:rPr>
          <w:t>Cài đặt NodeJS bước 5</w:t>
        </w:r>
        <w:r w:rsidR="00137515">
          <w:rPr>
            <w:webHidden/>
          </w:rPr>
          <w:tab/>
        </w:r>
        <w:r w:rsidR="00137515">
          <w:rPr>
            <w:webHidden/>
          </w:rPr>
          <w:fldChar w:fldCharType="begin"/>
        </w:r>
        <w:r w:rsidR="00137515">
          <w:rPr>
            <w:webHidden/>
          </w:rPr>
          <w:instrText xml:space="preserve"> PAGEREF _Toc186055278 \h </w:instrText>
        </w:r>
        <w:r w:rsidR="00137515">
          <w:rPr>
            <w:webHidden/>
          </w:rPr>
        </w:r>
        <w:r w:rsidR="00137515">
          <w:rPr>
            <w:webHidden/>
          </w:rPr>
          <w:fldChar w:fldCharType="separate"/>
        </w:r>
        <w:r w:rsidR="00137515">
          <w:rPr>
            <w:webHidden/>
          </w:rPr>
          <w:t>53</w:t>
        </w:r>
        <w:r w:rsidR="00137515">
          <w:rPr>
            <w:webHidden/>
          </w:rPr>
          <w:fldChar w:fldCharType="end"/>
        </w:r>
      </w:hyperlink>
    </w:p>
    <w:p w14:paraId="34CDA8FC" w14:textId="56858874"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79" w:history="1">
        <w:r w:rsidR="00137515" w:rsidRPr="000E174B">
          <w:rPr>
            <w:rStyle w:val="Hyperlink"/>
          </w:rPr>
          <w:t>Hình</w:t>
        </w:r>
        <w:r w:rsidR="00137515" w:rsidRPr="000E174B">
          <w:rPr>
            <w:rStyle w:val="Hyperlink"/>
            <w:lang w:val="en-US"/>
          </w:rPr>
          <w:t xml:space="preserve"> 4.6</w:t>
        </w:r>
        <w:r w:rsidR="00137515" w:rsidRPr="000E174B">
          <w:rPr>
            <w:rStyle w:val="Hyperlink"/>
          </w:rPr>
          <w:t xml:space="preserve"> </w:t>
        </w:r>
        <w:r w:rsidR="00137515" w:rsidRPr="000E174B">
          <w:rPr>
            <w:rStyle w:val="Hyperlink"/>
            <w:lang w:val="en-US"/>
          </w:rPr>
          <w:t>Cài đặt NodeJS bước 6</w:t>
        </w:r>
        <w:r w:rsidR="00137515">
          <w:rPr>
            <w:webHidden/>
          </w:rPr>
          <w:tab/>
        </w:r>
        <w:r w:rsidR="00137515">
          <w:rPr>
            <w:webHidden/>
          </w:rPr>
          <w:fldChar w:fldCharType="begin"/>
        </w:r>
        <w:r w:rsidR="00137515">
          <w:rPr>
            <w:webHidden/>
          </w:rPr>
          <w:instrText xml:space="preserve"> PAGEREF _Toc186055279 \h </w:instrText>
        </w:r>
        <w:r w:rsidR="00137515">
          <w:rPr>
            <w:webHidden/>
          </w:rPr>
        </w:r>
        <w:r w:rsidR="00137515">
          <w:rPr>
            <w:webHidden/>
          </w:rPr>
          <w:fldChar w:fldCharType="separate"/>
        </w:r>
        <w:r w:rsidR="00137515">
          <w:rPr>
            <w:webHidden/>
          </w:rPr>
          <w:t>53</w:t>
        </w:r>
        <w:r w:rsidR="00137515">
          <w:rPr>
            <w:webHidden/>
          </w:rPr>
          <w:fldChar w:fldCharType="end"/>
        </w:r>
      </w:hyperlink>
    </w:p>
    <w:p w14:paraId="50D88B9C" w14:textId="0EE5DD0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0" w:history="1">
        <w:r w:rsidR="00137515" w:rsidRPr="000E174B">
          <w:rPr>
            <w:rStyle w:val="Hyperlink"/>
          </w:rPr>
          <w:t>Hình</w:t>
        </w:r>
        <w:r w:rsidR="00137515" w:rsidRPr="000E174B">
          <w:rPr>
            <w:rStyle w:val="Hyperlink"/>
            <w:lang w:val="en-US"/>
          </w:rPr>
          <w:t xml:space="preserve"> 4.7</w:t>
        </w:r>
        <w:r w:rsidR="00137515" w:rsidRPr="000E174B">
          <w:rPr>
            <w:rStyle w:val="Hyperlink"/>
          </w:rPr>
          <w:t xml:space="preserve"> </w:t>
        </w:r>
        <w:r w:rsidR="00137515" w:rsidRPr="000E174B">
          <w:rPr>
            <w:rStyle w:val="Hyperlink"/>
            <w:lang w:val="en-US"/>
          </w:rPr>
          <w:t>Cài đặt NodeJS thành công</w:t>
        </w:r>
        <w:r w:rsidR="00137515">
          <w:rPr>
            <w:webHidden/>
          </w:rPr>
          <w:tab/>
        </w:r>
        <w:r w:rsidR="00137515">
          <w:rPr>
            <w:webHidden/>
          </w:rPr>
          <w:fldChar w:fldCharType="begin"/>
        </w:r>
        <w:r w:rsidR="00137515">
          <w:rPr>
            <w:webHidden/>
          </w:rPr>
          <w:instrText xml:space="preserve"> PAGEREF _Toc186055280 \h </w:instrText>
        </w:r>
        <w:r w:rsidR="00137515">
          <w:rPr>
            <w:webHidden/>
          </w:rPr>
        </w:r>
        <w:r w:rsidR="00137515">
          <w:rPr>
            <w:webHidden/>
          </w:rPr>
          <w:fldChar w:fldCharType="separate"/>
        </w:r>
        <w:r w:rsidR="00137515">
          <w:rPr>
            <w:webHidden/>
          </w:rPr>
          <w:t>54</w:t>
        </w:r>
        <w:r w:rsidR="00137515">
          <w:rPr>
            <w:webHidden/>
          </w:rPr>
          <w:fldChar w:fldCharType="end"/>
        </w:r>
      </w:hyperlink>
    </w:p>
    <w:p w14:paraId="1E70C521" w14:textId="62058CF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1" w:history="1">
        <w:r w:rsidR="00137515" w:rsidRPr="000E174B">
          <w:rPr>
            <w:rStyle w:val="Hyperlink"/>
          </w:rPr>
          <w:t>Hình</w:t>
        </w:r>
        <w:r w:rsidR="00137515" w:rsidRPr="000E174B">
          <w:rPr>
            <w:rStyle w:val="Hyperlink"/>
            <w:lang w:val="en-US"/>
          </w:rPr>
          <w:t xml:space="preserve"> 4.8</w:t>
        </w:r>
        <w:r w:rsidR="00137515" w:rsidRPr="000E174B">
          <w:rPr>
            <w:rStyle w:val="Hyperlink"/>
          </w:rPr>
          <w:t xml:space="preserve"> </w:t>
        </w:r>
        <w:r w:rsidR="00137515" w:rsidRPr="000E174B">
          <w:rPr>
            <w:rStyle w:val="Hyperlink"/>
            <w:lang w:val="en-US"/>
          </w:rPr>
          <w:t>Chạy dự án</w:t>
        </w:r>
        <w:r w:rsidR="00137515">
          <w:rPr>
            <w:webHidden/>
          </w:rPr>
          <w:tab/>
        </w:r>
        <w:r w:rsidR="00137515">
          <w:rPr>
            <w:webHidden/>
          </w:rPr>
          <w:fldChar w:fldCharType="begin"/>
        </w:r>
        <w:r w:rsidR="00137515">
          <w:rPr>
            <w:webHidden/>
          </w:rPr>
          <w:instrText xml:space="preserve"> PAGEREF _Toc186055281 \h </w:instrText>
        </w:r>
        <w:r w:rsidR="00137515">
          <w:rPr>
            <w:webHidden/>
          </w:rPr>
        </w:r>
        <w:r w:rsidR="00137515">
          <w:rPr>
            <w:webHidden/>
          </w:rPr>
          <w:fldChar w:fldCharType="separate"/>
        </w:r>
        <w:r w:rsidR="00137515">
          <w:rPr>
            <w:webHidden/>
          </w:rPr>
          <w:t>54</w:t>
        </w:r>
        <w:r w:rsidR="00137515">
          <w:rPr>
            <w:webHidden/>
          </w:rPr>
          <w:fldChar w:fldCharType="end"/>
        </w:r>
      </w:hyperlink>
    </w:p>
    <w:p w14:paraId="67473437" w14:textId="4776803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2" w:history="1">
        <w:r w:rsidR="00137515" w:rsidRPr="000E174B">
          <w:rPr>
            <w:rStyle w:val="Hyperlink"/>
          </w:rPr>
          <w:t>Hình</w:t>
        </w:r>
        <w:r w:rsidR="00137515" w:rsidRPr="000E174B">
          <w:rPr>
            <w:rStyle w:val="Hyperlink"/>
            <w:lang w:val="en-US"/>
          </w:rPr>
          <w:t xml:space="preserve"> 4.9</w:t>
        </w:r>
        <w:r w:rsidR="00137515" w:rsidRPr="000E174B">
          <w:rPr>
            <w:rStyle w:val="Hyperlink"/>
          </w:rPr>
          <w:t xml:space="preserve"> </w:t>
        </w:r>
        <w:r w:rsidR="00137515" w:rsidRPr="000E174B">
          <w:rPr>
            <w:rStyle w:val="Hyperlink"/>
            <w:lang w:val="en-US"/>
          </w:rPr>
          <w:t>Chạy dự án thành công</w:t>
        </w:r>
        <w:r w:rsidR="00137515">
          <w:rPr>
            <w:webHidden/>
          </w:rPr>
          <w:tab/>
        </w:r>
        <w:r w:rsidR="00137515">
          <w:rPr>
            <w:webHidden/>
          </w:rPr>
          <w:fldChar w:fldCharType="begin"/>
        </w:r>
        <w:r w:rsidR="00137515">
          <w:rPr>
            <w:webHidden/>
          </w:rPr>
          <w:instrText xml:space="preserve"> PAGEREF _Toc186055282 \h </w:instrText>
        </w:r>
        <w:r w:rsidR="00137515">
          <w:rPr>
            <w:webHidden/>
          </w:rPr>
        </w:r>
        <w:r w:rsidR="00137515">
          <w:rPr>
            <w:webHidden/>
          </w:rPr>
          <w:fldChar w:fldCharType="separate"/>
        </w:r>
        <w:r w:rsidR="00137515">
          <w:rPr>
            <w:webHidden/>
          </w:rPr>
          <w:t>54</w:t>
        </w:r>
        <w:r w:rsidR="00137515">
          <w:rPr>
            <w:webHidden/>
          </w:rPr>
          <w:fldChar w:fldCharType="end"/>
        </w:r>
      </w:hyperlink>
    </w:p>
    <w:p w14:paraId="31AB08C9" w14:textId="798F725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3" w:history="1">
        <w:r w:rsidR="00137515" w:rsidRPr="000E174B">
          <w:rPr>
            <w:rStyle w:val="Hyperlink"/>
          </w:rPr>
          <w:t>Hình</w:t>
        </w:r>
        <w:r w:rsidR="00137515" w:rsidRPr="000E174B">
          <w:rPr>
            <w:rStyle w:val="Hyperlink"/>
            <w:lang w:val="en-US"/>
          </w:rPr>
          <w:t xml:space="preserve"> 4.10</w:t>
        </w:r>
        <w:r w:rsidR="00137515" w:rsidRPr="000E174B">
          <w:rPr>
            <w:rStyle w:val="Hyperlink"/>
          </w:rPr>
          <w:t xml:space="preserve"> </w:t>
        </w:r>
        <w:r w:rsidR="00137515" w:rsidRPr="000E174B">
          <w:rPr>
            <w:rStyle w:val="Hyperlink"/>
            <w:lang w:val="en-US"/>
          </w:rPr>
          <w:t>Tải file JDK</w:t>
        </w:r>
        <w:r w:rsidR="00137515">
          <w:rPr>
            <w:webHidden/>
          </w:rPr>
          <w:tab/>
        </w:r>
        <w:r w:rsidR="00137515">
          <w:rPr>
            <w:webHidden/>
          </w:rPr>
          <w:fldChar w:fldCharType="begin"/>
        </w:r>
        <w:r w:rsidR="00137515">
          <w:rPr>
            <w:webHidden/>
          </w:rPr>
          <w:instrText xml:space="preserve"> PAGEREF _Toc186055283 \h </w:instrText>
        </w:r>
        <w:r w:rsidR="00137515">
          <w:rPr>
            <w:webHidden/>
          </w:rPr>
        </w:r>
        <w:r w:rsidR="00137515">
          <w:rPr>
            <w:webHidden/>
          </w:rPr>
          <w:fldChar w:fldCharType="separate"/>
        </w:r>
        <w:r w:rsidR="00137515">
          <w:rPr>
            <w:webHidden/>
          </w:rPr>
          <w:t>55</w:t>
        </w:r>
        <w:r w:rsidR="00137515">
          <w:rPr>
            <w:webHidden/>
          </w:rPr>
          <w:fldChar w:fldCharType="end"/>
        </w:r>
      </w:hyperlink>
    </w:p>
    <w:p w14:paraId="097CC297" w14:textId="1C6746A1"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4" w:history="1">
        <w:r w:rsidR="00137515" w:rsidRPr="000E174B">
          <w:rPr>
            <w:rStyle w:val="Hyperlink"/>
          </w:rPr>
          <w:t>Hình</w:t>
        </w:r>
        <w:r w:rsidR="00137515" w:rsidRPr="000E174B">
          <w:rPr>
            <w:rStyle w:val="Hyperlink"/>
            <w:lang w:val="en-US"/>
          </w:rPr>
          <w:t xml:space="preserve"> 4.11</w:t>
        </w:r>
        <w:r w:rsidR="00137515" w:rsidRPr="000E174B">
          <w:rPr>
            <w:rStyle w:val="Hyperlink"/>
          </w:rPr>
          <w:t xml:space="preserve"> </w:t>
        </w:r>
        <w:r w:rsidR="00137515" w:rsidRPr="000E174B">
          <w:rPr>
            <w:rStyle w:val="Hyperlink"/>
            <w:lang w:val="en-US"/>
          </w:rPr>
          <w:t>Tải file maven</w:t>
        </w:r>
        <w:r w:rsidR="00137515">
          <w:rPr>
            <w:webHidden/>
          </w:rPr>
          <w:tab/>
        </w:r>
        <w:r w:rsidR="00137515">
          <w:rPr>
            <w:webHidden/>
          </w:rPr>
          <w:fldChar w:fldCharType="begin"/>
        </w:r>
        <w:r w:rsidR="00137515">
          <w:rPr>
            <w:webHidden/>
          </w:rPr>
          <w:instrText xml:space="preserve"> PAGEREF _Toc186055284 \h </w:instrText>
        </w:r>
        <w:r w:rsidR="00137515">
          <w:rPr>
            <w:webHidden/>
          </w:rPr>
        </w:r>
        <w:r w:rsidR="00137515">
          <w:rPr>
            <w:webHidden/>
          </w:rPr>
          <w:fldChar w:fldCharType="separate"/>
        </w:r>
        <w:r w:rsidR="00137515">
          <w:rPr>
            <w:webHidden/>
          </w:rPr>
          <w:t>55</w:t>
        </w:r>
        <w:r w:rsidR="00137515">
          <w:rPr>
            <w:webHidden/>
          </w:rPr>
          <w:fldChar w:fldCharType="end"/>
        </w:r>
      </w:hyperlink>
    </w:p>
    <w:p w14:paraId="1241DDD8" w14:textId="2AE48B2A"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5" w:history="1">
        <w:r w:rsidR="00137515" w:rsidRPr="000E174B">
          <w:rPr>
            <w:rStyle w:val="Hyperlink"/>
          </w:rPr>
          <w:t>Hình</w:t>
        </w:r>
        <w:r w:rsidR="00137515" w:rsidRPr="000E174B">
          <w:rPr>
            <w:rStyle w:val="Hyperlink"/>
            <w:lang w:val="en-US"/>
          </w:rPr>
          <w:t xml:space="preserve"> 4.12</w:t>
        </w:r>
        <w:r w:rsidR="00137515" w:rsidRPr="000E174B">
          <w:rPr>
            <w:rStyle w:val="Hyperlink"/>
          </w:rPr>
          <w:t xml:space="preserve"> </w:t>
        </w:r>
        <w:r w:rsidR="00137515" w:rsidRPr="000E174B">
          <w:rPr>
            <w:rStyle w:val="Hyperlink"/>
            <w:lang w:val="en-US"/>
          </w:rPr>
          <w:t>Tìm kiếm Environment variable</w:t>
        </w:r>
        <w:r w:rsidR="00137515">
          <w:rPr>
            <w:webHidden/>
          </w:rPr>
          <w:tab/>
        </w:r>
        <w:r w:rsidR="00137515">
          <w:rPr>
            <w:webHidden/>
          </w:rPr>
          <w:fldChar w:fldCharType="begin"/>
        </w:r>
        <w:r w:rsidR="00137515">
          <w:rPr>
            <w:webHidden/>
          </w:rPr>
          <w:instrText xml:space="preserve"> PAGEREF _Toc186055285 \h </w:instrText>
        </w:r>
        <w:r w:rsidR="00137515">
          <w:rPr>
            <w:webHidden/>
          </w:rPr>
        </w:r>
        <w:r w:rsidR="00137515">
          <w:rPr>
            <w:webHidden/>
          </w:rPr>
          <w:fldChar w:fldCharType="separate"/>
        </w:r>
        <w:r w:rsidR="00137515">
          <w:rPr>
            <w:webHidden/>
          </w:rPr>
          <w:t>56</w:t>
        </w:r>
        <w:r w:rsidR="00137515">
          <w:rPr>
            <w:webHidden/>
          </w:rPr>
          <w:fldChar w:fldCharType="end"/>
        </w:r>
      </w:hyperlink>
    </w:p>
    <w:p w14:paraId="03E869C9" w14:textId="122E9E2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6" w:history="1">
        <w:r w:rsidR="00137515" w:rsidRPr="000E174B">
          <w:rPr>
            <w:rStyle w:val="Hyperlink"/>
          </w:rPr>
          <w:t>Hình</w:t>
        </w:r>
        <w:r w:rsidR="00137515" w:rsidRPr="000E174B">
          <w:rPr>
            <w:rStyle w:val="Hyperlink"/>
            <w:lang w:val="en-US"/>
          </w:rPr>
          <w:t xml:space="preserve"> 4.13</w:t>
        </w:r>
        <w:r w:rsidR="00137515" w:rsidRPr="000E174B">
          <w:rPr>
            <w:rStyle w:val="Hyperlink"/>
          </w:rPr>
          <w:t xml:space="preserve"> Bảng System Properties</w:t>
        </w:r>
        <w:r w:rsidR="00137515">
          <w:rPr>
            <w:webHidden/>
          </w:rPr>
          <w:tab/>
        </w:r>
        <w:r w:rsidR="00137515">
          <w:rPr>
            <w:webHidden/>
          </w:rPr>
          <w:fldChar w:fldCharType="begin"/>
        </w:r>
        <w:r w:rsidR="00137515">
          <w:rPr>
            <w:webHidden/>
          </w:rPr>
          <w:instrText xml:space="preserve"> PAGEREF _Toc186055286 \h </w:instrText>
        </w:r>
        <w:r w:rsidR="00137515">
          <w:rPr>
            <w:webHidden/>
          </w:rPr>
        </w:r>
        <w:r w:rsidR="00137515">
          <w:rPr>
            <w:webHidden/>
          </w:rPr>
          <w:fldChar w:fldCharType="separate"/>
        </w:r>
        <w:r w:rsidR="00137515">
          <w:rPr>
            <w:webHidden/>
          </w:rPr>
          <w:t>56</w:t>
        </w:r>
        <w:r w:rsidR="00137515">
          <w:rPr>
            <w:webHidden/>
          </w:rPr>
          <w:fldChar w:fldCharType="end"/>
        </w:r>
      </w:hyperlink>
    </w:p>
    <w:p w14:paraId="062EEDFC" w14:textId="65354AD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7" w:history="1">
        <w:r w:rsidR="00137515" w:rsidRPr="000E174B">
          <w:rPr>
            <w:rStyle w:val="Hyperlink"/>
          </w:rPr>
          <w:t>Hình</w:t>
        </w:r>
        <w:r w:rsidR="00137515" w:rsidRPr="000E174B">
          <w:rPr>
            <w:rStyle w:val="Hyperlink"/>
            <w:lang w:val="en-US"/>
          </w:rPr>
          <w:t xml:space="preserve"> 4.14</w:t>
        </w:r>
        <w:r w:rsidR="00137515" w:rsidRPr="000E174B">
          <w:rPr>
            <w:rStyle w:val="Hyperlink"/>
          </w:rPr>
          <w:t xml:space="preserve"> Tạo Variable M2_HOME</w:t>
        </w:r>
        <w:r w:rsidR="00137515">
          <w:rPr>
            <w:webHidden/>
          </w:rPr>
          <w:tab/>
        </w:r>
        <w:r w:rsidR="00137515">
          <w:rPr>
            <w:webHidden/>
          </w:rPr>
          <w:fldChar w:fldCharType="begin"/>
        </w:r>
        <w:r w:rsidR="00137515">
          <w:rPr>
            <w:webHidden/>
          </w:rPr>
          <w:instrText xml:space="preserve"> PAGEREF _Toc186055287 \h </w:instrText>
        </w:r>
        <w:r w:rsidR="00137515">
          <w:rPr>
            <w:webHidden/>
          </w:rPr>
        </w:r>
        <w:r w:rsidR="00137515">
          <w:rPr>
            <w:webHidden/>
          </w:rPr>
          <w:fldChar w:fldCharType="separate"/>
        </w:r>
        <w:r w:rsidR="00137515">
          <w:rPr>
            <w:webHidden/>
          </w:rPr>
          <w:t>57</w:t>
        </w:r>
        <w:r w:rsidR="00137515">
          <w:rPr>
            <w:webHidden/>
          </w:rPr>
          <w:fldChar w:fldCharType="end"/>
        </w:r>
      </w:hyperlink>
    </w:p>
    <w:p w14:paraId="516C853B" w14:textId="18104E7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8" w:history="1">
        <w:r w:rsidR="00137515" w:rsidRPr="000E174B">
          <w:rPr>
            <w:rStyle w:val="Hyperlink"/>
          </w:rPr>
          <w:t>Hình</w:t>
        </w:r>
        <w:r w:rsidR="00137515" w:rsidRPr="000E174B">
          <w:rPr>
            <w:rStyle w:val="Hyperlink"/>
            <w:lang w:val="en-US"/>
          </w:rPr>
          <w:t xml:space="preserve"> 4.15</w:t>
        </w:r>
        <w:r w:rsidR="00137515" w:rsidRPr="000E174B">
          <w:rPr>
            <w:rStyle w:val="Hyperlink"/>
          </w:rPr>
          <w:t xml:space="preserve"> Edit Path</w:t>
        </w:r>
        <w:r w:rsidR="00137515">
          <w:rPr>
            <w:webHidden/>
          </w:rPr>
          <w:tab/>
        </w:r>
        <w:r w:rsidR="00137515">
          <w:rPr>
            <w:webHidden/>
          </w:rPr>
          <w:fldChar w:fldCharType="begin"/>
        </w:r>
        <w:r w:rsidR="00137515">
          <w:rPr>
            <w:webHidden/>
          </w:rPr>
          <w:instrText xml:space="preserve"> PAGEREF _Toc186055288 \h </w:instrText>
        </w:r>
        <w:r w:rsidR="00137515">
          <w:rPr>
            <w:webHidden/>
          </w:rPr>
        </w:r>
        <w:r w:rsidR="00137515">
          <w:rPr>
            <w:webHidden/>
          </w:rPr>
          <w:fldChar w:fldCharType="separate"/>
        </w:r>
        <w:r w:rsidR="00137515">
          <w:rPr>
            <w:webHidden/>
          </w:rPr>
          <w:t>57</w:t>
        </w:r>
        <w:r w:rsidR="00137515">
          <w:rPr>
            <w:webHidden/>
          </w:rPr>
          <w:fldChar w:fldCharType="end"/>
        </w:r>
      </w:hyperlink>
    </w:p>
    <w:p w14:paraId="4B401A79" w14:textId="481C359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89" w:history="1">
        <w:r w:rsidR="00137515" w:rsidRPr="000E174B">
          <w:rPr>
            <w:rStyle w:val="Hyperlink"/>
          </w:rPr>
          <w:t>Hình</w:t>
        </w:r>
        <w:r w:rsidR="00137515" w:rsidRPr="000E174B">
          <w:rPr>
            <w:rStyle w:val="Hyperlink"/>
            <w:lang w:val="en-US"/>
          </w:rPr>
          <w:t xml:space="preserve"> 4.16</w:t>
        </w:r>
        <w:r w:rsidR="00137515" w:rsidRPr="000E174B">
          <w:rPr>
            <w:rStyle w:val="Hyperlink"/>
          </w:rPr>
          <w:t xml:space="preserve"> Tạo Path Maven Home</w:t>
        </w:r>
        <w:r w:rsidR="00137515">
          <w:rPr>
            <w:webHidden/>
          </w:rPr>
          <w:tab/>
        </w:r>
        <w:r w:rsidR="00137515">
          <w:rPr>
            <w:webHidden/>
          </w:rPr>
          <w:fldChar w:fldCharType="begin"/>
        </w:r>
        <w:r w:rsidR="00137515">
          <w:rPr>
            <w:webHidden/>
          </w:rPr>
          <w:instrText xml:space="preserve"> PAGEREF _Toc186055289 \h </w:instrText>
        </w:r>
        <w:r w:rsidR="00137515">
          <w:rPr>
            <w:webHidden/>
          </w:rPr>
        </w:r>
        <w:r w:rsidR="00137515">
          <w:rPr>
            <w:webHidden/>
          </w:rPr>
          <w:fldChar w:fldCharType="separate"/>
        </w:r>
        <w:r w:rsidR="00137515">
          <w:rPr>
            <w:webHidden/>
          </w:rPr>
          <w:t>58</w:t>
        </w:r>
        <w:r w:rsidR="00137515">
          <w:rPr>
            <w:webHidden/>
          </w:rPr>
          <w:fldChar w:fldCharType="end"/>
        </w:r>
      </w:hyperlink>
    </w:p>
    <w:p w14:paraId="75447F54" w14:textId="39E7026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0" w:history="1">
        <w:r w:rsidR="00137515" w:rsidRPr="000E174B">
          <w:rPr>
            <w:rStyle w:val="Hyperlink"/>
          </w:rPr>
          <w:t>Hình</w:t>
        </w:r>
        <w:r w:rsidR="00137515" w:rsidRPr="000E174B">
          <w:rPr>
            <w:rStyle w:val="Hyperlink"/>
            <w:lang w:val="en-US"/>
          </w:rPr>
          <w:t xml:space="preserve"> 4.17</w:t>
        </w:r>
        <w:r w:rsidR="00137515" w:rsidRPr="000E174B">
          <w:rPr>
            <w:rStyle w:val="Hyperlink"/>
          </w:rPr>
          <w:t xml:space="preserve"> </w:t>
        </w:r>
        <w:r w:rsidR="00137515" w:rsidRPr="000E174B">
          <w:rPr>
            <w:rStyle w:val="Hyperlink"/>
            <w:lang w:val="en-US"/>
          </w:rPr>
          <w:t>Ứng dụng khởi chạy PostgreSQL</w:t>
        </w:r>
        <w:r w:rsidR="00137515">
          <w:rPr>
            <w:webHidden/>
          </w:rPr>
          <w:tab/>
        </w:r>
        <w:r w:rsidR="00137515">
          <w:rPr>
            <w:webHidden/>
          </w:rPr>
          <w:fldChar w:fldCharType="begin"/>
        </w:r>
        <w:r w:rsidR="00137515">
          <w:rPr>
            <w:webHidden/>
          </w:rPr>
          <w:instrText xml:space="preserve"> PAGEREF _Toc186055290 \h </w:instrText>
        </w:r>
        <w:r w:rsidR="00137515">
          <w:rPr>
            <w:webHidden/>
          </w:rPr>
        </w:r>
        <w:r w:rsidR="00137515">
          <w:rPr>
            <w:webHidden/>
          </w:rPr>
          <w:fldChar w:fldCharType="separate"/>
        </w:r>
        <w:r w:rsidR="00137515">
          <w:rPr>
            <w:webHidden/>
          </w:rPr>
          <w:t>58</w:t>
        </w:r>
        <w:r w:rsidR="00137515">
          <w:rPr>
            <w:webHidden/>
          </w:rPr>
          <w:fldChar w:fldCharType="end"/>
        </w:r>
      </w:hyperlink>
    </w:p>
    <w:p w14:paraId="5FD59E84" w14:textId="1A895FB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1" w:history="1">
        <w:r w:rsidR="00137515" w:rsidRPr="000E174B">
          <w:rPr>
            <w:rStyle w:val="Hyperlink"/>
          </w:rPr>
          <w:t>Hình</w:t>
        </w:r>
        <w:r w:rsidR="00137515" w:rsidRPr="000E174B">
          <w:rPr>
            <w:rStyle w:val="Hyperlink"/>
            <w:lang w:val="en-US"/>
          </w:rPr>
          <w:t xml:space="preserve"> 4.18</w:t>
        </w:r>
        <w:r w:rsidR="00137515" w:rsidRPr="000E174B">
          <w:rPr>
            <w:rStyle w:val="Hyperlink"/>
          </w:rPr>
          <w:t xml:space="preserve"> </w:t>
        </w:r>
        <w:r w:rsidR="00137515" w:rsidRPr="000E174B">
          <w:rPr>
            <w:rStyle w:val="Hyperlink"/>
            <w:lang w:val="en-US"/>
          </w:rPr>
          <w:t>Giao diện PostgreSQL</w:t>
        </w:r>
        <w:r w:rsidR="00137515">
          <w:rPr>
            <w:webHidden/>
          </w:rPr>
          <w:tab/>
        </w:r>
        <w:r w:rsidR="00137515">
          <w:rPr>
            <w:webHidden/>
          </w:rPr>
          <w:fldChar w:fldCharType="begin"/>
        </w:r>
        <w:r w:rsidR="00137515">
          <w:rPr>
            <w:webHidden/>
          </w:rPr>
          <w:instrText xml:space="preserve"> PAGEREF _Toc186055291 \h </w:instrText>
        </w:r>
        <w:r w:rsidR="00137515">
          <w:rPr>
            <w:webHidden/>
          </w:rPr>
        </w:r>
        <w:r w:rsidR="00137515">
          <w:rPr>
            <w:webHidden/>
          </w:rPr>
          <w:fldChar w:fldCharType="separate"/>
        </w:r>
        <w:r w:rsidR="00137515">
          <w:rPr>
            <w:webHidden/>
          </w:rPr>
          <w:t>59</w:t>
        </w:r>
        <w:r w:rsidR="00137515">
          <w:rPr>
            <w:webHidden/>
          </w:rPr>
          <w:fldChar w:fldCharType="end"/>
        </w:r>
      </w:hyperlink>
    </w:p>
    <w:p w14:paraId="212F2877" w14:textId="620EC40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2" w:history="1">
        <w:r w:rsidR="00137515" w:rsidRPr="000E174B">
          <w:rPr>
            <w:rStyle w:val="Hyperlink"/>
          </w:rPr>
          <w:t>Hình</w:t>
        </w:r>
        <w:r w:rsidR="00137515" w:rsidRPr="000E174B">
          <w:rPr>
            <w:rStyle w:val="Hyperlink"/>
            <w:lang w:val="en-US"/>
          </w:rPr>
          <w:t xml:space="preserve"> 4.19</w:t>
        </w:r>
        <w:r w:rsidR="00137515" w:rsidRPr="000E174B">
          <w:rPr>
            <w:rStyle w:val="Hyperlink"/>
          </w:rPr>
          <w:t xml:space="preserve"> </w:t>
        </w:r>
        <w:r w:rsidR="00137515" w:rsidRPr="000E174B">
          <w:rPr>
            <w:rStyle w:val="Hyperlink"/>
            <w:lang w:val="en-US"/>
          </w:rPr>
          <w:t>Trang đăng ký tài khoản</w:t>
        </w:r>
        <w:r w:rsidR="00137515">
          <w:rPr>
            <w:webHidden/>
          </w:rPr>
          <w:tab/>
        </w:r>
        <w:r w:rsidR="00137515">
          <w:rPr>
            <w:webHidden/>
          </w:rPr>
          <w:fldChar w:fldCharType="begin"/>
        </w:r>
        <w:r w:rsidR="00137515">
          <w:rPr>
            <w:webHidden/>
          </w:rPr>
          <w:instrText xml:space="preserve"> PAGEREF _Toc186055292 \h </w:instrText>
        </w:r>
        <w:r w:rsidR="00137515">
          <w:rPr>
            <w:webHidden/>
          </w:rPr>
        </w:r>
        <w:r w:rsidR="00137515">
          <w:rPr>
            <w:webHidden/>
          </w:rPr>
          <w:fldChar w:fldCharType="separate"/>
        </w:r>
        <w:r w:rsidR="00137515">
          <w:rPr>
            <w:webHidden/>
          </w:rPr>
          <w:t>59</w:t>
        </w:r>
        <w:r w:rsidR="00137515">
          <w:rPr>
            <w:webHidden/>
          </w:rPr>
          <w:fldChar w:fldCharType="end"/>
        </w:r>
      </w:hyperlink>
    </w:p>
    <w:p w14:paraId="29301009" w14:textId="3E080483"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3" w:history="1">
        <w:r w:rsidR="00137515" w:rsidRPr="000E174B">
          <w:rPr>
            <w:rStyle w:val="Hyperlink"/>
          </w:rPr>
          <w:t>Hình</w:t>
        </w:r>
        <w:r w:rsidR="00137515" w:rsidRPr="000E174B">
          <w:rPr>
            <w:rStyle w:val="Hyperlink"/>
            <w:lang w:val="en-US"/>
          </w:rPr>
          <w:t xml:space="preserve"> 4.20</w:t>
        </w:r>
        <w:r w:rsidR="00137515" w:rsidRPr="000E174B">
          <w:rPr>
            <w:rStyle w:val="Hyperlink"/>
          </w:rPr>
          <w:t xml:space="preserve"> </w:t>
        </w:r>
        <w:r w:rsidR="00137515" w:rsidRPr="000E174B">
          <w:rPr>
            <w:rStyle w:val="Hyperlink"/>
            <w:lang w:val="en-US"/>
          </w:rPr>
          <w:t>Email xác thực tài khoản</w:t>
        </w:r>
        <w:r w:rsidR="00137515">
          <w:rPr>
            <w:webHidden/>
          </w:rPr>
          <w:tab/>
        </w:r>
        <w:r w:rsidR="00137515">
          <w:rPr>
            <w:webHidden/>
          </w:rPr>
          <w:fldChar w:fldCharType="begin"/>
        </w:r>
        <w:r w:rsidR="00137515">
          <w:rPr>
            <w:webHidden/>
          </w:rPr>
          <w:instrText xml:space="preserve"> PAGEREF _Toc186055293 \h </w:instrText>
        </w:r>
        <w:r w:rsidR="00137515">
          <w:rPr>
            <w:webHidden/>
          </w:rPr>
        </w:r>
        <w:r w:rsidR="00137515">
          <w:rPr>
            <w:webHidden/>
          </w:rPr>
          <w:fldChar w:fldCharType="separate"/>
        </w:r>
        <w:r w:rsidR="00137515">
          <w:rPr>
            <w:webHidden/>
          </w:rPr>
          <w:t>60</w:t>
        </w:r>
        <w:r w:rsidR="00137515">
          <w:rPr>
            <w:webHidden/>
          </w:rPr>
          <w:fldChar w:fldCharType="end"/>
        </w:r>
      </w:hyperlink>
    </w:p>
    <w:p w14:paraId="33E3E297" w14:textId="3FD27BA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4" w:history="1">
        <w:r w:rsidR="00137515" w:rsidRPr="000E174B">
          <w:rPr>
            <w:rStyle w:val="Hyperlink"/>
          </w:rPr>
          <w:t>Hình</w:t>
        </w:r>
        <w:r w:rsidR="00137515" w:rsidRPr="000E174B">
          <w:rPr>
            <w:rStyle w:val="Hyperlink"/>
            <w:lang w:val="en-US"/>
          </w:rPr>
          <w:t xml:space="preserve"> 4.21</w:t>
        </w:r>
        <w:r w:rsidR="00137515" w:rsidRPr="000E174B">
          <w:rPr>
            <w:rStyle w:val="Hyperlink"/>
          </w:rPr>
          <w:t xml:space="preserve"> </w:t>
        </w:r>
        <w:r w:rsidR="00137515" w:rsidRPr="000E174B">
          <w:rPr>
            <w:rStyle w:val="Hyperlink"/>
            <w:lang w:val="en-US"/>
          </w:rPr>
          <w:t>Trang đăng nhập</w:t>
        </w:r>
        <w:r w:rsidR="00137515">
          <w:rPr>
            <w:webHidden/>
          </w:rPr>
          <w:tab/>
        </w:r>
        <w:r w:rsidR="00137515">
          <w:rPr>
            <w:webHidden/>
          </w:rPr>
          <w:fldChar w:fldCharType="begin"/>
        </w:r>
        <w:r w:rsidR="00137515">
          <w:rPr>
            <w:webHidden/>
          </w:rPr>
          <w:instrText xml:space="preserve"> PAGEREF _Toc186055294 \h </w:instrText>
        </w:r>
        <w:r w:rsidR="00137515">
          <w:rPr>
            <w:webHidden/>
          </w:rPr>
        </w:r>
        <w:r w:rsidR="00137515">
          <w:rPr>
            <w:webHidden/>
          </w:rPr>
          <w:fldChar w:fldCharType="separate"/>
        </w:r>
        <w:r w:rsidR="00137515">
          <w:rPr>
            <w:webHidden/>
          </w:rPr>
          <w:t>60</w:t>
        </w:r>
        <w:r w:rsidR="00137515">
          <w:rPr>
            <w:webHidden/>
          </w:rPr>
          <w:fldChar w:fldCharType="end"/>
        </w:r>
      </w:hyperlink>
    </w:p>
    <w:p w14:paraId="487892F9" w14:textId="3A6B180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5" w:history="1">
        <w:r w:rsidR="00137515" w:rsidRPr="000E174B">
          <w:rPr>
            <w:rStyle w:val="Hyperlink"/>
          </w:rPr>
          <w:t>Hình</w:t>
        </w:r>
        <w:r w:rsidR="00137515" w:rsidRPr="000E174B">
          <w:rPr>
            <w:rStyle w:val="Hyperlink"/>
            <w:lang w:val="en-US"/>
          </w:rPr>
          <w:t xml:space="preserve"> 4.22</w:t>
        </w:r>
        <w:r w:rsidR="00137515" w:rsidRPr="000E174B">
          <w:rPr>
            <w:rStyle w:val="Hyperlink"/>
          </w:rPr>
          <w:t xml:space="preserve"> </w:t>
        </w:r>
        <w:r w:rsidR="00137515" w:rsidRPr="000E174B">
          <w:rPr>
            <w:rStyle w:val="Hyperlink"/>
            <w:lang w:val="en-US"/>
          </w:rPr>
          <w:t>Trang chủ hệ thống</w:t>
        </w:r>
        <w:r w:rsidR="00137515">
          <w:rPr>
            <w:webHidden/>
          </w:rPr>
          <w:tab/>
        </w:r>
        <w:r w:rsidR="00137515">
          <w:rPr>
            <w:webHidden/>
          </w:rPr>
          <w:fldChar w:fldCharType="begin"/>
        </w:r>
        <w:r w:rsidR="00137515">
          <w:rPr>
            <w:webHidden/>
          </w:rPr>
          <w:instrText xml:space="preserve"> PAGEREF _Toc186055295 \h </w:instrText>
        </w:r>
        <w:r w:rsidR="00137515">
          <w:rPr>
            <w:webHidden/>
          </w:rPr>
        </w:r>
        <w:r w:rsidR="00137515">
          <w:rPr>
            <w:webHidden/>
          </w:rPr>
          <w:fldChar w:fldCharType="separate"/>
        </w:r>
        <w:r w:rsidR="00137515">
          <w:rPr>
            <w:webHidden/>
          </w:rPr>
          <w:t>60</w:t>
        </w:r>
        <w:r w:rsidR="00137515">
          <w:rPr>
            <w:webHidden/>
          </w:rPr>
          <w:fldChar w:fldCharType="end"/>
        </w:r>
      </w:hyperlink>
    </w:p>
    <w:p w14:paraId="54AB254F" w14:textId="3F87B0FD"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6" w:history="1">
        <w:r w:rsidR="00137515" w:rsidRPr="000E174B">
          <w:rPr>
            <w:rStyle w:val="Hyperlink"/>
          </w:rPr>
          <w:t>Hình</w:t>
        </w:r>
        <w:r w:rsidR="00137515" w:rsidRPr="000E174B">
          <w:rPr>
            <w:rStyle w:val="Hyperlink"/>
            <w:lang w:val="en-US"/>
          </w:rPr>
          <w:t xml:space="preserve"> 4.23</w:t>
        </w:r>
        <w:r w:rsidR="00137515" w:rsidRPr="000E174B">
          <w:rPr>
            <w:rStyle w:val="Hyperlink"/>
          </w:rPr>
          <w:t xml:space="preserve"> </w:t>
        </w:r>
        <w:r w:rsidR="00137515" w:rsidRPr="000E174B">
          <w:rPr>
            <w:rStyle w:val="Hyperlink"/>
            <w:lang w:val="en-US"/>
          </w:rPr>
          <w:t>Quên mật khẩu</w:t>
        </w:r>
        <w:r w:rsidR="00137515">
          <w:rPr>
            <w:webHidden/>
          </w:rPr>
          <w:tab/>
        </w:r>
        <w:r w:rsidR="00137515">
          <w:rPr>
            <w:webHidden/>
          </w:rPr>
          <w:fldChar w:fldCharType="begin"/>
        </w:r>
        <w:r w:rsidR="00137515">
          <w:rPr>
            <w:webHidden/>
          </w:rPr>
          <w:instrText xml:space="preserve"> PAGEREF _Toc186055296 \h </w:instrText>
        </w:r>
        <w:r w:rsidR="00137515">
          <w:rPr>
            <w:webHidden/>
          </w:rPr>
        </w:r>
        <w:r w:rsidR="00137515">
          <w:rPr>
            <w:webHidden/>
          </w:rPr>
          <w:fldChar w:fldCharType="separate"/>
        </w:r>
        <w:r w:rsidR="00137515">
          <w:rPr>
            <w:webHidden/>
          </w:rPr>
          <w:t>61</w:t>
        </w:r>
        <w:r w:rsidR="00137515">
          <w:rPr>
            <w:webHidden/>
          </w:rPr>
          <w:fldChar w:fldCharType="end"/>
        </w:r>
      </w:hyperlink>
    </w:p>
    <w:p w14:paraId="44C33325" w14:textId="5A5B05E7"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7" w:history="1">
        <w:r w:rsidR="00137515" w:rsidRPr="000E174B">
          <w:rPr>
            <w:rStyle w:val="Hyperlink"/>
          </w:rPr>
          <w:t>Hình</w:t>
        </w:r>
        <w:r w:rsidR="00137515" w:rsidRPr="000E174B">
          <w:rPr>
            <w:rStyle w:val="Hyperlink"/>
            <w:lang w:val="en-US"/>
          </w:rPr>
          <w:t xml:space="preserve"> 4.24</w:t>
        </w:r>
        <w:r w:rsidR="00137515" w:rsidRPr="000E174B">
          <w:rPr>
            <w:rStyle w:val="Hyperlink"/>
          </w:rPr>
          <w:t xml:space="preserve"> </w:t>
        </w:r>
        <w:r w:rsidR="00137515" w:rsidRPr="000E174B">
          <w:rPr>
            <w:rStyle w:val="Hyperlink"/>
            <w:lang w:val="en-US"/>
          </w:rPr>
          <w:t>Trang liên hệ</w:t>
        </w:r>
        <w:r w:rsidR="00137515">
          <w:rPr>
            <w:webHidden/>
          </w:rPr>
          <w:tab/>
        </w:r>
        <w:r w:rsidR="00137515">
          <w:rPr>
            <w:webHidden/>
          </w:rPr>
          <w:fldChar w:fldCharType="begin"/>
        </w:r>
        <w:r w:rsidR="00137515">
          <w:rPr>
            <w:webHidden/>
          </w:rPr>
          <w:instrText xml:space="preserve"> PAGEREF _Toc186055297 \h </w:instrText>
        </w:r>
        <w:r w:rsidR="00137515">
          <w:rPr>
            <w:webHidden/>
          </w:rPr>
        </w:r>
        <w:r w:rsidR="00137515">
          <w:rPr>
            <w:webHidden/>
          </w:rPr>
          <w:fldChar w:fldCharType="separate"/>
        </w:r>
        <w:r w:rsidR="00137515">
          <w:rPr>
            <w:webHidden/>
          </w:rPr>
          <w:t>61</w:t>
        </w:r>
        <w:r w:rsidR="00137515">
          <w:rPr>
            <w:webHidden/>
          </w:rPr>
          <w:fldChar w:fldCharType="end"/>
        </w:r>
      </w:hyperlink>
    </w:p>
    <w:p w14:paraId="0F8DFE6B" w14:textId="06E086A4"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8" w:history="1">
        <w:r w:rsidR="00137515" w:rsidRPr="000E174B">
          <w:rPr>
            <w:rStyle w:val="Hyperlink"/>
          </w:rPr>
          <w:t>Hình</w:t>
        </w:r>
        <w:r w:rsidR="00137515" w:rsidRPr="000E174B">
          <w:rPr>
            <w:rStyle w:val="Hyperlink"/>
            <w:lang w:val="en-US"/>
          </w:rPr>
          <w:t xml:space="preserve"> 4.25</w:t>
        </w:r>
        <w:r w:rsidR="00137515" w:rsidRPr="000E174B">
          <w:rPr>
            <w:rStyle w:val="Hyperlink"/>
          </w:rPr>
          <w:t xml:space="preserve"> </w:t>
        </w:r>
        <w:r w:rsidR="00137515" w:rsidRPr="000E174B">
          <w:rPr>
            <w:rStyle w:val="Hyperlink"/>
            <w:lang w:val="en-US"/>
          </w:rPr>
          <w:t>Trang tìm kiếm bác sĩ</w:t>
        </w:r>
        <w:r w:rsidR="00137515">
          <w:rPr>
            <w:webHidden/>
          </w:rPr>
          <w:tab/>
        </w:r>
        <w:r w:rsidR="00137515">
          <w:rPr>
            <w:webHidden/>
          </w:rPr>
          <w:fldChar w:fldCharType="begin"/>
        </w:r>
        <w:r w:rsidR="00137515">
          <w:rPr>
            <w:webHidden/>
          </w:rPr>
          <w:instrText xml:space="preserve"> PAGEREF _Toc186055298 \h </w:instrText>
        </w:r>
        <w:r w:rsidR="00137515">
          <w:rPr>
            <w:webHidden/>
          </w:rPr>
        </w:r>
        <w:r w:rsidR="00137515">
          <w:rPr>
            <w:webHidden/>
          </w:rPr>
          <w:fldChar w:fldCharType="separate"/>
        </w:r>
        <w:r w:rsidR="00137515">
          <w:rPr>
            <w:webHidden/>
          </w:rPr>
          <w:t>62</w:t>
        </w:r>
        <w:r w:rsidR="00137515">
          <w:rPr>
            <w:webHidden/>
          </w:rPr>
          <w:fldChar w:fldCharType="end"/>
        </w:r>
      </w:hyperlink>
    </w:p>
    <w:p w14:paraId="5565F888" w14:textId="7A0C3284"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299" w:history="1">
        <w:r w:rsidR="00137515" w:rsidRPr="000E174B">
          <w:rPr>
            <w:rStyle w:val="Hyperlink"/>
          </w:rPr>
          <w:t>Hình</w:t>
        </w:r>
        <w:r w:rsidR="00137515" w:rsidRPr="000E174B">
          <w:rPr>
            <w:rStyle w:val="Hyperlink"/>
            <w:lang w:val="en-US"/>
          </w:rPr>
          <w:t xml:space="preserve"> 4.26</w:t>
        </w:r>
        <w:r w:rsidR="00137515" w:rsidRPr="000E174B">
          <w:rPr>
            <w:rStyle w:val="Hyperlink"/>
          </w:rPr>
          <w:t xml:space="preserve"> </w:t>
        </w:r>
        <w:r w:rsidR="00137515" w:rsidRPr="000E174B">
          <w:rPr>
            <w:rStyle w:val="Hyperlink"/>
            <w:lang w:val="en-US"/>
          </w:rPr>
          <w:t>Trang đánh giá bác sĩ</w:t>
        </w:r>
        <w:r w:rsidR="00137515">
          <w:rPr>
            <w:webHidden/>
          </w:rPr>
          <w:tab/>
        </w:r>
        <w:r w:rsidR="00137515">
          <w:rPr>
            <w:webHidden/>
          </w:rPr>
          <w:fldChar w:fldCharType="begin"/>
        </w:r>
        <w:r w:rsidR="00137515">
          <w:rPr>
            <w:webHidden/>
          </w:rPr>
          <w:instrText xml:space="preserve"> PAGEREF _Toc186055299 \h </w:instrText>
        </w:r>
        <w:r w:rsidR="00137515">
          <w:rPr>
            <w:webHidden/>
          </w:rPr>
        </w:r>
        <w:r w:rsidR="00137515">
          <w:rPr>
            <w:webHidden/>
          </w:rPr>
          <w:fldChar w:fldCharType="separate"/>
        </w:r>
        <w:r w:rsidR="00137515">
          <w:rPr>
            <w:webHidden/>
          </w:rPr>
          <w:t>62</w:t>
        </w:r>
        <w:r w:rsidR="00137515">
          <w:rPr>
            <w:webHidden/>
          </w:rPr>
          <w:fldChar w:fldCharType="end"/>
        </w:r>
      </w:hyperlink>
    </w:p>
    <w:p w14:paraId="43FC52F2" w14:textId="0650D6A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0" w:history="1">
        <w:r w:rsidR="00137515" w:rsidRPr="000E174B">
          <w:rPr>
            <w:rStyle w:val="Hyperlink"/>
          </w:rPr>
          <w:t>Hình</w:t>
        </w:r>
        <w:r w:rsidR="00137515" w:rsidRPr="000E174B">
          <w:rPr>
            <w:rStyle w:val="Hyperlink"/>
            <w:lang w:val="en-US"/>
          </w:rPr>
          <w:t xml:space="preserve"> 4.27</w:t>
        </w:r>
        <w:r w:rsidR="00137515" w:rsidRPr="000E174B">
          <w:rPr>
            <w:rStyle w:val="Hyperlink"/>
          </w:rPr>
          <w:t xml:space="preserve"> </w:t>
        </w:r>
        <w:r w:rsidR="00137515" w:rsidRPr="000E174B">
          <w:rPr>
            <w:rStyle w:val="Hyperlink"/>
            <w:lang w:val="en-US"/>
          </w:rPr>
          <w:t>Trang đặt lịch khám (1)</w:t>
        </w:r>
        <w:r w:rsidR="00137515">
          <w:rPr>
            <w:webHidden/>
          </w:rPr>
          <w:tab/>
        </w:r>
        <w:r w:rsidR="00137515">
          <w:rPr>
            <w:webHidden/>
          </w:rPr>
          <w:fldChar w:fldCharType="begin"/>
        </w:r>
        <w:r w:rsidR="00137515">
          <w:rPr>
            <w:webHidden/>
          </w:rPr>
          <w:instrText xml:space="preserve"> PAGEREF _Toc186055300 \h </w:instrText>
        </w:r>
        <w:r w:rsidR="00137515">
          <w:rPr>
            <w:webHidden/>
          </w:rPr>
        </w:r>
        <w:r w:rsidR="00137515">
          <w:rPr>
            <w:webHidden/>
          </w:rPr>
          <w:fldChar w:fldCharType="separate"/>
        </w:r>
        <w:r w:rsidR="00137515">
          <w:rPr>
            <w:webHidden/>
          </w:rPr>
          <w:t>63</w:t>
        </w:r>
        <w:r w:rsidR="00137515">
          <w:rPr>
            <w:webHidden/>
          </w:rPr>
          <w:fldChar w:fldCharType="end"/>
        </w:r>
      </w:hyperlink>
    </w:p>
    <w:p w14:paraId="4206EA13" w14:textId="51E12D3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1" w:history="1">
        <w:r w:rsidR="00137515" w:rsidRPr="000E174B">
          <w:rPr>
            <w:rStyle w:val="Hyperlink"/>
          </w:rPr>
          <w:t>Hình</w:t>
        </w:r>
        <w:r w:rsidR="00137515" w:rsidRPr="000E174B">
          <w:rPr>
            <w:rStyle w:val="Hyperlink"/>
            <w:lang w:val="en-US"/>
          </w:rPr>
          <w:t xml:space="preserve"> 4.28</w:t>
        </w:r>
        <w:r w:rsidR="00137515" w:rsidRPr="000E174B">
          <w:rPr>
            <w:rStyle w:val="Hyperlink"/>
          </w:rPr>
          <w:t xml:space="preserve"> </w:t>
        </w:r>
        <w:r w:rsidR="00137515" w:rsidRPr="000E174B">
          <w:rPr>
            <w:rStyle w:val="Hyperlink"/>
            <w:lang w:val="en-US"/>
          </w:rPr>
          <w:t>Trang đặt lịch khám (2)</w:t>
        </w:r>
        <w:r w:rsidR="00137515">
          <w:rPr>
            <w:webHidden/>
          </w:rPr>
          <w:tab/>
        </w:r>
        <w:r w:rsidR="00137515">
          <w:rPr>
            <w:webHidden/>
          </w:rPr>
          <w:fldChar w:fldCharType="begin"/>
        </w:r>
        <w:r w:rsidR="00137515">
          <w:rPr>
            <w:webHidden/>
          </w:rPr>
          <w:instrText xml:space="preserve"> PAGEREF _Toc186055301 \h </w:instrText>
        </w:r>
        <w:r w:rsidR="00137515">
          <w:rPr>
            <w:webHidden/>
          </w:rPr>
        </w:r>
        <w:r w:rsidR="00137515">
          <w:rPr>
            <w:webHidden/>
          </w:rPr>
          <w:fldChar w:fldCharType="separate"/>
        </w:r>
        <w:r w:rsidR="00137515">
          <w:rPr>
            <w:webHidden/>
          </w:rPr>
          <w:t>63</w:t>
        </w:r>
        <w:r w:rsidR="00137515">
          <w:rPr>
            <w:webHidden/>
          </w:rPr>
          <w:fldChar w:fldCharType="end"/>
        </w:r>
      </w:hyperlink>
    </w:p>
    <w:p w14:paraId="1E4EC4C7" w14:textId="0BFA215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2" w:history="1">
        <w:r w:rsidR="00137515" w:rsidRPr="000E174B">
          <w:rPr>
            <w:rStyle w:val="Hyperlink"/>
          </w:rPr>
          <w:t>Hình</w:t>
        </w:r>
        <w:r w:rsidR="00137515" w:rsidRPr="000E174B">
          <w:rPr>
            <w:rStyle w:val="Hyperlink"/>
            <w:lang w:val="en-US"/>
          </w:rPr>
          <w:t xml:space="preserve"> 4.29</w:t>
        </w:r>
        <w:r w:rsidR="00137515" w:rsidRPr="000E174B">
          <w:rPr>
            <w:rStyle w:val="Hyperlink"/>
          </w:rPr>
          <w:t xml:space="preserve"> </w:t>
        </w:r>
        <w:r w:rsidR="00137515" w:rsidRPr="000E174B">
          <w:rPr>
            <w:rStyle w:val="Hyperlink"/>
            <w:lang w:val="en-US"/>
          </w:rPr>
          <w:t>Trang đặt lịch khám (3)</w:t>
        </w:r>
        <w:r w:rsidR="00137515">
          <w:rPr>
            <w:webHidden/>
          </w:rPr>
          <w:tab/>
        </w:r>
        <w:r w:rsidR="00137515">
          <w:rPr>
            <w:webHidden/>
          </w:rPr>
          <w:fldChar w:fldCharType="begin"/>
        </w:r>
        <w:r w:rsidR="00137515">
          <w:rPr>
            <w:webHidden/>
          </w:rPr>
          <w:instrText xml:space="preserve"> PAGEREF _Toc186055302 \h </w:instrText>
        </w:r>
        <w:r w:rsidR="00137515">
          <w:rPr>
            <w:webHidden/>
          </w:rPr>
        </w:r>
        <w:r w:rsidR="00137515">
          <w:rPr>
            <w:webHidden/>
          </w:rPr>
          <w:fldChar w:fldCharType="separate"/>
        </w:r>
        <w:r w:rsidR="00137515">
          <w:rPr>
            <w:webHidden/>
          </w:rPr>
          <w:t>64</w:t>
        </w:r>
        <w:r w:rsidR="00137515">
          <w:rPr>
            <w:webHidden/>
          </w:rPr>
          <w:fldChar w:fldCharType="end"/>
        </w:r>
      </w:hyperlink>
    </w:p>
    <w:p w14:paraId="4EDFD305" w14:textId="2529D72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3" w:history="1">
        <w:r w:rsidR="00137515" w:rsidRPr="000E174B">
          <w:rPr>
            <w:rStyle w:val="Hyperlink"/>
          </w:rPr>
          <w:t>Hình</w:t>
        </w:r>
        <w:r w:rsidR="00137515" w:rsidRPr="000E174B">
          <w:rPr>
            <w:rStyle w:val="Hyperlink"/>
            <w:lang w:val="en-US"/>
          </w:rPr>
          <w:t xml:space="preserve"> 4.30</w:t>
        </w:r>
        <w:r w:rsidR="00137515" w:rsidRPr="000E174B">
          <w:rPr>
            <w:rStyle w:val="Hyperlink"/>
          </w:rPr>
          <w:t xml:space="preserve"> </w:t>
        </w:r>
        <w:r w:rsidR="00137515" w:rsidRPr="000E174B">
          <w:rPr>
            <w:rStyle w:val="Hyperlink"/>
            <w:lang w:val="en-US"/>
          </w:rPr>
          <w:t>Trang xem lịch sử hẹn khám</w:t>
        </w:r>
        <w:r w:rsidR="00137515">
          <w:rPr>
            <w:webHidden/>
          </w:rPr>
          <w:tab/>
        </w:r>
        <w:r w:rsidR="00137515">
          <w:rPr>
            <w:webHidden/>
          </w:rPr>
          <w:fldChar w:fldCharType="begin"/>
        </w:r>
        <w:r w:rsidR="00137515">
          <w:rPr>
            <w:webHidden/>
          </w:rPr>
          <w:instrText xml:space="preserve"> PAGEREF _Toc186055303 \h </w:instrText>
        </w:r>
        <w:r w:rsidR="00137515">
          <w:rPr>
            <w:webHidden/>
          </w:rPr>
        </w:r>
        <w:r w:rsidR="00137515">
          <w:rPr>
            <w:webHidden/>
          </w:rPr>
          <w:fldChar w:fldCharType="separate"/>
        </w:r>
        <w:r w:rsidR="00137515">
          <w:rPr>
            <w:webHidden/>
          </w:rPr>
          <w:t>64</w:t>
        </w:r>
        <w:r w:rsidR="00137515">
          <w:rPr>
            <w:webHidden/>
          </w:rPr>
          <w:fldChar w:fldCharType="end"/>
        </w:r>
      </w:hyperlink>
    </w:p>
    <w:p w14:paraId="7BAF40A7" w14:textId="4C203AA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4" w:history="1">
        <w:r w:rsidR="00137515" w:rsidRPr="000E174B">
          <w:rPr>
            <w:rStyle w:val="Hyperlink"/>
          </w:rPr>
          <w:t>Hình</w:t>
        </w:r>
        <w:r w:rsidR="00137515" w:rsidRPr="000E174B">
          <w:rPr>
            <w:rStyle w:val="Hyperlink"/>
            <w:lang w:val="en-US"/>
          </w:rPr>
          <w:t xml:space="preserve"> 4.31</w:t>
        </w:r>
        <w:r w:rsidR="00137515" w:rsidRPr="000E174B">
          <w:rPr>
            <w:rStyle w:val="Hyperlink"/>
          </w:rPr>
          <w:t xml:space="preserve"> </w:t>
        </w:r>
        <w:r w:rsidR="00137515" w:rsidRPr="000E174B">
          <w:rPr>
            <w:rStyle w:val="Hyperlink"/>
            <w:lang w:val="en-US"/>
          </w:rPr>
          <w:t>Trang xem bệnh án</w:t>
        </w:r>
        <w:r w:rsidR="00137515">
          <w:rPr>
            <w:webHidden/>
          </w:rPr>
          <w:tab/>
        </w:r>
        <w:r w:rsidR="00137515">
          <w:rPr>
            <w:webHidden/>
          </w:rPr>
          <w:fldChar w:fldCharType="begin"/>
        </w:r>
        <w:r w:rsidR="00137515">
          <w:rPr>
            <w:webHidden/>
          </w:rPr>
          <w:instrText xml:space="preserve"> PAGEREF _Toc186055304 \h </w:instrText>
        </w:r>
        <w:r w:rsidR="00137515">
          <w:rPr>
            <w:webHidden/>
          </w:rPr>
        </w:r>
        <w:r w:rsidR="00137515">
          <w:rPr>
            <w:webHidden/>
          </w:rPr>
          <w:fldChar w:fldCharType="separate"/>
        </w:r>
        <w:r w:rsidR="00137515">
          <w:rPr>
            <w:webHidden/>
          </w:rPr>
          <w:t>65</w:t>
        </w:r>
        <w:r w:rsidR="00137515">
          <w:rPr>
            <w:webHidden/>
          </w:rPr>
          <w:fldChar w:fldCharType="end"/>
        </w:r>
      </w:hyperlink>
    </w:p>
    <w:p w14:paraId="0D503EB5" w14:textId="12C4FBEA"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5" w:history="1">
        <w:r w:rsidR="00137515" w:rsidRPr="000E174B">
          <w:rPr>
            <w:rStyle w:val="Hyperlink"/>
          </w:rPr>
          <w:t>Hình</w:t>
        </w:r>
        <w:r w:rsidR="00137515" w:rsidRPr="000E174B">
          <w:rPr>
            <w:rStyle w:val="Hyperlink"/>
            <w:lang w:val="en-US"/>
          </w:rPr>
          <w:t xml:space="preserve"> 4.32</w:t>
        </w:r>
        <w:r w:rsidR="00137515" w:rsidRPr="000E174B">
          <w:rPr>
            <w:rStyle w:val="Hyperlink"/>
          </w:rPr>
          <w:t xml:space="preserve"> </w:t>
        </w:r>
        <w:r w:rsidR="00137515" w:rsidRPr="000E174B">
          <w:rPr>
            <w:rStyle w:val="Hyperlink"/>
            <w:lang w:val="en-US"/>
          </w:rPr>
          <w:t>Trang xem hóa đơn</w:t>
        </w:r>
        <w:r w:rsidR="00137515">
          <w:rPr>
            <w:webHidden/>
          </w:rPr>
          <w:tab/>
        </w:r>
        <w:r w:rsidR="00137515">
          <w:rPr>
            <w:webHidden/>
          </w:rPr>
          <w:fldChar w:fldCharType="begin"/>
        </w:r>
        <w:r w:rsidR="00137515">
          <w:rPr>
            <w:webHidden/>
          </w:rPr>
          <w:instrText xml:space="preserve"> PAGEREF _Toc186055305 \h </w:instrText>
        </w:r>
        <w:r w:rsidR="00137515">
          <w:rPr>
            <w:webHidden/>
          </w:rPr>
        </w:r>
        <w:r w:rsidR="00137515">
          <w:rPr>
            <w:webHidden/>
          </w:rPr>
          <w:fldChar w:fldCharType="separate"/>
        </w:r>
        <w:r w:rsidR="00137515">
          <w:rPr>
            <w:webHidden/>
          </w:rPr>
          <w:t>65</w:t>
        </w:r>
        <w:r w:rsidR="00137515">
          <w:rPr>
            <w:webHidden/>
          </w:rPr>
          <w:fldChar w:fldCharType="end"/>
        </w:r>
      </w:hyperlink>
    </w:p>
    <w:p w14:paraId="5A8258EE" w14:textId="1D88F04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6" w:history="1">
        <w:r w:rsidR="00137515" w:rsidRPr="000E174B">
          <w:rPr>
            <w:rStyle w:val="Hyperlink"/>
          </w:rPr>
          <w:t>Hình</w:t>
        </w:r>
        <w:r w:rsidR="00137515" w:rsidRPr="000E174B">
          <w:rPr>
            <w:rStyle w:val="Hyperlink"/>
            <w:lang w:val="en-US"/>
          </w:rPr>
          <w:t xml:space="preserve"> 4.32</w:t>
        </w:r>
        <w:r w:rsidR="00137515" w:rsidRPr="000E174B">
          <w:rPr>
            <w:rStyle w:val="Hyperlink"/>
          </w:rPr>
          <w:t xml:space="preserve"> </w:t>
        </w:r>
        <w:r w:rsidR="00137515" w:rsidRPr="000E174B">
          <w:rPr>
            <w:rStyle w:val="Hyperlink"/>
            <w:lang w:val="en-US"/>
          </w:rPr>
          <w:t>Trang quản lý bình luận (Bệnh nhân)</w:t>
        </w:r>
        <w:r w:rsidR="00137515">
          <w:rPr>
            <w:webHidden/>
          </w:rPr>
          <w:tab/>
        </w:r>
        <w:r w:rsidR="00137515">
          <w:rPr>
            <w:webHidden/>
          </w:rPr>
          <w:fldChar w:fldCharType="begin"/>
        </w:r>
        <w:r w:rsidR="00137515">
          <w:rPr>
            <w:webHidden/>
          </w:rPr>
          <w:instrText xml:space="preserve"> PAGEREF _Toc186055306 \h </w:instrText>
        </w:r>
        <w:r w:rsidR="00137515">
          <w:rPr>
            <w:webHidden/>
          </w:rPr>
        </w:r>
        <w:r w:rsidR="00137515">
          <w:rPr>
            <w:webHidden/>
          </w:rPr>
          <w:fldChar w:fldCharType="separate"/>
        </w:r>
        <w:r w:rsidR="00137515">
          <w:rPr>
            <w:webHidden/>
          </w:rPr>
          <w:t>66</w:t>
        </w:r>
        <w:r w:rsidR="00137515">
          <w:rPr>
            <w:webHidden/>
          </w:rPr>
          <w:fldChar w:fldCharType="end"/>
        </w:r>
      </w:hyperlink>
    </w:p>
    <w:p w14:paraId="559A7E9F" w14:textId="2F80B54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7" w:history="1">
        <w:r w:rsidR="00137515" w:rsidRPr="000E174B">
          <w:rPr>
            <w:rStyle w:val="Hyperlink"/>
          </w:rPr>
          <w:t>Hình</w:t>
        </w:r>
        <w:r w:rsidR="00137515" w:rsidRPr="000E174B">
          <w:rPr>
            <w:rStyle w:val="Hyperlink"/>
            <w:lang w:val="en-US"/>
          </w:rPr>
          <w:t xml:space="preserve"> 4.33</w:t>
        </w:r>
        <w:r w:rsidR="00137515" w:rsidRPr="000E174B">
          <w:rPr>
            <w:rStyle w:val="Hyperlink"/>
          </w:rPr>
          <w:t xml:space="preserve"> </w:t>
        </w:r>
        <w:r w:rsidR="00137515" w:rsidRPr="000E174B">
          <w:rPr>
            <w:rStyle w:val="Hyperlink"/>
            <w:lang w:val="en-US"/>
          </w:rPr>
          <w:t>Trang quản lý thông tin cá nhân (Bệnh nhân)</w:t>
        </w:r>
        <w:r w:rsidR="00137515">
          <w:rPr>
            <w:webHidden/>
          </w:rPr>
          <w:tab/>
        </w:r>
        <w:r w:rsidR="00137515">
          <w:rPr>
            <w:webHidden/>
          </w:rPr>
          <w:fldChar w:fldCharType="begin"/>
        </w:r>
        <w:r w:rsidR="00137515">
          <w:rPr>
            <w:webHidden/>
          </w:rPr>
          <w:instrText xml:space="preserve"> PAGEREF _Toc186055307 \h </w:instrText>
        </w:r>
        <w:r w:rsidR="00137515">
          <w:rPr>
            <w:webHidden/>
          </w:rPr>
        </w:r>
        <w:r w:rsidR="00137515">
          <w:rPr>
            <w:webHidden/>
          </w:rPr>
          <w:fldChar w:fldCharType="separate"/>
        </w:r>
        <w:r w:rsidR="00137515">
          <w:rPr>
            <w:webHidden/>
          </w:rPr>
          <w:t>66</w:t>
        </w:r>
        <w:r w:rsidR="00137515">
          <w:rPr>
            <w:webHidden/>
          </w:rPr>
          <w:fldChar w:fldCharType="end"/>
        </w:r>
      </w:hyperlink>
    </w:p>
    <w:p w14:paraId="22F883A3" w14:textId="4CC9C5FE"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8" w:history="1">
        <w:r w:rsidR="00137515" w:rsidRPr="000E174B">
          <w:rPr>
            <w:rStyle w:val="Hyperlink"/>
          </w:rPr>
          <w:t>Hình</w:t>
        </w:r>
        <w:r w:rsidR="00137515" w:rsidRPr="000E174B">
          <w:rPr>
            <w:rStyle w:val="Hyperlink"/>
            <w:lang w:val="en-US"/>
          </w:rPr>
          <w:t xml:space="preserve"> 4.34</w:t>
        </w:r>
        <w:r w:rsidR="00137515" w:rsidRPr="000E174B">
          <w:rPr>
            <w:rStyle w:val="Hyperlink"/>
          </w:rPr>
          <w:t xml:space="preserve"> </w:t>
        </w:r>
        <w:r w:rsidR="00137515" w:rsidRPr="000E174B">
          <w:rPr>
            <w:rStyle w:val="Hyperlink"/>
            <w:lang w:val="en-US"/>
          </w:rPr>
          <w:t>Trang đổi mật khẩu</w:t>
        </w:r>
        <w:r w:rsidR="00137515">
          <w:rPr>
            <w:webHidden/>
          </w:rPr>
          <w:tab/>
        </w:r>
        <w:r w:rsidR="00137515">
          <w:rPr>
            <w:webHidden/>
          </w:rPr>
          <w:fldChar w:fldCharType="begin"/>
        </w:r>
        <w:r w:rsidR="00137515">
          <w:rPr>
            <w:webHidden/>
          </w:rPr>
          <w:instrText xml:space="preserve"> PAGEREF _Toc186055308 \h </w:instrText>
        </w:r>
        <w:r w:rsidR="00137515">
          <w:rPr>
            <w:webHidden/>
          </w:rPr>
        </w:r>
        <w:r w:rsidR="00137515">
          <w:rPr>
            <w:webHidden/>
          </w:rPr>
          <w:fldChar w:fldCharType="separate"/>
        </w:r>
        <w:r w:rsidR="00137515">
          <w:rPr>
            <w:webHidden/>
          </w:rPr>
          <w:t>67</w:t>
        </w:r>
        <w:r w:rsidR="00137515">
          <w:rPr>
            <w:webHidden/>
          </w:rPr>
          <w:fldChar w:fldCharType="end"/>
        </w:r>
      </w:hyperlink>
    </w:p>
    <w:p w14:paraId="32DED0F1" w14:textId="7F0F9C34"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09" w:history="1">
        <w:r w:rsidR="00137515" w:rsidRPr="000E174B">
          <w:rPr>
            <w:rStyle w:val="Hyperlink"/>
          </w:rPr>
          <w:t>Hình</w:t>
        </w:r>
        <w:r w:rsidR="00137515" w:rsidRPr="000E174B">
          <w:rPr>
            <w:rStyle w:val="Hyperlink"/>
            <w:lang w:val="en-US"/>
          </w:rPr>
          <w:t xml:space="preserve"> 4.35</w:t>
        </w:r>
        <w:r w:rsidR="00137515" w:rsidRPr="000E174B">
          <w:rPr>
            <w:rStyle w:val="Hyperlink"/>
          </w:rPr>
          <w:t xml:space="preserve"> </w:t>
        </w:r>
        <w:r w:rsidR="00137515" w:rsidRPr="000E174B">
          <w:rPr>
            <w:rStyle w:val="Hyperlink"/>
            <w:lang w:val="en-US"/>
          </w:rPr>
          <w:t>Trang quản lý lịch khám (Bác sĩ)</w:t>
        </w:r>
        <w:r w:rsidR="00137515">
          <w:rPr>
            <w:webHidden/>
          </w:rPr>
          <w:tab/>
        </w:r>
        <w:r w:rsidR="00137515">
          <w:rPr>
            <w:webHidden/>
          </w:rPr>
          <w:fldChar w:fldCharType="begin"/>
        </w:r>
        <w:r w:rsidR="00137515">
          <w:rPr>
            <w:webHidden/>
          </w:rPr>
          <w:instrText xml:space="preserve"> PAGEREF _Toc186055309 \h </w:instrText>
        </w:r>
        <w:r w:rsidR="00137515">
          <w:rPr>
            <w:webHidden/>
          </w:rPr>
        </w:r>
        <w:r w:rsidR="00137515">
          <w:rPr>
            <w:webHidden/>
          </w:rPr>
          <w:fldChar w:fldCharType="separate"/>
        </w:r>
        <w:r w:rsidR="00137515">
          <w:rPr>
            <w:webHidden/>
          </w:rPr>
          <w:t>67</w:t>
        </w:r>
        <w:r w:rsidR="00137515">
          <w:rPr>
            <w:webHidden/>
          </w:rPr>
          <w:fldChar w:fldCharType="end"/>
        </w:r>
      </w:hyperlink>
    </w:p>
    <w:p w14:paraId="29028764" w14:textId="52F347EA"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0" w:history="1">
        <w:r w:rsidR="00137515" w:rsidRPr="000E174B">
          <w:rPr>
            <w:rStyle w:val="Hyperlink"/>
          </w:rPr>
          <w:t>Hình</w:t>
        </w:r>
        <w:r w:rsidR="00137515" w:rsidRPr="000E174B">
          <w:rPr>
            <w:rStyle w:val="Hyperlink"/>
            <w:lang w:val="en-US"/>
          </w:rPr>
          <w:t xml:space="preserve"> 4.36</w:t>
        </w:r>
        <w:r w:rsidR="00137515" w:rsidRPr="000E174B">
          <w:rPr>
            <w:rStyle w:val="Hyperlink"/>
          </w:rPr>
          <w:t xml:space="preserve"> </w:t>
        </w:r>
        <w:r w:rsidR="00137515" w:rsidRPr="000E174B">
          <w:rPr>
            <w:rStyle w:val="Hyperlink"/>
            <w:lang w:val="en-US"/>
          </w:rPr>
          <w:t>Trang khám bệnh</w:t>
        </w:r>
        <w:r w:rsidR="00137515">
          <w:rPr>
            <w:webHidden/>
          </w:rPr>
          <w:tab/>
        </w:r>
        <w:r w:rsidR="00137515">
          <w:rPr>
            <w:webHidden/>
          </w:rPr>
          <w:fldChar w:fldCharType="begin"/>
        </w:r>
        <w:r w:rsidR="00137515">
          <w:rPr>
            <w:webHidden/>
          </w:rPr>
          <w:instrText xml:space="preserve"> PAGEREF _Toc186055310 \h </w:instrText>
        </w:r>
        <w:r w:rsidR="00137515">
          <w:rPr>
            <w:webHidden/>
          </w:rPr>
        </w:r>
        <w:r w:rsidR="00137515">
          <w:rPr>
            <w:webHidden/>
          </w:rPr>
          <w:fldChar w:fldCharType="separate"/>
        </w:r>
        <w:r w:rsidR="00137515">
          <w:rPr>
            <w:webHidden/>
          </w:rPr>
          <w:t>68</w:t>
        </w:r>
        <w:r w:rsidR="00137515">
          <w:rPr>
            <w:webHidden/>
          </w:rPr>
          <w:fldChar w:fldCharType="end"/>
        </w:r>
      </w:hyperlink>
    </w:p>
    <w:p w14:paraId="6110D900" w14:textId="2AD1823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1" w:history="1">
        <w:r w:rsidR="00137515" w:rsidRPr="000E174B">
          <w:rPr>
            <w:rStyle w:val="Hyperlink"/>
          </w:rPr>
          <w:t>Hình</w:t>
        </w:r>
        <w:r w:rsidR="00137515" w:rsidRPr="000E174B">
          <w:rPr>
            <w:rStyle w:val="Hyperlink"/>
            <w:lang w:val="en-US"/>
          </w:rPr>
          <w:t xml:space="preserve"> 4.37</w:t>
        </w:r>
        <w:r w:rsidR="00137515" w:rsidRPr="000E174B">
          <w:rPr>
            <w:rStyle w:val="Hyperlink"/>
          </w:rPr>
          <w:t xml:space="preserve"> </w:t>
        </w:r>
        <w:r w:rsidR="00137515" w:rsidRPr="000E174B">
          <w:rPr>
            <w:rStyle w:val="Hyperlink"/>
            <w:lang w:val="en-US"/>
          </w:rPr>
          <w:t>Trang quản lý bệnh nhân</w:t>
        </w:r>
        <w:r w:rsidR="00137515">
          <w:rPr>
            <w:webHidden/>
          </w:rPr>
          <w:tab/>
        </w:r>
        <w:r w:rsidR="00137515">
          <w:rPr>
            <w:webHidden/>
          </w:rPr>
          <w:fldChar w:fldCharType="begin"/>
        </w:r>
        <w:r w:rsidR="00137515">
          <w:rPr>
            <w:webHidden/>
          </w:rPr>
          <w:instrText xml:space="preserve"> PAGEREF _Toc186055311 \h </w:instrText>
        </w:r>
        <w:r w:rsidR="00137515">
          <w:rPr>
            <w:webHidden/>
          </w:rPr>
        </w:r>
        <w:r w:rsidR="00137515">
          <w:rPr>
            <w:webHidden/>
          </w:rPr>
          <w:fldChar w:fldCharType="separate"/>
        </w:r>
        <w:r w:rsidR="00137515">
          <w:rPr>
            <w:webHidden/>
          </w:rPr>
          <w:t>68</w:t>
        </w:r>
        <w:r w:rsidR="00137515">
          <w:rPr>
            <w:webHidden/>
          </w:rPr>
          <w:fldChar w:fldCharType="end"/>
        </w:r>
      </w:hyperlink>
    </w:p>
    <w:p w14:paraId="5E61AE63" w14:textId="4DA1249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2" w:history="1">
        <w:r w:rsidR="00137515" w:rsidRPr="000E174B">
          <w:rPr>
            <w:rStyle w:val="Hyperlink"/>
          </w:rPr>
          <w:t>Hình</w:t>
        </w:r>
        <w:r w:rsidR="00137515" w:rsidRPr="000E174B">
          <w:rPr>
            <w:rStyle w:val="Hyperlink"/>
            <w:lang w:val="en-US"/>
          </w:rPr>
          <w:t xml:space="preserve"> 4.38</w:t>
        </w:r>
        <w:r w:rsidR="00137515" w:rsidRPr="000E174B">
          <w:rPr>
            <w:rStyle w:val="Hyperlink"/>
          </w:rPr>
          <w:t xml:space="preserve"> </w:t>
        </w:r>
        <w:r w:rsidR="00137515" w:rsidRPr="000E174B">
          <w:rPr>
            <w:rStyle w:val="Hyperlink"/>
            <w:lang w:val="en-US"/>
          </w:rPr>
          <w:t>Trang thông tin chi tiết bệnh nhân</w:t>
        </w:r>
        <w:r w:rsidR="00137515">
          <w:rPr>
            <w:webHidden/>
          </w:rPr>
          <w:tab/>
        </w:r>
        <w:r w:rsidR="00137515">
          <w:rPr>
            <w:webHidden/>
          </w:rPr>
          <w:fldChar w:fldCharType="begin"/>
        </w:r>
        <w:r w:rsidR="00137515">
          <w:rPr>
            <w:webHidden/>
          </w:rPr>
          <w:instrText xml:space="preserve"> PAGEREF _Toc186055312 \h </w:instrText>
        </w:r>
        <w:r w:rsidR="00137515">
          <w:rPr>
            <w:webHidden/>
          </w:rPr>
        </w:r>
        <w:r w:rsidR="00137515">
          <w:rPr>
            <w:webHidden/>
          </w:rPr>
          <w:fldChar w:fldCharType="separate"/>
        </w:r>
        <w:r w:rsidR="00137515">
          <w:rPr>
            <w:webHidden/>
          </w:rPr>
          <w:t>69</w:t>
        </w:r>
        <w:r w:rsidR="00137515">
          <w:rPr>
            <w:webHidden/>
          </w:rPr>
          <w:fldChar w:fldCharType="end"/>
        </w:r>
      </w:hyperlink>
    </w:p>
    <w:p w14:paraId="646C008D" w14:textId="30DB6AB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3" w:history="1">
        <w:r w:rsidR="00137515" w:rsidRPr="000E174B">
          <w:rPr>
            <w:rStyle w:val="Hyperlink"/>
          </w:rPr>
          <w:t>Hình</w:t>
        </w:r>
        <w:r w:rsidR="00137515" w:rsidRPr="000E174B">
          <w:rPr>
            <w:rStyle w:val="Hyperlink"/>
            <w:lang w:val="en-US"/>
          </w:rPr>
          <w:t xml:space="preserve"> 4.39</w:t>
        </w:r>
        <w:r w:rsidR="00137515" w:rsidRPr="000E174B">
          <w:rPr>
            <w:rStyle w:val="Hyperlink"/>
          </w:rPr>
          <w:t xml:space="preserve"> </w:t>
        </w:r>
        <w:r w:rsidR="00137515" w:rsidRPr="000E174B">
          <w:rPr>
            <w:rStyle w:val="Hyperlink"/>
            <w:lang w:val="en-US"/>
          </w:rPr>
          <w:t>Trang quản lý bình luận (Bác sĩ)</w:t>
        </w:r>
        <w:r w:rsidR="00137515">
          <w:rPr>
            <w:webHidden/>
          </w:rPr>
          <w:tab/>
        </w:r>
        <w:r w:rsidR="00137515">
          <w:rPr>
            <w:webHidden/>
          </w:rPr>
          <w:fldChar w:fldCharType="begin"/>
        </w:r>
        <w:r w:rsidR="00137515">
          <w:rPr>
            <w:webHidden/>
          </w:rPr>
          <w:instrText xml:space="preserve"> PAGEREF _Toc186055313 \h </w:instrText>
        </w:r>
        <w:r w:rsidR="00137515">
          <w:rPr>
            <w:webHidden/>
          </w:rPr>
        </w:r>
        <w:r w:rsidR="00137515">
          <w:rPr>
            <w:webHidden/>
          </w:rPr>
          <w:fldChar w:fldCharType="separate"/>
        </w:r>
        <w:r w:rsidR="00137515">
          <w:rPr>
            <w:webHidden/>
          </w:rPr>
          <w:t>69</w:t>
        </w:r>
        <w:r w:rsidR="00137515">
          <w:rPr>
            <w:webHidden/>
          </w:rPr>
          <w:fldChar w:fldCharType="end"/>
        </w:r>
      </w:hyperlink>
    </w:p>
    <w:p w14:paraId="1E5E1357" w14:textId="5AF36BFE"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4" w:history="1">
        <w:r w:rsidR="00137515" w:rsidRPr="000E174B">
          <w:rPr>
            <w:rStyle w:val="Hyperlink"/>
          </w:rPr>
          <w:t>Hình</w:t>
        </w:r>
        <w:r w:rsidR="00137515" w:rsidRPr="000E174B">
          <w:rPr>
            <w:rStyle w:val="Hyperlink"/>
            <w:lang w:val="en-US"/>
          </w:rPr>
          <w:t xml:space="preserve"> 4.40</w:t>
        </w:r>
        <w:r w:rsidR="00137515" w:rsidRPr="000E174B">
          <w:rPr>
            <w:rStyle w:val="Hyperlink"/>
          </w:rPr>
          <w:t xml:space="preserve"> </w:t>
        </w:r>
        <w:r w:rsidR="00137515" w:rsidRPr="000E174B">
          <w:rPr>
            <w:rStyle w:val="Hyperlink"/>
            <w:lang w:val="en-US"/>
          </w:rPr>
          <w:t>Trang quản lý lịch khám (Nhân viên)</w:t>
        </w:r>
        <w:r w:rsidR="00137515">
          <w:rPr>
            <w:webHidden/>
          </w:rPr>
          <w:tab/>
        </w:r>
        <w:r w:rsidR="00137515">
          <w:rPr>
            <w:webHidden/>
          </w:rPr>
          <w:fldChar w:fldCharType="begin"/>
        </w:r>
        <w:r w:rsidR="00137515">
          <w:rPr>
            <w:webHidden/>
          </w:rPr>
          <w:instrText xml:space="preserve"> PAGEREF _Toc186055314 \h </w:instrText>
        </w:r>
        <w:r w:rsidR="00137515">
          <w:rPr>
            <w:webHidden/>
          </w:rPr>
        </w:r>
        <w:r w:rsidR="00137515">
          <w:rPr>
            <w:webHidden/>
          </w:rPr>
          <w:fldChar w:fldCharType="separate"/>
        </w:r>
        <w:r w:rsidR="00137515">
          <w:rPr>
            <w:webHidden/>
          </w:rPr>
          <w:t>70</w:t>
        </w:r>
        <w:r w:rsidR="00137515">
          <w:rPr>
            <w:webHidden/>
          </w:rPr>
          <w:fldChar w:fldCharType="end"/>
        </w:r>
      </w:hyperlink>
    </w:p>
    <w:p w14:paraId="1A18BC96" w14:textId="7BF78FA2"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5" w:history="1">
        <w:r w:rsidR="00137515" w:rsidRPr="000E174B">
          <w:rPr>
            <w:rStyle w:val="Hyperlink"/>
          </w:rPr>
          <w:t>Hình</w:t>
        </w:r>
        <w:r w:rsidR="00137515" w:rsidRPr="000E174B">
          <w:rPr>
            <w:rStyle w:val="Hyperlink"/>
            <w:lang w:val="en-US"/>
          </w:rPr>
          <w:t xml:space="preserve"> 4.41</w:t>
        </w:r>
        <w:r w:rsidR="00137515" w:rsidRPr="000E174B">
          <w:rPr>
            <w:rStyle w:val="Hyperlink"/>
          </w:rPr>
          <w:t xml:space="preserve"> </w:t>
        </w:r>
        <w:r w:rsidR="00137515" w:rsidRPr="000E174B">
          <w:rPr>
            <w:rStyle w:val="Hyperlink"/>
            <w:lang w:val="en-US"/>
          </w:rPr>
          <w:t>Trang xem hóa đơn chi tiết</w:t>
        </w:r>
        <w:r w:rsidR="00137515">
          <w:rPr>
            <w:webHidden/>
          </w:rPr>
          <w:tab/>
        </w:r>
        <w:r w:rsidR="00137515">
          <w:rPr>
            <w:webHidden/>
          </w:rPr>
          <w:fldChar w:fldCharType="begin"/>
        </w:r>
        <w:r w:rsidR="00137515">
          <w:rPr>
            <w:webHidden/>
          </w:rPr>
          <w:instrText xml:space="preserve"> PAGEREF _Toc186055315 \h </w:instrText>
        </w:r>
        <w:r w:rsidR="00137515">
          <w:rPr>
            <w:webHidden/>
          </w:rPr>
        </w:r>
        <w:r w:rsidR="00137515">
          <w:rPr>
            <w:webHidden/>
          </w:rPr>
          <w:fldChar w:fldCharType="separate"/>
        </w:r>
        <w:r w:rsidR="00137515">
          <w:rPr>
            <w:webHidden/>
          </w:rPr>
          <w:t>70</w:t>
        </w:r>
        <w:r w:rsidR="00137515">
          <w:rPr>
            <w:webHidden/>
          </w:rPr>
          <w:fldChar w:fldCharType="end"/>
        </w:r>
      </w:hyperlink>
    </w:p>
    <w:p w14:paraId="42078103" w14:textId="6EAED0A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6" w:history="1">
        <w:r w:rsidR="00137515" w:rsidRPr="000E174B">
          <w:rPr>
            <w:rStyle w:val="Hyperlink"/>
          </w:rPr>
          <w:t>Hình</w:t>
        </w:r>
        <w:r w:rsidR="00137515" w:rsidRPr="000E174B">
          <w:rPr>
            <w:rStyle w:val="Hyperlink"/>
            <w:lang w:val="en-US"/>
          </w:rPr>
          <w:t xml:space="preserve"> 4.42</w:t>
        </w:r>
        <w:r w:rsidR="00137515" w:rsidRPr="000E174B">
          <w:rPr>
            <w:rStyle w:val="Hyperlink"/>
          </w:rPr>
          <w:t xml:space="preserve"> </w:t>
        </w:r>
        <w:r w:rsidR="00137515" w:rsidRPr="000E174B">
          <w:rPr>
            <w:rStyle w:val="Hyperlink"/>
            <w:lang w:val="en-US"/>
          </w:rPr>
          <w:t>Trang quản lý doanh thu</w:t>
        </w:r>
        <w:r w:rsidR="00137515">
          <w:rPr>
            <w:webHidden/>
          </w:rPr>
          <w:tab/>
        </w:r>
        <w:r w:rsidR="00137515">
          <w:rPr>
            <w:webHidden/>
          </w:rPr>
          <w:fldChar w:fldCharType="begin"/>
        </w:r>
        <w:r w:rsidR="00137515">
          <w:rPr>
            <w:webHidden/>
          </w:rPr>
          <w:instrText xml:space="preserve"> PAGEREF _Toc186055316 \h </w:instrText>
        </w:r>
        <w:r w:rsidR="00137515">
          <w:rPr>
            <w:webHidden/>
          </w:rPr>
        </w:r>
        <w:r w:rsidR="00137515">
          <w:rPr>
            <w:webHidden/>
          </w:rPr>
          <w:fldChar w:fldCharType="separate"/>
        </w:r>
        <w:r w:rsidR="00137515">
          <w:rPr>
            <w:webHidden/>
          </w:rPr>
          <w:t>71</w:t>
        </w:r>
        <w:r w:rsidR="00137515">
          <w:rPr>
            <w:webHidden/>
          </w:rPr>
          <w:fldChar w:fldCharType="end"/>
        </w:r>
      </w:hyperlink>
    </w:p>
    <w:p w14:paraId="34ED249C" w14:textId="1CDE42B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7" w:history="1">
        <w:r w:rsidR="00137515" w:rsidRPr="000E174B">
          <w:rPr>
            <w:rStyle w:val="Hyperlink"/>
          </w:rPr>
          <w:t>Hình</w:t>
        </w:r>
        <w:r w:rsidR="00137515" w:rsidRPr="000E174B">
          <w:rPr>
            <w:rStyle w:val="Hyperlink"/>
            <w:lang w:val="en-US"/>
          </w:rPr>
          <w:t xml:space="preserve"> 4.43</w:t>
        </w:r>
        <w:r w:rsidR="00137515" w:rsidRPr="000E174B">
          <w:rPr>
            <w:rStyle w:val="Hyperlink"/>
          </w:rPr>
          <w:t xml:space="preserve"> </w:t>
        </w:r>
        <w:r w:rsidR="00137515" w:rsidRPr="000E174B">
          <w:rPr>
            <w:rStyle w:val="Hyperlink"/>
            <w:lang w:val="en-US"/>
          </w:rPr>
          <w:t>Trang quản lý chuyên khoa</w:t>
        </w:r>
        <w:r w:rsidR="00137515">
          <w:rPr>
            <w:webHidden/>
          </w:rPr>
          <w:tab/>
        </w:r>
        <w:r w:rsidR="00137515">
          <w:rPr>
            <w:webHidden/>
          </w:rPr>
          <w:fldChar w:fldCharType="begin"/>
        </w:r>
        <w:r w:rsidR="00137515">
          <w:rPr>
            <w:webHidden/>
          </w:rPr>
          <w:instrText xml:space="preserve"> PAGEREF _Toc186055317 \h </w:instrText>
        </w:r>
        <w:r w:rsidR="00137515">
          <w:rPr>
            <w:webHidden/>
          </w:rPr>
        </w:r>
        <w:r w:rsidR="00137515">
          <w:rPr>
            <w:webHidden/>
          </w:rPr>
          <w:fldChar w:fldCharType="separate"/>
        </w:r>
        <w:r w:rsidR="00137515">
          <w:rPr>
            <w:webHidden/>
          </w:rPr>
          <w:t>71</w:t>
        </w:r>
        <w:r w:rsidR="00137515">
          <w:rPr>
            <w:webHidden/>
          </w:rPr>
          <w:fldChar w:fldCharType="end"/>
        </w:r>
      </w:hyperlink>
    </w:p>
    <w:p w14:paraId="08A24A52" w14:textId="79F57AD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8" w:history="1">
        <w:r w:rsidR="00137515" w:rsidRPr="000E174B">
          <w:rPr>
            <w:rStyle w:val="Hyperlink"/>
          </w:rPr>
          <w:t>Hình</w:t>
        </w:r>
        <w:r w:rsidR="00137515" w:rsidRPr="000E174B">
          <w:rPr>
            <w:rStyle w:val="Hyperlink"/>
            <w:lang w:val="en-US"/>
          </w:rPr>
          <w:t xml:space="preserve"> 4.44</w:t>
        </w:r>
        <w:r w:rsidR="00137515" w:rsidRPr="000E174B">
          <w:rPr>
            <w:rStyle w:val="Hyperlink"/>
          </w:rPr>
          <w:t xml:space="preserve"> </w:t>
        </w:r>
        <w:r w:rsidR="00137515" w:rsidRPr="000E174B">
          <w:rPr>
            <w:rStyle w:val="Hyperlink"/>
            <w:lang w:val="en-US"/>
          </w:rPr>
          <w:t>Trang quản lý dịch vụ</w:t>
        </w:r>
        <w:r w:rsidR="00137515">
          <w:rPr>
            <w:webHidden/>
          </w:rPr>
          <w:tab/>
        </w:r>
        <w:r w:rsidR="00137515">
          <w:rPr>
            <w:webHidden/>
          </w:rPr>
          <w:fldChar w:fldCharType="begin"/>
        </w:r>
        <w:r w:rsidR="00137515">
          <w:rPr>
            <w:webHidden/>
          </w:rPr>
          <w:instrText xml:space="preserve"> PAGEREF _Toc186055318 \h </w:instrText>
        </w:r>
        <w:r w:rsidR="00137515">
          <w:rPr>
            <w:webHidden/>
          </w:rPr>
        </w:r>
        <w:r w:rsidR="00137515">
          <w:rPr>
            <w:webHidden/>
          </w:rPr>
          <w:fldChar w:fldCharType="separate"/>
        </w:r>
        <w:r w:rsidR="00137515">
          <w:rPr>
            <w:webHidden/>
          </w:rPr>
          <w:t>72</w:t>
        </w:r>
        <w:r w:rsidR="00137515">
          <w:rPr>
            <w:webHidden/>
          </w:rPr>
          <w:fldChar w:fldCharType="end"/>
        </w:r>
      </w:hyperlink>
    </w:p>
    <w:p w14:paraId="5509D081" w14:textId="09A89C4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19" w:history="1">
        <w:r w:rsidR="00137515" w:rsidRPr="000E174B">
          <w:rPr>
            <w:rStyle w:val="Hyperlink"/>
          </w:rPr>
          <w:t>Hình</w:t>
        </w:r>
        <w:r w:rsidR="00137515" w:rsidRPr="000E174B">
          <w:rPr>
            <w:rStyle w:val="Hyperlink"/>
            <w:lang w:val="en-US"/>
          </w:rPr>
          <w:t xml:space="preserve"> 4.45</w:t>
        </w:r>
        <w:r w:rsidR="00137515" w:rsidRPr="000E174B">
          <w:rPr>
            <w:rStyle w:val="Hyperlink"/>
          </w:rPr>
          <w:t xml:space="preserve"> </w:t>
        </w:r>
        <w:r w:rsidR="00137515" w:rsidRPr="000E174B">
          <w:rPr>
            <w:rStyle w:val="Hyperlink"/>
            <w:lang w:val="en-US"/>
          </w:rPr>
          <w:t>Trang quản lý tài khoản</w:t>
        </w:r>
        <w:r w:rsidR="00137515">
          <w:rPr>
            <w:webHidden/>
          </w:rPr>
          <w:tab/>
        </w:r>
        <w:r w:rsidR="00137515">
          <w:rPr>
            <w:webHidden/>
          </w:rPr>
          <w:fldChar w:fldCharType="begin"/>
        </w:r>
        <w:r w:rsidR="00137515">
          <w:rPr>
            <w:webHidden/>
          </w:rPr>
          <w:instrText xml:space="preserve"> PAGEREF _Toc186055319 \h </w:instrText>
        </w:r>
        <w:r w:rsidR="00137515">
          <w:rPr>
            <w:webHidden/>
          </w:rPr>
        </w:r>
        <w:r w:rsidR="00137515">
          <w:rPr>
            <w:webHidden/>
          </w:rPr>
          <w:fldChar w:fldCharType="separate"/>
        </w:r>
        <w:r w:rsidR="00137515">
          <w:rPr>
            <w:webHidden/>
          </w:rPr>
          <w:t>72</w:t>
        </w:r>
        <w:r w:rsidR="00137515">
          <w:rPr>
            <w:webHidden/>
          </w:rPr>
          <w:fldChar w:fldCharType="end"/>
        </w:r>
      </w:hyperlink>
    </w:p>
    <w:p w14:paraId="7490BED9" w14:textId="1F7E106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0" w:history="1">
        <w:r w:rsidR="00137515" w:rsidRPr="000E174B">
          <w:rPr>
            <w:rStyle w:val="Hyperlink"/>
          </w:rPr>
          <w:t>Hình</w:t>
        </w:r>
        <w:r w:rsidR="00137515" w:rsidRPr="000E174B">
          <w:rPr>
            <w:rStyle w:val="Hyperlink"/>
            <w:lang w:val="en-US"/>
          </w:rPr>
          <w:t xml:space="preserve"> 4.46</w:t>
        </w:r>
        <w:r w:rsidR="00137515" w:rsidRPr="000E174B">
          <w:rPr>
            <w:rStyle w:val="Hyperlink"/>
          </w:rPr>
          <w:t xml:space="preserve"> </w:t>
        </w:r>
        <w:r w:rsidR="00137515" w:rsidRPr="000E174B">
          <w:rPr>
            <w:rStyle w:val="Hyperlink"/>
            <w:lang w:val="en-US"/>
          </w:rPr>
          <w:t>Trang quản lý tài khoản</w:t>
        </w:r>
        <w:r w:rsidR="00137515">
          <w:rPr>
            <w:webHidden/>
          </w:rPr>
          <w:tab/>
        </w:r>
        <w:r w:rsidR="00137515">
          <w:rPr>
            <w:webHidden/>
          </w:rPr>
          <w:fldChar w:fldCharType="begin"/>
        </w:r>
        <w:r w:rsidR="00137515">
          <w:rPr>
            <w:webHidden/>
          </w:rPr>
          <w:instrText xml:space="preserve"> PAGEREF _Toc186055320 \h </w:instrText>
        </w:r>
        <w:r w:rsidR="00137515">
          <w:rPr>
            <w:webHidden/>
          </w:rPr>
        </w:r>
        <w:r w:rsidR="00137515">
          <w:rPr>
            <w:webHidden/>
          </w:rPr>
          <w:fldChar w:fldCharType="separate"/>
        </w:r>
        <w:r w:rsidR="00137515">
          <w:rPr>
            <w:webHidden/>
          </w:rPr>
          <w:t>73</w:t>
        </w:r>
        <w:r w:rsidR="00137515">
          <w:rPr>
            <w:webHidden/>
          </w:rPr>
          <w:fldChar w:fldCharType="end"/>
        </w:r>
      </w:hyperlink>
    </w:p>
    <w:p w14:paraId="6FF690CD" w14:textId="6EDB74D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1" w:history="1">
        <w:r w:rsidR="00137515" w:rsidRPr="000E174B">
          <w:rPr>
            <w:rStyle w:val="Hyperlink"/>
          </w:rPr>
          <w:t>Hình</w:t>
        </w:r>
        <w:r w:rsidR="00137515" w:rsidRPr="000E174B">
          <w:rPr>
            <w:rStyle w:val="Hyperlink"/>
            <w:lang w:val="en-US"/>
          </w:rPr>
          <w:t xml:space="preserve"> 4.47</w:t>
        </w:r>
        <w:r w:rsidR="00137515" w:rsidRPr="000E174B">
          <w:rPr>
            <w:rStyle w:val="Hyperlink"/>
          </w:rPr>
          <w:t xml:space="preserve"> </w:t>
        </w:r>
        <w:r w:rsidR="00137515" w:rsidRPr="000E174B">
          <w:rPr>
            <w:rStyle w:val="Hyperlink"/>
            <w:lang w:val="en-US"/>
          </w:rPr>
          <w:t>Trang quản lý tài khoản</w:t>
        </w:r>
        <w:r w:rsidR="00137515">
          <w:rPr>
            <w:webHidden/>
          </w:rPr>
          <w:tab/>
        </w:r>
        <w:r w:rsidR="00137515">
          <w:rPr>
            <w:webHidden/>
          </w:rPr>
          <w:fldChar w:fldCharType="begin"/>
        </w:r>
        <w:r w:rsidR="00137515">
          <w:rPr>
            <w:webHidden/>
          </w:rPr>
          <w:instrText xml:space="preserve"> PAGEREF _Toc186055321 \h </w:instrText>
        </w:r>
        <w:r w:rsidR="00137515">
          <w:rPr>
            <w:webHidden/>
          </w:rPr>
        </w:r>
        <w:r w:rsidR="00137515">
          <w:rPr>
            <w:webHidden/>
          </w:rPr>
          <w:fldChar w:fldCharType="separate"/>
        </w:r>
        <w:r w:rsidR="00137515">
          <w:rPr>
            <w:webHidden/>
          </w:rPr>
          <w:t>73</w:t>
        </w:r>
        <w:r w:rsidR="00137515">
          <w:rPr>
            <w:webHidden/>
          </w:rPr>
          <w:fldChar w:fldCharType="end"/>
        </w:r>
      </w:hyperlink>
    </w:p>
    <w:p w14:paraId="1C773436" w14:textId="611DFFFB" w:rsidR="0070251F" w:rsidRPr="007A41C9" w:rsidRDefault="0070251F" w:rsidP="007A41C9">
      <w:pPr>
        <w:pStyle w:val="Heading1"/>
        <w:spacing w:before="60" w:after="60" w:line="360" w:lineRule="auto"/>
        <w:rPr>
          <w:lang w:val="en-US"/>
        </w:rPr>
      </w:pPr>
      <w:r w:rsidRPr="00266895">
        <w:lastRenderedPageBreak/>
        <w:fldChar w:fldCharType="end"/>
      </w:r>
      <w:bookmarkStart w:id="11" w:name="_Toc186055143"/>
      <w:commentRangeEnd w:id="10"/>
      <w:r w:rsidR="00A93F21">
        <w:rPr>
          <w:rStyle w:val="CommentReference"/>
          <w:rFonts w:ascii="Arial" w:eastAsia="Arial" w:hAnsi="Arial" w:cs="Arial"/>
          <w:b w:val="0"/>
        </w:rPr>
        <w:commentReference w:id="10"/>
      </w:r>
      <w:r w:rsidR="007A41C9">
        <w:rPr>
          <w:lang w:val="en-US"/>
        </w:rPr>
        <w:t>DANH SÁCH BẢNG</w:t>
      </w:r>
      <w:bookmarkEnd w:id="11"/>
    </w:p>
    <w:p w14:paraId="5D8C36D0" w14:textId="162E021A" w:rsidR="00137515" w:rsidRDefault="0070251F">
      <w:pPr>
        <w:pStyle w:val="TOC1"/>
        <w:rPr>
          <w:rFonts w:asciiTheme="minorHAnsi" w:eastAsiaTheme="minorEastAsia" w:hAnsiTheme="minorHAnsi" w:cstheme="minorBidi"/>
          <w:kern w:val="2"/>
          <w:sz w:val="24"/>
          <w:szCs w:val="24"/>
          <w:lang w:val="en-US"/>
          <w14:ligatures w14:val="standardContextual"/>
        </w:rPr>
      </w:pPr>
      <w:r w:rsidRPr="00266895">
        <w:fldChar w:fldCharType="begin"/>
      </w:r>
      <w:r w:rsidRPr="00266895">
        <w:instrText xml:space="preserve"> TOC \h \z \u \t "Heading 8,1" </w:instrText>
      </w:r>
      <w:r w:rsidRPr="00266895">
        <w:fldChar w:fldCharType="separate"/>
      </w:r>
      <w:hyperlink w:anchor="_Toc186055322" w:history="1">
        <w:r w:rsidR="00137515" w:rsidRPr="00DC0E4E">
          <w:rPr>
            <w:rStyle w:val="Hyperlink"/>
          </w:rPr>
          <w:t>Bảng 1.</w:t>
        </w:r>
        <w:r w:rsidR="00137515" w:rsidRPr="00DC0E4E">
          <w:rPr>
            <w:rStyle w:val="Hyperlink"/>
            <w:lang w:val="en-US"/>
          </w:rPr>
          <w:t>1</w:t>
        </w:r>
        <w:r w:rsidR="00137515" w:rsidRPr="00DC0E4E">
          <w:rPr>
            <w:rStyle w:val="Hyperlink"/>
          </w:rPr>
          <w:t xml:space="preserve"> </w:t>
        </w:r>
        <w:r w:rsidR="00137515" w:rsidRPr="00DC0E4E">
          <w:rPr>
            <w:rStyle w:val="Hyperlink"/>
            <w:lang w:val="en-US"/>
          </w:rPr>
          <w:t>Chi tiết chức năng cho từng vai trò</w:t>
        </w:r>
        <w:r w:rsidR="00137515">
          <w:rPr>
            <w:webHidden/>
          </w:rPr>
          <w:tab/>
        </w:r>
        <w:r w:rsidR="00137515">
          <w:rPr>
            <w:webHidden/>
          </w:rPr>
          <w:fldChar w:fldCharType="begin"/>
        </w:r>
        <w:r w:rsidR="00137515">
          <w:rPr>
            <w:webHidden/>
          </w:rPr>
          <w:instrText xml:space="preserve"> PAGEREF _Toc186055322 \h </w:instrText>
        </w:r>
        <w:r w:rsidR="00137515">
          <w:rPr>
            <w:webHidden/>
          </w:rPr>
        </w:r>
        <w:r w:rsidR="00137515">
          <w:rPr>
            <w:webHidden/>
          </w:rPr>
          <w:fldChar w:fldCharType="separate"/>
        </w:r>
        <w:r w:rsidR="00137515">
          <w:rPr>
            <w:webHidden/>
          </w:rPr>
          <w:t>8</w:t>
        </w:r>
        <w:r w:rsidR="00137515">
          <w:rPr>
            <w:webHidden/>
          </w:rPr>
          <w:fldChar w:fldCharType="end"/>
        </w:r>
      </w:hyperlink>
    </w:p>
    <w:p w14:paraId="671FBA7A" w14:textId="1B0D92B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3"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w:t>
        </w:r>
        <w:r w:rsidR="00137515" w:rsidRPr="00DC0E4E">
          <w:rPr>
            <w:rStyle w:val="Hyperlink"/>
          </w:rPr>
          <w:t xml:space="preserve"> </w:t>
        </w:r>
        <w:r w:rsidR="00137515" w:rsidRPr="00DC0E4E">
          <w:rPr>
            <w:rStyle w:val="Hyperlink"/>
            <w:lang w:val="en-US"/>
          </w:rPr>
          <w:t>Kịch bản use case Đăng nhập</w:t>
        </w:r>
        <w:r w:rsidR="00137515">
          <w:rPr>
            <w:webHidden/>
          </w:rPr>
          <w:tab/>
        </w:r>
        <w:r w:rsidR="00137515">
          <w:rPr>
            <w:webHidden/>
          </w:rPr>
          <w:fldChar w:fldCharType="begin"/>
        </w:r>
        <w:r w:rsidR="00137515">
          <w:rPr>
            <w:webHidden/>
          </w:rPr>
          <w:instrText xml:space="preserve"> PAGEREF _Toc186055323 \h </w:instrText>
        </w:r>
        <w:r w:rsidR="00137515">
          <w:rPr>
            <w:webHidden/>
          </w:rPr>
        </w:r>
        <w:r w:rsidR="00137515">
          <w:rPr>
            <w:webHidden/>
          </w:rPr>
          <w:fldChar w:fldCharType="separate"/>
        </w:r>
        <w:r w:rsidR="00137515">
          <w:rPr>
            <w:webHidden/>
          </w:rPr>
          <w:t>34</w:t>
        </w:r>
        <w:r w:rsidR="00137515">
          <w:rPr>
            <w:webHidden/>
          </w:rPr>
          <w:fldChar w:fldCharType="end"/>
        </w:r>
      </w:hyperlink>
    </w:p>
    <w:p w14:paraId="4741D042" w14:textId="32861AE3"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4"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2</w:t>
        </w:r>
        <w:r w:rsidR="00137515" w:rsidRPr="00DC0E4E">
          <w:rPr>
            <w:rStyle w:val="Hyperlink"/>
          </w:rPr>
          <w:t xml:space="preserve"> </w:t>
        </w:r>
        <w:r w:rsidR="00137515" w:rsidRPr="00DC0E4E">
          <w:rPr>
            <w:rStyle w:val="Hyperlink"/>
            <w:lang w:val="en-US"/>
          </w:rPr>
          <w:t>Kịch bản use case Quên mật khẩu</w:t>
        </w:r>
        <w:r w:rsidR="00137515">
          <w:rPr>
            <w:webHidden/>
          </w:rPr>
          <w:tab/>
        </w:r>
        <w:r w:rsidR="00137515">
          <w:rPr>
            <w:webHidden/>
          </w:rPr>
          <w:fldChar w:fldCharType="begin"/>
        </w:r>
        <w:r w:rsidR="00137515">
          <w:rPr>
            <w:webHidden/>
          </w:rPr>
          <w:instrText xml:space="preserve"> PAGEREF _Toc186055324 \h </w:instrText>
        </w:r>
        <w:r w:rsidR="00137515">
          <w:rPr>
            <w:webHidden/>
          </w:rPr>
        </w:r>
        <w:r w:rsidR="00137515">
          <w:rPr>
            <w:webHidden/>
          </w:rPr>
          <w:fldChar w:fldCharType="separate"/>
        </w:r>
        <w:r w:rsidR="00137515">
          <w:rPr>
            <w:webHidden/>
          </w:rPr>
          <w:t>36</w:t>
        </w:r>
        <w:r w:rsidR="00137515">
          <w:rPr>
            <w:webHidden/>
          </w:rPr>
          <w:fldChar w:fldCharType="end"/>
        </w:r>
      </w:hyperlink>
    </w:p>
    <w:p w14:paraId="42DF4A12" w14:textId="33A63CF1"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5"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3</w:t>
        </w:r>
        <w:r w:rsidR="00137515" w:rsidRPr="00DC0E4E">
          <w:rPr>
            <w:rStyle w:val="Hyperlink"/>
          </w:rPr>
          <w:t xml:space="preserve"> </w:t>
        </w:r>
        <w:r w:rsidR="00137515" w:rsidRPr="00DC0E4E">
          <w:rPr>
            <w:rStyle w:val="Hyperlink"/>
            <w:lang w:val="en-US"/>
          </w:rPr>
          <w:t>Kịch bản use case Cập nhật thông tin cá nhân</w:t>
        </w:r>
        <w:r w:rsidR="00137515">
          <w:rPr>
            <w:webHidden/>
          </w:rPr>
          <w:tab/>
        </w:r>
        <w:r w:rsidR="00137515">
          <w:rPr>
            <w:webHidden/>
          </w:rPr>
          <w:fldChar w:fldCharType="begin"/>
        </w:r>
        <w:r w:rsidR="00137515">
          <w:rPr>
            <w:webHidden/>
          </w:rPr>
          <w:instrText xml:space="preserve"> PAGEREF _Toc186055325 \h </w:instrText>
        </w:r>
        <w:r w:rsidR="00137515">
          <w:rPr>
            <w:webHidden/>
          </w:rPr>
        </w:r>
        <w:r w:rsidR="00137515">
          <w:rPr>
            <w:webHidden/>
          </w:rPr>
          <w:fldChar w:fldCharType="separate"/>
        </w:r>
        <w:r w:rsidR="00137515">
          <w:rPr>
            <w:webHidden/>
          </w:rPr>
          <w:t>36</w:t>
        </w:r>
        <w:r w:rsidR="00137515">
          <w:rPr>
            <w:webHidden/>
          </w:rPr>
          <w:fldChar w:fldCharType="end"/>
        </w:r>
      </w:hyperlink>
    </w:p>
    <w:p w14:paraId="0B296311" w14:textId="426AF1A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6"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4</w:t>
        </w:r>
        <w:r w:rsidR="00137515" w:rsidRPr="00DC0E4E">
          <w:rPr>
            <w:rStyle w:val="Hyperlink"/>
          </w:rPr>
          <w:t xml:space="preserve"> </w:t>
        </w:r>
        <w:r w:rsidR="00137515" w:rsidRPr="00DC0E4E">
          <w:rPr>
            <w:rStyle w:val="Hyperlink"/>
            <w:lang w:val="en-US"/>
          </w:rPr>
          <w:t>Kịch bản use case Đổi mật khẩu</w:t>
        </w:r>
        <w:r w:rsidR="00137515">
          <w:rPr>
            <w:webHidden/>
          </w:rPr>
          <w:tab/>
        </w:r>
        <w:r w:rsidR="00137515">
          <w:rPr>
            <w:webHidden/>
          </w:rPr>
          <w:fldChar w:fldCharType="begin"/>
        </w:r>
        <w:r w:rsidR="00137515">
          <w:rPr>
            <w:webHidden/>
          </w:rPr>
          <w:instrText xml:space="preserve"> PAGEREF _Toc186055326 \h </w:instrText>
        </w:r>
        <w:r w:rsidR="00137515">
          <w:rPr>
            <w:webHidden/>
          </w:rPr>
        </w:r>
        <w:r w:rsidR="00137515">
          <w:rPr>
            <w:webHidden/>
          </w:rPr>
          <w:fldChar w:fldCharType="separate"/>
        </w:r>
        <w:r w:rsidR="00137515">
          <w:rPr>
            <w:webHidden/>
          </w:rPr>
          <w:t>37</w:t>
        </w:r>
        <w:r w:rsidR="00137515">
          <w:rPr>
            <w:webHidden/>
          </w:rPr>
          <w:fldChar w:fldCharType="end"/>
        </w:r>
      </w:hyperlink>
    </w:p>
    <w:p w14:paraId="4DCA4470" w14:textId="7AC68F94"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7"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5</w:t>
        </w:r>
        <w:r w:rsidR="00137515" w:rsidRPr="00DC0E4E">
          <w:rPr>
            <w:rStyle w:val="Hyperlink"/>
          </w:rPr>
          <w:t xml:space="preserve"> </w:t>
        </w:r>
        <w:r w:rsidR="00137515" w:rsidRPr="00DC0E4E">
          <w:rPr>
            <w:rStyle w:val="Hyperlink"/>
            <w:lang w:val="en-US"/>
          </w:rPr>
          <w:t>Kịch bản use case Đăng ký</w:t>
        </w:r>
        <w:r w:rsidR="00137515">
          <w:rPr>
            <w:webHidden/>
          </w:rPr>
          <w:tab/>
        </w:r>
        <w:r w:rsidR="00137515">
          <w:rPr>
            <w:webHidden/>
          </w:rPr>
          <w:fldChar w:fldCharType="begin"/>
        </w:r>
        <w:r w:rsidR="00137515">
          <w:rPr>
            <w:webHidden/>
          </w:rPr>
          <w:instrText xml:space="preserve"> PAGEREF _Toc186055327 \h </w:instrText>
        </w:r>
        <w:r w:rsidR="00137515">
          <w:rPr>
            <w:webHidden/>
          </w:rPr>
        </w:r>
        <w:r w:rsidR="00137515">
          <w:rPr>
            <w:webHidden/>
          </w:rPr>
          <w:fldChar w:fldCharType="separate"/>
        </w:r>
        <w:r w:rsidR="00137515">
          <w:rPr>
            <w:webHidden/>
          </w:rPr>
          <w:t>37</w:t>
        </w:r>
        <w:r w:rsidR="00137515">
          <w:rPr>
            <w:webHidden/>
          </w:rPr>
          <w:fldChar w:fldCharType="end"/>
        </w:r>
      </w:hyperlink>
    </w:p>
    <w:p w14:paraId="63B05E8B" w14:textId="3A2A573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8"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6</w:t>
        </w:r>
        <w:r w:rsidR="00137515" w:rsidRPr="00DC0E4E">
          <w:rPr>
            <w:rStyle w:val="Hyperlink"/>
          </w:rPr>
          <w:t xml:space="preserve"> </w:t>
        </w:r>
        <w:r w:rsidR="00137515" w:rsidRPr="00DC0E4E">
          <w:rPr>
            <w:rStyle w:val="Hyperlink"/>
            <w:lang w:val="en-US"/>
          </w:rPr>
          <w:t>Kịch bản use case Tìm kiếm bác sĩ</w:t>
        </w:r>
        <w:r w:rsidR="00137515">
          <w:rPr>
            <w:webHidden/>
          </w:rPr>
          <w:tab/>
        </w:r>
        <w:r w:rsidR="00137515">
          <w:rPr>
            <w:webHidden/>
          </w:rPr>
          <w:fldChar w:fldCharType="begin"/>
        </w:r>
        <w:r w:rsidR="00137515">
          <w:rPr>
            <w:webHidden/>
          </w:rPr>
          <w:instrText xml:space="preserve"> PAGEREF _Toc186055328 \h </w:instrText>
        </w:r>
        <w:r w:rsidR="00137515">
          <w:rPr>
            <w:webHidden/>
          </w:rPr>
        </w:r>
        <w:r w:rsidR="00137515">
          <w:rPr>
            <w:webHidden/>
          </w:rPr>
          <w:fldChar w:fldCharType="separate"/>
        </w:r>
        <w:r w:rsidR="00137515">
          <w:rPr>
            <w:webHidden/>
          </w:rPr>
          <w:t>38</w:t>
        </w:r>
        <w:r w:rsidR="00137515">
          <w:rPr>
            <w:webHidden/>
          </w:rPr>
          <w:fldChar w:fldCharType="end"/>
        </w:r>
      </w:hyperlink>
    </w:p>
    <w:p w14:paraId="0027DCE2" w14:textId="56FE0FBB"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29"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7</w:t>
        </w:r>
        <w:r w:rsidR="00137515" w:rsidRPr="00DC0E4E">
          <w:rPr>
            <w:rStyle w:val="Hyperlink"/>
          </w:rPr>
          <w:t xml:space="preserve"> </w:t>
        </w:r>
        <w:r w:rsidR="00137515" w:rsidRPr="00DC0E4E">
          <w:rPr>
            <w:rStyle w:val="Hyperlink"/>
            <w:lang w:val="en-US"/>
          </w:rPr>
          <w:t>Kịch bản use case Đặt lịch khám</w:t>
        </w:r>
        <w:r w:rsidR="00137515">
          <w:rPr>
            <w:webHidden/>
          </w:rPr>
          <w:tab/>
        </w:r>
        <w:r w:rsidR="00137515">
          <w:rPr>
            <w:webHidden/>
          </w:rPr>
          <w:fldChar w:fldCharType="begin"/>
        </w:r>
        <w:r w:rsidR="00137515">
          <w:rPr>
            <w:webHidden/>
          </w:rPr>
          <w:instrText xml:space="preserve"> PAGEREF _Toc186055329 \h </w:instrText>
        </w:r>
        <w:r w:rsidR="00137515">
          <w:rPr>
            <w:webHidden/>
          </w:rPr>
        </w:r>
        <w:r w:rsidR="00137515">
          <w:rPr>
            <w:webHidden/>
          </w:rPr>
          <w:fldChar w:fldCharType="separate"/>
        </w:r>
        <w:r w:rsidR="00137515">
          <w:rPr>
            <w:webHidden/>
          </w:rPr>
          <w:t>39</w:t>
        </w:r>
        <w:r w:rsidR="00137515">
          <w:rPr>
            <w:webHidden/>
          </w:rPr>
          <w:fldChar w:fldCharType="end"/>
        </w:r>
      </w:hyperlink>
    </w:p>
    <w:p w14:paraId="14516A2D" w14:textId="0CEB6CB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0"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8</w:t>
        </w:r>
        <w:r w:rsidR="00137515" w:rsidRPr="00DC0E4E">
          <w:rPr>
            <w:rStyle w:val="Hyperlink"/>
          </w:rPr>
          <w:t xml:space="preserve"> </w:t>
        </w:r>
        <w:r w:rsidR="00137515" w:rsidRPr="00DC0E4E">
          <w:rPr>
            <w:rStyle w:val="Hyperlink"/>
            <w:lang w:val="en-US"/>
          </w:rPr>
          <w:t>Kịch bản use case Quản lý bình luận</w:t>
        </w:r>
        <w:r w:rsidR="00137515">
          <w:rPr>
            <w:webHidden/>
          </w:rPr>
          <w:tab/>
        </w:r>
        <w:r w:rsidR="00137515">
          <w:rPr>
            <w:webHidden/>
          </w:rPr>
          <w:fldChar w:fldCharType="begin"/>
        </w:r>
        <w:r w:rsidR="00137515">
          <w:rPr>
            <w:webHidden/>
          </w:rPr>
          <w:instrText xml:space="preserve"> PAGEREF _Toc186055330 \h </w:instrText>
        </w:r>
        <w:r w:rsidR="00137515">
          <w:rPr>
            <w:webHidden/>
          </w:rPr>
        </w:r>
        <w:r w:rsidR="00137515">
          <w:rPr>
            <w:webHidden/>
          </w:rPr>
          <w:fldChar w:fldCharType="separate"/>
        </w:r>
        <w:r w:rsidR="00137515">
          <w:rPr>
            <w:webHidden/>
          </w:rPr>
          <w:t>40</w:t>
        </w:r>
        <w:r w:rsidR="00137515">
          <w:rPr>
            <w:webHidden/>
          </w:rPr>
          <w:fldChar w:fldCharType="end"/>
        </w:r>
      </w:hyperlink>
    </w:p>
    <w:p w14:paraId="1262E9F0" w14:textId="7856F9D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1"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9</w:t>
        </w:r>
        <w:r w:rsidR="00137515" w:rsidRPr="00DC0E4E">
          <w:rPr>
            <w:rStyle w:val="Hyperlink"/>
          </w:rPr>
          <w:t xml:space="preserve"> </w:t>
        </w:r>
        <w:r w:rsidR="00137515" w:rsidRPr="00DC0E4E">
          <w:rPr>
            <w:rStyle w:val="Hyperlink"/>
            <w:lang w:val="en-US"/>
          </w:rPr>
          <w:t>Kịch bản use case Quản lý lịch khám</w:t>
        </w:r>
        <w:r w:rsidR="00137515">
          <w:rPr>
            <w:webHidden/>
          </w:rPr>
          <w:tab/>
        </w:r>
        <w:r w:rsidR="00137515">
          <w:rPr>
            <w:webHidden/>
          </w:rPr>
          <w:fldChar w:fldCharType="begin"/>
        </w:r>
        <w:r w:rsidR="00137515">
          <w:rPr>
            <w:webHidden/>
          </w:rPr>
          <w:instrText xml:space="preserve"> PAGEREF _Toc186055331 \h </w:instrText>
        </w:r>
        <w:r w:rsidR="00137515">
          <w:rPr>
            <w:webHidden/>
          </w:rPr>
        </w:r>
        <w:r w:rsidR="00137515">
          <w:rPr>
            <w:webHidden/>
          </w:rPr>
          <w:fldChar w:fldCharType="separate"/>
        </w:r>
        <w:r w:rsidR="00137515">
          <w:rPr>
            <w:webHidden/>
          </w:rPr>
          <w:t>40</w:t>
        </w:r>
        <w:r w:rsidR="00137515">
          <w:rPr>
            <w:webHidden/>
          </w:rPr>
          <w:fldChar w:fldCharType="end"/>
        </w:r>
      </w:hyperlink>
    </w:p>
    <w:p w14:paraId="77B556C2" w14:textId="5DCDB7B3"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2"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10</w:t>
        </w:r>
        <w:r w:rsidR="00137515" w:rsidRPr="00DC0E4E">
          <w:rPr>
            <w:rStyle w:val="Hyperlink"/>
          </w:rPr>
          <w:t xml:space="preserve"> </w:t>
        </w:r>
        <w:r w:rsidR="00137515" w:rsidRPr="00DC0E4E">
          <w:rPr>
            <w:rStyle w:val="Hyperlink"/>
            <w:lang w:val="en-US"/>
          </w:rPr>
          <w:t>Kịch bản use case Liên hệ phòng khám</w:t>
        </w:r>
        <w:r w:rsidR="00137515">
          <w:rPr>
            <w:webHidden/>
          </w:rPr>
          <w:tab/>
        </w:r>
        <w:r w:rsidR="00137515">
          <w:rPr>
            <w:webHidden/>
          </w:rPr>
          <w:fldChar w:fldCharType="begin"/>
        </w:r>
        <w:r w:rsidR="00137515">
          <w:rPr>
            <w:webHidden/>
          </w:rPr>
          <w:instrText xml:space="preserve"> PAGEREF _Toc186055332 \h </w:instrText>
        </w:r>
        <w:r w:rsidR="00137515">
          <w:rPr>
            <w:webHidden/>
          </w:rPr>
        </w:r>
        <w:r w:rsidR="00137515">
          <w:rPr>
            <w:webHidden/>
          </w:rPr>
          <w:fldChar w:fldCharType="separate"/>
        </w:r>
        <w:r w:rsidR="00137515">
          <w:rPr>
            <w:webHidden/>
          </w:rPr>
          <w:t>41</w:t>
        </w:r>
        <w:r w:rsidR="00137515">
          <w:rPr>
            <w:webHidden/>
          </w:rPr>
          <w:fldChar w:fldCharType="end"/>
        </w:r>
      </w:hyperlink>
    </w:p>
    <w:p w14:paraId="02CE5A2E" w14:textId="12702CC5"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3"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11</w:t>
        </w:r>
        <w:r w:rsidR="00137515" w:rsidRPr="00DC0E4E">
          <w:rPr>
            <w:rStyle w:val="Hyperlink"/>
          </w:rPr>
          <w:t xml:space="preserve"> </w:t>
        </w:r>
        <w:r w:rsidR="00137515" w:rsidRPr="00DC0E4E">
          <w:rPr>
            <w:rStyle w:val="Hyperlink"/>
            <w:lang w:val="en-US"/>
          </w:rPr>
          <w:t>Kịch bản use case Đánh giá bác sĩ</w:t>
        </w:r>
        <w:r w:rsidR="00137515">
          <w:rPr>
            <w:webHidden/>
          </w:rPr>
          <w:tab/>
        </w:r>
        <w:r w:rsidR="00137515">
          <w:rPr>
            <w:webHidden/>
          </w:rPr>
          <w:fldChar w:fldCharType="begin"/>
        </w:r>
        <w:r w:rsidR="00137515">
          <w:rPr>
            <w:webHidden/>
          </w:rPr>
          <w:instrText xml:space="preserve"> PAGEREF _Toc186055333 \h </w:instrText>
        </w:r>
        <w:r w:rsidR="00137515">
          <w:rPr>
            <w:webHidden/>
          </w:rPr>
        </w:r>
        <w:r w:rsidR="00137515">
          <w:rPr>
            <w:webHidden/>
          </w:rPr>
          <w:fldChar w:fldCharType="separate"/>
        </w:r>
        <w:r w:rsidR="00137515">
          <w:rPr>
            <w:webHidden/>
          </w:rPr>
          <w:t>41</w:t>
        </w:r>
        <w:r w:rsidR="00137515">
          <w:rPr>
            <w:webHidden/>
          </w:rPr>
          <w:fldChar w:fldCharType="end"/>
        </w:r>
      </w:hyperlink>
    </w:p>
    <w:p w14:paraId="41664C96" w14:textId="34FBCA9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4"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12</w:t>
        </w:r>
        <w:r w:rsidR="00137515" w:rsidRPr="00DC0E4E">
          <w:rPr>
            <w:rStyle w:val="Hyperlink"/>
          </w:rPr>
          <w:t xml:space="preserve"> </w:t>
        </w:r>
        <w:r w:rsidR="00137515" w:rsidRPr="00DC0E4E">
          <w:rPr>
            <w:rStyle w:val="Hyperlink"/>
            <w:lang w:val="en-US"/>
          </w:rPr>
          <w:t>Kịch bản use case Quản lý lịch khám (Bác sĩ)</w:t>
        </w:r>
        <w:r w:rsidR="00137515">
          <w:rPr>
            <w:webHidden/>
          </w:rPr>
          <w:tab/>
        </w:r>
        <w:r w:rsidR="00137515">
          <w:rPr>
            <w:webHidden/>
          </w:rPr>
          <w:fldChar w:fldCharType="begin"/>
        </w:r>
        <w:r w:rsidR="00137515">
          <w:rPr>
            <w:webHidden/>
          </w:rPr>
          <w:instrText xml:space="preserve"> PAGEREF _Toc186055334 \h </w:instrText>
        </w:r>
        <w:r w:rsidR="00137515">
          <w:rPr>
            <w:webHidden/>
          </w:rPr>
        </w:r>
        <w:r w:rsidR="00137515">
          <w:rPr>
            <w:webHidden/>
          </w:rPr>
          <w:fldChar w:fldCharType="separate"/>
        </w:r>
        <w:r w:rsidR="00137515">
          <w:rPr>
            <w:webHidden/>
          </w:rPr>
          <w:t>42</w:t>
        </w:r>
        <w:r w:rsidR="00137515">
          <w:rPr>
            <w:webHidden/>
          </w:rPr>
          <w:fldChar w:fldCharType="end"/>
        </w:r>
      </w:hyperlink>
    </w:p>
    <w:p w14:paraId="0C94E0FA" w14:textId="3A8FFE06"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5"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13</w:t>
        </w:r>
        <w:r w:rsidR="00137515" w:rsidRPr="00DC0E4E">
          <w:rPr>
            <w:rStyle w:val="Hyperlink"/>
          </w:rPr>
          <w:t xml:space="preserve"> </w:t>
        </w:r>
        <w:r w:rsidR="00137515" w:rsidRPr="00DC0E4E">
          <w:rPr>
            <w:rStyle w:val="Hyperlink"/>
            <w:lang w:val="en-US"/>
          </w:rPr>
          <w:t>Kịch bản use case Quản lý bệnh nhân</w:t>
        </w:r>
        <w:r w:rsidR="00137515">
          <w:rPr>
            <w:webHidden/>
          </w:rPr>
          <w:tab/>
        </w:r>
        <w:r w:rsidR="00137515">
          <w:rPr>
            <w:webHidden/>
          </w:rPr>
          <w:fldChar w:fldCharType="begin"/>
        </w:r>
        <w:r w:rsidR="00137515">
          <w:rPr>
            <w:webHidden/>
          </w:rPr>
          <w:instrText xml:space="preserve"> PAGEREF _Toc186055335 \h </w:instrText>
        </w:r>
        <w:r w:rsidR="00137515">
          <w:rPr>
            <w:webHidden/>
          </w:rPr>
        </w:r>
        <w:r w:rsidR="00137515">
          <w:rPr>
            <w:webHidden/>
          </w:rPr>
          <w:fldChar w:fldCharType="separate"/>
        </w:r>
        <w:r w:rsidR="00137515">
          <w:rPr>
            <w:webHidden/>
          </w:rPr>
          <w:t>43</w:t>
        </w:r>
        <w:r w:rsidR="00137515">
          <w:rPr>
            <w:webHidden/>
          </w:rPr>
          <w:fldChar w:fldCharType="end"/>
        </w:r>
      </w:hyperlink>
    </w:p>
    <w:p w14:paraId="46879011" w14:textId="49AAD73C"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6"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14</w:t>
        </w:r>
        <w:r w:rsidR="00137515" w:rsidRPr="00DC0E4E">
          <w:rPr>
            <w:rStyle w:val="Hyperlink"/>
          </w:rPr>
          <w:t xml:space="preserve"> </w:t>
        </w:r>
        <w:r w:rsidR="00137515" w:rsidRPr="00DC0E4E">
          <w:rPr>
            <w:rStyle w:val="Hyperlink"/>
            <w:lang w:val="en-US"/>
          </w:rPr>
          <w:t>Kịch bản use case Quản lý bình luận (Bác sĩ)</w:t>
        </w:r>
        <w:r w:rsidR="00137515">
          <w:rPr>
            <w:webHidden/>
          </w:rPr>
          <w:tab/>
        </w:r>
        <w:r w:rsidR="00137515">
          <w:rPr>
            <w:webHidden/>
          </w:rPr>
          <w:fldChar w:fldCharType="begin"/>
        </w:r>
        <w:r w:rsidR="00137515">
          <w:rPr>
            <w:webHidden/>
          </w:rPr>
          <w:instrText xml:space="preserve"> PAGEREF _Toc186055336 \h </w:instrText>
        </w:r>
        <w:r w:rsidR="00137515">
          <w:rPr>
            <w:webHidden/>
          </w:rPr>
        </w:r>
        <w:r w:rsidR="00137515">
          <w:rPr>
            <w:webHidden/>
          </w:rPr>
          <w:fldChar w:fldCharType="separate"/>
        </w:r>
        <w:r w:rsidR="00137515">
          <w:rPr>
            <w:webHidden/>
          </w:rPr>
          <w:t>43</w:t>
        </w:r>
        <w:r w:rsidR="00137515">
          <w:rPr>
            <w:webHidden/>
          </w:rPr>
          <w:fldChar w:fldCharType="end"/>
        </w:r>
      </w:hyperlink>
    </w:p>
    <w:p w14:paraId="59AEAD52" w14:textId="3BC66DF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7"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15</w:t>
        </w:r>
        <w:r w:rsidR="00137515" w:rsidRPr="00DC0E4E">
          <w:rPr>
            <w:rStyle w:val="Hyperlink"/>
          </w:rPr>
          <w:t xml:space="preserve"> </w:t>
        </w:r>
        <w:r w:rsidR="00137515" w:rsidRPr="00DC0E4E">
          <w:rPr>
            <w:rStyle w:val="Hyperlink"/>
            <w:lang w:val="en-US"/>
          </w:rPr>
          <w:t>Kịch bản use case Quản lý doanh thu</w:t>
        </w:r>
        <w:r w:rsidR="00137515">
          <w:rPr>
            <w:webHidden/>
          </w:rPr>
          <w:tab/>
        </w:r>
        <w:r w:rsidR="00137515">
          <w:rPr>
            <w:webHidden/>
          </w:rPr>
          <w:fldChar w:fldCharType="begin"/>
        </w:r>
        <w:r w:rsidR="00137515">
          <w:rPr>
            <w:webHidden/>
          </w:rPr>
          <w:instrText xml:space="preserve"> PAGEREF _Toc186055337 \h </w:instrText>
        </w:r>
        <w:r w:rsidR="00137515">
          <w:rPr>
            <w:webHidden/>
          </w:rPr>
        </w:r>
        <w:r w:rsidR="00137515">
          <w:rPr>
            <w:webHidden/>
          </w:rPr>
          <w:fldChar w:fldCharType="separate"/>
        </w:r>
        <w:r w:rsidR="00137515">
          <w:rPr>
            <w:webHidden/>
          </w:rPr>
          <w:t>44</w:t>
        </w:r>
        <w:r w:rsidR="00137515">
          <w:rPr>
            <w:webHidden/>
          </w:rPr>
          <w:fldChar w:fldCharType="end"/>
        </w:r>
      </w:hyperlink>
    </w:p>
    <w:p w14:paraId="1D3C1821" w14:textId="70E3BB50"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8"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16</w:t>
        </w:r>
        <w:r w:rsidR="00137515" w:rsidRPr="00DC0E4E">
          <w:rPr>
            <w:rStyle w:val="Hyperlink"/>
          </w:rPr>
          <w:t xml:space="preserve"> </w:t>
        </w:r>
        <w:r w:rsidR="00137515" w:rsidRPr="00DC0E4E">
          <w:rPr>
            <w:rStyle w:val="Hyperlink"/>
            <w:lang w:val="en-US"/>
          </w:rPr>
          <w:t>Kịch bản use case Quản lý tài khoản</w:t>
        </w:r>
        <w:r w:rsidR="00137515">
          <w:rPr>
            <w:webHidden/>
          </w:rPr>
          <w:tab/>
        </w:r>
        <w:r w:rsidR="00137515">
          <w:rPr>
            <w:webHidden/>
          </w:rPr>
          <w:fldChar w:fldCharType="begin"/>
        </w:r>
        <w:r w:rsidR="00137515">
          <w:rPr>
            <w:webHidden/>
          </w:rPr>
          <w:instrText xml:space="preserve"> PAGEREF _Toc186055338 \h </w:instrText>
        </w:r>
        <w:r w:rsidR="00137515">
          <w:rPr>
            <w:webHidden/>
          </w:rPr>
        </w:r>
        <w:r w:rsidR="00137515">
          <w:rPr>
            <w:webHidden/>
          </w:rPr>
          <w:fldChar w:fldCharType="separate"/>
        </w:r>
        <w:r w:rsidR="00137515">
          <w:rPr>
            <w:webHidden/>
          </w:rPr>
          <w:t>44</w:t>
        </w:r>
        <w:r w:rsidR="00137515">
          <w:rPr>
            <w:webHidden/>
          </w:rPr>
          <w:fldChar w:fldCharType="end"/>
        </w:r>
      </w:hyperlink>
    </w:p>
    <w:p w14:paraId="25766EB3" w14:textId="1CA7E751"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39"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17</w:t>
        </w:r>
        <w:r w:rsidR="00137515" w:rsidRPr="00DC0E4E">
          <w:rPr>
            <w:rStyle w:val="Hyperlink"/>
          </w:rPr>
          <w:t xml:space="preserve"> </w:t>
        </w:r>
        <w:r w:rsidR="00137515" w:rsidRPr="00DC0E4E">
          <w:rPr>
            <w:rStyle w:val="Hyperlink"/>
            <w:lang w:val="en-US"/>
          </w:rPr>
          <w:t>Kịch bản use case Quản lý thông tin cá nhân (Quản lý người dùng)</w:t>
        </w:r>
        <w:r w:rsidR="00137515">
          <w:rPr>
            <w:webHidden/>
          </w:rPr>
          <w:tab/>
        </w:r>
        <w:r w:rsidR="00137515">
          <w:rPr>
            <w:webHidden/>
          </w:rPr>
          <w:fldChar w:fldCharType="begin"/>
        </w:r>
        <w:r w:rsidR="00137515">
          <w:rPr>
            <w:webHidden/>
          </w:rPr>
          <w:instrText xml:space="preserve"> PAGEREF _Toc186055339 \h </w:instrText>
        </w:r>
        <w:r w:rsidR="00137515">
          <w:rPr>
            <w:webHidden/>
          </w:rPr>
        </w:r>
        <w:r w:rsidR="00137515">
          <w:rPr>
            <w:webHidden/>
          </w:rPr>
          <w:fldChar w:fldCharType="separate"/>
        </w:r>
        <w:r w:rsidR="00137515">
          <w:rPr>
            <w:webHidden/>
          </w:rPr>
          <w:t>45</w:t>
        </w:r>
        <w:r w:rsidR="00137515">
          <w:rPr>
            <w:webHidden/>
          </w:rPr>
          <w:fldChar w:fldCharType="end"/>
        </w:r>
      </w:hyperlink>
    </w:p>
    <w:p w14:paraId="4B819228" w14:textId="6481DD4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40"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18</w:t>
        </w:r>
        <w:r w:rsidR="00137515" w:rsidRPr="00DC0E4E">
          <w:rPr>
            <w:rStyle w:val="Hyperlink"/>
          </w:rPr>
          <w:t xml:space="preserve"> </w:t>
        </w:r>
        <w:r w:rsidR="00137515" w:rsidRPr="00DC0E4E">
          <w:rPr>
            <w:rStyle w:val="Hyperlink"/>
            <w:lang w:val="en-US"/>
          </w:rPr>
          <w:t>Kịch bản use case Quản lý bình luận</w:t>
        </w:r>
        <w:r w:rsidR="00137515">
          <w:rPr>
            <w:webHidden/>
          </w:rPr>
          <w:tab/>
        </w:r>
        <w:r w:rsidR="00137515">
          <w:rPr>
            <w:webHidden/>
          </w:rPr>
          <w:fldChar w:fldCharType="begin"/>
        </w:r>
        <w:r w:rsidR="00137515">
          <w:rPr>
            <w:webHidden/>
          </w:rPr>
          <w:instrText xml:space="preserve"> PAGEREF _Toc186055340 \h </w:instrText>
        </w:r>
        <w:r w:rsidR="00137515">
          <w:rPr>
            <w:webHidden/>
          </w:rPr>
        </w:r>
        <w:r w:rsidR="00137515">
          <w:rPr>
            <w:webHidden/>
          </w:rPr>
          <w:fldChar w:fldCharType="separate"/>
        </w:r>
        <w:r w:rsidR="00137515">
          <w:rPr>
            <w:webHidden/>
          </w:rPr>
          <w:t>45</w:t>
        </w:r>
        <w:r w:rsidR="00137515">
          <w:rPr>
            <w:webHidden/>
          </w:rPr>
          <w:fldChar w:fldCharType="end"/>
        </w:r>
      </w:hyperlink>
    </w:p>
    <w:p w14:paraId="44D0ED29" w14:textId="6F556AFA"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41"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19</w:t>
        </w:r>
        <w:r w:rsidR="00137515" w:rsidRPr="00DC0E4E">
          <w:rPr>
            <w:rStyle w:val="Hyperlink"/>
          </w:rPr>
          <w:t xml:space="preserve"> </w:t>
        </w:r>
        <w:r w:rsidR="00137515" w:rsidRPr="00DC0E4E">
          <w:rPr>
            <w:rStyle w:val="Hyperlink"/>
            <w:lang w:val="en-US"/>
          </w:rPr>
          <w:t>Kịch bản use case Quản lý lịch khám (Nhân viên)</w:t>
        </w:r>
        <w:r w:rsidR="00137515">
          <w:rPr>
            <w:webHidden/>
          </w:rPr>
          <w:tab/>
        </w:r>
        <w:r w:rsidR="00137515">
          <w:rPr>
            <w:webHidden/>
          </w:rPr>
          <w:fldChar w:fldCharType="begin"/>
        </w:r>
        <w:r w:rsidR="00137515">
          <w:rPr>
            <w:webHidden/>
          </w:rPr>
          <w:instrText xml:space="preserve"> PAGEREF _Toc186055341 \h </w:instrText>
        </w:r>
        <w:r w:rsidR="00137515">
          <w:rPr>
            <w:webHidden/>
          </w:rPr>
        </w:r>
        <w:r w:rsidR="00137515">
          <w:rPr>
            <w:webHidden/>
          </w:rPr>
          <w:fldChar w:fldCharType="separate"/>
        </w:r>
        <w:r w:rsidR="00137515">
          <w:rPr>
            <w:webHidden/>
          </w:rPr>
          <w:t>46</w:t>
        </w:r>
        <w:r w:rsidR="00137515">
          <w:rPr>
            <w:webHidden/>
          </w:rPr>
          <w:fldChar w:fldCharType="end"/>
        </w:r>
      </w:hyperlink>
    </w:p>
    <w:p w14:paraId="1E271590" w14:textId="0070E5E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42"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20</w:t>
        </w:r>
        <w:r w:rsidR="00137515" w:rsidRPr="00DC0E4E">
          <w:rPr>
            <w:rStyle w:val="Hyperlink"/>
          </w:rPr>
          <w:t xml:space="preserve"> </w:t>
        </w:r>
        <w:r w:rsidR="00137515" w:rsidRPr="00DC0E4E">
          <w:rPr>
            <w:rStyle w:val="Hyperlink"/>
            <w:lang w:val="en-US"/>
          </w:rPr>
          <w:t>Kịch bản use case Quản lý hóa đơn</w:t>
        </w:r>
        <w:r w:rsidR="00137515">
          <w:rPr>
            <w:webHidden/>
          </w:rPr>
          <w:tab/>
        </w:r>
        <w:r w:rsidR="00137515">
          <w:rPr>
            <w:webHidden/>
          </w:rPr>
          <w:fldChar w:fldCharType="begin"/>
        </w:r>
        <w:r w:rsidR="00137515">
          <w:rPr>
            <w:webHidden/>
          </w:rPr>
          <w:instrText xml:space="preserve"> PAGEREF _Toc186055342 \h </w:instrText>
        </w:r>
        <w:r w:rsidR="00137515">
          <w:rPr>
            <w:webHidden/>
          </w:rPr>
        </w:r>
        <w:r w:rsidR="00137515">
          <w:rPr>
            <w:webHidden/>
          </w:rPr>
          <w:fldChar w:fldCharType="separate"/>
        </w:r>
        <w:r w:rsidR="00137515">
          <w:rPr>
            <w:webHidden/>
          </w:rPr>
          <w:t>47</w:t>
        </w:r>
        <w:r w:rsidR="00137515">
          <w:rPr>
            <w:webHidden/>
          </w:rPr>
          <w:fldChar w:fldCharType="end"/>
        </w:r>
      </w:hyperlink>
    </w:p>
    <w:p w14:paraId="5C72FCB8" w14:textId="05018848"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43"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3</w:t>
        </w:r>
        <w:r w:rsidR="00137515" w:rsidRPr="00DC0E4E">
          <w:rPr>
            <w:rStyle w:val="Hyperlink"/>
          </w:rPr>
          <w:t>.</w:t>
        </w:r>
        <w:r w:rsidR="00137515" w:rsidRPr="00DC0E4E">
          <w:rPr>
            <w:rStyle w:val="Hyperlink"/>
            <w:lang w:val="en-US"/>
          </w:rPr>
          <w:t>21</w:t>
        </w:r>
        <w:r w:rsidR="00137515" w:rsidRPr="00DC0E4E">
          <w:rPr>
            <w:rStyle w:val="Hyperlink"/>
          </w:rPr>
          <w:t xml:space="preserve"> </w:t>
        </w:r>
        <w:r w:rsidR="00137515" w:rsidRPr="00DC0E4E">
          <w:rPr>
            <w:rStyle w:val="Hyperlink"/>
            <w:lang w:val="en-US"/>
          </w:rPr>
          <w:t>Mô tả cơ sở dữ liệu</w:t>
        </w:r>
        <w:r w:rsidR="00137515">
          <w:rPr>
            <w:webHidden/>
          </w:rPr>
          <w:tab/>
        </w:r>
        <w:r w:rsidR="00137515">
          <w:rPr>
            <w:webHidden/>
          </w:rPr>
          <w:fldChar w:fldCharType="begin"/>
        </w:r>
        <w:r w:rsidR="00137515">
          <w:rPr>
            <w:webHidden/>
          </w:rPr>
          <w:instrText xml:space="preserve"> PAGEREF _Toc186055343 \h </w:instrText>
        </w:r>
        <w:r w:rsidR="00137515">
          <w:rPr>
            <w:webHidden/>
          </w:rPr>
        </w:r>
        <w:r w:rsidR="00137515">
          <w:rPr>
            <w:webHidden/>
          </w:rPr>
          <w:fldChar w:fldCharType="separate"/>
        </w:r>
        <w:r w:rsidR="00137515">
          <w:rPr>
            <w:webHidden/>
          </w:rPr>
          <w:t>49</w:t>
        </w:r>
        <w:r w:rsidR="00137515">
          <w:rPr>
            <w:webHidden/>
          </w:rPr>
          <w:fldChar w:fldCharType="end"/>
        </w:r>
      </w:hyperlink>
    </w:p>
    <w:p w14:paraId="4255FCA7" w14:textId="75AB393F" w:rsidR="00137515" w:rsidRDefault="00262B8A">
      <w:pPr>
        <w:pStyle w:val="TOC1"/>
        <w:rPr>
          <w:rFonts w:asciiTheme="minorHAnsi" w:eastAsiaTheme="minorEastAsia" w:hAnsiTheme="minorHAnsi" w:cstheme="minorBidi"/>
          <w:kern w:val="2"/>
          <w:sz w:val="24"/>
          <w:szCs w:val="24"/>
          <w:lang w:val="en-US"/>
          <w14:ligatures w14:val="standardContextual"/>
        </w:rPr>
      </w:pPr>
      <w:hyperlink w:anchor="_Toc186055344" w:history="1">
        <w:r w:rsidR="00137515" w:rsidRPr="00DC0E4E">
          <w:rPr>
            <w:rStyle w:val="Hyperlink"/>
            <w:lang w:val="en-US"/>
          </w:rPr>
          <w:t>Bảng</w:t>
        </w:r>
        <w:r w:rsidR="00137515" w:rsidRPr="00DC0E4E">
          <w:rPr>
            <w:rStyle w:val="Hyperlink"/>
          </w:rPr>
          <w:t xml:space="preserve"> </w:t>
        </w:r>
        <w:r w:rsidR="00137515" w:rsidRPr="00DC0E4E">
          <w:rPr>
            <w:rStyle w:val="Hyperlink"/>
            <w:lang w:val="en-US"/>
          </w:rPr>
          <w:t>4</w:t>
        </w:r>
        <w:r w:rsidR="00137515" w:rsidRPr="00DC0E4E">
          <w:rPr>
            <w:rStyle w:val="Hyperlink"/>
          </w:rPr>
          <w:t>.</w:t>
        </w:r>
        <w:r w:rsidR="00137515" w:rsidRPr="00DC0E4E">
          <w:rPr>
            <w:rStyle w:val="Hyperlink"/>
            <w:lang w:val="en-US"/>
          </w:rPr>
          <w:t>1</w:t>
        </w:r>
        <w:r w:rsidR="00137515" w:rsidRPr="00DC0E4E">
          <w:rPr>
            <w:rStyle w:val="Hyperlink"/>
          </w:rPr>
          <w:t xml:space="preserve"> </w:t>
        </w:r>
        <w:r w:rsidR="00137515" w:rsidRPr="00DC0E4E">
          <w:rPr>
            <w:rStyle w:val="Hyperlink"/>
            <w:lang w:val="en-US"/>
          </w:rPr>
          <w:t>Kịch bản kiểm thử tiêu biểu</w:t>
        </w:r>
        <w:r w:rsidR="00137515">
          <w:rPr>
            <w:webHidden/>
          </w:rPr>
          <w:tab/>
        </w:r>
        <w:r w:rsidR="00137515">
          <w:rPr>
            <w:webHidden/>
          </w:rPr>
          <w:fldChar w:fldCharType="begin"/>
        </w:r>
        <w:r w:rsidR="00137515">
          <w:rPr>
            <w:webHidden/>
          </w:rPr>
          <w:instrText xml:space="preserve"> PAGEREF _Toc186055344 \h </w:instrText>
        </w:r>
        <w:r w:rsidR="00137515">
          <w:rPr>
            <w:webHidden/>
          </w:rPr>
        </w:r>
        <w:r w:rsidR="00137515">
          <w:rPr>
            <w:webHidden/>
          </w:rPr>
          <w:fldChar w:fldCharType="separate"/>
        </w:r>
        <w:r w:rsidR="00137515">
          <w:rPr>
            <w:webHidden/>
          </w:rPr>
          <w:t>74</w:t>
        </w:r>
        <w:r w:rsidR="00137515">
          <w:rPr>
            <w:webHidden/>
          </w:rPr>
          <w:fldChar w:fldCharType="end"/>
        </w:r>
      </w:hyperlink>
    </w:p>
    <w:p w14:paraId="6E077CF8" w14:textId="77CA7C64" w:rsidR="0070251F" w:rsidRPr="00266895" w:rsidRDefault="0070251F" w:rsidP="002A0A34">
      <w:pPr>
        <w:spacing w:line="360" w:lineRule="auto"/>
        <w:rPr>
          <w:rFonts w:ascii="Times New Roman" w:hAnsi="Times New Roman" w:cs="Times New Roman"/>
          <w:sz w:val="26"/>
          <w:szCs w:val="26"/>
          <w:lang w:val="en-US"/>
        </w:rPr>
        <w:sectPr w:rsidR="0070251F" w:rsidRPr="00266895" w:rsidSect="000230F0">
          <w:headerReference w:type="default" r:id="rId15"/>
          <w:footerReference w:type="default" r:id="rId16"/>
          <w:pgSz w:w="11909" w:h="16834"/>
          <w:pgMar w:top="1134" w:right="1134" w:bottom="1134" w:left="1701" w:header="720" w:footer="720" w:gutter="0"/>
          <w:pgNumType w:fmt="lowerRoman" w:start="1"/>
          <w:cols w:space="720"/>
          <w:docGrid w:linePitch="299"/>
        </w:sectPr>
      </w:pPr>
      <w:r w:rsidRPr="00266895">
        <w:rPr>
          <w:rFonts w:ascii="Times New Roman" w:hAnsi="Times New Roman" w:cs="Times New Roman"/>
          <w:sz w:val="26"/>
          <w:szCs w:val="26"/>
        </w:rPr>
        <w:fldChar w:fldCharType="end"/>
      </w:r>
    </w:p>
    <w:p w14:paraId="5CB88F0C" w14:textId="77777777" w:rsidR="00CA471C" w:rsidRPr="00266895" w:rsidRDefault="005E422C" w:rsidP="00E20311">
      <w:pPr>
        <w:pStyle w:val="Heading1"/>
        <w:spacing w:before="60" w:after="60" w:line="360" w:lineRule="auto"/>
        <w:rPr>
          <w:sz w:val="30"/>
        </w:rPr>
      </w:pPr>
      <w:bookmarkStart w:id="12" w:name="_Toc186055144"/>
      <w:r w:rsidRPr="00266895">
        <w:rPr>
          <w:sz w:val="30"/>
        </w:rPr>
        <w:lastRenderedPageBreak/>
        <w:t>MỞ ĐẦU</w:t>
      </w:r>
      <w:bookmarkEnd w:id="12"/>
    </w:p>
    <w:p w14:paraId="052B243E" w14:textId="77777777" w:rsidR="007B0EEF"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Ứng dụng quản lý phòng khám đóng vai trò quan trọng trong việc nâng cao hiệu quả hoạt động và chất lượng dịch vụ y tế tại các cơ sở khám chữa bệnh.</w:t>
      </w:r>
    </w:p>
    <w:p w14:paraId="5CD37C32" w14:textId="2F24D0C1" w:rsidR="001C6A45"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Ứng dụng giúp tự động hóa các quy trình quản lý như đặt lịch khám, theo dõi hồ sơ bệnh án, và xử lý hóa đơn, giảm thiểu sự phụ thuộc vào các phương pháp thủ công truyền thống. Các tính năng như tra cứu thông tin bác sĩ, nhắc nhở lịch hẹn, và quản lý tài khoản người dùng giúp bệnh nhân và nhân viên y tế thao tác dễ dàng, mang lại sự chính xác và minh bạch trong vận hành.</w:t>
      </w:r>
      <w:r w:rsidR="001C6A45" w:rsidRPr="00266895">
        <w:rPr>
          <w:rFonts w:ascii="Times New Roman" w:eastAsia="Times New Roman" w:hAnsi="Times New Roman" w:cs="Times New Roman"/>
          <w:sz w:val="26"/>
          <w:szCs w:val="26"/>
          <w:lang w:val="en-US"/>
        </w:rPr>
        <w:t xml:space="preserve"> </w:t>
      </w:r>
    </w:p>
    <w:p w14:paraId="3850783C" w14:textId="305A75E2" w:rsidR="00CA471C" w:rsidRPr="00266895" w:rsidRDefault="005E422C" w:rsidP="00E20311">
      <w:pPr>
        <w:spacing w:before="60" w:after="60" w:line="360" w:lineRule="auto"/>
        <w:ind w:firstLine="720"/>
        <w:jc w:val="both"/>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 xml:space="preserve">Nội dung của đồ án </w:t>
      </w:r>
      <w:r w:rsidR="007B0EEF" w:rsidRPr="00266895">
        <w:rPr>
          <w:rFonts w:ascii="Times New Roman" w:eastAsia="Times New Roman" w:hAnsi="Times New Roman" w:cs="Times New Roman"/>
          <w:sz w:val="26"/>
          <w:szCs w:val="26"/>
          <w:lang w:val="en-US"/>
        </w:rPr>
        <w:t>xây dựng hệ thống quản lý phòng khám</w:t>
      </w:r>
      <w:r w:rsidRPr="00266895">
        <w:rPr>
          <w:rFonts w:ascii="Times New Roman" w:eastAsia="Times New Roman" w:hAnsi="Times New Roman" w:cs="Times New Roman"/>
          <w:sz w:val="26"/>
          <w:szCs w:val="26"/>
        </w:rPr>
        <w:t xml:space="preserve"> bao gồm các phần sau:</w:t>
      </w:r>
    </w:p>
    <w:p w14:paraId="0221691F" w14:textId="37AA172C" w:rsidR="00CA471C" w:rsidRPr="00266895"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007B0EEF" w:rsidRPr="00266895">
        <w:rPr>
          <w:rFonts w:ascii="Times New Roman" w:eastAsia="Times New Roman" w:hAnsi="Times New Roman" w:cs="Times New Roman"/>
          <w:b/>
          <w:sz w:val="26"/>
          <w:szCs w:val="26"/>
          <w:lang w:val="en-US"/>
        </w:rPr>
        <w:t xml:space="preserve"> Giới thiệu hệ thống</w:t>
      </w:r>
    </w:p>
    <w:p w14:paraId="56CA7D23" w14:textId="0A806205" w:rsidR="00CA471C"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 là khảo sát các nhu cầu sử dụng, các chức năng chính cần có</w:t>
      </w:r>
      <w:r w:rsidRPr="00266895">
        <w:rPr>
          <w:rFonts w:ascii="Times New Roman" w:eastAsia="Times New Roman" w:hAnsi="Times New Roman" w:cs="Times New Roman"/>
          <w:sz w:val="26"/>
          <w:szCs w:val="26"/>
        </w:rPr>
        <w:br/>
        <w:t xml:space="preserve">trong </w:t>
      </w:r>
      <w:r w:rsidR="002C063F" w:rsidRPr="00266895">
        <w:rPr>
          <w:rFonts w:ascii="Times New Roman" w:eastAsia="Times New Roman" w:hAnsi="Times New Roman" w:cs="Times New Roman"/>
          <w:sz w:val="26"/>
          <w:szCs w:val="26"/>
          <w:lang w:val="en-US"/>
        </w:rPr>
        <w:t>hệ thống quản lý phòng khám</w:t>
      </w:r>
      <w:r w:rsidR="007F011D" w:rsidRPr="00266895">
        <w:rPr>
          <w:rFonts w:ascii="Times New Roman" w:eastAsia="Times New Roman" w:hAnsi="Times New Roman" w:cs="Times New Roman"/>
          <w:sz w:val="26"/>
          <w:szCs w:val="26"/>
          <w:lang w:val="en-US"/>
        </w:rPr>
        <w:t xml:space="preserve"> và xác định các công nghệ sử dụng trong hệ thống</w:t>
      </w:r>
    </w:p>
    <w:p w14:paraId="2836A5DA" w14:textId="371F5AA2" w:rsidR="002A0A34" w:rsidRPr="00266895" w:rsidRDefault="002A0A34" w:rsidP="002A0A34">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Pr="00266895">
        <w:rPr>
          <w:rFonts w:ascii="Times New Roman" w:eastAsia="Times New Roman" w:hAnsi="Times New Roman" w:cs="Times New Roman"/>
          <w:b/>
          <w:sz w:val="26"/>
          <w:szCs w:val="26"/>
          <w:lang w:val="en-US"/>
        </w:rPr>
        <w:t>I</w:t>
      </w:r>
      <w:r w:rsidRPr="00266895">
        <w:rPr>
          <w:rFonts w:ascii="Times New Roman" w:eastAsia="Times New Roman" w:hAnsi="Times New Roman" w:cs="Times New Roman"/>
          <w:b/>
          <w:sz w:val="26"/>
          <w:szCs w:val="26"/>
        </w:rPr>
        <w:t>:</w:t>
      </w:r>
      <w:r w:rsidRPr="00266895">
        <w:rPr>
          <w:rFonts w:ascii="Times New Roman" w:eastAsia="Times New Roman" w:hAnsi="Times New Roman" w:cs="Times New Roman"/>
          <w:b/>
          <w:sz w:val="26"/>
          <w:szCs w:val="26"/>
          <w:lang w:val="en-US"/>
        </w:rPr>
        <w:t xml:space="preserve"> Tổng quan hệ thống</w:t>
      </w:r>
    </w:p>
    <w:p w14:paraId="7BA29B8F" w14:textId="11AEE1AC" w:rsidR="002A0A34" w:rsidRPr="00266895" w:rsidRDefault="002A0A34" w:rsidP="002A0A34">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 xml:space="preserve">Nội dung chương </w:t>
      </w:r>
      <w:r w:rsidRPr="00266895">
        <w:rPr>
          <w:rFonts w:ascii="Times New Roman" w:eastAsia="Times New Roman" w:hAnsi="Times New Roman" w:cs="Times New Roman"/>
          <w:sz w:val="26"/>
          <w:szCs w:val="26"/>
          <w:lang w:val="en-US"/>
        </w:rPr>
        <w:t>II là mô tả tổng quan về hệ thống, xác định luồng hoạt động cơ bản của hệ thống và các công nghệ mà hệ thống sẽ sử dụng</w:t>
      </w:r>
    </w:p>
    <w:p w14:paraId="353024C0" w14:textId="3C18C0B6" w:rsidR="00CA471C" w:rsidRPr="0026689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Pr="00266895">
        <w:rPr>
          <w:rFonts w:ascii="Times New Roman" w:eastAsia="Times New Roman" w:hAnsi="Times New Roman" w:cs="Times New Roman"/>
          <w:b/>
          <w:sz w:val="26"/>
          <w:szCs w:val="26"/>
          <w:lang w:val="en-US"/>
        </w:rPr>
        <w:t>I</w:t>
      </w:r>
      <w:r w:rsidR="002A0A34" w:rsidRPr="00266895">
        <w:rPr>
          <w:rFonts w:ascii="Times New Roman" w:eastAsia="Times New Roman" w:hAnsi="Times New Roman" w:cs="Times New Roman"/>
          <w:b/>
          <w:sz w:val="26"/>
          <w:szCs w:val="26"/>
          <w:lang w:val="en-US"/>
        </w:rPr>
        <w:t>I</w:t>
      </w:r>
      <w:r w:rsidR="005E422C" w:rsidRPr="00266895">
        <w:rPr>
          <w:rFonts w:ascii="Times New Roman" w:eastAsia="Times New Roman" w:hAnsi="Times New Roman" w:cs="Times New Roman"/>
          <w:b/>
          <w:sz w:val="26"/>
          <w:szCs w:val="26"/>
        </w:rPr>
        <w:t>:</w:t>
      </w:r>
      <w:r w:rsidR="002C063F" w:rsidRPr="00266895">
        <w:rPr>
          <w:rFonts w:ascii="Times New Roman" w:eastAsia="Times New Roman" w:hAnsi="Times New Roman" w:cs="Times New Roman"/>
          <w:b/>
          <w:sz w:val="26"/>
          <w:szCs w:val="26"/>
          <w:lang w:val="en-US"/>
        </w:rPr>
        <w:t xml:space="preserve"> Phân tích thiết kế hệ thống</w:t>
      </w:r>
    </w:p>
    <w:p w14:paraId="12FEA5CE" w14:textId="32B4637F" w:rsidR="00CA471C" w:rsidRPr="0026689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w:t>
      </w:r>
      <w:r w:rsidR="002A0A34" w:rsidRPr="00266895">
        <w:rPr>
          <w:rFonts w:ascii="Times New Roman" w:eastAsia="Times New Roman" w:hAnsi="Times New Roman" w:cs="Times New Roman"/>
          <w:sz w:val="26"/>
          <w:szCs w:val="26"/>
          <w:lang w:val="en-US"/>
        </w:rPr>
        <w:t>II</w:t>
      </w:r>
      <w:r w:rsidRPr="00266895">
        <w:rPr>
          <w:rFonts w:ascii="Times New Roman" w:eastAsia="Times New Roman" w:hAnsi="Times New Roman" w:cs="Times New Roman"/>
          <w:sz w:val="26"/>
          <w:szCs w:val="26"/>
        </w:rPr>
        <w:t xml:space="preserve"> trình bày phân tích hệ thống </w:t>
      </w:r>
      <w:r w:rsidRPr="00266895">
        <w:rPr>
          <w:rFonts w:ascii="Times New Roman" w:eastAsia="Times New Roman" w:hAnsi="Times New Roman" w:cs="Times New Roman"/>
          <w:sz w:val="26"/>
          <w:szCs w:val="26"/>
          <w:lang w:val="en-US"/>
        </w:rPr>
        <w:t>quản lý phòng khám</w:t>
      </w:r>
      <w:r w:rsidRPr="00266895">
        <w:rPr>
          <w:rFonts w:ascii="Times New Roman" w:eastAsia="Times New Roman" w:hAnsi="Times New Roman" w:cs="Times New Roman"/>
          <w:sz w:val="26"/>
          <w:szCs w:val="26"/>
        </w:rPr>
        <w:t xml:space="preserve"> bao gồm biểu đồ use</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case, biểu đồ hoạt động, kịch bản từng chức năng và trích lớp thực thể, trình bày</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việc</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thiết kế hệ thống theo chuẩn UML</w:t>
      </w:r>
    </w:p>
    <w:p w14:paraId="03FFF0A8" w14:textId="1375D091" w:rsidR="002C063F" w:rsidRPr="00266895"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xml:space="preserve">Chương </w:t>
      </w:r>
      <w:r w:rsidRPr="00266895">
        <w:rPr>
          <w:rFonts w:ascii="Times New Roman" w:eastAsia="Times New Roman" w:hAnsi="Times New Roman" w:cs="Times New Roman"/>
          <w:b/>
          <w:sz w:val="26"/>
          <w:szCs w:val="26"/>
          <w:lang w:val="en-US"/>
        </w:rPr>
        <w:t>I</w:t>
      </w:r>
      <w:r w:rsidR="002A0A34" w:rsidRPr="00266895">
        <w:rPr>
          <w:rFonts w:ascii="Times New Roman" w:eastAsia="Times New Roman" w:hAnsi="Times New Roman" w:cs="Times New Roman"/>
          <w:b/>
          <w:sz w:val="26"/>
          <w:szCs w:val="26"/>
          <w:lang w:val="en-US"/>
        </w:rPr>
        <w:t>V</w:t>
      </w:r>
      <w:r w:rsidRPr="00266895">
        <w:rPr>
          <w:rFonts w:ascii="Times New Roman" w:eastAsia="Times New Roman" w:hAnsi="Times New Roman" w:cs="Times New Roman"/>
          <w:b/>
          <w:sz w:val="26"/>
          <w:szCs w:val="26"/>
        </w:rPr>
        <w:t>:</w:t>
      </w:r>
      <w:r w:rsidRPr="00266895">
        <w:rPr>
          <w:rFonts w:ascii="Times New Roman" w:eastAsia="Times New Roman" w:hAnsi="Times New Roman" w:cs="Times New Roman"/>
          <w:b/>
          <w:sz w:val="26"/>
          <w:szCs w:val="26"/>
          <w:lang w:val="en-US"/>
        </w:rPr>
        <w:t xml:space="preserve"> Cài đặt và </w:t>
      </w:r>
      <w:r w:rsidR="00137515">
        <w:rPr>
          <w:rFonts w:ascii="Times New Roman" w:eastAsia="Times New Roman" w:hAnsi="Times New Roman" w:cs="Times New Roman"/>
          <w:b/>
          <w:sz w:val="26"/>
          <w:szCs w:val="26"/>
          <w:lang w:val="en-US"/>
        </w:rPr>
        <w:t>kiểm thử</w:t>
      </w:r>
      <w:r w:rsidRPr="00266895">
        <w:rPr>
          <w:rFonts w:ascii="Times New Roman" w:eastAsia="Times New Roman" w:hAnsi="Times New Roman" w:cs="Times New Roman"/>
          <w:b/>
          <w:sz w:val="26"/>
          <w:szCs w:val="26"/>
          <w:lang w:val="en-US"/>
        </w:rPr>
        <w:t xml:space="preserve"> hệ thống</w:t>
      </w:r>
    </w:p>
    <w:p w14:paraId="376DA281" w14:textId="315DC015" w:rsidR="002C063F" w:rsidRPr="0026689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w:t>
      </w:r>
      <w:r w:rsidR="007F011D" w:rsidRPr="00266895">
        <w:rPr>
          <w:rFonts w:ascii="Times New Roman" w:eastAsia="Times New Roman" w:hAnsi="Times New Roman" w:cs="Times New Roman"/>
          <w:sz w:val="26"/>
          <w:szCs w:val="26"/>
          <w:lang w:val="en-US"/>
        </w:rPr>
        <w:t>II</w:t>
      </w:r>
      <w:r w:rsidRPr="00266895">
        <w:rPr>
          <w:rFonts w:ascii="Times New Roman" w:eastAsia="Times New Roman" w:hAnsi="Times New Roman" w:cs="Times New Roman"/>
          <w:sz w:val="26"/>
          <w:szCs w:val="26"/>
        </w:rPr>
        <w:t xml:space="preserve"> là hướng dẫn cài đặt hệ thống</w:t>
      </w:r>
      <w:r w:rsidR="002A0A34" w:rsidRPr="00266895">
        <w:rPr>
          <w:rFonts w:ascii="Times New Roman" w:eastAsia="Times New Roman" w:hAnsi="Times New Roman" w:cs="Times New Roman"/>
          <w:sz w:val="26"/>
          <w:szCs w:val="26"/>
          <w:lang w:val="en-US"/>
        </w:rPr>
        <w:t xml:space="preserve"> và </w:t>
      </w:r>
      <w:r w:rsidR="00137515">
        <w:rPr>
          <w:rFonts w:ascii="Times New Roman" w:eastAsia="Times New Roman" w:hAnsi="Times New Roman" w:cs="Times New Roman"/>
          <w:sz w:val="26"/>
          <w:szCs w:val="26"/>
          <w:lang w:val="en-US"/>
        </w:rPr>
        <w:t>kiểm thử</w:t>
      </w:r>
      <w:r w:rsidR="002A0A34" w:rsidRPr="00266895">
        <w:rPr>
          <w:rFonts w:ascii="Times New Roman" w:eastAsia="Times New Roman" w:hAnsi="Times New Roman" w:cs="Times New Roman"/>
          <w:sz w:val="26"/>
          <w:szCs w:val="26"/>
          <w:lang w:val="en-US"/>
        </w:rPr>
        <w:t xml:space="preserve"> hệ thống</w:t>
      </w:r>
    </w:p>
    <w:p w14:paraId="4E2B9153" w14:textId="77777777" w:rsidR="00CA471C" w:rsidRPr="00266895" w:rsidRDefault="005E422C" w:rsidP="00E20311">
      <w:pPr>
        <w:spacing w:before="60" w:after="60" w:line="360" w:lineRule="auto"/>
        <w:ind w:left="7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Kết luận</w:t>
      </w:r>
    </w:p>
    <w:p w14:paraId="3F4BE215" w14:textId="2523B6EB" w:rsidR="00CA471C" w:rsidRPr="00266895" w:rsidRDefault="002C063F" w:rsidP="00E20311">
      <w:pPr>
        <w:spacing w:before="60" w:after="60" w:line="360" w:lineRule="auto"/>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lang w:val="en-US"/>
        </w:rPr>
        <w:tab/>
        <w:t>Đánh giá các kết quả đạt được, đưa ra các hạn chế của hệ thống và định hướng phát triển hệ thống trong tương lai</w:t>
      </w:r>
    </w:p>
    <w:p w14:paraId="5D2D0516" w14:textId="77777777" w:rsidR="005854F0" w:rsidRPr="00266895" w:rsidRDefault="005E422C" w:rsidP="00E20311">
      <w:pPr>
        <w:pStyle w:val="Heading1"/>
        <w:spacing w:before="60" w:after="60" w:line="360" w:lineRule="auto"/>
        <w:sectPr w:rsidR="005854F0" w:rsidRPr="00266895" w:rsidSect="0061698C">
          <w:footerReference w:type="default" r:id="rId17"/>
          <w:pgSz w:w="11909" w:h="16834"/>
          <w:pgMar w:top="1138" w:right="1138" w:bottom="1138" w:left="1699" w:header="720" w:footer="720" w:gutter="0"/>
          <w:pgNumType w:start="1"/>
          <w:cols w:space="720"/>
          <w:docGrid w:linePitch="299"/>
        </w:sectPr>
      </w:pPr>
      <w:r w:rsidRPr="00266895">
        <w:br w:type="page"/>
      </w:r>
    </w:p>
    <w:p w14:paraId="23290572" w14:textId="5E439FB3" w:rsidR="00CA471C" w:rsidRPr="00266895" w:rsidRDefault="005E422C" w:rsidP="00E20311">
      <w:pPr>
        <w:pStyle w:val="Heading1"/>
        <w:spacing w:before="60" w:after="60" w:line="360" w:lineRule="auto"/>
        <w:rPr>
          <w:sz w:val="30"/>
          <w:lang w:val="en-US"/>
        </w:rPr>
      </w:pPr>
      <w:bookmarkStart w:id="13" w:name="_l8do43lurwxa" w:colFirst="0" w:colLast="0"/>
      <w:bookmarkStart w:id="14" w:name="_w4f1haqqt7g4" w:colFirst="0" w:colLast="0"/>
      <w:bookmarkStart w:id="15" w:name="_Toc186055145"/>
      <w:bookmarkEnd w:id="13"/>
      <w:bookmarkEnd w:id="14"/>
      <w:r w:rsidRPr="00266895">
        <w:rPr>
          <w:sz w:val="30"/>
        </w:rPr>
        <w:lastRenderedPageBreak/>
        <w:t xml:space="preserve">CHƯƠNG I. </w:t>
      </w:r>
      <w:r w:rsidR="00353CDB" w:rsidRPr="00266895">
        <w:rPr>
          <w:sz w:val="30"/>
          <w:lang w:val="en-US"/>
        </w:rPr>
        <w:t xml:space="preserve">GIỚI THIỆU </w:t>
      </w:r>
      <w:r w:rsidR="009963DA" w:rsidRPr="00266895">
        <w:rPr>
          <w:sz w:val="30"/>
          <w:lang w:val="en-US"/>
        </w:rPr>
        <w:t>ĐỀ TÀI</w:t>
      </w:r>
      <w:bookmarkEnd w:id="15"/>
    </w:p>
    <w:p w14:paraId="77C2A1D4" w14:textId="4EDE7225" w:rsidR="00CA471C" w:rsidRPr="00266895" w:rsidRDefault="00F929C4"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Đối với việc xây dựng bất kỳ một hệ thống nào thì việc đầu tiên cần làm là cần phải khảo sát hiện trạng trong thực tế để biết được nhu cầu người dùng, khảo sát các ứng dụng tương tự hiện nay từ đó xác định được mục tiêu, phạm vi và các chức năng cơ bản cần có trong hệ thống</w:t>
      </w:r>
    </w:p>
    <w:p w14:paraId="00C743CC" w14:textId="60C9E0BE" w:rsidR="00CA471C" w:rsidRPr="00266895" w:rsidRDefault="005B226D" w:rsidP="00E20311">
      <w:pPr>
        <w:pStyle w:val="Heading2"/>
        <w:spacing w:before="60" w:after="60" w:line="360" w:lineRule="auto"/>
        <w:rPr>
          <w:sz w:val="28"/>
          <w:lang w:val="en-US"/>
        </w:rPr>
      </w:pPr>
      <w:bookmarkStart w:id="16" w:name="_Toc186055146"/>
      <w:r w:rsidRPr="00266895">
        <w:rPr>
          <w:sz w:val="28"/>
          <w:lang w:val="en-US"/>
        </w:rPr>
        <w:t>1.</w:t>
      </w:r>
      <w:r w:rsidR="00A1456E" w:rsidRPr="00266895">
        <w:rPr>
          <w:sz w:val="28"/>
        </w:rPr>
        <w:t>1</w:t>
      </w:r>
      <w:r w:rsidR="005E422C" w:rsidRPr="00266895">
        <w:rPr>
          <w:sz w:val="28"/>
        </w:rPr>
        <w:t xml:space="preserve"> </w:t>
      </w:r>
      <w:r w:rsidR="00353CDB" w:rsidRPr="00266895">
        <w:rPr>
          <w:sz w:val="28"/>
          <w:lang w:val="en-US"/>
        </w:rPr>
        <w:t>Khảo sát thực trạng</w:t>
      </w:r>
      <w:bookmarkEnd w:id="16"/>
    </w:p>
    <w:p w14:paraId="77808D4C" w14:textId="32241744" w:rsidR="00CA471C" w:rsidRPr="00266895" w:rsidRDefault="005E422C" w:rsidP="00E20311">
      <w:pPr>
        <w:pStyle w:val="Heading3"/>
        <w:spacing w:before="60" w:after="60" w:line="360" w:lineRule="auto"/>
        <w:rPr>
          <w:lang w:val="en-US"/>
        </w:rPr>
      </w:pPr>
      <w:bookmarkStart w:id="17" w:name="_Toc186055147"/>
      <w:r w:rsidRPr="00266895">
        <w:t>1.1</w:t>
      </w:r>
      <w:r w:rsidR="005B226D" w:rsidRPr="00266895">
        <w:rPr>
          <w:lang w:val="en-US"/>
        </w:rPr>
        <w:t>.1</w:t>
      </w:r>
      <w:r w:rsidRPr="00266895">
        <w:t xml:space="preserve"> </w:t>
      </w:r>
      <w:r w:rsidR="00232790" w:rsidRPr="00266895">
        <w:rPr>
          <w:lang w:val="en-US"/>
        </w:rPr>
        <w:t>Thực trạng hiện nay</w:t>
      </w:r>
      <w:bookmarkEnd w:id="17"/>
    </w:p>
    <w:p w14:paraId="6ADDD4BE" w14:textId="6F210B14" w:rsidR="00232790" w:rsidRPr="00266895" w:rsidRDefault="00232790">
      <w:pPr>
        <w:spacing w:before="60" w:after="60" w:line="360" w:lineRule="auto"/>
        <w:ind w:firstLine="720"/>
        <w:jc w:val="both"/>
        <w:rPr>
          <w:rFonts w:ascii="Times New Roman" w:eastAsia="Times New Roman" w:hAnsi="Times New Roman" w:cs="Times New Roman"/>
          <w:sz w:val="26"/>
          <w:szCs w:val="26"/>
          <w:lang w:val="en-US"/>
        </w:rPr>
        <w:pPrChange w:id="18" w:author="anh cao" w:date="2024-12-28T22:08:00Z">
          <w:pPr>
            <w:spacing w:before="60" w:after="60" w:line="360" w:lineRule="auto"/>
            <w:jc w:val="both"/>
          </w:pPr>
        </w:pPrChange>
      </w:pPr>
      <w:commentRangeStart w:id="19"/>
      <w:r w:rsidRPr="00266895">
        <w:rPr>
          <w:rFonts w:ascii="Times New Roman" w:eastAsia="Times New Roman" w:hAnsi="Times New Roman" w:cs="Times New Roman"/>
          <w:sz w:val="26"/>
          <w:szCs w:val="26"/>
          <w:lang w:val="en-US"/>
        </w:rPr>
        <w:t>Bên</w:t>
      </w:r>
      <w:commentRangeEnd w:id="19"/>
      <w:r w:rsidR="00516DE1">
        <w:rPr>
          <w:rStyle w:val="CommentReference"/>
        </w:rPr>
        <w:commentReference w:id="19"/>
      </w:r>
      <w:r w:rsidRPr="00266895">
        <w:rPr>
          <w:rFonts w:ascii="Times New Roman" w:eastAsia="Times New Roman" w:hAnsi="Times New Roman" w:cs="Times New Roman"/>
          <w:sz w:val="26"/>
          <w:szCs w:val="26"/>
          <w:lang w:val="en-US"/>
        </w:rPr>
        <w:t xml:space="preserve"> cạnh thách thức từ làn sóng cạnh tranh khốc liệt trên thị trường, các phòng khám cũng đang phải đối mặt với nhiều vướng mắc trong hoạt động quản lý và vận hành. Quản lý phòng khám theo phong cách truyền thống rườm rà kém hiệu quả là một trong những rào cản lớn nhất tại các phòng khám phát triển mạnh mẽ hơn.</w:t>
      </w:r>
    </w:p>
    <w:p w14:paraId="793C5DB7" w14:textId="736B71C6" w:rsidR="00232790" w:rsidRPr="00266895" w:rsidRDefault="00232790">
      <w:pPr>
        <w:spacing w:before="60" w:after="60" w:line="360" w:lineRule="auto"/>
        <w:ind w:firstLine="720"/>
        <w:jc w:val="both"/>
        <w:rPr>
          <w:rFonts w:ascii="Times New Roman" w:eastAsia="Times New Roman" w:hAnsi="Times New Roman" w:cs="Times New Roman"/>
          <w:sz w:val="26"/>
          <w:szCs w:val="26"/>
          <w:lang w:val="en-US"/>
        </w:rPr>
        <w:pPrChange w:id="20" w:author="anh cao" w:date="2024-12-28T22:08:00Z">
          <w:pPr>
            <w:spacing w:before="60" w:after="60" w:line="360" w:lineRule="auto"/>
            <w:jc w:val="both"/>
          </w:pPr>
        </w:pPrChange>
      </w:pPr>
      <w:r w:rsidRPr="00266895">
        <w:rPr>
          <w:rFonts w:ascii="Times New Roman" w:eastAsia="Times New Roman" w:hAnsi="Times New Roman" w:cs="Times New Roman"/>
          <w:sz w:val="26"/>
          <w:szCs w:val="26"/>
          <w:lang w:val="en-US"/>
        </w:rPr>
        <w:t>Khi số lượng bệnh nhân tại phòng khám gia tăng, việc ghi chép hoàn toàn bằng thủ công sẽ khiến quy trình tiếp đón và đăng ký khám bệnh trở nên rườm rà, kéo dài thời gian chờ đợi của bệnh nhân. Đối với các bệnh nhân đến tái khám cũng không ngoại lệ. Việc tìm kiếm lại các thông tin bệnh án tốn nhiều thời gian, nhất là khi thất lạc các hồ sơ sổ sách khiến việc tìm kiếm, nhập liệu và ghi chú lại phức tạp. Tình trạng này kéo theo hệ lụy quá tải tại hầu hết các phòng khám, khiến phòng khám hoạt động không hết công suất, tốn nhiều chi phí liên quan không cần thiết.</w:t>
      </w:r>
    </w:p>
    <w:p w14:paraId="40CFC1ED" w14:textId="6AB84D37" w:rsidR="00492E7F" w:rsidRPr="00266895" w:rsidRDefault="00232790">
      <w:pPr>
        <w:spacing w:before="60" w:after="60" w:line="360" w:lineRule="auto"/>
        <w:ind w:firstLine="720"/>
        <w:jc w:val="both"/>
        <w:rPr>
          <w:rFonts w:ascii="Times New Roman" w:eastAsia="Times New Roman" w:hAnsi="Times New Roman" w:cs="Times New Roman"/>
          <w:sz w:val="26"/>
          <w:szCs w:val="26"/>
          <w:lang w:val="en-US"/>
        </w:rPr>
        <w:pPrChange w:id="21" w:author="anh cao" w:date="2024-12-28T22:08:00Z">
          <w:pPr>
            <w:spacing w:before="60" w:after="60" w:line="360" w:lineRule="auto"/>
            <w:jc w:val="both"/>
          </w:pPr>
        </w:pPrChange>
      </w:pPr>
      <w:r w:rsidRPr="00266895">
        <w:rPr>
          <w:rFonts w:ascii="Times New Roman" w:eastAsia="Times New Roman" w:hAnsi="Times New Roman" w:cs="Times New Roman"/>
          <w:sz w:val="26"/>
          <w:szCs w:val="26"/>
          <w:lang w:val="en-US"/>
        </w:rPr>
        <w:t xml:space="preserve">Kể cả các phòng khám tư nhân hay của công đều đang tập trung quá nhiều thời gian cho các thao tác thủ công làm giảm đi thời gian cần thiết cho hoạt động chẩn đoán và chăm sóc bệnh nhân, khiến năng lực khám và điều trị không đạt được hiệu quả cao </w:t>
      </w:r>
      <w:r w:rsidRPr="00266895">
        <w:rPr>
          <w:rFonts w:ascii="Cambria Math" w:eastAsia="Times New Roman" w:hAnsi="Cambria Math" w:cs="Cambria Math"/>
          <w:sz w:val="26"/>
          <w:szCs w:val="26"/>
          <w:lang w:val="en-US"/>
        </w:rPr>
        <w:t>⇒</w:t>
      </w:r>
      <w:r w:rsidRPr="00266895">
        <w:rPr>
          <w:rFonts w:ascii="Times New Roman" w:eastAsia="Times New Roman" w:hAnsi="Times New Roman" w:cs="Times New Roman"/>
          <w:sz w:val="26"/>
          <w:szCs w:val="26"/>
          <w:lang w:val="en-US"/>
        </w:rPr>
        <w:t xml:space="preserve"> Bệnh nhân không hài lòng với dịch vụ khám chữa của phòng khám.</w:t>
      </w:r>
    </w:p>
    <w:p w14:paraId="72B4FA2F" w14:textId="6FFB7359" w:rsidR="00995981" w:rsidRPr="00266895" w:rsidRDefault="00085DCD" w:rsidP="00995981">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266895" w:rsidRDefault="00995981" w:rsidP="00995981">
      <w:pPr>
        <w:pStyle w:val="Heading7"/>
        <w:spacing w:line="360" w:lineRule="auto"/>
        <w:rPr>
          <w:rFonts w:eastAsia="Times New Roman" w:cs="Times New Roman"/>
          <w:lang w:val="en-US"/>
        </w:rPr>
      </w:pPr>
      <w:bookmarkStart w:id="22" w:name="_Toc186055229"/>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 xml:space="preserve">.1 </w:t>
      </w:r>
      <w:r w:rsidR="00085DCD" w:rsidRPr="00266895">
        <w:rPr>
          <w:rFonts w:eastAsia="Times New Roman" w:cs="Times New Roman"/>
          <w:lang w:val="en-US"/>
        </w:rPr>
        <w:t>Thách thức trong quy trình chăm sóc sức khỏe</w:t>
      </w:r>
      <w:bookmarkEnd w:id="22"/>
    </w:p>
    <w:p w14:paraId="7D4F7623" w14:textId="64D60F11" w:rsidR="00CA471C" w:rsidRPr="00266895" w:rsidRDefault="005B226D" w:rsidP="00E20311">
      <w:pPr>
        <w:pStyle w:val="Heading3"/>
        <w:spacing w:before="60" w:after="60" w:line="360" w:lineRule="auto"/>
        <w:rPr>
          <w:lang w:val="en-US"/>
        </w:rPr>
      </w:pPr>
      <w:bookmarkStart w:id="23" w:name="_Toc186055148"/>
      <w:r w:rsidRPr="00266895">
        <w:rPr>
          <w:lang w:val="en-US"/>
        </w:rPr>
        <w:t>1.</w:t>
      </w:r>
      <w:r w:rsidR="005E422C" w:rsidRPr="00266895">
        <w:t>1.2</w:t>
      </w:r>
      <w:r w:rsidR="00353CDB" w:rsidRPr="00266895">
        <w:rPr>
          <w:lang w:val="en-US"/>
        </w:rPr>
        <w:t xml:space="preserve"> Đặc điểm của hệ thống quản lý phòng khám</w:t>
      </w:r>
      <w:bookmarkEnd w:id="23"/>
    </w:p>
    <w:p w14:paraId="222FDA9F" w14:textId="0241FF11" w:rsidR="00353CDB" w:rsidRPr="00266895" w:rsidRDefault="00353CDB">
      <w:pPr>
        <w:ind w:firstLine="720"/>
        <w:rPr>
          <w:rFonts w:ascii="Times New Roman" w:hAnsi="Times New Roman" w:cs="Times New Roman"/>
          <w:sz w:val="26"/>
          <w:szCs w:val="26"/>
          <w:lang w:val="en-US"/>
        </w:rPr>
        <w:pPrChange w:id="24" w:author="anh cao" w:date="2024-12-28T22:08:00Z">
          <w:pPr/>
        </w:pPrChange>
      </w:pPr>
      <w:r w:rsidRPr="00266895">
        <w:rPr>
          <w:rFonts w:ascii="Times New Roman" w:hAnsi="Times New Roman" w:cs="Times New Roman"/>
          <w:sz w:val="26"/>
          <w:szCs w:val="26"/>
          <w:lang w:val="en-US"/>
        </w:rPr>
        <w:t>Đối với một hệ thống quản lý phòng khám thì cần phải có những đặc điểm và tính năng cần thiết</w:t>
      </w:r>
      <w:r w:rsidRPr="00266895">
        <w:rPr>
          <w:rFonts w:ascii="Times New Roman" w:hAnsi="Times New Roman" w:cs="Times New Roman"/>
          <w:sz w:val="26"/>
          <w:szCs w:val="26"/>
        </w:rPr>
        <w:t xml:space="preserve"> để đảm bảo hoạt động của phòng khám diễn ra trơn tru và hiệu quả. </w:t>
      </w:r>
      <w:r w:rsidRPr="00266895">
        <w:rPr>
          <w:rFonts w:ascii="Times New Roman" w:hAnsi="Times New Roman" w:cs="Times New Roman"/>
          <w:sz w:val="26"/>
          <w:szCs w:val="26"/>
          <w:lang w:val="en-US"/>
        </w:rPr>
        <w:t>Dưới đây là 1 số đặc điểm chính của hệ thống:</w:t>
      </w:r>
    </w:p>
    <w:p w14:paraId="1E344FDB" w14:textId="72615C73" w:rsidR="00353CDB" w:rsidRPr="00266895" w:rsidDel="00CE48BF" w:rsidRDefault="00353CDB">
      <w:pPr>
        <w:ind w:firstLine="720"/>
        <w:rPr>
          <w:del w:id="25" w:author="anh cao" w:date="2024-12-28T22:09:00Z"/>
          <w:rFonts w:ascii="Times New Roman" w:hAnsi="Times New Roman" w:cs="Times New Roman"/>
          <w:sz w:val="26"/>
          <w:szCs w:val="26"/>
          <w:lang w:val="en-US"/>
        </w:rPr>
        <w:pPrChange w:id="26" w:author="anh cao" w:date="2024-12-28T22:08:00Z">
          <w:pPr/>
        </w:pPrChange>
      </w:pPr>
      <w:r w:rsidRPr="00266895">
        <w:rPr>
          <w:rFonts w:ascii="Times New Roman" w:hAnsi="Times New Roman" w:cs="Times New Roman"/>
          <w:sz w:val="26"/>
          <w:szCs w:val="26"/>
          <w:lang w:val="en-US"/>
        </w:rPr>
        <w:t>- Đối với phòng khám tư nhân, quy mô nhỏ</w:t>
      </w:r>
    </w:p>
    <w:p w14:paraId="57E83E41" w14:textId="6DD97DBF" w:rsidR="00353CDB" w:rsidRPr="00266895" w:rsidRDefault="00CF5865">
      <w:pPr>
        <w:ind w:firstLine="720"/>
        <w:rPr>
          <w:rFonts w:ascii="Times New Roman" w:hAnsi="Times New Roman" w:cs="Times New Roman"/>
          <w:sz w:val="26"/>
          <w:szCs w:val="26"/>
          <w:lang w:val="en-US"/>
        </w:rPr>
        <w:pPrChange w:id="27" w:author="anh cao" w:date="2024-12-28T22:09:00Z">
          <w:pPr/>
        </w:pPrChange>
      </w:pPr>
      <w:r w:rsidRPr="00266895">
        <w:rPr>
          <w:rFonts w:ascii="Times New Roman" w:hAnsi="Times New Roman" w:cs="Times New Roman"/>
          <w:sz w:val="26"/>
          <w:szCs w:val="26"/>
          <w:lang w:val="en-US"/>
        </w:rPr>
        <w:t xml:space="preserve">Hệ thống </w:t>
      </w:r>
      <w:r w:rsidR="00353CDB" w:rsidRPr="00266895">
        <w:rPr>
          <w:rFonts w:ascii="Times New Roman" w:hAnsi="Times New Roman" w:cs="Times New Roman"/>
          <w:sz w:val="26"/>
          <w:szCs w:val="26"/>
          <w:lang w:val="en-US"/>
        </w:rPr>
        <w:t>quản lý phòng khám cho các cơ sở quy mô nhỏ thường được thiết kế để đáp ứng nhu cầu cơ bản và thiết yếu của một phòng khám độc lập</w:t>
      </w:r>
      <w:r w:rsidRPr="00266895">
        <w:rPr>
          <w:rFonts w:ascii="Times New Roman" w:hAnsi="Times New Roman" w:cs="Times New Roman"/>
          <w:sz w:val="26"/>
          <w:szCs w:val="26"/>
          <w:lang w:val="en-US"/>
        </w:rPr>
        <w:t xml:space="preserve"> với những đặc điểm</w:t>
      </w:r>
      <w:r w:rsidR="00353CDB" w:rsidRPr="00266895">
        <w:rPr>
          <w:rFonts w:ascii="Times New Roman" w:hAnsi="Times New Roman" w:cs="Times New Roman"/>
          <w:sz w:val="26"/>
          <w:szCs w:val="26"/>
          <w:lang w:val="en-US"/>
        </w:rPr>
        <w:t>:</w:t>
      </w:r>
    </w:p>
    <w:p w14:paraId="03A91836" w14:textId="379580E2" w:rsidR="00353CDB" w:rsidRPr="00266895" w:rsidRDefault="00CF5865">
      <w:pPr>
        <w:ind w:left="720" w:firstLine="720"/>
        <w:rPr>
          <w:rFonts w:ascii="Times New Roman" w:hAnsi="Times New Roman" w:cs="Times New Roman"/>
          <w:sz w:val="26"/>
          <w:szCs w:val="26"/>
          <w:lang w:val="en-US"/>
        </w:rPr>
        <w:pPrChange w:id="28" w:author="anh cao" w:date="2024-12-28T22:09:00Z">
          <w:pPr/>
        </w:pPrChange>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Quản lý lịch hẹn linh hoạt: Phù hợp với lượng bệnh nhân ít hơn và lịch làm việc đơn giản hơn của phòng khám nhỏ.</w:t>
      </w:r>
    </w:p>
    <w:p w14:paraId="091285DE" w14:textId="6E040C6B" w:rsidR="00353CDB" w:rsidRPr="00266895" w:rsidRDefault="00CF5865">
      <w:pPr>
        <w:ind w:left="720" w:firstLine="720"/>
        <w:rPr>
          <w:rFonts w:ascii="Times New Roman" w:hAnsi="Times New Roman" w:cs="Times New Roman"/>
          <w:sz w:val="26"/>
          <w:szCs w:val="26"/>
          <w:lang w:val="en-US"/>
        </w:rPr>
        <w:pPrChange w:id="29" w:author="anh cao" w:date="2024-12-28T22:10:00Z">
          <w:pPr/>
        </w:pPrChange>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Hồ sơ bệnh án điện tử cơ bản: Đáp ứng nhu cầu lưu trữ thông tin cơ bản của bệnh nhân mà không cần các tính năng phức tạp.</w:t>
      </w:r>
    </w:p>
    <w:p w14:paraId="26A65C9B" w14:textId="14ED27CF" w:rsidR="00353CDB" w:rsidRPr="00266895" w:rsidRDefault="00CF5865">
      <w:pPr>
        <w:ind w:left="720" w:firstLine="720"/>
        <w:rPr>
          <w:rFonts w:ascii="Times New Roman" w:hAnsi="Times New Roman" w:cs="Times New Roman"/>
          <w:sz w:val="26"/>
          <w:szCs w:val="26"/>
          <w:lang w:val="en-US"/>
        </w:rPr>
        <w:pPrChange w:id="30" w:author="anh cao" w:date="2024-12-28T22:10:00Z">
          <w:pPr/>
        </w:pPrChange>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Thanh toán và xuất hóa đơn đơn giản: Phù hợp với quy mô giao dịch nhỏ và ít phức tạp hơn.</w:t>
      </w:r>
    </w:p>
    <w:p w14:paraId="30BF5186" w14:textId="15E103CE" w:rsidR="00353CDB" w:rsidRPr="00266895" w:rsidRDefault="00CF5865">
      <w:pPr>
        <w:ind w:left="720" w:firstLine="720"/>
        <w:rPr>
          <w:rFonts w:ascii="Times New Roman" w:hAnsi="Times New Roman" w:cs="Times New Roman"/>
          <w:sz w:val="26"/>
          <w:szCs w:val="26"/>
          <w:lang w:val="en-US"/>
        </w:rPr>
        <w:pPrChange w:id="31" w:author="anh cao" w:date="2024-12-28T22:10:00Z">
          <w:pPr/>
        </w:pPrChange>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Giao diện người dùng thân thiện: Quan trọng cho nhân viên có thể không chuyên về công nghệ thông tin.</w:t>
      </w:r>
    </w:p>
    <w:p w14:paraId="655AB262" w14:textId="77777777" w:rsidR="00CF5865" w:rsidRPr="00266895" w:rsidRDefault="00CF5865" w:rsidP="00353CDB">
      <w:pPr>
        <w:rPr>
          <w:rFonts w:ascii="Times New Roman" w:hAnsi="Times New Roman" w:cs="Times New Roman"/>
          <w:sz w:val="26"/>
          <w:szCs w:val="26"/>
          <w:lang w:val="en-US"/>
        </w:rPr>
      </w:pPr>
    </w:p>
    <w:p w14:paraId="25DFB529" w14:textId="66ABF2D4" w:rsidR="00CF5865" w:rsidRPr="00266895" w:rsidRDefault="00CF5865">
      <w:pPr>
        <w:ind w:firstLine="720"/>
        <w:rPr>
          <w:rFonts w:ascii="Times New Roman" w:hAnsi="Times New Roman" w:cs="Times New Roman"/>
          <w:sz w:val="26"/>
          <w:szCs w:val="26"/>
          <w:lang w:val="en-US"/>
        </w:rPr>
        <w:pPrChange w:id="32" w:author="anh cao" w:date="2024-12-28T22:10:00Z">
          <w:pPr/>
        </w:pPrChange>
      </w:pPr>
      <w:r w:rsidRPr="00266895">
        <w:rPr>
          <w:rFonts w:ascii="Times New Roman" w:hAnsi="Times New Roman" w:cs="Times New Roman"/>
          <w:sz w:val="26"/>
          <w:szCs w:val="26"/>
          <w:lang w:val="en-US"/>
        </w:rPr>
        <w:t>- Đối với phòng khám đa khoa, quy mô lớn</w:t>
      </w:r>
    </w:p>
    <w:p w14:paraId="1235A4C3" w14:textId="39C6BCA7" w:rsidR="00CF5865" w:rsidRPr="00266895" w:rsidRDefault="00CF5865">
      <w:pPr>
        <w:ind w:firstLine="720"/>
        <w:rPr>
          <w:rFonts w:ascii="Times New Roman" w:hAnsi="Times New Roman" w:cs="Times New Roman"/>
          <w:sz w:val="26"/>
          <w:szCs w:val="26"/>
          <w:lang w:val="en-US"/>
        </w:rPr>
        <w:pPrChange w:id="33" w:author="anh cao" w:date="2024-12-28T22:10:00Z">
          <w:pPr/>
        </w:pPrChange>
      </w:pPr>
      <w:r w:rsidRPr="00266895">
        <w:rPr>
          <w:rFonts w:ascii="Times New Roman" w:hAnsi="Times New Roman" w:cs="Times New Roman"/>
          <w:sz w:val="26"/>
          <w:szCs w:val="26"/>
          <w:lang w:val="en-US"/>
        </w:rPr>
        <w:t>Đối với các phòng khám quy mô lớn, phần mềm quản lý cần đáp ứng nhu cầu phức tạp và đa dạng của một cơ sở y tế lớn:</w:t>
      </w:r>
    </w:p>
    <w:p w14:paraId="2EFE8F87" w14:textId="6EB3A305" w:rsidR="00CF5865" w:rsidRPr="00266895" w:rsidRDefault="00CF5865">
      <w:pPr>
        <w:ind w:left="284" w:firstLine="720"/>
        <w:rPr>
          <w:rFonts w:ascii="Times New Roman" w:hAnsi="Times New Roman" w:cs="Times New Roman"/>
          <w:sz w:val="26"/>
          <w:szCs w:val="26"/>
          <w:lang w:val="en-US"/>
        </w:rPr>
        <w:pPrChange w:id="34" w:author="anh cao" w:date="2024-12-28T22:13:00Z">
          <w:pPr/>
        </w:pPrChange>
      </w:pPr>
      <w:r w:rsidRPr="00266895">
        <w:rPr>
          <w:rFonts w:ascii="Times New Roman" w:hAnsi="Times New Roman" w:cs="Times New Roman"/>
          <w:sz w:val="26"/>
          <w:szCs w:val="26"/>
          <w:lang w:val="en-US"/>
        </w:rPr>
        <w:t>+ Hệ thống quản lý bệnh nhân toàn diện: Cần thiết để xử lý lượng lớn bệnh nhân và thông tin phức tạp.</w:t>
      </w:r>
    </w:p>
    <w:p w14:paraId="76D4FAD7" w14:textId="01692005" w:rsidR="00CF5865" w:rsidRPr="00266895" w:rsidRDefault="00CF5865">
      <w:pPr>
        <w:ind w:left="284" w:firstLine="698"/>
        <w:rPr>
          <w:rFonts w:ascii="Times New Roman" w:hAnsi="Times New Roman" w:cs="Times New Roman"/>
          <w:sz w:val="26"/>
          <w:szCs w:val="26"/>
          <w:lang w:val="en-US"/>
        </w:rPr>
        <w:pPrChange w:id="35" w:author="anh cao" w:date="2024-12-28T22:13:00Z">
          <w:pPr/>
        </w:pPrChange>
      </w:pPr>
      <w:r w:rsidRPr="00266895">
        <w:rPr>
          <w:rFonts w:ascii="Times New Roman" w:hAnsi="Times New Roman" w:cs="Times New Roman"/>
          <w:sz w:val="26"/>
          <w:szCs w:val="26"/>
          <w:lang w:val="en-US"/>
        </w:rPr>
        <w:t>+ Hồ sơ bệnh án điện tử nâng cao: Cần thiết để lưu trữ và quản lý thông tin chi tiết từ nhiều khoa khác nhau.</w:t>
      </w:r>
    </w:p>
    <w:p w14:paraId="63A81146" w14:textId="077EA72E" w:rsidR="00CF5865" w:rsidRPr="00266895" w:rsidRDefault="00CF5865">
      <w:pPr>
        <w:ind w:left="284" w:firstLine="720"/>
        <w:rPr>
          <w:rFonts w:ascii="Times New Roman" w:hAnsi="Times New Roman" w:cs="Times New Roman"/>
          <w:sz w:val="26"/>
          <w:szCs w:val="26"/>
          <w:lang w:val="en-US"/>
        </w:rPr>
        <w:pPrChange w:id="36" w:author="anh cao" w:date="2024-12-28T22:13:00Z">
          <w:pPr/>
        </w:pPrChange>
      </w:pPr>
      <w:r w:rsidRPr="00266895">
        <w:rPr>
          <w:rFonts w:ascii="Times New Roman" w:hAnsi="Times New Roman" w:cs="Times New Roman"/>
          <w:sz w:val="26"/>
          <w:szCs w:val="26"/>
          <w:lang w:val="en-US"/>
        </w:rPr>
        <w:t>+ Quản lý lịch hẹn phức tạp: Đáp ứng nhu cầu sắp xếp lịch cho nhiều bác sĩ, nhiều khoa và các dịch vụ đa dạng.</w:t>
      </w:r>
    </w:p>
    <w:p w14:paraId="41AB9E58" w14:textId="56BAB764" w:rsidR="00CF5865" w:rsidRPr="00266895" w:rsidRDefault="00CF5865">
      <w:pPr>
        <w:ind w:left="284" w:firstLine="720"/>
        <w:rPr>
          <w:rFonts w:ascii="Times New Roman" w:hAnsi="Times New Roman" w:cs="Times New Roman"/>
          <w:sz w:val="26"/>
          <w:szCs w:val="26"/>
          <w:lang w:val="en-US"/>
        </w:rPr>
        <w:pPrChange w:id="37" w:author="anh cao" w:date="2024-12-28T22:13:00Z">
          <w:pPr/>
        </w:pPrChange>
      </w:pPr>
      <w:r w:rsidRPr="00266895">
        <w:rPr>
          <w:rFonts w:ascii="Times New Roman" w:hAnsi="Times New Roman" w:cs="Times New Roman"/>
          <w:sz w:val="26"/>
          <w:szCs w:val="26"/>
          <w:lang w:val="en-US"/>
        </w:rPr>
        <w:t>+ Hệ thống báo cáo và phân tích dữ liệu chuyên sâu: Cần thiết cho việc ra quyết định dựa trên dữ liệu trong một tổ chức lớn.</w:t>
      </w:r>
    </w:p>
    <w:p w14:paraId="6FE66FBB" w14:textId="14DE9FCC" w:rsidR="00CF5865" w:rsidRPr="00266895" w:rsidRDefault="00CF5865">
      <w:pPr>
        <w:ind w:left="284" w:firstLine="720"/>
        <w:rPr>
          <w:rFonts w:ascii="Times New Roman" w:hAnsi="Times New Roman" w:cs="Times New Roman"/>
          <w:sz w:val="26"/>
          <w:szCs w:val="26"/>
          <w:lang w:val="en-US"/>
        </w:rPr>
        <w:pPrChange w:id="38" w:author="anh cao" w:date="2024-12-28T22:13:00Z">
          <w:pPr/>
        </w:pPrChange>
      </w:pPr>
      <w:r w:rsidRPr="00266895">
        <w:rPr>
          <w:rFonts w:ascii="Times New Roman" w:hAnsi="Times New Roman" w:cs="Times New Roman"/>
          <w:sz w:val="26"/>
          <w:szCs w:val="26"/>
          <w:lang w:val="en-US"/>
        </w:rPr>
        <w:t>+ Khả năng mở rộng và nâng cấp: Quan trọng để đáp ứng nhu cầu phát triển của phòng khám lớn.</w:t>
      </w:r>
    </w:p>
    <w:p w14:paraId="1B938CF3" w14:textId="19B1631F" w:rsidR="00CF5865" w:rsidRPr="00266895" w:rsidRDefault="00CF5865">
      <w:pPr>
        <w:ind w:left="284" w:firstLine="720"/>
        <w:rPr>
          <w:rFonts w:ascii="Times New Roman" w:hAnsi="Times New Roman" w:cs="Times New Roman"/>
          <w:sz w:val="26"/>
          <w:szCs w:val="26"/>
          <w:lang w:val="en-US"/>
        </w:rPr>
        <w:pPrChange w:id="39" w:author="anh cao" w:date="2024-12-28T22:13:00Z">
          <w:pPr/>
        </w:pPrChange>
      </w:pPr>
      <w:r w:rsidRPr="00266895">
        <w:rPr>
          <w:rFonts w:ascii="Times New Roman" w:hAnsi="Times New Roman" w:cs="Times New Roman"/>
          <w:sz w:val="26"/>
          <w:szCs w:val="26"/>
          <w:lang w:val="en-US"/>
        </w:rPr>
        <w:t>+ Những tính năng này giúp tối ưu hóa hoạt động, nâng cao chất lượng chăm sóc, và quản lý hiệu quả nguồn lực trong các cơ sở y tế quy mô khác nhau, đảm bảo sự vận hành trơn tru và đáp ứng nhu cầu đa dạng của bệnh nhân.</w:t>
      </w:r>
    </w:p>
    <w:p w14:paraId="04314856" w14:textId="77777777" w:rsidR="00855F52" w:rsidRPr="00266895" w:rsidRDefault="00855F52" w:rsidP="00855F52">
      <w:pPr>
        <w:rPr>
          <w:rFonts w:ascii="Times New Roman" w:hAnsi="Times New Roman" w:cs="Times New Roman"/>
          <w:sz w:val="26"/>
          <w:szCs w:val="26"/>
          <w:lang w:val="en-US"/>
        </w:rPr>
      </w:pPr>
    </w:p>
    <w:p w14:paraId="61E4624A" w14:textId="2A4D1897" w:rsidR="00387342" w:rsidRPr="00266895" w:rsidRDefault="00CF5865" w:rsidP="00387342">
      <w:pPr>
        <w:pStyle w:val="Heading3"/>
        <w:spacing w:before="60" w:after="60" w:line="360" w:lineRule="auto"/>
        <w:rPr>
          <w:lang w:val="en-US"/>
        </w:rPr>
      </w:pPr>
      <w:bookmarkStart w:id="40" w:name="_Toc186055149"/>
      <w:r w:rsidRPr="00266895">
        <w:rPr>
          <w:lang w:val="en-US"/>
        </w:rPr>
        <w:t>1.</w:t>
      </w:r>
      <w:r w:rsidRPr="00266895">
        <w:t>1.</w:t>
      </w:r>
      <w:r w:rsidRPr="00266895">
        <w:rPr>
          <w:lang w:val="en-US"/>
        </w:rPr>
        <w:t>3 Một số hệ thống quản lý phòng khám phổ biến hiện nay</w:t>
      </w:r>
      <w:bookmarkEnd w:id="40"/>
    </w:p>
    <w:p w14:paraId="5C342073" w14:textId="77777777" w:rsidR="00222FE1" w:rsidRDefault="00CF5865" w:rsidP="00CF5865">
      <w:pPr>
        <w:spacing w:before="60" w:after="60" w:line="360" w:lineRule="auto"/>
        <w:jc w:val="both"/>
        <w:rPr>
          <w:ins w:id="41" w:author="anh cao" w:date="2024-12-28T22:07:00Z"/>
          <w:rFonts w:ascii="Times New Roman" w:eastAsia="Times New Roman" w:hAnsi="Times New Roman" w:cs="Times New Roman"/>
          <w:sz w:val="26"/>
          <w:szCs w:val="26"/>
          <w:lang w:val="en-US"/>
        </w:rPr>
      </w:pPr>
      <w:commentRangeStart w:id="42"/>
      <w:r w:rsidRPr="00266895">
        <w:rPr>
          <w:rFonts w:ascii="Times New Roman" w:eastAsia="Times New Roman" w:hAnsi="Times New Roman" w:cs="Times New Roman"/>
          <w:sz w:val="26"/>
          <w:szCs w:val="26"/>
          <w:lang w:val="en-US"/>
        </w:rPr>
        <w:t xml:space="preserve">1.1.3.1. </w:t>
      </w:r>
      <w:r w:rsidRPr="00266895">
        <w:rPr>
          <w:rFonts w:ascii="Times New Roman" w:eastAsia="Times New Roman" w:hAnsi="Times New Roman" w:cs="Times New Roman"/>
          <w:b/>
          <w:bCs/>
          <w:sz w:val="26"/>
          <w:szCs w:val="26"/>
          <w:lang w:val="en-US"/>
        </w:rPr>
        <w:t>CloudHOS</w:t>
      </w:r>
      <w:commentRangeEnd w:id="42"/>
      <w:r w:rsidR="00516DE1">
        <w:rPr>
          <w:rStyle w:val="CommentReference"/>
        </w:rPr>
        <w:commentReference w:id="42"/>
      </w:r>
      <w:r w:rsidRPr="00266895">
        <w:rPr>
          <w:rFonts w:ascii="Times New Roman" w:eastAsia="Times New Roman" w:hAnsi="Times New Roman" w:cs="Times New Roman"/>
          <w:sz w:val="26"/>
          <w:szCs w:val="26"/>
          <w:lang w:val="en-US"/>
        </w:rPr>
        <w:t xml:space="preserve"> </w:t>
      </w:r>
    </w:p>
    <w:p w14:paraId="17ACD81E" w14:textId="085C68FB" w:rsidR="00CF5865" w:rsidRPr="00266895" w:rsidRDefault="00CF5865">
      <w:pPr>
        <w:spacing w:before="60" w:after="60" w:line="360" w:lineRule="auto"/>
        <w:ind w:firstLine="360"/>
        <w:jc w:val="both"/>
        <w:rPr>
          <w:rFonts w:ascii="Times New Roman" w:eastAsia="Times New Roman" w:hAnsi="Times New Roman" w:cs="Times New Roman"/>
          <w:sz w:val="26"/>
          <w:szCs w:val="26"/>
          <w:lang w:val="en-US"/>
        </w:rPr>
        <w:pPrChange w:id="43" w:author="anh cao" w:date="2024-12-28T22:10:00Z">
          <w:pPr>
            <w:spacing w:before="60" w:after="60" w:line="360" w:lineRule="auto"/>
            <w:jc w:val="both"/>
          </w:pPr>
        </w:pPrChange>
      </w:pPr>
      <w:del w:id="44" w:author="anh cao" w:date="2024-12-28T22:08:00Z">
        <w:r w:rsidRPr="00266895" w:rsidDel="00CE48BF">
          <w:rPr>
            <w:rFonts w:ascii="Times New Roman" w:eastAsia="Times New Roman" w:hAnsi="Times New Roman" w:cs="Times New Roman"/>
            <w:sz w:val="26"/>
            <w:szCs w:val="26"/>
            <w:lang w:val="en-US"/>
          </w:rPr>
          <w:delText xml:space="preserve">- </w:delText>
        </w:r>
      </w:del>
      <w:r w:rsidRPr="00266895">
        <w:rPr>
          <w:rFonts w:ascii="Times New Roman" w:eastAsia="Times New Roman" w:hAnsi="Times New Roman" w:cs="Times New Roman"/>
          <w:sz w:val="26"/>
          <w:szCs w:val="26"/>
          <w:lang w:val="en-US"/>
        </w:rPr>
        <w:t>Giải pháp hàng đầu hiện nay cho bệnh viện và phòng khám, tự động hóa quản trị bán hàng và chăm sóc khách hàng, giúp gia tăng trải nghiệm và sự hài lòng của khách hàng cho doanh nghiệp.</w:t>
      </w:r>
    </w:p>
    <w:p w14:paraId="5CEBC233" w14:textId="215C0198" w:rsidR="00CF5865" w:rsidRPr="00266895" w:rsidRDefault="00CF5865" w:rsidP="00CF5865">
      <w:pPr>
        <w:pStyle w:val="ListParagraph"/>
        <w:numPr>
          <w:ilvl w:val="0"/>
          <w:numId w:val="54"/>
        </w:numPr>
        <w:spacing w:before="60" w:after="60" w:line="360" w:lineRule="auto"/>
        <w:jc w:val="both"/>
        <w:rPr>
          <w:rFonts w:eastAsia="Times New Roman" w:cs="Times New Roman"/>
          <w:szCs w:val="26"/>
          <w:lang w:val="en-US"/>
        </w:rPr>
      </w:pPr>
      <w:r w:rsidRPr="00266895">
        <w:rPr>
          <w:rFonts w:eastAsia="Times New Roman" w:cs="Times New Roman"/>
          <w:szCs w:val="26"/>
          <w:lang w:val="en-US"/>
        </w:rPr>
        <w:t>Tính năng nổi bật của hệ thống:</w:t>
      </w:r>
    </w:p>
    <w:p w14:paraId="5B860D6B" w14:textId="28923A02"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45" w:author="anh cao" w:date="2024-12-28T22:10:00Z">
          <w:pPr>
            <w:spacing w:before="60" w:after="60" w:line="360" w:lineRule="auto"/>
            <w:jc w:val="both"/>
          </w:pPr>
        </w:pPrChange>
      </w:pPr>
      <w:r w:rsidRPr="00266895">
        <w:rPr>
          <w:rFonts w:ascii="Times New Roman" w:eastAsia="Times New Roman" w:hAnsi="Times New Roman" w:cs="Times New Roman"/>
          <w:sz w:val="26"/>
          <w:szCs w:val="26"/>
          <w:lang w:val="en-US"/>
        </w:rPr>
        <w:t>+ Xây dựng kho dữ liệu khách hàng tập trung: Cung cấp góc nhìn 360 độ về khách hàng với thông tin chi tiết như liên hệ, lịch sử khám bệnh, và lịch sử chăm sóc.</w:t>
      </w:r>
    </w:p>
    <w:p w14:paraId="40BDBB7B" w14:textId="785162CB"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46" w:author="anh cao" w:date="2024-12-28T22:10:00Z">
          <w:pPr>
            <w:spacing w:before="60" w:after="60" w:line="360" w:lineRule="auto"/>
            <w:jc w:val="both"/>
          </w:pPr>
        </w:pPrChange>
      </w:pPr>
      <w:r w:rsidRPr="00266895">
        <w:rPr>
          <w:rFonts w:ascii="Times New Roman" w:eastAsia="Times New Roman" w:hAnsi="Times New Roman" w:cs="Times New Roman"/>
          <w:sz w:val="26"/>
          <w:szCs w:val="26"/>
          <w:lang w:val="en-US"/>
        </w:rPr>
        <w:t>+ Kết nối đa kênh: Tập trung dữ liệu khách hàng từ nhiều kênh vào một nơi duy nhất, giúp phân quyền bảo mật dữ liệu tối đa và phân loại khách hàng theo nhiều tiêu chí.</w:t>
      </w:r>
    </w:p>
    <w:p w14:paraId="49CE2FF4" w14:textId="155E60F1"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47" w:author="anh cao" w:date="2024-12-28T22:10:00Z">
          <w:pPr>
            <w:spacing w:before="60" w:after="60" w:line="360" w:lineRule="auto"/>
            <w:jc w:val="both"/>
          </w:pPr>
        </w:pPrChange>
      </w:pPr>
      <w:r w:rsidRPr="00266895">
        <w:rPr>
          <w:rFonts w:ascii="Times New Roman" w:eastAsia="Times New Roman" w:hAnsi="Times New Roman" w:cs="Times New Roman"/>
          <w:sz w:val="26"/>
          <w:szCs w:val="26"/>
          <w:lang w:val="en-US"/>
        </w:rPr>
        <w:t>+ Quản lý marketing và bán hàng: Đo lường và tối ưu hiệu quả các chiến dịch quảng cáo, thực hiện remarketing qua SMS, email, Zalo ZNS, và hỗ trợ bán hàng cho cả khách cá nhân và tổ chức.</w:t>
      </w:r>
    </w:p>
    <w:p w14:paraId="06128E6B" w14:textId="3CAE82BF"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48" w:author="anh cao" w:date="2024-12-28T22:12:00Z">
          <w:pPr>
            <w:spacing w:before="60" w:after="60" w:line="360" w:lineRule="auto"/>
            <w:jc w:val="both"/>
          </w:pPr>
        </w:pPrChange>
      </w:pPr>
      <w:r w:rsidRPr="00266895">
        <w:rPr>
          <w:rFonts w:ascii="Times New Roman" w:eastAsia="Times New Roman" w:hAnsi="Times New Roman" w:cs="Times New Roman"/>
          <w:sz w:val="26"/>
          <w:szCs w:val="26"/>
          <w:lang w:val="en-US"/>
        </w:rPr>
        <w:t>+ Quản lý lịch hẹn và quy trình khám: Tự động nhắc nhở lịch hẹn qua SMS, ZNS, quản lý lịch làm việc của bác sĩ, và kết nối quy trình khám chữa bệnh với hệ thống HIS để đồng bộ thông tin bệnh nhân.</w:t>
      </w:r>
    </w:p>
    <w:p w14:paraId="10EE4C22" w14:textId="1AD56157"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49" w:author="anh cao" w:date="2024-12-28T22:12:00Z">
          <w:pPr>
            <w:spacing w:before="60" w:after="60" w:line="360" w:lineRule="auto"/>
            <w:jc w:val="both"/>
          </w:pPr>
        </w:pPrChange>
      </w:pPr>
      <w:r w:rsidRPr="00266895">
        <w:rPr>
          <w:rFonts w:ascii="Times New Roman" w:eastAsia="Times New Roman" w:hAnsi="Times New Roman" w:cs="Times New Roman"/>
          <w:sz w:val="26"/>
          <w:szCs w:val="26"/>
          <w:lang w:val="en-US"/>
        </w:rPr>
        <w:lastRenderedPageBreak/>
        <w:t>+ Chăm sóc khách hàng đa kênh: Tương tác với khách hàng qua nhiều kênh như gọi điện, SMS, email, Zalo, và Messenger, xây dựng chu kỳ chăm sóc tự động và xử lý khiếu nại nhanh chóng.</w:t>
      </w:r>
    </w:p>
    <w:p w14:paraId="7C258358" w14:textId="3EA668EA"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0" w:author="anh cao" w:date="2024-12-28T22:12:00Z">
          <w:pPr>
            <w:spacing w:before="60" w:after="60" w:line="360" w:lineRule="auto"/>
            <w:jc w:val="both"/>
          </w:pPr>
        </w:pPrChange>
      </w:pPr>
      <w:r w:rsidRPr="00266895">
        <w:rPr>
          <w:rFonts w:ascii="Times New Roman" w:eastAsia="Times New Roman" w:hAnsi="Times New Roman" w:cs="Times New Roman"/>
          <w:sz w:val="26"/>
          <w:szCs w:val="26"/>
          <w:lang w:val="en-US"/>
        </w:rPr>
        <w:t>+ Báo cáo phân tích: Cung cấp dashboard tập trung để theo dõi báo cáo, tạo báo cáo động theo nhu cầu, và truy cập báo cáo mọi lúc, mọi nơi.</w:t>
      </w:r>
    </w:p>
    <w:p w14:paraId="5730FFE2" w14:textId="190FD9BE"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commentRangeStart w:id="51"/>
      <w:r w:rsidRPr="00266895">
        <w:rPr>
          <w:rFonts w:ascii="Times New Roman" w:eastAsia="Times New Roman" w:hAnsi="Times New Roman" w:cs="Times New Roman"/>
          <w:sz w:val="26"/>
          <w:szCs w:val="26"/>
          <w:lang w:val="en-US"/>
        </w:rPr>
        <w:t>1.</w:t>
      </w:r>
      <w:r w:rsidR="005D7CFF" w:rsidRPr="00266895">
        <w:rPr>
          <w:rFonts w:ascii="Times New Roman" w:eastAsia="Times New Roman" w:hAnsi="Times New Roman" w:cs="Times New Roman"/>
          <w:sz w:val="26"/>
          <w:szCs w:val="26"/>
          <w:lang w:val="en-US"/>
        </w:rPr>
        <w:t>1</w:t>
      </w:r>
      <w:r w:rsidRPr="00266895">
        <w:rPr>
          <w:rFonts w:ascii="Times New Roman" w:eastAsia="Times New Roman" w:hAnsi="Times New Roman" w:cs="Times New Roman"/>
          <w:sz w:val="26"/>
          <w:szCs w:val="26"/>
          <w:lang w:val="en-US"/>
        </w:rPr>
        <w:t>.</w:t>
      </w:r>
      <w:r w:rsidR="005D7CFF" w:rsidRPr="00266895">
        <w:rPr>
          <w:rFonts w:ascii="Times New Roman" w:eastAsia="Times New Roman" w:hAnsi="Times New Roman" w:cs="Times New Roman"/>
          <w:sz w:val="26"/>
          <w:szCs w:val="26"/>
          <w:lang w:val="en-US"/>
        </w:rPr>
        <w:t>3</w:t>
      </w:r>
      <w:r w:rsidRPr="00266895">
        <w:rPr>
          <w:rFonts w:ascii="Times New Roman" w:eastAsia="Times New Roman" w:hAnsi="Times New Roman" w:cs="Times New Roman"/>
          <w:sz w:val="26"/>
          <w:szCs w:val="26"/>
          <w:lang w:val="en-US"/>
        </w:rPr>
        <w:t>.2</w:t>
      </w:r>
      <w:r w:rsidR="005D7CFF"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Phần mềm quản lý phòng khám </w:t>
      </w:r>
      <w:r w:rsidRPr="00266895">
        <w:rPr>
          <w:rFonts w:ascii="Times New Roman" w:eastAsia="Times New Roman" w:hAnsi="Times New Roman" w:cs="Times New Roman"/>
          <w:b/>
          <w:bCs/>
          <w:sz w:val="26"/>
          <w:szCs w:val="26"/>
          <w:lang w:val="en-US"/>
        </w:rPr>
        <w:t>TCSOFT</w:t>
      </w:r>
      <w:commentRangeEnd w:id="51"/>
      <w:r w:rsidR="00222FE1">
        <w:rPr>
          <w:rStyle w:val="CommentReference"/>
        </w:rPr>
        <w:commentReference w:id="51"/>
      </w:r>
    </w:p>
    <w:p w14:paraId="39D5769F" w14:textId="0DD5618A" w:rsidR="00CF5865" w:rsidRPr="00266895" w:rsidRDefault="00CF5865">
      <w:pPr>
        <w:spacing w:before="60" w:after="60" w:line="360" w:lineRule="auto"/>
        <w:ind w:firstLine="360"/>
        <w:jc w:val="both"/>
        <w:rPr>
          <w:rFonts w:ascii="Times New Roman" w:eastAsia="Times New Roman" w:hAnsi="Times New Roman" w:cs="Times New Roman"/>
          <w:sz w:val="26"/>
          <w:szCs w:val="26"/>
          <w:lang w:val="en-US"/>
        </w:rPr>
        <w:pPrChange w:id="52" w:author="anh cao" w:date="2024-12-28T22:07:00Z">
          <w:pPr>
            <w:spacing w:before="60" w:after="60" w:line="360" w:lineRule="auto"/>
            <w:jc w:val="both"/>
          </w:pPr>
        </w:pPrChange>
      </w:pPr>
      <w:r w:rsidRPr="00266895">
        <w:rPr>
          <w:rFonts w:ascii="Times New Roman" w:eastAsia="Times New Roman" w:hAnsi="Times New Roman" w:cs="Times New Roman"/>
          <w:sz w:val="26"/>
          <w:szCs w:val="26"/>
          <w:lang w:val="en-US"/>
        </w:rPr>
        <w:t>TCSOFT là một giải pháp phần mềm quản lý phòng khám toàn diện, được phát triển bởi công ty TNHH TCSOFT, một doanh nghiệp công nghệ Việt Nam. Phần mềm này được thiết kế để đáp ứng nhu cầu quản lý của các phòng khám và cơ sở y tế vừa và nhỏ tại Việt Nam.</w:t>
      </w:r>
    </w:p>
    <w:p w14:paraId="6CA458D2" w14:textId="78BA095A" w:rsidR="00CF5865" w:rsidRPr="00266895" w:rsidRDefault="00CF5865" w:rsidP="00CF5865">
      <w:pPr>
        <w:pStyle w:val="ListParagraph"/>
        <w:numPr>
          <w:ilvl w:val="0"/>
          <w:numId w:val="54"/>
        </w:numPr>
        <w:spacing w:before="60" w:after="60" w:line="360" w:lineRule="auto"/>
        <w:jc w:val="both"/>
        <w:rPr>
          <w:rFonts w:eastAsia="Times New Roman" w:cs="Times New Roman"/>
          <w:szCs w:val="26"/>
          <w:lang w:val="en-US"/>
        </w:rPr>
      </w:pPr>
      <w:r w:rsidRPr="00266895">
        <w:rPr>
          <w:rFonts w:eastAsia="Times New Roman" w:cs="Times New Roman"/>
          <w:szCs w:val="26"/>
          <w:lang w:val="en-US"/>
        </w:rPr>
        <w:t>Tính năng nổi bật:</w:t>
      </w:r>
    </w:p>
    <w:p w14:paraId="77F06EEA" w14:textId="1BC15C58"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3"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Quản lý thông tin bệnh nhân: Lưu trữ và truy xuất hồ sơ bệnh án, lịch sử khám chữa bệnh.</w:t>
      </w:r>
    </w:p>
    <w:p w14:paraId="5DDC064F" w14:textId="7DE89812"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4"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Lập lịch hẹn và quản lý lịch khám: Hỗ trợ đặt lịch tự động, gửi tin nhắn nhắc lịch hẹn.</w:t>
      </w:r>
    </w:p>
    <w:p w14:paraId="5CEAF5EA" w14:textId="3E9C3E28"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5"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Kê đơn thuốc và quản lý thuốc: Hệ thống cảnh báo tương tác thuốc, quản lý kho thuốc.</w:t>
      </w:r>
    </w:p>
    <w:p w14:paraId="3CE8FD75" w14:textId="7E87F5EF"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6"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Quản lý tài chính và hóa đơn: Tích hợp với hệ thống kế toán, xuất hóa đơn điện tử.</w:t>
      </w:r>
    </w:p>
    <w:p w14:paraId="5150371D" w14:textId="3E958689"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7"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Báo cáo thống kê: Tạo báo cáo tự động về hoạt động phòng khám, doanh thu, bệnh nhân.</w:t>
      </w:r>
    </w:p>
    <w:p w14:paraId="0D5F2390" w14:textId="69A5E05F"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8"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Tích hợp với thiết bị y tế: Kết nối với các thiết bị như máy xét nghiệm, máy chụp X-quang.</w:t>
      </w:r>
    </w:p>
    <w:p w14:paraId="2D80477A" w14:textId="0558EF46" w:rsidR="00CF5865" w:rsidRPr="00266895" w:rsidRDefault="00CF5865">
      <w:pPr>
        <w:spacing w:before="60" w:after="60" w:line="360" w:lineRule="auto"/>
        <w:ind w:firstLine="720"/>
        <w:jc w:val="both"/>
        <w:rPr>
          <w:rFonts w:ascii="Times New Roman" w:eastAsia="Times New Roman" w:hAnsi="Times New Roman" w:cs="Times New Roman"/>
          <w:sz w:val="26"/>
          <w:szCs w:val="26"/>
          <w:lang w:val="en-US"/>
        </w:rPr>
        <w:pPrChange w:id="59" w:author="anh cao" w:date="2024-12-28T22:13:00Z">
          <w:pPr>
            <w:spacing w:before="60" w:after="60" w:line="360" w:lineRule="auto"/>
            <w:jc w:val="both"/>
          </w:pPr>
        </w:pPrChange>
      </w:pPr>
      <w:r w:rsidRPr="00266895">
        <w:rPr>
          <w:rFonts w:ascii="Times New Roman" w:eastAsia="Times New Roman" w:hAnsi="Times New Roman" w:cs="Times New Roman"/>
          <w:sz w:val="26"/>
          <w:szCs w:val="26"/>
          <w:lang w:val="en-US"/>
        </w:rPr>
        <w:t>+ Bảo mật dữ liệu: Hệ thống mã hóa và phân quyền truy cập.</w:t>
      </w:r>
    </w:p>
    <w:p w14:paraId="63A48513" w14:textId="2876CF14" w:rsidR="005D7CFF" w:rsidRPr="00266895" w:rsidRDefault="00CF5865"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1.</w:t>
      </w:r>
      <w:r w:rsidR="005D7CFF" w:rsidRPr="00266895">
        <w:rPr>
          <w:rFonts w:ascii="Times New Roman" w:eastAsia="Times New Roman" w:hAnsi="Times New Roman" w:cs="Times New Roman"/>
          <w:sz w:val="26"/>
          <w:szCs w:val="26"/>
          <w:lang w:val="en-US"/>
        </w:rPr>
        <w:t>1</w:t>
      </w:r>
      <w:r w:rsidRPr="00266895">
        <w:rPr>
          <w:rFonts w:ascii="Times New Roman" w:eastAsia="Times New Roman" w:hAnsi="Times New Roman" w:cs="Times New Roman"/>
          <w:sz w:val="26"/>
          <w:szCs w:val="26"/>
          <w:lang w:val="en-US"/>
        </w:rPr>
        <w:t>.</w:t>
      </w:r>
      <w:r w:rsidR="005D7CFF" w:rsidRPr="00266895">
        <w:rPr>
          <w:rFonts w:ascii="Times New Roman" w:eastAsia="Times New Roman" w:hAnsi="Times New Roman" w:cs="Times New Roman"/>
          <w:sz w:val="26"/>
          <w:szCs w:val="26"/>
          <w:lang w:val="en-US"/>
        </w:rPr>
        <w:t>3</w:t>
      </w:r>
      <w:r w:rsidRPr="00266895">
        <w:rPr>
          <w:rFonts w:ascii="Times New Roman" w:eastAsia="Times New Roman" w:hAnsi="Times New Roman" w:cs="Times New Roman"/>
          <w:sz w:val="26"/>
          <w:szCs w:val="26"/>
          <w:lang w:val="en-US"/>
        </w:rPr>
        <w:t xml:space="preserve">.3. </w:t>
      </w:r>
      <w:r w:rsidR="005D7CFF" w:rsidRPr="00266895">
        <w:rPr>
          <w:rFonts w:ascii="Times New Roman" w:eastAsia="Times New Roman" w:hAnsi="Times New Roman" w:cs="Times New Roman"/>
          <w:sz w:val="26"/>
          <w:szCs w:val="26"/>
          <w:lang w:val="en-US"/>
        </w:rPr>
        <w:t xml:space="preserve">Giải pháp quản lý phòng khám </w:t>
      </w:r>
      <w:r w:rsidR="005D7CFF" w:rsidRPr="00266895">
        <w:rPr>
          <w:rFonts w:ascii="Times New Roman" w:eastAsia="Times New Roman" w:hAnsi="Times New Roman" w:cs="Times New Roman"/>
          <w:b/>
          <w:bCs/>
          <w:sz w:val="26"/>
          <w:szCs w:val="26"/>
          <w:lang w:val="en-US"/>
        </w:rPr>
        <w:t>VNPT Home &amp; Clinic</w:t>
      </w:r>
    </w:p>
    <w:p w14:paraId="3992064B" w14:textId="77777777" w:rsidR="005D7CFF" w:rsidRPr="00266895" w:rsidRDefault="005D7CFF">
      <w:pPr>
        <w:spacing w:before="60" w:after="60" w:line="360" w:lineRule="auto"/>
        <w:ind w:firstLine="360"/>
        <w:jc w:val="both"/>
        <w:rPr>
          <w:rFonts w:ascii="Times New Roman" w:eastAsia="Times New Roman" w:hAnsi="Times New Roman" w:cs="Times New Roman"/>
          <w:sz w:val="26"/>
          <w:szCs w:val="26"/>
          <w:lang w:val="en-US"/>
        </w:rPr>
        <w:pPrChange w:id="60" w:author="anh cao" w:date="2024-12-28T22:07:00Z">
          <w:pPr>
            <w:spacing w:before="60" w:after="60" w:line="360" w:lineRule="auto"/>
            <w:jc w:val="both"/>
          </w:pPr>
        </w:pPrChange>
      </w:pPr>
      <w:commentRangeStart w:id="61"/>
      <w:r w:rsidRPr="00266895">
        <w:rPr>
          <w:rFonts w:ascii="Times New Roman" w:eastAsia="Times New Roman" w:hAnsi="Times New Roman" w:cs="Times New Roman"/>
          <w:sz w:val="26"/>
          <w:szCs w:val="26"/>
          <w:lang w:val="en-US"/>
        </w:rPr>
        <w:t>VNPT</w:t>
      </w:r>
      <w:commentRangeEnd w:id="61"/>
      <w:r w:rsidR="00222FE1">
        <w:rPr>
          <w:rStyle w:val="CommentReference"/>
        </w:rPr>
        <w:commentReference w:id="61"/>
      </w:r>
      <w:r w:rsidRPr="00266895">
        <w:rPr>
          <w:rFonts w:ascii="Times New Roman" w:eastAsia="Times New Roman" w:hAnsi="Times New Roman" w:cs="Times New Roman"/>
          <w:sz w:val="26"/>
          <w:szCs w:val="26"/>
          <w:lang w:val="en-US"/>
        </w:rPr>
        <w:t xml:space="preserve"> Home &amp; Clinic là một giải pháp phần mềm quản lý phòng khám toàn diện được phát triển bởi Tập đoàn Bưu chính Viễn thông Việt Nam (VNPT). Đây là một phần của hệ sinh thái các giải pháp công nghệ thông tin trong lĩnh vực y tế của VNPT.</w:t>
      </w:r>
    </w:p>
    <w:p w14:paraId="32082BB0" w14:textId="581A6E92"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r w:rsidRPr="00266895">
        <w:rPr>
          <w:rFonts w:eastAsia="Times New Roman" w:cs="Times New Roman"/>
          <w:szCs w:val="26"/>
          <w:lang w:val="en-US"/>
        </w:rPr>
        <w:t>Tính năng nổi bật:</w:t>
      </w:r>
    </w:p>
    <w:p w14:paraId="7E80BA81" w14:textId="7401DD5C"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2"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lastRenderedPageBreak/>
        <w:t>+ Quản lý hồ sơ bệnh án điện tử: Lưu trữ và truy xuất thông tin bệnh nhân an toàn, bảo mật.</w:t>
      </w:r>
    </w:p>
    <w:p w14:paraId="2B7FD037" w14:textId="46F08EE3"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3"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Đặt lịch khám trực tuyến: Cho phép bệnh nhân đặt lịch qua web hoặc ứng dụng di động.</w:t>
      </w:r>
    </w:p>
    <w:p w14:paraId="61639071" w14:textId="2FE7ED91"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4"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Kê đơn và quản lý thuốc: Hệ thống cảnh báo tương tác thuốc, quản lý kho thuốc tự động.</w:t>
      </w:r>
    </w:p>
    <w:p w14:paraId="43A91D50" w14:textId="40EBA772"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5"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Quản lý doanh thu và chi phí: Tích hợp với hệ thống kế toán, báo cáo tài chính.</w:t>
      </w:r>
    </w:p>
    <w:p w14:paraId="49D64CDF" w14:textId="74652E67"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6"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Tích hợp với các thiết bị y tế: Kết nối và lưu trữ dữ liệu từ các thiết bị chẩn đoán.</w:t>
      </w:r>
    </w:p>
    <w:p w14:paraId="3D4FD370" w14:textId="115AC48D"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7"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Hỗ trợ telemedicine: Tính năng tư vấn và khám bệnh từ xa.</w:t>
      </w:r>
    </w:p>
    <w:p w14:paraId="3A6F5404" w14:textId="5D401169"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8"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Phân tích dữ liệu và AI: Hỗ trợ ra quyết định lâm sàng dựa trên dữ liệu lớn.</w:t>
      </w:r>
    </w:p>
    <w:p w14:paraId="2CE27AEB" w14:textId="676759E1" w:rsidR="00CF5865"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69"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Tích hợp BHYT: Kết nối với hệ thống bảo hiểm y tế quốc gia.</w:t>
      </w:r>
      <w:r w:rsidR="00CF5865" w:rsidRPr="00266895">
        <w:rPr>
          <w:rFonts w:ascii="Times New Roman" w:eastAsia="Times New Roman" w:hAnsi="Times New Roman" w:cs="Times New Roman"/>
          <w:sz w:val="26"/>
          <w:szCs w:val="26"/>
          <w:lang w:val="en-US"/>
        </w:rPr>
        <w:t xml:space="preserve"> </w:t>
      </w:r>
    </w:p>
    <w:p w14:paraId="2F184C23" w14:textId="646BDD26"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1.1.3.4. Giải pháp quản lý phòng khám </w:t>
      </w:r>
      <w:r w:rsidRPr="00266895">
        <w:rPr>
          <w:rFonts w:ascii="Times New Roman" w:eastAsia="Times New Roman" w:hAnsi="Times New Roman" w:cs="Times New Roman"/>
          <w:b/>
          <w:bCs/>
          <w:sz w:val="26"/>
          <w:szCs w:val="26"/>
          <w:lang w:val="en-US"/>
        </w:rPr>
        <w:t>STD Clinic</w:t>
      </w:r>
    </w:p>
    <w:p w14:paraId="522DB7DA" w14:textId="77777777" w:rsidR="005D7CFF" w:rsidRPr="00266895" w:rsidRDefault="005D7CFF">
      <w:pPr>
        <w:spacing w:before="60" w:after="60" w:line="360" w:lineRule="auto"/>
        <w:ind w:firstLine="360"/>
        <w:jc w:val="both"/>
        <w:rPr>
          <w:rFonts w:ascii="Times New Roman" w:eastAsia="Times New Roman" w:hAnsi="Times New Roman" w:cs="Times New Roman"/>
          <w:sz w:val="26"/>
          <w:szCs w:val="26"/>
          <w:lang w:val="en-US"/>
        </w:rPr>
        <w:pPrChange w:id="70" w:author="anh cao" w:date="2024-12-28T22:07:00Z">
          <w:pPr>
            <w:spacing w:before="60" w:after="60" w:line="360" w:lineRule="auto"/>
            <w:jc w:val="both"/>
          </w:pPr>
        </w:pPrChange>
      </w:pPr>
      <w:r w:rsidRPr="00266895">
        <w:rPr>
          <w:rFonts w:ascii="Times New Roman" w:eastAsia="Times New Roman" w:hAnsi="Times New Roman" w:cs="Times New Roman"/>
          <w:sz w:val="26"/>
          <w:szCs w:val="26"/>
          <w:lang w:val="en-US"/>
        </w:rPr>
        <w:t>STD Clinic là phần mềm quản lý phòng khám chuyên biệt được thiết kế cho các cơ sở y tế chuyên điều trị bệnh lây truyền qua đường tình dục (STD - Sexually Transmitted Diseases). Phần mềm này tập trung vào việc quản lý thông tin nhạy cảm và quy trình điều trị đặc thù cho các bệnh STD</w:t>
      </w:r>
    </w:p>
    <w:p w14:paraId="3EF2F791" w14:textId="100ECACE"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r w:rsidRPr="00266895">
        <w:rPr>
          <w:rFonts w:eastAsia="Times New Roman" w:cs="Times New Roman"/>
          <w:szCs w:val="26"/>
          <w:lang w:val="en-US"/>
        </w:rPr>
        <w:t>Tính năng nổi bật:</w:t>
      </w:r>
    </w:p>
    <w:p w14:paraId="0A10598F" w14:textId="19889452"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1"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Quản lý hồ sơ bệnh nhân bảo mật: Mã hóa dữ liệu, phân quyền truy cập chặt chẽ.</w:t>
      </w:r>
    </w:p>
    <w:p w14:paraId="30487B4C" w14:textId="7907BF0A"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2"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Theo dõi quá trình điều trị: Lịch sử điều trị, đánh giá tiến triển bệnh.</w:t>
      </w:r>
    </w:p>
    <w:p w14:paraId="67AEDCDC" w14:textId="572674B2"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3"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Quản lý xét nghiệm và kết quả: Tích hợp với các thiết bị xét nghiệm STD.</w:t>
      </w:r>
    </w:p>
    <w:p w14:paraId="3A5BE45A" w14:textId="326E9176"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4"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Báo cáo dịch tễ học: Tạo báo cáo tự động cho cơ quan y tế về tình hình dịch bệnh.</w:t>
      </w:r>
    </w:p>
    <w:p w14:paraId="725410E8" w14:textId="62DC99FF"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5"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Hỗ trợ tư vấn và giáo dục bệnh nhân: Cung cấp tài liệu giáo dục sức khỏe tình dục.</w:t>
      </w:r>
    </w:p>
    <w:p w14:paraId="1E1987AC" w14:textId="3925D217"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6"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Quản lý liên hệ bạn tình: Hỗ trợ theo dõi và thông báo cho các đối tác có nguy cơ.</w:t>
      </w:r>
    </w:p>
    <w:p w14:paraId="5476A0D5" w14:textId="526BA033"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7"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Tích hợp với hệ thống giám sát quốc gia: Báo cáo số liệu cho cơ quan y tế.</w:t>
      </w:r>
    </w:p>
    <w:p w14:paraId="1B3C6455" w14:textId="0945BDCA"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78"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Lịch hẹn tái khám và nhắc nhở: Tự động gửi thông báo cho bệnh nhân.</w:t>
      </w:r>
    </w:p>
    <w:p w14:paraId="0BD0AFB7" w14:textId="1337F2D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1.1.3.5. Công cụ quản lý phòng khám </w:t>
      </w:r>
      <w:r w:rsidRPr="00266895">
        <w:rPr>
          <w:rFonts w:ascii="Times New Roman" w:eastAsia="Times New Roman" w:hAnsi="Times New Roman" w:cs="Times New Roman"/>
          <w:b/>
          <w:bCs/>
          <w:sz w:val="26"/>
          <w:szCs w:val="26"/>
          <w:lang w:val="en-US"/>
        </w:rPr>
        <w:t>NANOSOFT</w:t>
      </w:r>
    </w:p>
    <w:p w14:paraId="5FF1C2C4" w14:textId="77777777" w:rsidR="005D7CFF" w:rsidRPr="00266895" w:rsidRDefault="005D7CFF">
      <w:pPr>
        <w:spacing w:before="60" w:after="60" w:line="360" w:lineRule="auto"/>
        <w:ind w:firstLine="360"/>
        <w:jc w:val="both"/>
        <w:rPr>
          <w:rFonts w:ascii="Times New Roman" w:eastAsia="Times New Roman" w:hAnsi="Times New Roman" w:cs="Times New Roman"/>
          <w:sz w:val="26"/>
          <w:szCs w:val="26"/>
          <w:lang w:val="en-US"/>
        </w:rPr>
        <w:pPrChange w:id="79" w:author="anh cao" w:date="2024-12-28T22:07:00Z">
          <w:pPr>
            <w:spacing w:before="60" w:after="60" w:line="360" w:lineRule="auto"/>
            <w:jc w:val="both"/>
          </w:pPr>
        </w:pPrChange>
      </w:pPr>
      <w:r w:rsidRPr="00266895">
        <w:rPr>
          <w:rFonts w:ascii="Times New Roman" w:eastAsia="Times New Roman" w:hAnsi="Times New Roman" w:cs="Times New Roman"/>
          <w:sz w:val="26"/>
          <w:szCs w:val="26"/>
          <w:lang w:val="en-US"/>
        </w:rPr>
        <w:t>NANOSOFT là một công ty chuyên cung cấp giải pháp phần mềm quản lý phòng khám, bán hàng, thú y và bảo hành. Họ tập trung vào việc cung cấp các giải pháp ứng dụng và giải pháp về công nghệ thông tin cho doanh nghiệp.</w:t>
      </w:r>
    </w:p>
    <w:p w14:paraId="58C9B763" w14:textId="11E1989D"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r w:rsidRPr="00266895">
        <w:rPr>
          <w:rFonts w:eastAsia="Times New Roman" w:cs="Times New Roman"/>
          <w:szCs w:val="26"/>
          <w:lang w:val="en-US"/>
        </w:rPr>
        <w:t>Tính năng nổi bật:</w:t>
      </w:r>
    </w:p>
    <w:p w14:paraId="4D8D372B" w14:textId="0020618A"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80"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Quản lý bán hàng cho các phòng khám, cơ sở thú y.</w:t>
      </w:r>
    </w:p>
    <w:p w14:paraId="3D8A3D2B" w14:textId="48E1ED4C"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81"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Tích hợp quét/in mã vạch, quét QR Code CCCD, import/export dữ liệu từ file Excel.</w:t>
      </w:r>
    </w:p>
    <w:p w14:paraId="7B597E92" w14:textId="62FD5AF7"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82"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Quản lý thông tin bệnh nhân và hồ sơ bệnh án</w:t>
      </w:r>
    </w:p>
    <w:p w14:paraId="413177C3" w14:textId="52792B83" w:rsidR="005D7CFF" w:rsidRPr="00266895" w:rsidRDefault="005D7CFF">
      <w:pPr>
        <w:spacing w:before="60" w:after="60" w:line="360" w:lineRule="auto"/>
        <w:ind w:firstLine="720"/>
        <w:jc w:val="both"/>
        <w:rPr>
          <w:rFonts w:ascii="Times New Roman" w:eastAsia="Times New Roman" w:hAnsi="Times New Roman" w:cs="Times New Roman"/>
          <w:sz w:val="26"/>
          <w:szCs w:val="26"/>
          <w:lang w:val="en-US"/>
        </w:rPr>
        <w:pPrChange w:id="83" w:author="anh cao" w:date="2024-12-28T22:14:00Z">
          <w:pPr>
            <w:spacing w:before="60" w:after="60" w:line="360" w:lineRule="auto"/>
            <w:jc w:val="both"/>
          </w:pPr>
        </w:pPrChange>
      </w:pPr>
      <w:r w:rsidRPr="00266895">
        <w:rPr>
          <w:rFonts w:ascii="Times New Roman" w:eastAsia="Times New Roman" w:hAnsi="Times New Roman" w:cs="Times New Roman"/>
          <w:sz w:val="26"/>
          <w:szCs w:val="26"/>
          <w:lang w:val="en-US"/>
        </w:rPr>
        <w:t>+ Kê đơn thuốc và quản lý kho thuốc</w:t>
      </w:r>
    </w:p>
    <w:p w14:paraId="23B323A9" w14:textId="77876FC2" w:rsidR="00CA471C" w:rsidRPr="00266895" w:rsidRDefault="005B226D" w:rsidP="00E20311">
      <w:pPr>
        <w:pStyle w:val="Heading2"/>
        <w:spacing w:before="60" w:after="60" w:line="360" w:lineRule="auto"/>
        <w:rPr>
          <w:sz w:val="28"/>
          <w:lang w:val="en-US"/>
        </w:rPr>
      </w:pPr>
      <w:bookmarkStart w:id="84" w:name="_Toc186055150"/>
      <w:r w:rsidRPr="00266895">
        <w:rPr>
          <w:sz w:val="28"/>
          <w:lang w:val="en-US"/>
        </w:rPr>
        <w:t>1.</w:t>
      </w:r>
      <w:r w:rsidR="00F4626C" w:rsidRPr="00266895">
        <w:rPr>
          <w:sz w:val="28"/>
          <w:lang w:val="en-US"/>
        </w:rPr>
        <w:t>2 Mục tiêu, phạm vi</w:t>
      </w:r>
      <w:r w:rsidR="003D0081" w:rsidRPr="00266895">
        <w:rPr>
          <w:sz w:val="28"/>
          <w:lang w:val="en-US"/>
        </w:rPr>
        <w:t>,</w:t>
      </w:r>
      <w:r w:rsidR="00F4626C" w:rsidRPr="00266895">
        <w:rPr>
          <w:sz w:val="28"/>
          <w:lang w:val="en-US"/>
        </w:rPr>
        <w:t xml:space="preserve"> chức năng của hệ thống</w:t>
      </w:r>
      <w:bookmarkEnd w:id="84"/>
    </w:p>
    <w:p w14:paraId="2A6BD207" w14:textId="3527AB36" w:rsidR="00065AD7" w:rsidRPr="00266895" w:rsidRDefault="005B226D" w:rsidP="00E20311">
      <w:pPr>
        <w:pStyle w:val="Heading3"/>
        <w:spacing w:before="60" w:after="60" w:line="360" w:lineRule="auto"/>
        <w:jc w:val="both"/>
        <w:rPr>
          <w:lang w:val="en-US"/>
        </w:rPr>
      </w:pPr>
      <w:bookmarkStart w:id="85" w:name="_Toc186055151"/>
      <w:r w:rsidRPr="00266895">
        <w:rPr>
          <w:lang w:val="en-US"/>
        </w:rPr>
        <w:t>1.</w:t>
      </w:r>
      <w:r w:rsidR="005E422C" w:rsidRPr="00266895">
        <w:t>2.1</w:t>
      </w:r>
      <w:r w:rsidR="00F4626C" w:rsidRPr="00266895">
        <w:rPr>
          <w:lang w:val="en-US"/>
        </w:rPr>
        <w:t xml:space="preserve"> Mục tiêu</w:t>
      </w:r>
      <w:bookmarkEnd w:id="85"/>
    </w:p>
    <w:p w14:paraId="7047D136" w14:textId="77777777" w:rsidR="00F4626C" w:rsidRPr="00266895" w:rsidRDefault="00F4626C">
      <w:pPr>
        <w:ind w:firstLine="720"/>
        <w:rPr>
          <w:rFonts w:ascii="Times New Roman" w:hAnsi="Times New Roman" w:cs="Times New Roman"/>
          <w:sz w:val="26"/>
          <w:szCs w:val="26"/>
        </w:rPr>
        <w:pPrChange w:id="86" w:author="anh cao" w:date="2024-12-28T22:14:00Z">
          <w:pPr/>
        </w:pPrChange>
      </w:pPr>
      <w:r w:rsidRPr="00266895">
        <w:rPr>
          <w:rFonts w:ascii="Times New Roman" w:hAnsi="Times New Roman" w:cs="Times New Roman"/>
          <w:sz w:val="26"/>
          <w:szCs w:val="26"/>
        </w:rPr>
        <w:t>Mục tiêu chính của đề tài là tạo ra được 1 hệ thống có thể đáp ứng được các tiêu chí sau:</w:t>
      </w:r>
    </w:p>
    <w:p w14:paraId="0E320965" w14:textId="6BCA208E" w:rsidR="00F4626C" w:rsidRPr="00266895" w:rsidRDefault="00F4626C">
      <w:pPr>
        <w:spacing w:before="100" w:beforeAutospacing="1" w:after="100" w:afterAutospacing="1"/>
        <w:ind w:firstLine="720"/>
        <w:rPr>
          <w:rFonts w:ascii="Times New Roman" w:hAnsi="Times New Roman" w:cs="Times New Roman"/>
          <w:sz w:val="26"/>
          <w:szCs w:val="26"/>
        </w:rPr>
        <w:pPrChange w:id="87" w:author="anh cao" w:date="2024-12-28T22:14:00Z">
          <w:pPr>
            <w:spacing w:before="100" w:beforeAutospacing="1" w:after="100" w:afterAutospacing="1"/>
          </w:pPr>
        </w:pPrChange>
      </w:pPr>
      <w:commentRangeStart w:id="88"/>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phòng khám, và mang lại trải nghiệm tốt nhất cho người dùng.</w:t>
      </w:r>
    </w:p>
    <w:p w14:paraId="309F1613" w14:textId="5EF54373" w:rsidR="00F4626C" w:rsidRPr="00266895" w:rsidRDefault="00F4626C">
      <w:pPr>
        <w:spacing w:before="100" w:beforeAutospacing="1" w:after="100" w:afterAutospacing="1"/>
        <w:ind w:firstLine="720"/>
        <w:rPr>
          <w:rFonts w:ascii="Times New Roman" w:hAnsi="Times New Roman" w:cs="Times New Roman"/>
          <w:sz w:val="26"/>
          <w:szCs w:val="26"/>
        </w:rPr>
        <w:pPrChange w:id="89" w:author="anh cao" w:date="2024-12-28T22:14:00Z">
          <w:pPr>
            <w:spacing w:before="100" w:beforeAutospacing="1" w:after="100" w:afterAutospacing="1"/>
          </w:pPr>
        </w:pPrChange>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0DF2D88C" w:rsidR="00065AD7" w:rsidRPr="00266895" w:rsidRDefault="00F4626C">
      <w:pPr>
        <w:spacing w:before="100" w:beforeAutospacing="1" w:after="100" w:afterAutospacing="1"/>
        <w:ind w:firstLine="720"/>
        <w:rPr>
          <w:rFonts w:ascii="Times New Roman" w:hAnsi="Times New Roman" w:cs="Times New Roman"/>
          <w:sz w:val="26"/>
          <w:szCs w:val="26"/>
          <w:lang w:val="en-US"/>
        </w:rPr>
        <w:pPrChange w:id="90" w:author="anh cao" w:date="2024-12-28T22:14:00Z">
          <w:pPr>
            <w:spacing w:before="100" w:beforeAutospacing="1" w:after="100" w:afterAutospacing="1"/>
          </w:pPr>
        </w:pPrChange>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Cải thiện khả năng quản lý và vận hành của phòng khám: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phòng khám nâng cao năng suất làm việc.</w:t>
      </w:r>
    </w:p>
    <w:p w14:paraId="5A2B2FFA" w14:textId="50D4D70B" w:rsidR="004861E2" w:rsidRPr="00266895" w:rsidRDefault="004861E2">
      <w:pPr>
        <w:spacing w:before="100" w:beforeAutospacing="1" w:after="100" w:afterAutospacing="1"/>
        <w:ind w:firstLine="720"/>
        <w:rPr>
          <w:rFonts w:ascii="Times New Roman" w:hAnsi="Times New Roman" w:cs="Times New Roman"/>
          <w:sz w:val="26"/>
          <w:szCs w:val="26"/>
          <w:lang w:val="en-US"/>
        </w:rPr>
        <w:pPrChange w:id="91" w:author="anh cao" w:date="2024-12-28T22:14:00Z">
          <w:pPr>
            <w:spacing w:before="100" w:beforeAutospacing="1" w:after="100" w:afterAutospacing="1"/>
          </w:pPr>
        </w:pPrChange>
      </w:pPr>
      <w:r w:rsidRPr="00266895">
        <w:rPr>
          <w:rFonts w:ascii="Times New Roman" w:hAnsi="Times New Roman" w:cs="Times New Roman"/>
          <w:sz w:val="26"/>
          <w:szCs w:val="26"/>
          <w:lang w:val="en-US"/>
        </w:rPr>
        <w:t>- Hỗ trợ ra quyết định thông qua báo cáo và thống kê: Cung cấp các công cụ phân tích và báo cáo chi tiết giúp quản trị viên theo dõi hoạt động của phòng khám, từ đó đưa ra các quyết định chiến lược nhằm nâng cao hiệu quả vận hành và chất lượng dịch vụ.</w:t>
      </w:r>
      <w:commentRangeEnd w:id="88"/>
      <w:r w:rsidR="00A86592">
        <w:rPr>
          <w:rStyle w:val="CommentReference"/>
        </w:rPr>
        <w:commentReference w:id="88"/>
      </w:r>
    </w:p>
    <w:p w14:paraId="0846AC93" w14:textId="42603D92" w:rsidR="00CA471C" w:rsidRPr="00266895" w:rsidRDefault="005B226D" w:rsidP="00E20311">
      <w:pPr>
        <w:pStyle w:val="Heading3"/>
        <w:spacing w:before="60" w:after="60" w:line="360" w:lineRule="auto"/>
        <w:jc w:val="both"/>
        <w:rPr>
          <w:lang w:val="en-US"/>
        </w:rPr>
      </w:pPr>
      <w:bookmarkStart w:id="92" w:name="_Toc186055152"/>
      <w:r w:rsidRPr="00266895">
        <w:rPr>
          <w:lang w:val="en-US"/>
        </w:rPr>
        <w:lastRenderedPageBreak/>
        <w:t>1.</w:t>
      </w:r>
      <w:r w:rsidR="005E422C" w:rsidRPr="00266895">
        <w:t xml:space="preserve">2.2 </w:t>
      </w:r>
      <w:r w:rsidR="003D0081" w:rsidRPr="00266895">
        <w:rPr>
          <w:lang w:val="en-US"/>
        </w:rPr>
        <w:t>C</w:t>
      </w:r>
      <w:r w:rsidR="00F4626C" w:rsidRPr="00266895">
        <w:rPr>
          <w:lang w:val="en-US"/>
        </w:rPr>
        <w:t>hức năng hệ thống</w:t>
      </w:r>
      <w:bookmarkEnd w:id="92"/>
    </w:p>
    <w:p w14:paraId="6EFBD2DE" w14:textId="34BE8F8F" w:rsidR="00F4626C" w:rsidRPr="00266895" w:rsidDel="00252809" w:rsidRDefault="00F4626C">
      <w:pPr>
        <w:spacing w:before="60" w:after="60" w:line="360" w:lineRule="auto"/>
        <w:ind w:firstLine="720"/>
        <w:jc w:val="both"/>
        <w:rPr>
          <w:del w:id="93" w:author="anh cao" w:date="2024-12-28T22:15:00Z"/>
          <w:rFonts w:ascii="Times New Roman" w:eastAsia="Times New Roman" w:hAnsi="Times New Roman" w:cs="Times New Roman"/>
          <w:sz w:val="26"/>
          <w:szCs w:val="26"/>
          <w:lang w:val="en-US"/>
        </w:rPr>
        <w:pPrChange w:id="94" w:author="anh cao" w:date="2024-12-28T22:15:00Z">
          <w:pPr>
            <w:spacing w:before="60" w:after="60" w:line="360" w:lineRule="auto"/>
            <w:jc w:val="both"/>
          </w:pPr>
        </w:pPrChange>
      </w:pPr>
      <w:r w:rsidRPr="00266895">
        <w:rPr>
          <w:rFonts w:ascii="Times New Roman" w:eastAsia="Times New Roman" w:hAnsi="Times New Roman" w:cs="Times New Roman"/>
          <w:sz w:val="26"/>
          <w:szCs w:val="26"/>
          <w:lang w:val="en-US"/>
        </w:rPr>
        <w:t>Hệ thống này được triển khai cho tất cả những cá nhân muốn được đặt lịch khám và điều trị tài phòng khám. Người dùng chỉ có thể tham gia nếu họ đã tạo tài khoản thông qua biểu mẫu đăng ký và cung cấp lịch sử y tế của mình</w:t>
      </w:r>
    </w:p>
    <w:p w14:paraId="4DD573A7" w14:textId="77777777" w:rsidR="00F4626C" w:rsidRPr="00266895" w:rsidRDefault="00F4626C">
      <w:pPr>
        <w:spacing w:before="60" w:after="60" w:line="360" w:lineRule="auto"/>
        <w:ind w:firstLine="720"/>
        <w:jc w:val="both"/>
        <w:rPr>
          <w:rFonts w:ascii="Times New Roman" w:eastAsia="Times New Roman" w:hAnsi="Times New Roman" w:cs="Times New Roman"/>
          <w:sz w:val="26"/>
          <w:szCs w:val="26"/>
          <w:lang w:val="en-US"/>
        </w:rPr>
        <w:pPrChange w:id="95" w:author="anh cao" w:date="2024-12-28T22:15:00Z">
          <w:pPr>
            <w:spacing w:before="60" w:after="60" w:line="360" w:lineRule="auto"/>
            <w:jc w:val="both"/>
          </w:pPr>
        </w:pPrChange>
      </w:pPr>
      <w:r w:rsidRPr="00266895">
        <w:rPr>
          <w:rFonts w:ascii="Times New Roman" w:eastAsia="Times New Roman" w:hAnsi="Times New Roman" w:cs="Times New Roman"/>
          <w:sz w:val="26"/>
          <w:szCs w:val="26"/>
          <w:lang w:val="en-US"/>
        </w:rPr>
        <w:t>Nội dung đề tài sẽ bao gồm:</w:t>
      </w:r>
    </w:p>
    <w:p w14:paraId="10C2A1D1"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Đặt lịch khám bệnh trực tuyến:</w:t>
      </w:r>
    </w:p>
    <w:p w14:paraId="15C681BB" w14:textId="77777777" w:rsidR="00F4626C" w:rsidRPr="00266895" w:rsidRDefault="00F4626C">
      <w:pPr>
        <w:spacing w:before="60" w:after="60" w:line="360" w:lineRule="auto"/>
        <w:ind w:left="284" w:firstLine="720"/>
        <w:jc w:val="both"/>
        <w:rPr>
          <w:rFonts w:ascii="Times New Roman" w:eastAsia="Times New Roman" w:hAnsi="Times New Roman" w:cs="Times New Roman"/>
          <w:sz w:val="26"/>
          <w:szCs w:val="26"/>
          <w:lang w:val="en-US"/>
        </w:rPr>
        <w:pPrChange w:id="96" w:author="anh cao" w:date="2024-12-28T22:16: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Cho phép bệnh nhân tự đặt lịch khám với các bác sĩ dựa trên thời gian trống, chuyên khoa, và dịch vụ y tế mong muốn.</w:t>
      </w:r>
    </w:p>
    <w:p w14:paraId="6A5641BA" w14:textId="6D71B923"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lý lịch làm việc của bác sĩ, hiển thị lịch </w:t>
      </w:r>
      <w:r w:rsidR="004861E2" w:rsidRPr="00266895">
        <w:rPr>
          <w:rFonts w:ascii="Times New Roman" w:eastAsia="Times New Roman" w:hAnsi="Times New Roman" w:cs="Times New Roman"/>
          <w:sz w:val="26"/>
          <w:szCs w:val="26"/>
          <w:lang w:val="en-US"/>
        </w:rPr>
        <w:t>hẹn theo ngày</w:t>
      </w:r>
      <w:r w:rsidRPr="00266895">
        <w:rPr>
          <w:rFonts w:ascii="Times New Roman" w:eastAsia="Times New Roman" w:hAnsi="Times New Roman" w:cs="Times New Roman"/>
          <w:sz w:val="26"/>
          <w:szCs w:val="26"/>
          <w:lang w:val="en-US"/>
        </w:rPr>
        <w:t xml:space="preserve"> </w:t>
      </w:r>
    </w:p>
    <w:p w14:paraId="0A246DCA"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thông tin bệnh nhân:</w:t>
      </w:r>
    </w:p>
    <w:p w14:paraId="3294A378" w14:textId="77777777" w:rsidR="00F4626C" w:rsidRPr="00266895" w:rsidRDefault="00F4626C">
      <w:pPr>
        <w:spacing w:before="60" w:after="60" w:line="360" w:lineRule="auto"/>
        <w:ind w:left="284" w:firstLine="720"/>
        <w:jc w:val="both"/>
        <w:rPr>
          <w:rFonts w:ascii="Times New Roman" w:eastAsia="Times New Roman" w:hAnsi="Times New Roman" w:cs="Times New Roman"/>
          <w:sz w:val="26"/>
          <w:szCs w:val="26"/>
          <w:lang w:val="en-US"/>
        </w:rPr>
        <w:pPrChange w:id="97" w:author="anh cao" w:date="2024-12-28T22:15: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Lưu trữ và quản lý thông tin cá nhân của bệnh nhân (tên, tuổi, giới tính, địa chỉ, số điện thoại).</w:t>
      </w:r>
    </w:p>
    <w:p w14:paraId="0B4FF835" w14:textId="77777777" w:rsidR="00F4626C" w:rsidRPr="00266895" w:rsidRDefault="00F4626C">
      <w:pPr>
        <w:spacing w:before="60" w:after="60" w:line="360" w:lineRule="auto"/>
        <w:ind w:left="284" w:firstLine="720"/>
        <w:jc w:val="both"/>
        <w:rPr>
          <w:rFonts w:ascii="Times New Roman" w:eastAsia="Times New Roman" w:hAnsi="Times New Roman" w:cs="Times New Roman"/>
          <w:sz w:val="26"/>
          <w:szCs w:val="26"/>
          <w:lang w:val="en-US"/>
        </w:rPr>
        <w:pPrChange w:id="98" w:author="anh cao" w:date="2024-12-28T22:15: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Quản lý hồ sơ y tế của bệnh nhân, bao gồm lịch sử khám bệnh, kết quả xét nghiệm, đơn thuốc, và quá trình điều trị.</w:t>
      </w:r>
    </w:p>
    <w:p w14:paraId="15F1B2E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thông tin bác sĩ và lịch làm việc:</w:t>
      </w:r>
    </w:p>
    <w:p w14:paraId="7469948B" w14:textId="77777777" w:rsidR="00F4626C" w:rsidRPr="00266895" w:rsidRDefault="00F4626C">
      <w:pPr>
        <w:spacing w:before="60" w:after="60" w:line="360" w:lineRule="auto"/>
        <w:ind w:left="426" w:firstLine="720"/>
        <w:jc w:val="both"/>
        <w:rPr>
          <w:rFonts w:ascii="Times New Roman" w:eastAsia="Times New Roman" w:hAnsi="Times New Roman" w:cs="Times New Roman"/>
          <w:sz w:val="26"/>
          <w:szCs w:val="26"/>
          <w:lang w:val="en-US"/>
        </w:rPr>
        <w:pPrChange w:id="99" w:author="anh cao" w:date="2024-12-28T22:15: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Cung cấp thông tin chi tiết về các bác sĩ bao gồm chuyên khoa, kinh nghiệm, và lịch làm việc.</w:t>
      </w:r>
    </w:p>
    <w:p w14:paraId="11749B06" w14:textId="77777777" w:rsidR="00F4626C" w:rsidRPr="00266895" w:rsidRDefault="00F4626C">
      <w:pPr>
        <w:spacing w:before="60" w:after="60" w:line="360" w:lineRule="auto"/>
        <w:ind w:left="426" w:firstLine="720"/>
        <w:jc w:val="both"/>
        <w:rPr>
          <w:rFonts w:ascii="Times New Roman" w:eastAsia="Times New Roman" w:hAnsi="Times New Roman" w:cs="Times New Roman"/>
          <w:sz w:val="26"/>
          <w:szCs w:val="26"/>
          <w:lang w:val="en-US"/>
        </w:rPr>
        <w:pPrChange w:id="100" w:author="anh cao" w:date="2024-12-28T22:15: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Cho phép quản trị viên và bác sĩ quản lý lịch khám bệnh, hủy lịch hoặc điều chỉnh thời gian khám.</w:t>
      </w:r>
    </w:p>
    <w:p w14:paraId="416BF8D7"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Bảo mật thông tin và quyền truy cập:</w:t>
      </w:r>
    </w:p>
    <w:p w14:paraId="66362AC4" w14:textId="77777777" w:rsidR="00F4626C" w:rsidRPr="00266895" w:rsidRDefault="00F4626C">
      <w:pPr>
        <w:spacing w:before="60" w:after="60" w:line="360" w:lineRule="auto"/>
        <w:ind w:left="426" w:firstLine="720"/>
        <w:jc w:val="both"/>
        <w:rPr>
          <w:rFonts w:ascii="Times New Roman" w:eastAsia="Times New Roman" w:hAnsi="Times New Roman" w:cs="Times New Roman"/>
          <w:sz w:val="26"/>
          <w:szCs w:val="26"/>
          <w:lang w:val="en-US"/>
        </w:rPr>
        <w:pPrChange w:id="101" w:author="anh cao" w:date="2024-12-28T22:15: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Bảo vệ thông tin cá nhân và y tế của bệnh nhân bằng các phương pháp mã hóa, xác thực và phân quyền truy cập cho từng vai trò trong hệ thống (bệnh nhân, bác sĩ, quản trị viên).</w:t>
      </w:r>
    </w:p>
    <w:p w14:paraId="4713992A"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Báo cáo và thống kê:</w:t>
      </w:r>
    </w:p>
    <w:p w14:paraId="552F6203" w14:textId="4194103B" w:rsidR="00F4626C" w:rsidRPr="00266895" w:rsidRDefault="00F4626C">
      <w:pPr>
        <w:spacing w:before="60" w:after="60" w:line="360" w:lineRule="auto"/>
        <w:ind w:left="360" w:firstLine="720"/>
        <w:jc w:val="both"/>
        <w:rPr>
          <w:rFonts w:ascii="Times New Roman" w:eastAsia="Times New Roman" w:hAnsi="Times New Roman" w:cs="Times New Roman"/>
          <w:sz w:val="26"/>
          <w:szCs w:val="26"/>
          <w:lang w:val="en-US"/>
        </w:rPr>
        <w:pPrChange w:id="102" w:author="anh cao" w:date="2024-12-28T22:15:00Z">
          <w:pPr>
            <w:spacing w:before="60" w:after="60" w:line="360" w:lineRule="auto"/>
            <w:ind w:firstLine="720"/>
            <w:jc w:val="both"/>
          </w:pPr>
        </w:pPrChange>
      </w:pPr>
      <w:r w:rsidRPr="00266895">
        <w:rPr>
          <w:rFonts w:ascii="Times New Roman" w:eastAsia="Times New Roman" w:hAnsi="Times New Roman" w:cs="Times New Roman"/>
          <w:sz w:val="26"/>
          <w:szCs w:val="26"/>
          <w:lang w:val="en-US"/>
        </w:rPr>
        <w:t>+ Hệ thống sẽ cung cấp các báo cáo và thống kê liên quan đến lịch khám bệnh, số lượng bệnh nhân, và kết quả khám chữa bệnh</w:t>
      </w:r>
      <w:r w:rsidR="004861E2" w:rsidRPr="00266895">
        <w:rPr>
          <w:rFonts w:ascii="Times New Roman" w:eastAsia="Times New Roman" w:hAnsi="Times New Roman" w:cs="Times New Roman"/>
          <w:sz w:val="26"/>
          <w:szCs w:val="26"/>
          <w:lang w:val="en-US"/>
        </w:rPr>
        <w:t>, doanh thu, ..</w:t>
      </w:r>
      <w:r w:rsidRPr="00266895">
        <w:rPr>
          <w:rFonts w:ascii="Times New Roman" w:eastAsia="Times New Roman" w:hAnsi="Times New Roman" w:cs="Times New Roman"/>
          <w:sz w:val="26"/>
          <w:szCs w:val="26"/>
          <w:lang w:val="en-US"/>
        </w:rPr>
        <w:t>.</w:t>
      </w:r>
    </w:p>
    <w:p w14:paraId="2CDB72F8" w14:textId="4F86A191" w:rsidR="00696F51" w:rsidRPr="00266895" w:rsidRDefault="00696F51" w:rsidP="00696F51">
      <w:pPr>
        <w:pStyle w:val="ListParagraph"/>
        <w:numPr>
          <w:ilvl w:val="0"/>
          <w:numId w:val="54"/>
        </w:numPr>
        <w:spacing w:before="60" w:after="60" w:line="360" w:lineRule="auto"/>
        <w:jc w:val="both"/>
        <w:rPr>
          <w:rFonts w:eastAsia="Times New Roman" w:cs="Times New Roman"/>
          <w:szCs w:val="26"/>
          <w:lang w:val="en-US"/>
        </w:rPr>
      </w:pPr>
      <w:r w:rsidRPr="00266895">
        <w:rPr>
          <w:rFonts w:eastAsia="Times New Roman" w:cs="Times New Roman"/>
          <w:szCs w:val="26"/>
          <w:lang w:val="en-US"/>
        </w:rPr>
        <w:t>Chức năng chi tiết cho từng vai trò</w:t>
      </w:r>
    </w:p>
    <w:p w14:paraId="67E765DF" w14:textId="21D9C9D1" w:rsidR="00DD56AF" w:rsidRPr="00266895" w:rsidRDefault="00DD56AF" w:rsidP="00DD56AF">
      <w:pPr>
        <w:pStyle w:val="Heading8"/>
        <w:spacing w:line="360" w:lineRule="auto"/>
        <w:rPr>
          <w:rFonts w:eastAsia="Times New Roman" w:cs="Times New Roman"/>
          <w:lang w:val="en-US"/>
        </w:rPr>
      </w:pPr>
      <w:bookmarkStart w:id="103" w:name="_Toc186055322"/>
      <w:r w:rsidRPr="00266895">
        <w:rPr>
          <w:rFonts w:eastAsia="Times New Roman" w:cs="Times New Roman"/>
        </w:rPr>
        <w:t>Bảng 1.</w:t>
      </w:r>
      <w:r w:rsidR="00855F52"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Chi tiết chức năng cho từng vai trò</w:t>
      </w:r>
      <w:bookmarkEnd w:id="103"/>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266895"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26689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Vai trò</w:t>
            </w:r>
          </w:p>
        </w:tc>
        <w:tc>
          <w:tcPr>
            <w:tcW w:w="6480" w:type="dxa"/>
            <w:shd w:val="clear" w:color="auto" w:fill="auto"/>
            <w:tcMar>
              <w:top w:w="100" w:type="dxa"/>
              <w:left w:w="100" w:type="dxa"/>
              <w:bottom w:w="100" w:type="dxa"/>
              <w:right w:w="100" w:type="dxa"/>
            </w:tcMar>
          </w:tcPr>
          <w:p w14:paraId="7218B6B6" w14:textId="5AB643AA" w:rsidR="00DD56AF" w:rsidRPr="0026689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Chức năng</w:t>
            </w:r>
          </w:p>
        </w:tc>
      </w:tr>
      <w:tr w:rsidR="00DD56AF" w:rsidRPr="00266895"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Bệnh nhân</w:t>
            </w:r>
          </w:p>
        </w:tc>
        <w:tc>
          <w:tcPr>
            <w:tcW w:w="6480" w:type="dxa"/>
            <w:shd w:val="clear" w:color="auto" w:fill="auto"/>
            <w:tcMar>
              <w:top w:w="100" w:type="dxa"/>
              <w:left w:w="100" w:type="dxa"/>
              <w:bottom w:w="100" w:type="dxa"/>
              <w:right w:w="100" w:type="dxa"/>
            </w:tcMar>
          </w:tcPr>
          <w:p w14:paraId="52A2DFE4"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Đăng ký và đăng nhập hệ thống.</w:t>
            </w:r>
          </w:p>
          <w:p w14:paraId="4D73FD8D"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Đặt lịch khám và theo dõi lịch sử khám bệnh.</w:t>
            </w:r>
          </w:p>
          <w:p w14:paraId="75D2EE40"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Xem bệnh án và hóa đơn cho từng lần khám.</w:t>
            </w:r>
          </w:p>
          <w:p w14:paraId="380AF9E6"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thông tin cá nhân, tài khoản</w:t>
            </w:r>
          </w:p>
          <w:p w14:paraId="1821AEB8" w14:textId="77777777" w:rsidR="00DD56AF" w:rsidRPr="00266895" w:rsidDel="00222FE1" w:rsidRDefault="00DD56AF" w:rsidP="00DD56AF">
            <w:pPr>
              <w:spacing w:before="60" w:after="60" w:line="360" w:lineRule="auto"/>
              <w:jc w:val="both"/>
              <w:rPr>
                <w:del w:id="104" w:author="anh cao" w:date="2024-12-28T22:07:00Z"/>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Bình luận về bác sĩ hoặc phòng khám</w:t>
            </w:r>
          </w:p>
          <w:p w14:paraId="4095E8A9" w14:textId="77777777" w:rsidR="00DD56AF" w:rsidRPr="00222FE1" w:rsidRDefault="00DD56AF">
            <w:pPr>
              <w:spacing w:before="60" w:after="60" w:line="360" w:lineRule="auto"/>
              <w:jc w:val="both"/>
              <w:rPr>
                <w:rFonts w:ascii="Times New Roman" w:eastAsia="Times New Roman" w:hAnsi="Times New Roman" w:cs="Times New Roman"/>
                <w:sz w:val="26"/>
                <w:szCs w:val="26"/>
                <w:lang w:val="en-US"/>
                <w:rPrChange w:id="105" w:author="anh cao" w:date="2024-12-28T22:07:00Z">
                  <w:rPr>
                    <w:rFonts w:ascii="Times New Roman" w:eastAsia="Times New Roman" w:hAnsi="Times New Roman" w:cs="Times New Roman"/>
                    <w:sz w:val="26"/>
                    <w:szCs w:val="26"/>
                  </w:rPr>
                </w:rPrChange>
              </w:rPr>
              <w:pPrChange w:id="106" w:author="anh cao" w:date="2024-12-28T22:07:00Z">
                <w:pPr>
                  <w:widowControl w:val="0"/>
                  <w:pBdr>
                    <w:top w:val="nil"/>
                    <w:left w:val="nil"/>
                    <w:bottom w:val="nil"/>
                    <w:right w:val="nil"/>
                    <w:between w:val="nil"/>
                  </w:pBdr>
                  <w:spacing w:before="60" w:after="60" w:line="360" w:lineRule="auto"/>
                </w:pPr>
              </w:pPrChange>
            </w:pPr>
          </w:p>
        </w:tc>
      </w:tr>
      <w:tr w:rsidR="00DD56AF" w:rsidRPr="00266895"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Bác sĩ</w:t>
            </w:r>
          </w:p>
        </w:tc>
        <w:tc>
          <w:tcPr>
            <w:tcW w:w="6480" w:type="dxa"/>
            <w:shd w:val="clear" w:color="auto" w:fill="auto"/>
            <w:tcMar>
              <w:top w:w="100" w:type="dxa"/>
              <w:left w:w="100" w:type="dxa"/>
              <w:bottom w:w="100" w:type="dxa"/>
              <w:right w:w="100" w:type="dxa"/>
            </w:tcMar>
          </w:tcPr>
          <w:p w14:paraId="63887D48"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lịch hẹn khám</w:t>
            </w:r>
          </w:p>
          <w:p w14:paraId="063B10D2"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Khám bệnh: chẩn đoán, kê đơn, chỉ định dịch vụ và cập nhật hồ sơ bệnh án.</w:t>
            </w:r>
          </w:p>
          <w:p w14:paraId="2300FDB7"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bệnh nhân: quản lý hồ sơ bệnh án cho từng bệnh nhân</w:t>
            </w:r>
          </w:p>
          <w:p w14:paraId="78121C82"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thông tin cá nhân, tài khoản</w:t>
            </w:r>
          </w:p>
          <w:p w14:paraId="69DCAEEB"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bình luận</w:t>
            </w:r>
          </w:p>
          <w:p w14:paraId="24645B36" w14:textId="7777777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266895"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Nhân viên tiếp nhận</w:t>
            </w:r>
          </w:p>
        </w:tc>
        <w:tc>
          <w:tcPr>
            <w:tcW w:w="6480" w:type="dxa"/>
            <w:shd w:val="clear" w:color="auto" w:fill="auto"/>
            <w:tcMar>
              <w:top w:w="100" w:type="dxa"/>
              <w:left w:w="100" w:type="dxa"/>
              <w:bottom w:w="100" w:type="dxa"/>
              <w:right w:w="100" w:type="dxa"/>
            </w:tcMar>
          </w:tcPr>
          <w:p w14:paraId="7942B635"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lịch hẹn và xác nhận đặt lịch.</w:t>
            </w:r>
          </w:p>
          <w:p w14:paraId="0F55098A"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thanh toán, tạo và cập nhật hóa đơn.</w:t>
            </w:r>
          </w:p>
          <w:p w14:paraId="7255229A" w14:textId="6892E37D"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thông tin cá nhân, tài khoản</w:t>
            </w:r>
          </w:p>
        </w:tc>
      </w:tr>
      <w:tr w:rsidR="00DD56AF" w:rsidRPr="00266895"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Quản trị viên</w:t>
            </w:r>
          </w:p>
        </w:tc>
        <w:tc>
          <w:tcPr>
            <w:tcW w:w="6480" w:type="dxa"/>
            <w:shd w:val="clear" w:color="auto" w:fill="auto"/>
            <w:tcMar>
              <w:top w:w="100" w:type="dxa"/>
              <w:left w:w="100" w:type="dxa"/>
              <w:bottom w:w="100" w:type="dxa"/>
              <w:right w:w="100" w:type="dxa"/>
            </w:tcMar>
          </w:tcPr>
          <w:p w14:paraId="2950DC9E"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lịch hẹn</w:t>
            </w:r>
          </w:p>
          <w:p w14:paraId="1E2C6933"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tài khoản của tất cả các vai trò trong hệ thống.</w:t>
            </w:r>
          </w:p>
          <w:p w14:paraId="28CC8E2A"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các danh mục như chuyên khoa, dịch vụ xét nghiệm</w:t>
            </w:r>
          </w:p>
          <w:p w14:paraId="4A76A36B"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bình luận</w:t>
            </w:r>
          </w:p>
          <w:p w14:paraId="1D2F3347" w14:textId="1E3ECF14"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Xem báo cáo thống kê</w:t>
            </w:r>
          </w:p>
        </w:tc>
      </w:tr>
    </w:tbl>
    <w:p w14:paraId="1DA06789" w14:textId="77777777" w:rsidR="00DD56AF" w:rsidRPr="00266895" w:rsidRDefault="00DD56AF" w:rsidP="00696F51">
      <w:pPr>
        <w:spacing w:before="60" w:after="60" w:line="360" w:lineRule="auto"/>
        <w:jc w:val="both"/>
        <w:rPr>
          <w:rFonts w:ascii="Times New Roman" w:eastAsia="Times New Roman" w:hAnsi="Times New Roman" w:cs="Times New Roman"/>
          <w:sz w:val="26"/>
          <w:szCs w:val="26"/>
          <w:lang w:val="en-US"/>
        </w:rPr>
      </w:pPr>
    </w:p>
    <w:p w14:paraId="310D01D8" w14:textId="37FFE673" w:rsidR="006C26D5" w:rsidRPr="00266895" w:rsidRDefault="006C26D5" w:rsidP="006C26D5">
      <w:pPr>
        <w:pStyle w:val="Heading2"/>
        <w:spacing w:before="60" w:after="60" w:line="360" w:lineRule="auto"/>
        <w:rPr>
          <w:sz w:val="28"/>
          <w:lang w:val="en-US"/>
        </w:rPr>
      </w:pPr>
      <w:bookmarkStart w:id="107" w:name="_Toc186055153"/>
      <w:r w:rsidRPr="00266895">
        <w:rPr>
          <w:sz w:val="28"/>
          <w:lang w:val="en-US"/>
        </w:rPr>
        <w:lastRenderedPageBreak/>
        <w:t>1.3 Kết luận chương</w:t>
      </w:r>
      <w:bookmarkEnd w:id="107"/>
    </w:p>
    <w:p w14:paraId="60D045A7" w14:textId="16BBC246" w:rsidR="006C26D5" w:rsidRPr="00266895" w:rsidRDefault="003A7F00" w:rsidP="00696F51">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Thông qua chương I chúng ta đã nắm được những thông tin cơ bản về đề tài</w:t>
      </w:r>
      <w:r w:rsidR="002A0A34" w:rsidRPr="00266895">
        <w:rPr>
          <w:rFonts w:ascii="Times New Roman" w:eastAsia="Times New Roman" w:hAnsi="Times New Roman" w:cs="Times New Roman"/>
          <w:sz w:val="26"/>
          <w:szCs w:val="26"/>
          <w:lang w:val="en-US"/>
        </w:rPr>
        <w:t xml:space="preserve"> thông qua việc khảo sát các ứng dụng tương tự hiện nay từ đó xác định, khoanh vùng được phạm vi chức năng của hệ thống</w:t>
      </w:r>
    </w:p>
    <w:p w14:paraId="159394CB"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31F58DF3"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0235EF2D"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6161E980"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2B3187B1"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609EF631"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7F44D18F" w14:textId="77777777" w:rsidR="00137515" w:rsidRDefault="00137515" w:rsidP="006C26D5">
      <w:pPr>
        <w:pStyle w:val="Heading1"/>
        <w:spacing w:before="60" w:after="60" w:line="360" w:lineRule="auto"/>
        <w:rPr>
          <w:ins w:id="108" w:author="anh cao" w:date="2024-12-28T22:16:00Z"/>
          <w:sz w:val="30"/>
          <w:lang w:val="en-US"/>
        </w:rPr>
      </w:pPr>
      <w:bookmarkStart w:id="109" w:name="_Toc186055154"/>
    </w:p>
    <w:p w14:paraId="42D0D9D2" w14:textId="77777777" w:rsidR="00252809" w:rsidRDefault="00252809" w:rsidP="00252809">
      <w:pPr>
        <w:rPr>
          <w:ins w:id="110" w:author="anh cao" w:date="2024-12-28T22:16:00Z"/>
          <w:lang w:val="en-US"/>
        </w:rPr>
      </w:pPr>
    </w:p>
    <w:p w14:paraId="636ECA72" w14:textId="77777777" w:rsidR="00252809" w:rsidRDefault="00252809" w:rsidP="00252809">
      <w:pPr>
        <w:rPr>
          <w:ins w:id="111" w:author="anh cao" w:date="2024-12-28T22:16:00Z"/>
          <w:lang w:val="en-US"/>
        </w:rPr>
      </w:pPr>
    </w:p>
    <w:p w14:paraId="4DBFD03E" w14:textId="77777777" w:rsidR="00252809" w:rsidRDefault="00252809" w:rsidP="00252809">
      <w:pPr>
        <w:rPr>
          <w:ins w:id="112" w:author="anh cao" w:date="2024-12-28T22:16:00Z"/>
          <w:lang w:val="en-US"/>
        </w:rPr>
      </w:pPr>
    </w:p>
    <w:p w14:paraId="6833E26F" w14:textId="77777777" w:rsidR="00252809" w:rsidRDefault="00252809" w:rsidP="00252809">
      <w:pPr>
        <w:rPr>
          <w:ins w:id="113" w:author="anh cao" w:date="2024-12-28T22:16:00Z"/>
          <w:lang w:val="en-US"/>
        </w:rPr>
      </w:pPr>
    </w:p>
    <w:p w14:paraId="1F55982B" w14:textId="77777777" w:rsidR="00252809" w:rsidRDefault="00252809" w:rsidP="00252809">
      <w:pPr>
        <w:rPr>
          <w:ins w:id="114" w:author="anh cao" w:date="2024-12-28T22:16:00Z"/>
          <w:lang w:val="en-US"/>
        </w:rPr>
      </w:pPr>
    </w:p>
    <w:p w14:paraId="10946170" w14:textId="77777777" w:rsidR="00252809" w:rsidRDefault="00252809" w:rsidP="00252809">
      <w:pPr>
        <w:rPr>
          <w:ins w:id="115" w:author="anh cao" w:date="2024-12-28T22:16:00Z"/>
          <w:lang w:val="en-US"/>
        </w:rPr>
      </w:pPr>
    </w:p>
    <w:p w14:paraId="4C29122E" w14:textId="77777777" w:rsidR="00252809" w:rsidRDefault="00252809" w:rsidP="00252809">
      <w:pPr>
        <w:rPr>
          <w:ins w:id="116" w:author="anh cao" w:date="2024-12-28T22:16:00Z"/>
          <w:lang w:val="en-US"/>
        </w:rPr>
      </w:pPr>
    </w:p>
    <w:p w14:paraId="27A2F5FD" w14:textId="77777777" w:rsidR="00252809" w:rsidRDefault="00252809" w:rsidP="00252809">
      <w:pPr>
        <w:rPr>
          <w:ins w:id="117" w:author="anh cao" w:date="2024-12-28T22:16:00Z"/>
          <w:lang w:val="en-US"/>
        </w:rPr>
      </w:pPr>
    </w:p>
    <w:p w14:paraId="6254A86B" w14:textId="77777777" w:rsidR="00252809" w:rsidRDefault="00252809" w:rsidP="00252809">
      <w:pPr>
        <w:rPr>
          <w:ins w:id="118" w:author="anh cao" w:date="2024-12-28T22:16:00Z"/>
          <w:lang w:val="en-US"/>
        </w:rPr>
      </w:pPr>
    </w:p>
    <w:p w14:paraId="3B93064A" w14:textId="77777777" w:rsidR="00252809" w:rsidRDefault="00252809" w:rsidP="00252809">
      <w:pPr>
        <w:rPr>
          <w:ins w:id="119" w:author="anh cao" w:date="2024-12-28T22:16:00Z"/>
          <w:lang w:val="en-US"/>
        </w:rPr>
      </w:pPr>
    </w:p>
    <w:p w14:paraId="2DE316E9" w14:textId="77777777" w:rsidR="00252809" w:rsidRDefault="00252809" w:rsidP="00252809">
      <w:pPr>
        <w:rPr>
          <w:ins w:id="120" w:author="anh cao" w:date="2024-12-28T22:16:00Z"/>
          <w:lang w:val="en-US"/>
        </w:rPr>
      </w:pPr>
    </w:p>
    <w:p w14:paraId="57CC6913" w14:textId="77777777" w:rsidR="00252809" w:rsidRDefault="00252809" w:rsidP="00252809">
      <w:pPr>
        <w:rPr>
          <w:ins w:id="121" w:author="anh cao" w:date="2024-12-28T22:16:00Z"/>
          <w:lang w:val="en-US"/>
        </w:rPr>
      </w:pPr>
    </w:p>
    <w:p w14:paraId="7C29C4B5" w14:textId="77777777" w:rsidR="00252809" w:rsidRDefault="00252809" w:rsidP="00252809">
      <w:pPr>
        <w:rPr>
          <w:ins w:id="122" w:author="anh cao" w:date="2024-12-28T22:16:00Z"/>
          <w:lang w:val="en-US"/>
        </w:rPr>
      </w:pPr>
    </w:p>
    <w:p w14:paraId="20EC67CA" w14:textId="77777777" w:rsidR="00252809" w:rsidRDefault="00252809" w:rsidP="00252809">
      <w:pPr>
        <w:rPr>
          <w:ins w:id="123" w:author="anh cao" w:date="2024-12-28T22:16:00Z"/>
          <w:lang w:val="en-US"/>
        </w:rPr>
      </w:pPr>
    </w:p>
    <w:p w14:paraId="1B5AB0FE" w14:textId="77777777" w:rsidR="00252809" w:rsidRDefault="00252809" w:rsidP="00252809">
      <w:pPr>
        <w:rPr>
          <w:ins w:id="124" w:author="anh cao" w:date="2024-12-28T22:16:00Z"/>
          <w:lang w:val="en-US"/>
        </w:rPr>
      </w:pPr>
    </w:p>
    <w:p w14:paraId="2B18749F" w14:textId="77777777" w:rsidR="00252809" w:rsidRDefault="00252809" w:rsidP="00252809">
      <w:pPr>
        <w:rPr>
          <w:ins w:id="125" w:author="anh cao" w:date="2024-12-28T22:16:00Z"/>
          <w:lang w:val="en-US"/>
        </w:rPr>
      </w:pPr>
    </w:p>
    <w:p w14:paraId="79AC31C0" w14:textId="77777777" w:rsidR="00252809" w:rsidRDefault="00252809" w:rsidP="00252809">
      <w:pPr>
        <w:rPr>
          <w:ins w:id="126" w:author="anh cao" w:date="2024-12-28T22:16:00Z"/>
          <w:lang w:val="en-US"/>
        </w:rPr>
      </w:pPr>
    </w:p>
    <w:p w14:paraId="21E4D2F3" w14:textId="77777777" w:rsidR="00252809" w:rsidRDefault="00252809" w:rsidP="00252809">
      <w:pPr>
        <w:rPr>
          <w:ins w:id="127" w:author="anh cao" w:date="2024-12-28T22:16:00Z"/>
          <w:lang w:val="en-US"/>
        </w:rPr>
      </w:pPr>
    </w:p>
    <w:p w14:paraId="1AB0EADC" w14:textId="77777777" w:rsidR="00252809" w:rsidRDefault="00252809" w:rsidP="00252809">
      <w:pPr>
        <w:rPr>
          <w:ins w:id="128" w:author="anh cao" w:date="2024-12-28T22:16:00Z"/>
          <w:lang w:val="en-US"/>
        </w:rPr>
      </w:pPr>
    </w:p>
    <w:p w14:paraId="012F990F" w14:textId="77777777" w:rsidR="00252809" w:rsidRDefault="00252809" w:rsidP="00252809">
      <w:pPr>
        <w:rPr>
          <w:ins w:id="129" w:author="anh cao" w:date="2024-12-28T22:16:00Z"/>
          <w:lang w:val="en-US"/>
        </w:rPr>
      </w:pPr>
    </w:p>
    <w:p w14:paraId="3C9346A0" w14:textId="77777777" w:rsidR="00252809" w:rsidRDefault="00252809" w:rsidP="00252809">
      <w:pPr>
        <w:rPr>
          <w:ins w:id="130" w:author="anh cao" w:date="2024-12-28T22:16:00Z"/>
          <w:lang w:val="en-US"/>
        </w:rPr>
      </w:pPr>
    </w:p>
    <w:p w14:paraId="6EA29064" w14:textId="77777777" w:rsidR="00252809" w:rsidRDefault="00252809" w:rsidP="00252809">
      <w:pPr>
        <w:rPr>
          <w:ins w:id="131" w:author="anh cao" w:date="2024-12-28T22:16:00Z"/>
          <w:lang w:val="en-US"/>
        </w:rPr>
      </w:pPr>
    </w:p>
    <w:p w14:paraId="7D3AEFB9" w14:textId="77777777" w:rsidR="00252809" w:rsidRDefault="00252809" w:rsidP="00252809">
      <w:pPr>
        <w:rPr>
          <w:ins w:id="132" w:author="anh cao" w:date="2024-12-28T22:16:00Z"/>
          <w:lang w:val="en-US"/>
        </w:rPr>
      </w:pPr>
    </w:p>
    <w:p w14:paraId="4032F0AF" w14:textId="77777777" w:rsidR="00000000" w:rsidRDefault="00262B8A">
      <w:pPr>
        <w:rPr>
          <w:lang w:val="en-US"/>
          <w:rPrChange w:id="133" w:author="anh cao" w:date="2024-12-28T22:16:00Z">
            <w:rPr>
              <w:sz w:val="30"/>
            </w:rPr>
          </w:rPrChange>
        </w:rPr>
        <w:sectPr w:rsidR="00000000" w:rsidSect="00825F1E">
          <w:headerReference w:type="default" r:id="rId19"/>
          <w:pgSz w:w="11909" w:h="16834"/>
          <w:pgMar w:top="1134" w:right="1134" w:bottom="1134" w:left="1701" w:header="720" w:footer="720" w:gutter="0"/>
          <w:cols w:space="720"/>
          <w:docGrid w:linePitch="299"/>
        </w:sectPr>
        <w:pPrChange w:id="134" w:author="anh cao" w:date="2024-12-28T22:16:00Z">
          <w:pPr>
            <w:pStyle w:val="Heading1"/>
            <w:spacing w:before="60" w:after="60" w:line="360" w:lineRule="auto"/>
          </w:pPr>
        </w:pPrChange>
      </w:pPr>
    </w:p>
    <w:p w14:paraId="4343B17A" w14:textId="389EB7AB" w:rsidR="009963DA" w:rsidRPr="00266895" w:rsidRDefault="009963DA" w:rsidP="006C26D5">
      <w:pPr>
        <w:pStyle w:val="Heading1"/>
        <w:spacing w:before="60" w:after="60" w:line="360" w:lineRule="auto"/>
        <w:rPr>
          <w:sz w:val="30"/>
          <w:lang w:val="en-US"/>
        </w:rPr>
      </w:pPr>
      <w:commentRangeStart w:id="135"/>
      <w:r w:rsidRPr="00266895">
        <w:rPr>
          <w:sz w:val="30"/>
        </w:rPr>
        <w:t xml:space="preserve">CHƯƠNG </w:t>
      </w:r>
      <w:r w:rsidRPr="00266895">
        <w:rPr>
          <w:sz w:val="30"/>
          <w:lang w:val="en-US"/>
        </w:rPr>
        <w:t>II</w:t>
      </w:r>
      <w:r w:rsidRPr="00266895">
        <w:rPr>
          <w:sz w:val="30"/>
        </w:rPr>
        <w:t xml:space="preserve">. </w:t>
      </w:r>
      <w:r w:rsidR="00D4533E">
        <w:rPr>
          <w:sz w:val="30"/>
          <w:lang w:val="en-US"/>
        </w:rPr>
        <w:t xml:space="preserve">PHƯƠNG PHÁP THỰC HIỆN VÀ CÔNG NGHỆ SỬ </w:t>
      </w:r>
      <w:commentRangeEnd w:id="135"/>
      <w:r w:rsidR="00C5148A">
        <w:rPr>
          <w:rStyle w:val="CommentReference"/>
          <w:rFonts w:ascii="Arial" w:eastAsia="Arial" w:hAnsi="Arial" w:cs="Arial"/>
          <w:b w:val="0"/>
        </w:rPr>
        <w:commentReference w:id="135"/>
      </w:r>
      <w:r w:rsidR="00D4533E">
        <w:rPr>
          <w:sz w:val="30"/>
          <w:lang w:val="en-US"/>
        </w:rPr>
        <w:t>DỤNG</w:t>
      </w:r>
      <w:bookmarkEnd w:id="109"/>
    </w:p>
    <w:p w14:paraId="7C377A8D" w14:textId="45CE8999" w:rsidR="007A41C9" w:rsidRDefault="006C26D5" w:rsidP="007A41C9">
      <w:pPr>
        <w:pStyle w:val="Heading2"/>
        <w:spacing w:before="60" w:after="60" w:line="360" w:lineRule="auto"/>
        <w:jc w:val="both"/>
        <w:rPr>
          <w:sz w:val="28"/>
          <w:lang w:val="en-US"/>
        </w:rPr>
      </w:pPr>
      <w:bookmarkStart w:id="136" w:name="_Toc186055155"/>
      <w:r w:rsidRPr="00266895">
        <w:rPr>
          <w:sz w:val="28"/>
          <w:lang w:val="en-US"/>
        </w:rPr>
        <w:t>2.</w:t>
      </w:r>
      <w:r w:rsidRPr="00266895">
        <w:rPr>
          <w:sz w:val="28"/>
        </w:rPr>
        <w:t>1</w:t>
      </w:r>
      <w:r w:rsidRPr="00266895">
        <w:rPr>
          <w:sz w:val="28"/>
          <w:lang w:val="en-US"/>
        </w:rPr>
        <w:t xml:space="preserve"> </w:t>
      </w:r>
      <w:r w:rsidR="007A41C9">
        <w:rPr>
          <w:sz w:val="28"/>
          <w:lang w:val="en-US"/>
        </w:rPr>
        <w:t>Phương pháp thực hiện</w:t>
      </w:r>
      <w:bookmarkEnd w:id="136"/>
    </w:p>
    <w:p w14:paraId="4600B369" w14:textId="43B6271E" w:rsidR="007A41C9" w:rsidRPr="007A41C9" w:rsidRDefault="007A41C9">
      <w:pPr>
        <w:ind w:firstLine="283"/>
        <w:rPr>
          <w:rFonts w:ascii="Times New Roman" w:hAnsi="Times New Roman" w:cs="Times New Roman"/>
          <w:sz w:val="26"/>
          <w:szCs w:val="26"/>
          <w:lang w:val="en-US"/>
        </w:rPr>
        <w:pPrChange w:id="137" w:author="anh cao" w:date="2024-12-28T22:16:00Z">
          <w:pPr/>
        </w:pPrChange>
      </w:pPr>
      <w:r w:rsidRPr="007A41C9">
        <w:rPr>
          <w:rFonts w:ascii="Times New Roman" w:hAnsi="Times New Roman" w:cs="Times New Roman"/>
          <w:sz w:val="26"/>
          <w:szCs w:val="26"/>
          <w:lang w:val="en-US"/>
        </w:rPr>
        <w:t>Hệ thống được xây dựng dựa trên các nghiệp vụ thực tế:</w:t>
      </w:r>
    </w:p>
    <w:p w14:paraId="2AA000FE" w14:textId="1CE601F8" w:rsidR="006C26D5" w:rsidRPr="00266895" w:rsidRDefault="006C26D5" w:rsidP="006C26D5">
      <w:pPr>
        <w:pStyle w:val="Heading3"/>
        <w:rPr>
          <w:lang w:val="en-US"/>
        </w:rPr>
      </w:pPr>
      <w:bookmarkStart w:id="138" w:name="_Toc186055156"/>
      <w:r w:rsidRPr="00266895">
        <w:rPr>
          <w:lang w:val="en-US"/>
        </w:rPr>
        <w:lastRenderedPageBreak/>
        <w:t>2.1</w:t>
      </w:r>
      <w:r w:rsidRPr="00266895">
        <w:t>.</w:t>
      </w:r>
      <w:r w:rsidRPr="00266895">
        <w:rPr>
          <w:lang w:val="en-US"/>
        </w:rPr>
        <w:t>1 Tổng quan quy trình khám bệnh của hệ thống:</w:t>
      </w:r>
      <w:bookmarkEnd w:id="138"/>
    </w:p>
    <w:p w14:paraId="5752E757" w14:textId="77777777" w:rsidR="006C26D5" w:rsidRPr="00266895" w:rsidRDefault="006C26D5">
      <w:pPr>
        <w:ind w:firstLine="720"/>
        <w:rPr>
          <w:rFonts w:ascii="Times New Roman" w:hAnsi="Times New Roman" w:cs="Times New Roman"/>
          <w:sz w:val="26"/>
          <w:szCs w:val="26"/>
          <w:lang w:val="en-US"/>
        </w:rPr>
        <w:pPrChange w:id="139" w:author="anh cao" w:date="2024-12-28T22:16:00Z">
          <w:pPr/>
        </w:pPrChange>
      </w:pPr>
      <w:r w:rsidRPr="00266895">
        <w:rPr>
          <w:rFonts w:ascii="Times New Roman" w:hAnsi="Times New Roman" w:cs="Times New Roman"/>
          <w:sz w:val="26"/>
          <w:szCs w:val="26"/>
          <w:lang w:val="en-US"/>
        </w:rPr>
        <w:t>1. Bệnh nhân bắt đầu đặt lịch khám</w:t>
      </w:r>
    </w:p>
    <w:p w14:paraId="2281D0FF" w14:textId="77777777" w:rsidR="006C26D5" w:rsidRPr="00266895" w:rsidRDefault="006C26D5">
      <w:pPr>
        <w:ind w:firstLine="720"/>
        <w:rPr>
          <w:rFonts w:ascii="Times New Roman" w:hAnsi="Times New Roman" w:cs="Times New Roman"/>
          <w:sz w:val="26"/>
          <w:szCs w:val="26"/>
          <w:lang w:val="en-US"/>
        </w:rPr>
        <w:pPrChange w:id="140" w:author="anh cao" w:date="2024-12-28T22:16:00Z">
          <w:pPr/>
        </w:pPrChange>
      </w:pPr>
      <w:r w:rsidRPr="00266895">
        <w:rPr>
          <w:rFonts w:ascii="Times New Roman" w:hAnsi="Times New Roman" w:cs="Times New Roman"/>
          <w:sz w:val="26"/>
          <w:szCs w:val="26"/>
          <w:lang w:val="en-US"/>
        </w:rPr>
        <w:t>2. Sau khi bệnh nhân đặt lịch khám sẽ được nhân viên tiếp nhận lịch</w:t>
      </w:r>
    </w:p>
    <w:p w14:paraId="693B78B0" w14:textId="77777777" w:rsidR="006C26D5" w:rsidRPr="00266895" w:rsidRDefault="006C26D5">
      <w:pPr>
        <w:ind w:firstLine="720"/>
        <w:rPr>
          <w:rFonts w:ascii="Times New Roman" w:hAnsi="Times New Roman" w:cs="Times New Roman"/>
          <w:sz w:val="26"/>
          <w:szCs w:val="26"/>
          <w:lang w:val="en-US"/>
        </w:rPr>
        <w:pPrChange w:id="141" w:author="anh cao" w:date="2024-12-28T22:16:00Z">
          <w:pPr/>
        </w:pPrChange>
      </w:pPr>
      <w:r w:rsidRPr="00266895">
        <w:rPr>
          <w:rFonts w:ascii="Times New Roman" w:hAnsi="Times New Roman" w:cs="Times New Roman"/>
          <w:sz w:val="26"/>
          <w:szCs w:val="26"/>
          <w:lang w:val="en-US"/>
        </w:rPr>
        <w:t>3. Các lịch hẹn đã được tiếp nhận sẽ được bác sĩ xác nhận</w:t>
      </w:r>
    </w:p>
    <w:p w14:paraId="2991DEAA" w14:textId="77777777" w:rsidR="006C26D5" w:rsidRPr="00266895" w:rsidRDefault="006C26D5">
      <w:pPr>
        <w:ind w:firstLine="720"/>
        <w:rPr>
          <w:rFonts w:ascii="Times New Roman" w:hAnsi="Times New Roman" w:cs="Times New Roman"/>
          <w:sz w:val="26"/>
          <w:szCs w:val="26"/>
          <w:lang w:val="en-US"/>
        </w:rPr>
        <w:pPrChange w:id="142" w:author="anh cao" w:date="2024-12-28T22:16:00Z">
          <w:pPr/>
        </w:pPrChange>
      </w:pPr>
      <w:r w:rsidRPr="00266895">
        <w:rPr>
          <w:rFonts w:ascii="Times New Roman" w:hAnsi="Times New Roman" w:cs="Times New Roman"/>
          <w:sz w:val="26"/>
          <w:szCs w:val="26"/>
          <w:lang w:val="en-US"/>
        </w:rPr>
        <w:t>4. Bác sĩ xác nhận lịch hẹn và bắt đầu khám bệnh, đưa ra các chẩn đoán cũng như kê đơn cho bệnh nhân</w:t>
      </w:r>
    </w:p>
    <w:p w14:paraId="5C17FAB8" w14:textId="77777777" w:rsidR="006C26D5" w:rsidRPr="00266895" w:rsidRDefault="006C26D5">
      <w:pPr>
        <w:ind w:firstLine="720"/>
        <w:rPr>
          <w:rFonts w:ascii="Times New Roman" w:hAnsi="Times New Roman" w:cs="Times New Roman"/>
          <w:noProof/>
          <w:lang w:val="en-US"/>
        </w:rPr>
        <w:pPrChange w:id="143" w:author="anh cao" w:date="2024-12-28T22:16:00Z">
          <w:pPr/>
        </w:pPrChange>
      </w:pPr>
      <w:r w:rsidRPr="00266895">
        <w:rPr>
          <w:rFonts w:ascii="Times New Roman" w:hAnsi="Times New Roman" w:cs="Times New Roman"/>
          <w:sz w:val="26"/>
          <w:szCs w:val="26"/>
          <w:lang w:val="en-US"/>
        </w:rPr>
        <w:t>5. Bệnh nhân được khám xong thì thanh toán hóa đơn</w:t>
      </w:r>
    </w:p>
    <w:p w14:paraId="1EFA5251" w14:textId="77777777" w:rsidR="006C26D5" w:rsidRPr="00266895" w:rsidRDefault="006C26D5" w:rsidP="006C26D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705F5FCB" wp14:editId="15EAE6C9">
            <wp:extent cx="2949942" cy="4770120"/>
            <wp:effectExtent l="0" t="0" r="317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20"/>
                    <a:stretch>
                      <a:fillRect/>
                    </a:stretch>
                  </pic:blipFill>
                  <pic:spPr>
                    <a:xfrm>
                      <a:off x="0" y="0"/>
                      <a:ext cx="2956258" cy="4780333"/>
                    </a:xfrm>
                    <a:prstGeom prst="rect">
                      <a:avLst/>
                    </a:prstGeom>
                  </pic:spPr>
                </pic:pic>
              </a:graphicData>
            </a:graphic>
          </wp:inline>
        </w:drawing>
      </w:r>
    </w:p>
    <w:p w14:paraId="0434AF5E" w14:textId="77777777" w:rsidR="006C26D5" w:rsidRPr="00266895" w:rsidRDefault="006C26D5" w:rsidP="006C26D5">
      <w:pPr>
        <w:pStyle w:val="Heading7"/>
        <w:spacing w:line="360" w:lineRule="auto"/>
        <w:rPr>
          <w:rFonts w:eastAsia="Times New Roman" w:cs="Times New Roman"/>
          <w:lang w:val="en-US"/>
        </w:rPr>
      </w:pPr>
      <w:bookmarkStart w:id="144" w:name="_Toc186055230"/>
      <w:r w:rsidRPr="00266895">
        <w:rPr>
          <w:rFonts w:eastAsia="Times New Roman" w:cs="Times New Roman"/>
        </w:rPr>
        <w:t xml:space="preserve">Hình </w:t>
      </w:r>
      <w:r w:rsidRPr="00266895">
        <w:rPr>
          <w:rFonts w:eastAsia="Times New Roman" w:cs="Times New Roman"/>
          <w:lang w:val="en-US"/>
        </w:rPr>
        <w:t>2</w:t>
      </w:r>
      <w:r w:rsidRPr="00266895">
        <w:rPr>
          <w:rFonts w:eastAsia="Times New Roman" w:cs="Times New Roman"/>
        </w:rPr>
        <w:t>.</w:t>
      </w:r>
      <w:r w:rsidRPr="00266895">
        <w:rPr>
          <w:rFonts w:eastAsia="Times New Roman" w:cs="Times New Roman"/>
          <w:lang w:val="en-US"/>
        </w:rPr>
        <w:t>1 Quy trình khám bệnh</w:t>
      </w:r>
      <w:bookmarkEnd w:id="144"/>
    </w:p>
    <w:p w14:paraId="743856A1" w14:textId="77777777" w:rsidR="006C26D5" w:rsidRPr="00266895" w:rsidRDefault="006C26D5" w:rsidP="006C26D5">
      <w:pPr>
        <w:rPr>
          <w:rFonts w:ascii="Times New Roman" w:hAnsi="Times New Roman" w:cs="Times New Roman"/>
          <w:sz w:val="26"/>
          <w:szCs w:val="26"/>
          <w:lang w:val="en-US"/>
        </w:rPr>
      </w:pPr>
    </w:p>
    <w:p w14:paraId="30604225"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
    <w:p w14:paraId="77D64F64" w14:textId="254A17B5" w:rsidR="006C26D5" w:rsidRPr="00266895" w:rsidRDefault="006C26D5" w:rsidP="006C26D5">
      <w:pPr>
        <w:pStyle w:val="Heading3"/>
        <w:rPr>
          <w:lang w:val="en-US"/>
        </w:rPr>
      </w:pPr>
      <w:bookmarkStart w:id="145" w:name="_Toc186055157"/>
      <w:r w:rsidRPr="00266895">
        <w:rPr>
          <w:lang w:val="en-US"/>
        </w:rPr>
        <w:t>2.1</w:t>
      </w:r>
      <w:r w:rsidRPr="00266895">
        <w:t>.</w:t>
      </w:r>
      <w:r w:rsidRPr="00266895">
        <w:rPr>
          <w:lang w:val="en-US"/>
        </w:rPr>
        <w:t>2 Quy trình đặt lịch khám của bệnh nhân:</w:t>
      </w:r>
      <w:bookmarkEnd w:id="145"/>
    </w:p>
    <w:p w14:paraId="73B0BA3E"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lang w:val="en-US"/>
        </w:rPr>
        <w:tab/>
      </w:r>
      <w:r w:rsidRPr="00266895">
        <w:rPr>
          <w:rFonts w:ascii="Times New Roman" w:hAnsi="Times New Roman" w:cs="Times New Roman"/>
          <w:sz w:val="26"/>
          <w:szCs w:val="26"/>
          <w:lang w:val="en-US"/>
        </w:rPr>
        <w:t>Bệnh nhân truy cập hệ thống bằng tài khoản đã được đăng ký. Sau khi đăng nhập thành công bệnh nhân có thể bắt đầu đặt lịch khám bệnh. Khi đặt lịch, tùy theo nhu cầu và lý do khám bệnh mà bệnh nhân chọn chuyên khoa khám cho phù hợp. Bệnh nhân chọn bác sĩ khám thuộc chuyên khoa đó có lịch trống phù hợp với thời gian mà bệnh nhân muốn hẹn khám. Sau khi đã chọn xong bác sĩ, thời gian phù hợp bệnh nhân nhập các thông tin cá nhân cần thiết và xác nhận lại lịch hẹn. Lịch hẹn đã được xác nhận và đặt thành công</w:t>
      </w:r>
    </w:p>
    <w:p w14:paraId="5DE5D3BC" w14:textId="08817705" w:rsidR="006C26D5" w:rsidRPr="00266895" w:rsidRDefault="006C26D5" w:rsidP="006C26D5">
      <w:pPr>
        <w:pStyle w:val="Heading3"/>
        <w:rPr>
          <w:lang w:val="en-US"/>
        </w:rPr>
      </w:pPr>
      <w:bookmarkStart w:id="146" w:name="_Toc186055158"/>
      <w:r w:rsidRPr="00266895">
        <w:rPr>
          <w:lang w:val="en-US"/>
        </w:rPr>
        <w:lastRenderedPageBreak/>
        <w:t>2.1</w:t>
      </w:r>
      <w:r w:rsidRPr="00266895">
        <w:t>.</w:t>
      </w:r>
      <w:r w:rsidRPr="00266895">
        <w:rPr>
          <w:lang w:val="en-US"/>
        </w:rPr>
        <w:t>3 Quy trình khám bệnh của bác sĩ:</w:t>
      </w:r>
      <w:bookmarkEnd w:id="146"/>
    </w:p>
    <w:p w14:paraId="54F8ACD6"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lang w:val="en-US"/>
        </w:rPr>
        <w:tab/>
      </w:r>
      <w:r w:rsidRPr="00266895">
        <w:rPr>
          <w:rFonts w:ascii="Times New Roman" w:hAnsi="Times New Roman" w:cs="Times New Roman"/>
          <w:sz w:val="26"/>
          <w:szCs w:val="26"/>
          <w:lang w:val="en-US"/>
        </w:rPr>
        <w:t>Bác sĩ truy cập hệ thống bằng tài khoản đã được đăng ký. Sau khi đăng nhập thành công bác sĩ có thể xác nhận lịch hẹn và bắt đầu khám bệnh. Quá trình khám bệnh gồm 3 phần:</w:t>
      </w:r>
    </w:p>
    <w:p w14:paraId="630B69E7" w14:textId="77777777" w:rsidR="006C26D5" w:rsidRPr="00266895" w:rsidRDefault="006C26D5">
      <w:pPr>
        <w:ind w:firstLine="720"/>
        <w:rPr>
          <w:rFonts w:ascii="Times New Roman" w:hAnsi="Times New Roman" w:cs="Times New Roman"/>
          <w:sz w:val="26"/>
          <w:szCs w:val="26"/>
          <w:lang w:val="en-US"/>
        </w:rPr>
        <w:pPrChange w:id="147" w:author="anh cao" w:date="2024-12-28T22:16:00Z">
          <w:pPr/>
        </w:pPrChange>
      </w:pPr>
      <w:r w:rsidRPr="00266895">
        <w:rPr>
          <w:rFonts w:ascii="Times New Roman" w:hAnsi="Times New Roman" w:cs="Times New Roman"/>
          <w:sz w:val="26"/>
          <w:szCs w:val="26"/>
          <w:lang w:val="en-US"/>
        </w:rPr>
        <w:t xml:space="preserve">- Phần 1: Bác sĩ xác định lý do khám bệnh, bệnh sử của bệnh nhân, xác định các chỉ số sinh tồn (nhịp tim, huyết áp, …), nhập kết quả khám tổng quát, khám bộ phận từ đó đưa ra chẩn đoán sơ bộ </w:t>
      </w:r>
    </w:p>
    <w:p w14:paraId="47EAACCB" w14:textId="77777777" w:rsidR="006C26D5" w:rsidRPr="00266895" w:rsidRDefault="006C26D5">
      <w:pPr>
        <w:ind w:firstLine="720"/>
        <w:rPr>
          <w:rFonts w:ascii="Times New Roman" w:hAnsi="Times New Roman" w:cs="Times New Roman"/>
          <w:sz w:val="26"/>
          <w:szCs w:val="26"/>
          <w:lang w:val="en-US"/>
        </w:rPr>
        <w:pPrChange w:id="148" w:author="anh cao" w:date="2024-12-28T22:16:00Z">
          <w:pPr/>
        </w:pPrChange>
      </w:pPr>
      <w:r w:rsidRPr="00266895">
        <w:rPr>
          <w:rFonts w:ascii="Times New Roman" w:hAnsi="Times New Roman" w:cs="Times New Roman"/>
          <w:sz w:val="26"/>
          <w:szCs w:val="26"/>
          <w:lang w:val="en-US"/>
        </w:rPr>
        <w:t>- Phần 2: Bác sĩ xác định các dịch vụ xét nghiệm mà bệnh nhân cần thực hiện</w:t>
      </w:r>
    </w:p>
    <w:p w14:paraId="10F3B47A" w14:textId="77777777" w:rsidR="006C26D5" w:rsidRPr="00266895" w:rsidRDefault="006C26D5">
      <w:pPr>
        <w:ind w:firstLine="720"/>
        <w:rPr>
          <w:rFonts w:ascii="Times New Roman" w:hAnsi="Times New Roman" w:cs="Times New Roman"/>
          <w:sz w:val="26"/>
          <w:szCs w:val="26"/>
          <w:lang w:val="en-US"/>
        </w:rPr>
        <w:pPrChange w:id="149" w:author="anh cao" w:date="2024-12-28T22:16:00Z">
          <w:pPr/>
        </w:pPrChange>
      </w:pPr>
      <w:r w:rsidRPr="00266895">
        <w:rPr>
          <w:rFonts w:ascii="Times New Roman" w:hAnsi="Times New Roman" w:cs="Times New Roman"/>
          <w:sz w:val="26"/>
          <w:szCs w:val="26"/>
          <w:lang w:val="en-US"/>
        </w:rPr>
        <w:t>- Phần 3: Bác sĩ nhập các kết quả xét nghiệm, đưa ra chẩn đoán xác định cuối cùng và kê đơn (không bắt buộc)</w:t>
      </w:r>
    </w:p>
    <w:p w14:paraId="7E24BEAD" w14:textId="77777777" w:rsidR="006C26D5" w:rsidRPr="00266895" w:rsidRDefault="006C26D5" w:rsidP="006C26D5">
      <w:pPr>
        <w:rPr>
          <w:rFonts w:ascii="Times New Roman" w:hAnsi="Times New Roman" w:cs="Times New Roman"/>
          <w:lang w:val="en-US"/>
        </w:rPr>
      </w:pPr>
    </w:p>
    <w:p w14:paraId="1792BB35" w14:textId="43351AB3" w:rsidR="00855F52" w:rsidRPr="00266895" w:rsidRDefault="006C26D5" w:rsidP="00855F52">
      <w:pPr>
        <w:pStyle w:val="Heading2"/>
        <w:spacing w:before="60" w:after="60" w:line="360" w:lineRule="auto"/>
        <w:jc w:val="both"/>
        <w:rPr>
          <w:sz w:val="28"/>
          <w:lang w:val="en-US"/>
        </w:rPr>
      </w:pPr>
      <w:bookmarkStart w:id="150" w:name="_Toc186055159"/>
      <w:r w:rsidRPr="00266895">
        <w:rPr>
          <w:sz w:val="28"/>
          <w:lang w:val="en-US"/>
        </w:rPr>
        <w:t>2</w:t>
      </w:r>
      <w:r w:rsidR="005B226D" w:rsidRPr="00266895">
        <w:rPr>
          <w:sz w:val="28"/>
          <w:lang w:val="en-US"/>
        </w:rPr>
        <w:t>.</w:t>
      </w:r>
      <w:r w:rsidRPr="00266895">
        <w:rPr>
          <w:sz w:val="28"/>
          <w:lang w:val="en-US"/>
        </w:rPr>
        <w:t>2</w:t>
      </w:r>
      <w:r w:rsidR="005E422C" w:rsidRPr="00266895">
        <w:rPr>
          <w:sz w:val="28"/>
        </w:rPr>
        <w:t xml:space="preserve"> </w:t>
      </w:r>
      <w:r w:rsidR="00855F52" w:rsidRPr="00266895">
        <w:rPr>
          <w:sz w:val="28"/>
          <w:lang w:val="en-US"/>
        </w:rPr>
        <w:t>Công nghệ sử dụng trong hệ thống</w:t>
      </w:r>
      <w:bookmarkStart w:id="151" w:name="_1joftgfkd3kh" w:colFirst="0" w:colLast="0"/>
      <w:bookmarkEnd w:id="150"/>
      <w:bookmarkEnd w:id="151"/>
    </w:p>
    <w:p w14:paraId="73249E71"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Mô hình kiến trúc hệ thống:</w:t>
      </w:r>
    </w:p>
    <w:p w14:paraId="5EDF4C1C" w14:textId="77777777" w:rsidR="00855F52" w:rsidRPr="00266895" w:rsidRDefault="00855F52" w:rsidP="00855F52">
      <w:pPr>
        <w:rPr>
          <w:rFonts w:ascii="Times New Roman" w:hAnsi="Times New Roman" w:cs="Times New Roman"/>
          <w:sz w:val="26"/>
          <w:szCs w:val="26"/>
          <w:lang w:val="en-US"/>
        </w:rPr>
      </w:pPr>
    </w:p>
    <w:p w14:paraId="3777C023"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drawing>
          <wp:inline distT="0" distB="0" distL="0" distR="0" wp14:anchorId="2454A115" wp14:editId="5DB46829">
            <wp:extent cx="5988050" cy="2044700"/>
            <wp:effectExtent l="0" t="0" r="0" b="0"/>
            <wp:docPr id="1644876957"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5883" name="Picture 3"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8050" cy="2044700"/>
                    </a:xfrm>
                    <a:prstGeom prst="rect">
                      <a:avLst/>
                    </a:prstGeom>
                    <a:noFill/>
                    <a:ln>
                      <a:noFill/>
                    </a:ln>
                  </pic:spPr>
                </pic:pic>
              </a:graphicData>
            </a:graphic>
          </wp:inline>
        </w:drawing>
      </w:r>
    </w:p>
    <w:p w14:paraId="0812E31F" w14:textId="559B38F3" w:rsidR="00855F52" w:rsidRPr="00266895" w:rsidRDefault="00855F52" w:rsidP="00855F52">
      <w:pPr>
        <w:pStyle w:val="Heading7"/>
        <w:spacing w:line="360" w:lineRule="auto"/>
        <w:rPr>
          <w:rFonts w:eastAsia="Times New Roman" w:cs="Times New Roman"/>
          <w:lang w:val="en-US"/>
        </w:rPr>
      </w:pPr>
      <w:bookmarkStart w:id="152" w:name="_Toc186055231"/>
      <w:r w:rsidRPr="00266895">
        <w:rPr>
          <w:rFonts w:eastAsia="Times New Roman" w:cs="Times New Roman"/>
        </w:rPr>
        <w:t xml:space="preserve">Hình </w:t>
      </w:r>
      <w:r w:rsidR="006C26D5" w:rsidRPr="00266895">
        <w:rPr>
          <w:rFonts w:eastAsia="Times New Roman" w:cs="Times New Roman"/>
          <w:lang w:val="en-US"/>
        </w:rPr>
        <w:t>2</w:t>
      </w:r>
      <w:r w:rsidRPr="00266895">
        <w:rPr>
          <w:rFonts w:eastAsia="Times New Roman" w:cs="Times New Roman"/>
        </w:rPr>
        <w:t>.</w:t>
      </w:r>
      <w:r w:rsidR="006C26D5"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Kiến trúc hệ thống</w:t>
      </w:r>
      <w:bookmarkEnd w:id="152"/>
    </w:p>
    <w:p w14:paraId="579FDF06" w14:textId="77777777" w:rsidR="00855F52" w:rsidRPr="00266895" w:rsidRDefault="00855F52" w:rsidP="00855F52">
      <w:pPr>
        <w:rPr>
          <w:rFonts w:ascii="Times New Roman" w:hAnsi="Times New Roman" w:cs="Times New Roman"/>
          <w:sz w:val="26"/>
          <w:szCs w:val="26"/>
          <w:lang w:val="en-US"/>
        </w:rPr>
      </w:pPr>
    </w:p>
    <w:p w14:paraId="2B3BBCF3" w14:textId="7613B26E" w:rsidR="00855F52" w:rsidRPr="00266895" w:rsidRDefault="006C26D5" w:rsidP="00855F52">
      <w:pPr>
        <w:pStyle w:val="Heading3"/>
        <w:spacing w:before="60" w:after="60" w:line="360" w:lineRule="auto"/>
        <w:rPr>
          <w:lang w:val="en-US"/>
        </w:rPr>
      </w:pPr>
      <w:bookmarkStart w:id="153" w:name="_Toc186055160"/>
      <w:r w:rsidRPr="00266895">
        <w:rPr>
          <w:lang w:val="en-US"/>
        </w:rPr>
        <w:t>2</w:t>
      </w:r>
      <w:r w:rsidR="00855F52" w:rsidRPr="00266895">
        <w:rPr>
          <w:lang w:val="en-US"/>
        </w:rPr>
        <w:t>.</w:t>
      </w:r>
      <w:r w:rsidRPr="00266895">
        <w:rPr>
          <w:lang w:val="en-US"/>
        </w:rPr>
        <w:t>2</w:t>
      </w:r>
      <w:r w:rsidR="00855F52" w:rsidRPr="00266895">
        <w:t>.1</w:t>
      </w:r>
      <w:r w:rsidR="00855F52" w:rsidRPr="00266895">
        <w:rPr>
          <w:lang w:val="en-US"/>
        </w:rPr>
        <w:t xml:space="preserve"> React JS</w:t>
      </w:r>
      <w:bookmarkEnd w:id="153"/>
    </w:p>
    <w:p w14:paraId="2DCC92F7" w14:textId="77777777" w:rsidR="00855F52" w:rsidRPr="00266895" w:rsidRDefault="00855F52">
      <w:pPr>
        <w:ind w:firstLine="283"/>
        <w:rPr>
          <w:rFonts w:ascii="Times New Roman" w:hAnsi="Times New Roman" w:cs="Times New Roman"/>
          <w:sz w:val="26"/>
          <w:szCs w:val="26"/>
          <w:lang w:val="en-US"/>
        </w:rPr>
        <w:pPrChange w:id="154" w:author="anh cao" w:date="2024-12-28T22:17:00Z">
          <w:pPr/>
        </w:pPrChange>
      </w:pPr>
      <w:r w:rsidRPr="00266895">
        <w:rPr>
          <w:rFonts w:ascii="Times New Roman" w:hAnsi="Times New Roman" w:cs="Times New Roman"/>
          <w:sz w:val="26"/>
          <w:szCs w:val="26"/>
          <w:lang w:val="en-US"/>
        </w:rPr>
        <w:t>- Lý do lựa chọn ReactJS cho phần Frontend</w:t>
      </w:r>
    </w:p>
    <w:p w14:paraId="1C2EDBA9"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Hiệu suất cao: ReactJS sử dụng Virtual DOM, giúp tăng hiệu suất trong việc cập nhật giao diện và phản hồi người dùng.</w:t>
      </w:r>
    </w:p>
    <w:p w14:paraId="4CAD9246"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Tính linh hoạt và dễ mở rộng: Với cấu trúc component-based, ReactJS cho phép xây dựng giao diện theo cách dễ quản lý và tái sử dụng. Điều này giúp dễ dàng mở rộng hoặc thay đổi giao diện khi hệ thống phát triển.</w:t>
      </w:r>
    </w:p>
    <w:p w14:paraId="39D163E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Cộng đồng lớn: ReactJS có một cộng đồng lớn và nhiều thư viện hỗ trợ, giúp đẩy nhanh quá trình phát triển.</w:t>
      </w:r>
    </w:p>
    <w:p w14:paraId="30F20137" w14:textId="77777777" w:rsidR="00855F52" w:rsidRPr="00266895" w:rsidRDefault="00855F52">
      <w:pPr>
        <w:ind w:firstLine="284"/>
        <w:rPr>
          <w:rFonts w:ascii="Times New Roman" w:hAnsi="Times New Roman" w:cs="Times New Roman"/>
          <w:sz w:val="26"/>
          <w:szCs w:val="26"/>
          <w:lang w:val="en-US"/>
        </w:rPr>
        <w:pPrChange w:id="155" w:author="anh cao" w:date="2024-12-28T22:18:00Z">
          <w:pPr/>
        </w:pPrChange>
      </w:pPr>
      <w:r w:rsidRPr="00266895">
        <w:rPr>
          <w:rFonts w:ascii="Times New Roman" w:hAnsi="Times New Roman" w:cs="Times New Roman"/>
          <w:sz w:val="26"/>
          <w:szCs w:val="26"/>
          <w:lang w:val="en-US"/>
        </w:rPr>
        <w:t xml:space="preserve">- Mô tả ReactJS: </w:t>
      </w:r>
    </w:p>
    <w:p w14:paraId="4F255739"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6690010B"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3D84ECF2"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2F82D39C" w14:textId="77777777" w:rsidR="00855F52" w:rsidRPr="00266895" w:rsidRDefault="00855F52">
      <w:pPr>
        <w:ind w:firstLine="284"/>
        <w:rPr>
          <w:rFonts w:ascii="Times New Roman" w:hAnsi="Times New Roman" w:cs="Times New Roman"/>
          <w:sz w:val="26"/>
          <w:szCs w:val="26"/>
          <w:lang w:val="en-US"/>
        </w:rPr>
        <w:pPrChange w:id="156" w:author="anh cao" w:date="2024-12-28T22:17:00Z">
          <w:pPr/>
        </w:pPrChange>
      </w:pPr>
      <w:r w:rsidRPr="00266895">
        <w:rPr>
          <w:rFonts w:ascii="Times New Roman" w:hAnsi="Times New Roman" w:cs="Times New Roman"/>
          <w:sz w:val="26"/>
          <w:szCs w:val="26"/>
          <w:lang w:val="en-US"/>
        </w:rPr>
        <w:t>- Chức năng chính của ReactJS trong hệ thống</w:t>
      </w:r>
    </w:p>
    <w:p w14:paraId="48FCDD6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+Tạo giao diện người dùng động: ReactJS chịu trách nhiệm xây dựng các trang web tương tác và thân thiện với người dùng, như trang đặt lịch khám, quản lý thông tin cá nhân, và tra cứu hồ sơ bệnh nhân.</w:t>
      </w:r>
    </w:p>
    <w:p w14:paraId="27C61760"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+Quản lý trạng thái ứng dụng: Sử dụng các công cụ như React Context API hoặc Redux (nếu cần) để quản lý trạng thái ứng dụng, đảm bảo dữ liệu được đồng bộ giữa các thành phần giao diện.</w:t>
      </w:r>
    </w:p>
    <w:p w14:paraId="757B93BD"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+Tích hợp với backend: ReactJS giao tiếp với backend Spring Boot thông qua các RESTful API, đảm bảo dữ liệu được lấy và hiển thị đúng cách.</w:t>
      </w:r>
    </w:p>
    <w:p w14:paraId="20DFC002" w14:textId="77777777" w:rsidR="00855F52" w:rsidRPr="00266895" w:rsidRDefault="00855F52" w:rsidP="00855F52">
      <w:pPr>
        <w:ind w:firstLine="360"/>
        <w:rPr>
          <w:rFonts w:ascii="Times New Roman" w:hAnsi="Times New Roman" w:cs="Times New Roman"/>
          <w:sz w:val="26"/>
          <w:szCs w:val="26"/>
          <w:lang w:val="en-US"/>
        </w:rPr>
      </w:pPr>
      <w:r w:rsidRPr="00266895">
        <w:rPr>
          <w:rFonts w:ascii="Times New Roman" w:hAnsi="Times New Roman" w:cs="Times New Roman"/>
          <w:sz w:val="26"/>
          <w:szCs w:val="26"/>
          <w:lang w:val="en-US"/>
        </w:rPr>
        <w:t>+Sử dụng Local Storage: Tạm lưu trữ các thông tin cần thiết (như token đăng nhập) trong local storage để hỗ trợ các tính năng như duy trì phiên đăng nhập.</w:t>
      </w:r>
    </w:p>
    <w:p w14:paraId="42D5DA6D" w14:textId="77777777" w:rsidR="00855F52" w:rsidRPr="00266895" w:rsidRDefault="00855F52" w:rsidP="00855F52">
      <w:pPr>
        <w:ind w:firstLine="360"/>
        <w:rPr>
          <w:rFonts w:ascii="Times New Roman" w:hAnsi="Times New Roman" w:cs="Times New Roman"/>
          <w:sz w:val="26"/>
          <w:szCs w:val="26"/>
          <w:lang w:val="en-US"/>
        </w:rPr>
      </w:pPr>
    </w:p>
    <w:p w14:paraId="21296F4D"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drawing>
          <wp:inline distT="0" distB="0" distL="0" distR="0" wp14:anchorId="6D0CDC4F" wp14:editId="216CC6BA">
            <wp:extent cx="5988050" cy="251841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8050" cy="2518410"/>
                    </a:xfrm>
                    <a:prstGeom prst="rect">
                      <a:avLst/>
                    </a:prstGeom>
                    <a:noFill/>
                    <a:ln>
                      <a:noFill/>
                    </a:ln>
                  </pic:spPr>
                </pic:pic>
              </a:graphicData>
            </a:graphic>
          </wp:inline>
        </w:drawing>
      </w:r>
    </w:p>
    <w:p w14:paraId="4D9F9F6F" w14:textId="38364876" w:rsidR="00855F52" w:rsidRPr="00266895" w:rsidRDefault="00855F52" w:rsidP="00855F52">
      <w:pPr>
        <w:pStyle w:val="Heading7"/>
        <w:spacing w:line="360" w:lineRule="auto"/>
        <w:rPr>
          <w:rFonts w:eastAsia="Times New Roman" w:cs="Times New Roman"/>
          <w:lang w:val="en-US"/>
        </w:rPr>
      </w:pPr>
      <w:bookmarkStart w:id="157" w:name="_Toc186055232"/>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w:t>
      </w:r>
      <w:r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Chức năng chính của ReactJS trong hệ thống</w:t>
      </w:r>
      <w:bookmarkEnd w:id="157"/>
    </w:p>
    <w:p w14:paraId="7FB44395" w14:textId="609AEEE8" w:rsidR="00855F52" w:rsidRPr="00266895" w:rsidRDefault="006C26D5" w:rsidP="00855F52">
      <w:pPr>
        <w:pStyle w:val="Heading3"/>
        <w:spacing w:before="60" w:after="60" w:line="360" w:lineRule="auto"/>
        <w:ind w:left="0"/>
        <w:rPr>
          <w:lang w:val="en-US"/>
        </w:rPr>
      </w:pPr>
      <w:bookmarkStart w:id="158" w:name="_Toc186055161"/>
      <w:r w:rsidRPr="00266895">
        <w:rPr>
          <w:lang w:val="en-US"/>
        </w:rPr>
        <w:t>2</w:t>
      </w:r>
      <w:r w:rsidR="00855F52" w:rsidRPr="00266895">
        <w:rPr>
          <w:lang w:val="en-US"/>
        </w:rPr>
        <w:t>.</w:t>
      </w:r>
      <w:r w:rsidRPr="00266895">
        <w:rPr>
          <w:lang w:val="en-US"/>
        </w:rPr>
        <w:t>2</w:t>
      </w:r>
      <w:r w:rsidR="00855F52" w:rsidRPr="00266895">
        <w:t>.</w:t>
      </w:r>
      <w:r w:rsidR="00855F52" w:rsidRPr="00266895">
        <w:rPr>
          <w:lang w:val="en-US"/>
        </w:rPr>
        <w:t>2 Java Spring Boot</w:t>
      </w:r>
      <w:bookmarkEnd w:id="158"/>
    </w:p>
    <w:p w14:paraId="4191984D" w14:textId="77777777" w:rsidR="00855F52" w:rsidRPr="00266895" w:rsidRDefault="00855F52">
      <w:pPr>
        <w:ind w:firstLine="284"/>
        <w:rPr>
          <w:rFonts w:ascii="Times New Roman" w:hAnsi="Times New Roman" w:cs="Times New Roman"/>
          <w:sz w:val="26"/>
          <w:szCs w:val="26"/>
          <w:lang w:val="en-US"/>
        </w:rPr>
        <w:pPrChange w:id="159" w:author="anh cao" w:date="2024-12-28T22:19:00Z">
          <w:pPr/>
        </w:pPrChange>
      </w:pPr>
      <w:r w:rsidRPr="00266895">
        <w:rPr>
          <w:rFonts w:ascii="Times New Roman" w:hAnsi="Times New Roman" w:cs="Times New Roman"/>
          <w:sz w:val="26"/>
          <w:szCs w:val="26"/>
          <w:lang w:val="en-US"/>
        </w:rPr>
        <w:t>- Lý do chọn Spring Boot cho backend:</w:t>
      </w:r>
    </w:p>
    <w:p w14:paraId="098C8E7A"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Hiệu suất và khả năng mở rộng: Spring Boot cung cấp một nền tảng mạnh mẽ để phát triển các ứng dụng backend với hiệu suất cao, phù hợp với hệ thống quản lý phòng khám có thể mở rộng trong tương lai.</w:t>
      </w:r>
    </w:p>
    <w:p w14:paraId="7042A340"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Cấu hình đơn giản: Spring Boot giảm bớt sự phức tạp trong cấu hình bằng cách cung cấp các cấu hình mặc định (opinionated defaults) và các công cụ tự động cấu hình.</w:t>
      </w:r>
    </w:p>
    <w:p w14:paraId="477DD2A6"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Tích hợp dễ dàng: Spring Boot hỗ trợ tích hợp với nhiều công cụ và thư viện khác như PostgreSQL, RESTful APIs, và các framework bảo mật như Spring Security.</w:t>
      </w:r>
    </w:p>
    <w:p w14:paraId="410702A5"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Cộng đồng và tài liệu phong phú: Spring Boot có một cộng đồng lớn và hệ thống tài liệu phong phú, giúp dễ dàng tìm kiếm giải pháp khi gặp vấn đề.</w:t>
      </w:r>
    </w:p>
    <w:p w14:paraId="44FD53B3" w14:textId="77777777" w:rsidR="00855F52" w:rsidRPr="00266895" w:rsidRDefault="00855F52">
      <w:pPr>
        <w:ind w:firstLine="284"/>
        <w:rPr>
          <w:rFonts w:ascii="Times New Roman" w:hAnsi="Times New Roman" w:cs="Times New Roman"/>
          <w:sz w:val="26"/>
          <w:szCs w:val="26"/>
          <w:lang w:val="en-US"/>
        </w:rPr>
        <w:pPrChange w:id="160" w:author="anh cao" w:date="2024-12-28T22:19:00Z">
          <w:pPr/>
        </w:pPrChange>
      </w:pPr>
      <w:r w:rsidRPr="00266895">
        <w:rPr>
          <w:rFonts w:ascii="Times New Roman" w:hAnsi="Times New Roman" w:cs="Times New Roman"/>
          <w:sz w:val="26"/>
          <w:szCs w:val="26"/>
          <w:lang w:val="en-US"/>
        </w:rPr>
        <w:t>- Mô tả Spring Boot:</w:t>
      </w:r>
    </w:p>
    <w:p w14:paraId="4580D91D"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Spring Boot được phát triển bởi Pivotal Software, với phiên bản đầu tiên (Spring Boot 1.0) được phát hành vào tháng 4 năm 2014. Mục tiêu ban đầu của Spring Boot là giải quyết những hạn chế và phức tạp trong việc cấu hình Spring Framework truyền thống. Spring Framework, mặc dù rất mạnh mẽ và linh hoạt, nhưng yêu cầu nhiều cấu hình thủ công và có thể trở nên cồng kềnh khi xây dựng các ứng dụng phức tạp.</w:t>
      </w:r>
    </w:p>
    <w:p w14:paraId="7B15F44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Trước khi Spring Boot ra đời, việc cấu hình một ứng dụng Spring thường đòi hỏi nhiều file XML hoặc các class Java cấu hình, gây khó khăn cho việc bảo trì và phát triển. Spring Boot được giới thiệu như một cách tiếp cận đơn giản và hiệu quả hơn, với các cấu hình tự động và các công cụ hỗ trợ như Spring Initializr, giúp nhà phát triển bắt đầu dự án mới nhanh chóng chỉ với một vài cú nhấp chuột.</w:t>
      </w:r>
    </w:p>
    <w:p w14:paraId="1448C087"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Từ khi ra mắt, Spring Boot đã nhanh chóng trở thành một trong những framework phổ biến nhất trong cộng đồng Java, được sử dụng rộng rãi trong nhiều loại ứng dụng khác nhau, từ các ứng dụng web đơn giản đến các hệ thống microservices phức tạp. Sự phát triển và cải tiến liên tục của Spring Boot đã giúp nó trở thành một phần không thể thiếu trong hệ sinh thái Spring, giúp các nhà phát triển xây dựng các ứng dụng hiện đại một cách dễ dàng và nhanh chóng hơn.</w:t>
      </w:r>
    </w:p>
    <w:p w14:paraId="460EBD34" w14:textId="77777777" w:rsidR="00855F52" w:rsidRPr="00266895" w:rsidRDefault="00855F52" w:rsidP="00855F52">
      <w:pPr>
        <w:rPr>
          <w:rFonts w:ascii="Times New Roman" w:hAnsi="Times New Roman" w:cs="Times New Roman"/>
          <w:sz w:val="26"/>
          <w:szCs w:val="26"/>
          <w:lang w:val="en-US"/>
        </w:rPr>
      </w:pPr>
    </w:p>
    <w:p w14:paraId="3E7D5CA4" w14:textId="77777777" w:rsidR="00855F52" w:rsidRPr="00266895" w:rsidRDefault="00855F52">
      <w:pPr>
        <w:ind w:firstLine="284"/>
        <w:rPr>
          <w:rFonts w:ascii="Times New Roman" w:hAnsi="Times New Roman" w:cs="Times New Roman"/>
          <w:sz w:val="26"/>
          <w:szCs w:val="26"/>
          <w:lang w:val="en-US"/>
        </w:rPr>
        <w:pPrChange w:id="161" w:author="anh cao" w:date="2024-12-28T22:19:00Z">
          <w:pPr/>
        </w:pPrChange>
      </w:pPr>
      <w:r w:rsidRPr="00266895">
        <w:rPr>
          <w:rFonts w:ascii="Times New Roman" w:hAnsi="Times New Roman" w:cs="Times New Roman"/>
          <w:sz w:val="26"/>
          <w:szCs w:val="26"/>
          <w:lang w:val="en-US"/>
        </w:rPr>
        <w:t>- Chức năng chính của Spring Boot trong hệ thống</w:t>
      </w:r>
    </w:p>
    <w:p w14:paraId="6A57D6DE"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Xử lý backend logic: Spring Boot đảm nhận việc xử lý logic nghiệp vụ của hệ thống, bao gồm quản lý thông tin bệnh nhân, lịch hẹn, và tài khoản người dùng.</w:t>
      </w:r>
    </w:p>
    <w:p w14:paraId="46DAF3F1"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Cung cấp RESTful APIs: Các RESTful API được xây dựng bằng Spring Boot để giao tiếp giữa backend và frontend ReactJS, đảm bảo trao đổi dữ liệu mượt mà.</w:t>
      </w:r>
    </w:p>
    <w:p w14:paraId="58CD309A"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Quản lý bảo mật: Sử dụng Spring Security để triển khai các cơ chế bảo mật như xác thực (authentication) và phân quyền (authorization) cho các vai trò khác nhau trong hệ thống (bệnh nhân, bác sĩ, quản trị viên).</w:t>
      </w:r>
    </w:p>
    <w:p w14:paraId="52CE6BCC"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Tích hợp với cơ sở dữ liệu: Spring Boot hỗ trợ tích hợp liền mạch với PostgreSQL thông qua Spring Data JPA, giúp thực hiện các thao tác CRUD nhanh chóng và dễ dàng.</w:t>
      </w:r>
    </w:p>
    <w:p w14:paraId="540A4182"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lastRenderedPageBreak/>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7C0E5FEA" w:rsidR="00855F52" w:rsidRPr="00266895" w:rsidRDefault="00855F52" w:rsidP="00855F52">
      <w:pPr>
        <w:pStyle w:val="Heading7"/>
        <w:spacing w:line="360" w:lineRule="auto"/>
        <w:rPr>
          <w:rFonts w:eastAsia="Times New Roman" w:cs="Times New Roman"/>
          <w:lang w:val="en-US"/>
        </w:rPr>
      </w:pPr>
      <w:bookmarkStart w:id="162" w:name="_Toc186055233"/>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w:t>
      </w:r>
      <w:r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Chức năng chính của Spring Boot trong hệ thống</w:t>
      </w:r>
      <w:bookmarkEnd w:id="162"/>
    </w:p>
    <w:p w14:paraId="4EE3AE71" w14:textId="77777777" w:rsidR="00855F52" w:rsidRPr="00266895" w:rsidRDefault="00855F52" w:rsidP="00855F52">
      <w:pPr>
        <w:rPr>
          <w:rFonts w:ascii="Times New Roman" w:hAnsi="Times New Roman" w:cs="Times New Roman"/>
          <w:lang w:val="en-US"/>
        </w:rPr>
      </w:pPr>
    </w:p>
    <w:p w14:paraId="0FA810CD" w14:textId="6222B7E9" w:rsidR="00855F52" w:rsidRPr="00266895" w:rsidRDefault="006C26D5" w:rsidP="00855F52">
      <w:pPr>
        <w:pStyle w:val="Heading3"/>
        <w:spacing w:before="60" w:after="60" w:line="360" w:lineRule="auto"/>
        <w:rPr>
          <w:lang w:val="en-US"/>
        </w:rPr>
      </w:pPr>
      <w:bookmarkStart w:id="163" w:name="_Toc186055162"/>
      <w:r w:rsidRPr="00266895">
        <w:rPr>
          <w:lang w:val="en-US"/>
        </w:rPr>
        <w:t>2</w:t>
      </w:r>
      <w:r w:rsidR="00855F52" w:rsidRPr="00266895">
        <w:rPr>
          <w:lang w:val="en-US"/>
        </w:rPr>
        <w:t>.</w:t>
      </w:r>
      <w:r w:rsidRPr="00266895">
        <w:rPr>
          <w:lang w:val="en-US"/>
        </w:rPr>
        <w:t>2</w:t>
      </w:r>
      <w:r w:rsidR="00855F52" w:rsidRPr="00266895">
        <w:t>.</w:t>
      </w:r>
      <w:r w:rsidR="00855F52" w:rsidRPr="00266895">
        <w:rPr>
          <w:lang w:val="en-US"/>
        </w:rPr>
        <w:t>3 PostgreSQL</w:t>
      </w:r>
      <w:bookmarkEnd w:id="163"/>
    </w:p>
    <w:p w14:paraId="3D994397" w14:textId="77777777" w:rsidR="00855F52" w:rsidRPr="00266895" w:rsidRDefault="00855F52">
      <w:pPr>
        <w:spacing w:line="360" w:lineRule="auto"/>
        <w:ind w:firstLine="283"/>
        <w:jc w:val="both"/>
        <w:rPr>
          <w:rFonts w:ascii="Times New Roman" w:eastAsia="Times New Roman" w:hAnsi="Times New Roman" w:cs="Times New Roman"/>
          <w:sz w:val="26"/>
          <w:szCs w:val="26"/>
          <w:lang w:val="en-US"/>
        </w:rPr>
        <w:pPrChange w:id="164" w:author="anh cao" w:date="2024-12-28T22:19:00Z">
          <w:pPr>
            <w:spacing w:line="360" w:lineRule="auto"/>
            <w:jc w:val="both"/>
          </w:pPr>
        </w:pPrChange>
      </w:pPr>
      <w:r w:rsidRPr="00266895">
        <w:rPr>
          <w:rFonts w:ascii="Times New Roman" w:eastAsia="Times New Roman" w:hAnsi="Times New Roman" w:cs="Times New Roman"/>
          <w:sz w:val="26"/>
          <w:szCs w:val="26"/>
          <w:lang w:val="en-US"/>
        </w:rPr>
        <w:t>- Lý do chọn PostgreSQL để làm database:</w:t>
      </w:r>
    </w:p>
    <w:p w14:paraId="3BC2DDC2"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Hiệu suất cao và đáng tin cậy: PostgreSQL được biết đến là một hệ quản trị cơ sở dữ liệu mạnh mẽ với hiệu suất cao, xử lý tốt các hệ thống có lượng dữ liệu lớn và giao dịch phức tạp.</w:t>
      </w:r>
    </w:p>
    <w:p w14:paraId="3DC23684"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Hỗ trợ tính năng nâng cao: PostgreSQL hỗ trợ các tính năng mạnh mẽ như quản lý JSON, truy vấn phức tạp, và cơ chế khóa dữ liệu (locking) tiên tiến, phù hợp với nhu cầu lưu trữ và quản lý dữ liệu y tế.</w:t>
      </w:r>
    </w:p>
    <w:p w14:paraId="5EB23407"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Khả năng mở rộng: PostgreSQL có khả năng mở rộng cả theo chiều dọc (vertical scaling) và chiều ngang (horizontal scaling), đảm bảo đáp ứng được nhu cầu khi hệ thống phát triển.</w:t>
      </w:r>
    </w:p>
    <w:p w14:paraId="7582D4B8"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Tích hợp tốt với Spring Boot: PostgreSQL tích hợp dễ dàng với Spring Boot thông qua Spring Data JPA, giúp triển khai và quản lý cơ sở dữ liệu thuận lợi hơn.</w:t>
      </w:r>
    </w:p>
    <w:p w14:paraId="3727916D"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Nguồn mở và miễn phí: Là một giải pháp nguồn mở, PostgreSQL không yêu cầu chi phí bản quyền, giúp giảm chi phí vận hành hệ thống.</w:t>
      </w:r>
    </w:p>
    <w:p w14:paraId="0402E2BC" w14:textId="77777777" w:rsidR="00855F52" w:rsidRPr="00266895" w:rsidRDefault="00855F52">
      <w:pPr>
        <w:spacing w:line="360" w:lineRule="auto"/>
        <w:ind w:firstLine="284"/>
        <w:jc w:val="both"/>
        <w:rPr>
          <w:rFonts w:ascii="Times New Roman" w:eastAsia="Times New Roman" w:hAnsi="Times New Roman" w:cs="Times New Roman"/>
          <w:sz w:val="26"/>
          <w:szCs w:val="26"/>
          <w:lang w:val="en-US"/>
        </w:rPr>
        <w:pPrChange w:id="165" w:author="anh cao" w:date="2024-12-28T22:19:00Z">
          <w:pPr>
            <w:spacing w:line="360" w:lineRule="auto"/>
            <w:jc w:val="both"/>
          </w:pPr>
        </w:pPrChange>
      </w:pPr>
      <w:r w:rsidRPr="00266895">
        <w:rPr>
          <w:rFonts w:ascii="Times New Roman" w:eastAsia="Times New Roman" w:hAnsi="Times New Roman" w:cs="Times New Roman"/>
          <w:sz w:val="26"/>
          <w:szCs w:val="26"/>
          <w:lang w:val="en-US"/>
        </w:rPr>
        <w:t>- Mô tả PostgreSQL:</w:t>
      </w:r>
    </w:p>
    <w:p w14:paraId="7DC0FB7E" w14:textId="7527A8F8" w:rsidR="00855F52" w:rsidRPr="00266895" w:rsidRDefault="009A2C22" w:rsidP="00855F52">
      <w:pPr>
        <w:spacing w:line="360" w:lineRule="auto"/>
        <w:ind w:firstLine="720"/>
        <w:jc w:val="both"/>
        <w:rPr>
          <w:rFonts w:ascii="Times New Roman" w:eastAsia="Times New Roman" w:hAnsi="Times New Roman" w:cs="Times New Roman"/>
          <w:sz w:val="26"/>
          <w:szCs w:val="26"/>
          <w:lang w:val="en-US"/>
        </w:rPr>
      </w:pPr>
      <w:ins w:id="166" w:author="anh cao" w:date="2024-12-28T22:20:00Z">
        <w:r>
          <w:rPr>
            <w:rFonts w:ascii="Times New Roman" w:eastAsia="Times New Roman" w:hAnsi="Times New Roman" w:cs="Times New Roman"/>
            <w:sz w:val="26"/>
            <w:szCs w:val="26"/>
            <w:lang w:val="en-US"/>
          </w:rPr>
          <w:lastRenderedPageBreak/>
          <w:t xml:space="preserve">+ </w:t>
        </w:r>
      </w:ins>
      <w:r w:rsidR="00855F52" w:rsidRPr="00266895">
        <w:rPr>
          <w:rFonts w:ascii="Times New Roman" w:eastAsia="Times New Roman" w:hAnsi="Times New Roman" w:cs="Times New Roman"/>
          <w:sz w:val="26"/>
          <w:szCs w:val="26"/>
          <w:lang w:val="en-US"/>
        </w:rPr>
        <w:t xml:space="preserve">PostgreSQL được ứng dụng phổ biến xây dựng như một hệ cơ sở quản trị dữ liệu mở. Hệ cơ sở dữ liệu này giữ vai trò tiền phong mở đường cho khái niệm hệ quản trị dữ liệu thương mại ra đời sau này. </w:t>
      </w:r>
    </w:p>
    <w:p w14:paraId="6F7D0FA0" w14:textId="60357CF7" w:rsidR="00855F52" w:rsidRPr="00266895" w:rsidRDefault="009A2C22" w:rsidP="00855F52">
      <w:pPr>
        <w:spacing w:line="360" w:lineRule="auto"/>
        <w:ind w:firstLine="720"/>
        <w:jc w:val="both"/>
        <w:rPr>
          <w:rFonts w:ascii="Times New Roman" w:eastAsia="Times New Roman" w:hAnsi="Times New Roman" w:cs="Times New Roman"/>
          <w:sz w:val="26"/>
          <w:szCs w:val="26"/>
          <w:lang w:val="en-US"/>
        </w:rPr>
      </w:pPr>
      <w:ins w:id="167" w:author="anh cao" w:date="2024-12-28T22:20:00Z">
        <w:r>
          <w:rPr>
            <w:rFonts w:ascii="Times New Roman" w:eastAsia="Times New Roman" w:hAnsi="Times New Roman" w:cs="Times New Roman"/>
            <w:sz w:val="26"/>
            <w:szCs w:val="26"/>
            <w:lang w:val="en-US"/>
          </w:rPr>
          <w:t xml:space="preserve">+ </w:t>
        </w:r>
      </w:ins>
      <w:r w:rsidR="00855F52" w:rsidRPr="00266895">
        <w:rPr>
          <w:rFonts w:ascii="Times New Roman" w:eastAsia="Times New Roman" w:hAnsi="Times New Roman" w:cs="Times New Roman"/>
          <w:sz w:val="26"/>
          <w:szCs w:val="26"/>
          <w:lang w:val="en-US"/>
        </w:rPr>
        <w:t>Thời kỳ đầu, PostgreSQL hoạt động của giống như nền tảng điều hành Unix. Về sau, PostgreSQL dần thay đổi để trở nên linh hoạt và có thể khởi chạy trên một số nền tảng như Windows, Solaris, Mac OS. Đồng thời, tích hợp thêm nhiều tính năng vượt trội khác.</w:t>
      </w:r>
    </w:p>
    <w:p w14:paraId="2BCD5AE6" w14:textId="1ED728DC" w:rsidR="00855F52" w:rsidRPr="00266895" w:rsidRDefault="000764E1">
      <w:pPr>
        <w:spacing w:line="360" w:lineRule="auto"/>
        <w:ind w:firstLine="720"/>
        <w:jc w:val="both"/>
        <w:rPr>
          <w:rFonts w:ascii="Times New Roman" w:eastAsia="Times New Roman" w:hAnsi="Times New Roman" w:cs="Times New Roman"/>
          <w:sz w:val="26"/>
          <w:szCs w:val="26"/>
          <w:lang w:val="en-US"/>
        </w:rPr>
        <w:pPrChange w:id="168" w:author="anh cao" w:date="2024-12-28T22:20:00Z">
          <w:pPr>
            <w:spacing w:line="360" w:lineRule="auto"/>
            <w:jc w:val="both"/>
          </w:pPr>
        </w:pPrChange>
      </w:pPr>
      <w:ins w:id="169" w:author="anh cao" w:date="2024-12-28T22:20:00Z">
        <w:r>
          <w:rPr>
            <w:rFonts w:ascii="Times New Roman" w:eastAsia="Times New Roman" w:hAnsi="Times New Roman" w:cs="Times New Roman"/>
            <w:sz w:val="26"/>
            <w:szCs w:val="26"/>
            <w:lang w:val="en-US"/>
          </w:rPr>
          <w:t xml:space="preserve">+ </w:t>
        </w:r>
      </w:ins>
      <w:r w:rsidR="00855F52" w:rsidRPr="00266895">
        <w:rPr>
          <w:rFonts w:ascii="Times New Roman" w:eastAsia="Times New Roman" w:hAnsi="Times New Roman" w:cs="Times New Roman"/>
          <w:sz w:val="26"/>
          <w:szCs w:val="26"/>
          <w:lang w:val="en-US"/>
        </w:rPr>
        <w:t>Về mặt kỹ thuật, PostgreSQL chính là một mã nguồn mở hoàn toàn miễn phí, xây dựng theo quy chuẩn SQL99. Nhờ đó, tất cả người dùng đều có quyền sử dụng, tham gia chỉnh sửa.</w:t>
      </w:r>
    </w:p>
    <w:p w14:paraId="0024E115" w14:textId="118E7F5E" w:rsidR="00855F52" w:rsidRPr="00266895" w:rsidRDefault="000764E1" w:rsidP="00855F52">
      <w:pPr>
        <w:spacing w:line="360" w:lineRule="auto"/>
        <w:ind w:firstLine="720"/>
        <w:jc w:val="both"/>
        <w:rPr>
          <w:rFonts w:ascii="Times New Roman" w:eastAsia="Times New Roman" w:hAnsi="Times New Roman" w:cs="Times New Roman"/>
          <w:sz w:val="26"/>
          <w:szCs w:val="26"/>
          <w:lang w:val="en-US"/>
        </w:rPr>
      </w:pPr>
      <w:ins w:id="170" w:author="anh cao" w:date="2024-12-28T22:20:00Z">
        <w:r>
          <w:rPr>
            <w:rFonts w:ascii="Times New Roman" w:eastAsia="Times New Roman" w:hAnsi="Times New Roman" w:cs="Times New Roman"/>
            <w:sz w:val="26"/>
            <w:szCs w:val="26"/>
            <w:lang w:val="en-US"/>
          </w:rPr>
          <w:t xml:space="preserve">+ </w:t>
        </w:r>
      </w:ins>
      <w:r w:rsidR="00855F52" w:rsidRPr="00266895">
        <w:rPr>
          <w:rFonts w:ascii="Times New Roman" w:eastAsia="Times New Roman" w:hAnsi="Times New Roman" w:cs="Times New Roman"/>
          <w:sz w:val="26"/>
          <w:szCs w:val="26"/>
          <w:lang w:val="en-US"/>
        </w:rPr>
        <w:t>PostgreSQL hoạt động như một hệ quản trị dữ liệu mang tính mở, phù hợp để mọi doanh nghiệp khai thác. Đây là một hệ quản trị tương thích với hầu hết các nền tảng, ứng dụng đa ngôn ngữ, phần mềm phổ biến.</w:t>
      </w:r>
    </w:p>
    <w:p w14:paraId="21DB8699" w14:textId="4E17D0AA" w:rsidR="00855F52" w:rsidRPr="00266895" w:rsidRDefault="000764E1" w:rsidP="00855F52">
      <w:pPr>
        <w:spacing w:line="360" w:lineRule="auto"/>
        <w:ind w:firstLine="720"/>
        <w:jc w:val="both"/>
        <w:rPr>
          <w:rFonts w:ascii="Times New Roman" w:eastAsia="Times New Roman" w:hAnsi="Times New Roman" w:cs="Times New Roman"/>
          <w:sz w:val="26"/>
          <w:szCs w:val="26"/>
          <w:lang w:val="en-US"/>
        </w:rPr>
      </w:pPr>
      <w:ins w:id="171" w:author="anh cao" w:date="2024-12-28T22:20:00Z">
        <w:r>
          <w:rPr>
            <w:rFonts w:ascii="Times New Roman" w:eastAsia="Times New Roman" w:hAnsi="Times New Roman" w:cs="Times New Roman"/>
            <w:sz w:val="26"/>
            <w:szCs w:val="26"/>
            <w:lang w:val="en-US"/>
          </w:rPr>
          <w:t xml:space="preserve">+ </w:t>
        </w:r>
      </w:ins>
      <w:r w:rsidR="00855F52" w:rsidRPr="00266895">
        <w:rPr>
          <w:rFonts w:ascii="Times New Roman" w:eastAsia="Times New Roman" w:hAnsi="Times New Roman" w:cs="Times New Roman"/>
          <w:sz w:val="26"/>
          <w:szCs w:val="26"/>
          <w:lang w:val="en-US"/>
        </w:rPr>
        <w:t>Ngày nay, PostgreSQL là một phần quan trọng của ngành dữ liệu GIS cho tổ chức chính phủ, ngành ngân hàng, thương mại, công nghệ web,.. PostgreSQL hoàn toàn không bị quản lý bởi bất kỳ tổ chức nào. Tuy vậy, việc không bị quản lý bởi bất kỳ tổ chức nào đôi khi lại là yếu điểm của PostgreSQL.</w:t>
      </w:r>
    </w:p>
    <w:p w14:paraId="7DC75640" w14:textId="77777777" w:rsidR="00855F52" w:rsidRPr="00266895" w:rsidRDefault="00855F52">
      <w:pPr>
        <w:spacing w:line="360" w:lineRule="auto"/>
        <w:ind w:firstLine="284"/>
        <w:jc w:val="both"/>
        <w:rPr>
          <w:rFonts w:ascii="Times New Roman" w:eastAsia="Times New Roman" w:hAnsi="Times New Roman" w:cs="Times New Roman"/>
          <w:sz w:val="26"/>
          <w:szCs w:val="26"/>
          <w:lang w:val="en-US"/>
        </w:rPr>
        <w:pPrChange w:id="172" w:author="anh cao" w:date="2024-12-28T22:20:00Z">
          <w:pPr>
            <w:spacing w:line="360" w:lineRule="auto"/>
            <w:jc w:val="both"/>
          </w:pPr>
        </w:pPrChange>
      </w:pPr>
      <w:r w:rsidRPr="00266895">
        <w:rPr>
          <w:rFonts w:ascii="Times New Roman" w:eastAsia="Times New Roman" w:hAnsi="Times New Roman" w:cs="Times New Roman"/>
          <w:sz w:val="26"/>
          <w:szCs w:val="26"/>
          <w:lang w:val="en-US"/>
        </w:rPr>
        <w:t xml:space="preserve">- Chức năng chính của PostgreSQL trong hệ thống: </w:t>
      </w:r>
    </w:p>
    <w:p w14:paraId="6344C617"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ab/>
        <w:t>+ Lưu trữ toàn bộ dữ liệu của hệ thống</w:t>
      </w:r>
    </w:p>
    <w:p w14:paraId="476DB9BF" w14:textId="3C6C447F" w:rsidR="00855F52" w:rsidRPr="00266895" w:rsidRDefault="00855F52" w:rsidP="006C26D5">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Tích hợp với backend: Kết hợp với Spring Boot thông qua Spring Data JPA để thực hiện các thao tác CRUD (Create, Read, Update, Delete) nhanh chóng và hiệu quả.</w:t>
      </w:r>
    </w:p>
    <w:p w14:paraId="577BBEEF" w14:textId="4B480695" w:rsidR="00855F52" w:rsidRPr="00266895" w:rsidRDefault="006C26D5" w:rsidP="00855F52">
      <w:pPr>
        <w:pStyle w:val="Heading2"/>
        <w:spacing w:before="60" w:after="60" w:line="360" w:lineRule="auto"/>
        <w:jc w:val="both"/>
        <w:rPr>
          <w:sz w:val="28"/>
          <w:lang w:val="en-US"/>
        </w:rPr>
      </w:pPr>
      <w:bookmarkStart w:id="173" w:name="_Toc186055163"/>
      <w:r w:rsidRPr="00266895">
        <w:rPr>
          <w:sz w:val="28"/>
          <w:lang w:val="en-US"/>
        </w:rPr>
        <w:t>2</w:t>
      </w:r>
      <w:r w:rsidR="00855F52" w:rsidRPr="00266895">
        <w:rPr>
          <w:sz w:val="28"/>
          <w:lang w:val="en-US"/>
        </w:rPr>
        <w:t>.</w:t>
      </w:r>
      <w:r w:rsidRPr="00266895">
        <w:rPr>
          <w:sz w:val="28"/>
          <w:lang w:val="en-US"/>
        </w:rPr>
        <w:t>3</w:t>
      </w:r>
      <w:r w:rsidR="00855F52" w:rsidRPr="00266895">
        <w:rPr>
          <w:sz w:val="28"/>
        </w:rPr>
        <w:t xml:space="preserve"> Kết</w:t>
      </w:r>
      <w:r w:rsidR="00855F52" w:rsidRPr="00266895">
        <w:rPr>
          <w:sz w:val="28"/>
          <w:lang w:val="en-US"/>
        </w:rPr>
        <w:t xml:space="preserve"> luận</w:t>
      </w:r>
      <w:r w:rsidR="00855F52" w:rsidRPr="00266895">
        <w:rPr>
          <w:sz w:val="28"/>
        </w:rPr>
        <w:t xml:space="preserve"> </w:t>
      </w:r>
      <w:r w:rsidRPr="00266895">
        <w:rPr>
          <w:sz w:val="28"/>
          <w:lang w:val="en-US"/>
        </w:rPr>
        <w:t>c</w:t>
      </w:r>
      <w:r w:rsidR="00855F52" w:rsidRPr="00266895">
        <w:rPr>
          <w:sz w:val="28"/>
        </w:rPr>
        <w:t>hương</w:t>
      </w:r>
      <w:bookmarkEnd w:id="173"/>
      <w:r w:rsidR="00855F52" w:rsidRPr="00266895">
        <w:rPr>
          <w:sz w:val="28"/>
          <w:lang w:val="en-US"/>
        </w:rPr>
        <w:t xml:space="preserve"> </w:t>
      </w:r>
    </w:p>
    <w:p w14:paraId="07167945" w14:textId="6D665EDD" w:rsidR="00855F52" w:rsidRPr="00266895" w:rsidRDefault="00855F52" w:rsidP="00855F52">
      <w:pPr>
        <w:spacing w:before="60" w:after="60" w:line="360" w:lineRule="auto"/>
        <w:jc w:val="both"/>
        <w:rPr>
          <w:rFonts w:ascii="Times New Roman" w:eastAsia="Times New Roman" w:hAnsi="Times New Roman" w:cs="Times New Roman"/>
          <w:sz w:val="26"/>
          <w:szCs w:val="26"/>
          <w:lang w:val="en-US"/>
        </w:rPr>
        <w:sectPr w:rsidR="00855F52" w:rsidRPr="00266895" w:rsidSect="00137515">
          <w:headerReference w:type="default" r:id="rId24"/>
          <w:type w:val="continuous"/>
          <w:pgSz w:w="11909" w:h="16834"/>
          <w:pgMar w:top="1134" w:right="1134" w:bottom="1134" w:left="1701" w:header="720" w:footer="720" w:gutter="0"/>
          <w:cols w:space="720"/>
          <w:docGrid w:linePitch="299"/>
        </w:sectPr>
      </w:pPr>
      <w:r w:rsidRPr="00266895">
        <w:rPr>
          <w:rFonts w:ascii="Times New Roman" w:eastAsia="Times New Roman" w:hAnsi="Times New Roman" w:cs="Times New Roman"/>
          <w:sz w:val="26"/>
          <w:szCs w:val="26"/>
          <w:lang w:val="en-US"/>
        </w:rPr>
        <w:tab/>
      </w:r>
      <w:r w:rsidRPr="00266895">
        <w:rPr>
          <w:rFonts w:ascii="Times New Roman" w:eastAsia="Times New Roman" w:hAnsi="Times New Roman" w:cs="Times New Roman"/>
          <w:sz w:val="26"/>
          <w:szCs w:val="26"/>
        </w:rPr>
        <w:t>Trong chương 1, đồ án đã khảo sát nghiệp vụ và thu thập yêu cầu từ thực tế được</w:t>
      </w:r>
      <w:r w:rsidRPr="00266895">
        <w:rPr>
          <w:rFonts w:ascii="Times New Roman" w:eastAsia="Times New Roman" w:hAnsi="Times New Roman" w:cs="Times New Roman"/>
          <w:sz w:val="26"/>
          <w:szCs w:val="26"/>
        </w:rPr>
        <w:br/>
        <w:t>rút ra từ nhiều</w:t>
      </w:r>
      <w:r w:rsidRPr="00266895">
        <w:rPr>
          <w:rFonts w:ascii="Times New Roman" w:eastAsia="Times New Roman" w:hAnsi="Times New Roman" w:cs="Times New Roman"/>
          <w:sz w:val="26"/>
          <w:szCs w:val="26"/>
          <w:lang w:val="en-US"/>
        </w:rPr>
        <w:t xml:space="preserve"> hệ thống quản lý phòng khám</w:t>
      </w:r>
      <w:r w:rsidRPr="00266895">
        <w:rPr>
          <w:rFonts w:ascii="Times New Roman" w:eastAsia="Times New Roman" w:hAnsi="Times New Roman" w:cs="Times New Roman"/>
          <w:sz w:val="26"/>
          <w:szCs w:val="26"/>
        </w:rPr>
        <w:t xml:space="preserve">. Từ những dữ liệu đó, chương này </w:t>
      </w:r>
      <w:r w:rsidR="005A09FE" w:rsidRPr="00266895">
        <w:rPr>
          <w:rFonts w:ascii="Times New Roman" w:eastAsia="Times New Roman" w:hAnsi="Times New Roman" w:cs="Times New Roman"/>
          <w:sz w:val="26"/>
          <w:szCs w:val="26"/>
          <w:lang w:val="en-US"/>
        </w:rPr>
        <w:t>mô tả tổng quan về những luồng hoạt động cơ bản</w:t>
      </w:r>
      <w:r w:rsidRPr="00266895">
        <w:rPr>
          <w:rFonts w:ascii="Times New Roman" w:eastAsia="Times New Roman" w:hAnsi="Times New Roman" w:cs="Times New Roman"/>
          <w:sz w:val="26"/>
          <w:szCs w:val="26"/>
        </w:rPr>
        <w:t xml:space="preserve"> của ứng dụng</w:t>
      </w:r>
      <w:r w:rsidR="007F011D" w:rsidRPr="00266895">
        <w:rPr>
          <w:rFonts w:ascii="Times New Roman" w:eastAsia="Times New Roman" w:hAnsi="Times New Roman" w:cs="Times New Roman"/>
          <w:sz w:val="26"/>
          <w:szCs w:val="26"/>
          <w:lang w:val="en-US"/>
        </w:rPr>
        <w:t xml:space="preserve"> và xác định các công nghệ framework sẽ được sử dụng trong ứng dụng</w:t>
      </w:r>
    </w:p>
    <w:p w14:paraId="5707E03F" w14:textId="26B52240" w:rsidR="00CA471C" w:rsidRPr="00266895" w:rsidRDefault="005E422C" w:rsidP="00083B7E">
      <w:pPr>
        <w:pStyle w:val="Heading1"/>
        <w:spacing w:before="60" w:after="60" w:line="360" w:lineRule="auto"/>
        <w:ind w:firstLine="720"/>
        <w:rPr>
          <w:sz w:val="30"/>
        </w:rPr>
      </w:pPr>
      <w:bookmarkStart w:id="174" w:name="_Toc186055164"/>
      <w:r w:rsidRPr="00266895">
        <w:rPr>
          <w:sz w:val="30"/>
        </w:rPr>
        <w:lastRenderedPageBreak/>
        <w:t xml:space="preserve">CHƯƠNG </w:t>
      </w:r>
      <w:r w:rsidR="007E5296" w:rsidRPr="00266895">
        <w:rPr>
          <w:sz w:val="30"/>
          <w:lang w:val="en-US"/>
        </w:rPr>
        <w:t>II</w:t>
      </w:r>
      <w:r w:rsidR="00083B7E" w:rsidRPr="00266895">
        <w:rPr>
          <w:sz w:val="30"/>
          <w:lang w:val="en-US"/>
        </w:rPr>
        <w:t>I</w:t>
      </w:r>
      <w:r w:rsidRPr="00266895">
        <w:rPr>
          <w:sz w:val="30"/>
        </w:rPr>
        <w:t xml:space="preserve">. </w:t>
      </w:r>
      <w:r w:rsidR="003D0081" w:rsidRPr="00266895">
        <w:rPr>
          <w:sz w:val="30"/>
          <w:lang w:val="en-US"/>
        </w:rPr>
        <w:t>PHÂN TÍCH THIẾT KẾ HỆ THỐNG</w:t>
      </w:r>
      <w:bookmarkEnd w:id="174"/>
    </w:p>
    <w:p w14:paraId="2DDAE49A" w14:textId="45E9CE34" w:rsidR="007F011D" w:rsidRPr="00266895" w:rsidRDefault="007F011D" w:rsidP="007925E4">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Chương I</w:t>
      </w:r>
      <w:r w:rsidR="00083B7E" w:rsidRPr="00266895">
        <w:rPr>
          <w:rFonts w:ascii="Times New Roman" w:eastAsia="Times New Roman" w:hAnsi="Times New Roman" w:cs="Times New Roman"/>
          <w:sz w:val="26"/>
          <w:szCs w:val="26"/>
          <w:lang w:val="en-US"/>
        </w:rPr>
        <w:t>I</w:t>
      </w:r>
      <w:r w:rsidRPr="00266895">
        <w:rPr>
          <w:rFonts w:ascii="Times New Roman" w:eastAsia="Times New Roman" w:hAnsi="Times New Roman" w:cs="Times New Roman"/>
          <w:sz w:val="26"/>
          <w:szCs w:val="26"/>
          <w:lang w:val="en-US"/>
        </w:rPr>
        <w:t xml:space="preserve"> đã đưa ra một cái nhìn tổng quan về hệ thống, sang tới chương II</w:t>
      </w:r>
      <w:r w:rsidR="00083B7E" w:rsidRPr="00266895">
        <w:rPr>
          <w:rFonts w:ascii="Times New Roman" w:eastAsia="Times New Roman" w:hAnsi="Times New Roman" w:cs="Times New Roman"/>
          <w:sz w:val="26"/>
          <w:szCs w:val="26"/>
          <w:lang w:val="en-US"/>
        </w:rPr>
        <w:t>I</w:t>
      </w:r>
      <w:r w:rsidRPr="00266895">
        <w:rPr>
          <w:rFonts w:ascii="Times New Roman" w:eastAsia="Times New Roman" w:hAnsi="Times New Roman" w:cs="Times New Roman"/>
          <w:sz w:val="26"/>
          <w:szCs w:val="26"/>
          <w:lang w:val="en-US"/>
        </w:rPr>
        <w:t xml:space="preserve"> sẽ đi sâu vào phân tích, thiết kế các chức năng của hệ thống</w:t>
      </w:r>
    </w:p>
    <w:p w14:paraId="00A8B9FE" w14:textId="61CEF641" w:rsidR="00D57B27" w:rsidRPr="00266895" w:rsidDel="000764E1" w:rsidRDefault="00D57B27" w:rsidP="00D57B27">
      <w:pPr>
        <w:rPr>
          <w:del w:id="175" w:author="anh cao" w:date="2024-12-28T22:20:00Z"/>
          <w:rFonts w:ascii="Times New Roman" w:hAnsi="Times New Roman" w:cs="Times New Roman"/>
          <w:sz w:val="26"/>
          <w:szCs w:val="26"/>
          <w:lang w:val="en-US"/>
        </w:rPr>
      </w:pPr>
    </w:p>
    <w:p w14:paraId="7B0ADB9B" w14:textId="7EB9BFC6" w:rsidR="00D57B27" w:rsidRPr="00266895" w:rsidRDefault="00083B7E" w:rsidP="00D57B27">
      <w:pPr>
        <w:pStyle w:val="Heading2"/>
        <w:spacing w:before="60" w:after="60" w:line="360" w:lineRule="auto"/>
        <w:jc w:val="both"/>
        <w:rPr>
          <w:sz w:val="28"/>
          <w:lang w:val="en-US"/>
        </w:rPr>
      </w:pPr>
      <w:bookmarkStart w:id="176" w:name="_Toc186055165"/>
      <w:r w:rsidRPr="00266895">
        <w:rPr>
          <w:sz w:val="28"/>
          <w:lang w:val="en-US"/>
        </w:rPr>
        <w:t>3</w:t>
      </w:r>
      <w:r w:rsidR="005B226D" w:rsidRPr="00266895">
        <w:rPr>
          <w:sz w:val="28"/>
          <w:lang w:val="en-US"/>
        </w:rPr>
        <w:t>.</w:t>
      </w:r>
      <w:r w:rsidR="00B45B0C" w:rsidRPr="00266895">
        <w:rPr>
          <w:sz w:val="28"/>
          <w:lang w:val="en-US"/>
        </w:rPr>
        <w:t>1</w:t>
      </w:r>
      <w:r w:rsidR="00505146" w:rsidRPr="00266895">
        <w:rPr>
          <w:sz w:val="28"/>
          <w:lang w:val="en-US"/>
        </w:rPr>
        <w:t xml:space="preserve"> Biểu đồ Use case (Usecase diagram)</w:t>
      </w:r>
      <w:bookmarkEnd w:id="176"/>
    </w:p>
    <w:p w14:paraId="02188D3C" w14:textId="29C236F4" w:rsidR="00D57B27" w:rsidRPr="00266895" w:rsidRDefault="00B45B0C" w:rsidP="00D57B27">
      <w:pPr>
        <w:pStyle w:val="Heading3"/>
        <w:spacing w:before="60" w:after="60" w:line="360" w:lineRule="auto"/>
        <w:rPr>
          <w:noProof/>
          <w:lang w:val="en-US"/>
        </w:rPr>
      </w:pPr>
      <w:bookmarkStart w:id="177" w:name="_Toc186055166"/>
      <w:r w:rsidRPr="00266895">
        <w:rPr>
          <w:lang w:val="en-US"/>
        </w:rPr>
        <w:t>3</w:t>
      </w:r>
      <w:r w:rsidR="00505146" w:rsidRPr="00266895">
        <w:rPr>
          <w:lang w:val="en-US"/>
        </w:rPr>
        <w:t>.</w:t>
      </w:r>
      <w:r w:rsidRPr="00266895">
        <w:rPr>
          <w:lang w:val="en-US"/>
        </w:rPr>
        <w:t>1</w:t>
      </w:r>
      <w:r w:rsidR="00505146" w:rsidRPr="00266895">
        <w:t>.1</w:t>
      </w:r>
      <w:r w:rsidR="00505146" w:rsidRPr="00266895">
        <w:rPr>
          <w:lang w:val="en-US"/>
        </w:rPr>
        <w:t xml:space="preserve"> Use case </w:t>
      </w:r>
      <w:r w:rsidR="00A02D62" w:rsidRPr="00266895">
        <w:rPr>
          <w:lang w:val="en-US"/>
        </w:rPr>
        <w:t>T</w:t>
      </w:r>
      <w:r w:rsidR="00505146" w:rsidRPr="00266895">
        <w:rPr>
          <w:lang w:val="en-US"/>
        </w:rPr>
        <w:t>ổng quan hệ thống</w:t>
      </w:r>
      <w:bookmarkEnd w:id="177"/>
    </w:p>
    <w:p w14:paraId="0FE08069" w14:textId="6FD203A3" w:rsidR="00D57B27" w:rsidRPr="00266895" w:rsidRDefault="002B11FF" w:rsidP="00D57B27">
      <w:pPr>
        <w:rPr>
          <w:rFonts w:ascii="Times New Roman" w:hAnsi="Times New Roman" w:cs="Times New Roman"/>
          <w:sz w:val="26"/>
          <w:szCs w:val="26"/>
          <w:lang w:val="en-US"/>
        </w:rPr>
      </w:pPr>
      <w:r w:rsidRPr="00266895">
        <w:rPr>
          <w:rFonts w:ascii="Times New Roman" w:hAnsi="Times New Roman" w:cs="Times New Roman"/>
          <w:sz w:val="26"/>
          <w:szCs w:val="26"/>
          <w:lang w:val="en-US"/>
        </w:rPr>
        <w:t>Hệ thống gồm 4 actor chính là Bệnh nhân, Bác sĩ, Nhân viên tiếp nhận và Quản trị viên</w:t>
      </w:r>
    </w:p>
    <w:p w14:paraId="65D6947B" w14:textId="36733839" w:rsidR="00D57B27" w:rsidRPr="00266895" w:rsidRDefault="003914D7" w:rsidP="00D57B27">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D40BF8A" wp14:editId="4D92E6D5">
            <wp:extent cx="5988050" cy="4688205"/>
            <wp:effectExtent l="0" t="0" r="0" b="0"/>
            <wp:docPr id="5287067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703" name="Picture 1" descr="A diagram of a diagram&#10;&#10;Description automatically generated"/>
                    <pic:cNvPicPr/>
                  </pic:nvPicPr>
                  <pic:blipFill>
                    <a:blip r:embed="rId25"/>
                    <a:stretch>
                      <a:fillRect/>
                    </a:stretch>
                  </pic:blipFill>
                  <pic:spPr>
                    <a:xfrm>
                      <a:off x="0" y="0"/>
                      <a:ext cx="5988050" cy="4688205"/>
                    </a:xfrm>
                    <a:prstGeom prst="rect">
                      <a:avLst/>
                    </a:prstGeom>
                  </pic:spPr>
                </pic:pic>
              </a:graphicData>
            </a:graphic>
          </wp:inline>
        </w:drawing>
      </w:r>
    </w:p>
    <w:p w14:paraId="45EA5EB6" w14:textId="563C3198" w:rsidR="00712D85" w:rsidRPr="00266895" w:rsidRDefault="00171C5D" w:rsidP="00505146">
      <w:pPr>
        <w:pStyle w:val="Heading7"/>
        <w:spacing w:line="360" w:lineRule="auto"/>
        <w:rPr>
          <w:rFonts w:eastAsia="Times New Roman" w:cs="Times New Roman"/>
          <w:lang w:val="en-US"/>
        </w:rPr>
      </w:pPr>
      <w:bookmarkStart w:id="178" w:name="_Toc186055234"/>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1</w:t>
      </w:r>
      <w:r w:rsidR="00C62AE7" w:rsidRPr="00266895">
        <w:rPr>
          <w:rFonts w:eastAsia="Times New Roman" w:cs="Times New Roman"/>
          <w:lang w:val="en-US"/>
        </w:rPr>
        <w:t xml:space="preserve"> </w:t>
      </w:r>
      <w:r w:rsidR="00505146" w:rsidRPr="00266895">
        <w:rPr>
          <w:rFonts w:eastAsia="Times New Roman" w:cs="Times New Roman"/>
          <w:lang w:val="en-US"/>
        </w:rPr>
        <w:t xml:space="preserve">Use case </w:t>
      </w:r>
      <w:r w:rsidR="00A02D62" w:rsidRPr="00266895">
        <w:rPr>
          <w:rFonts w:eastAsia="Times New Roman" w:cs="Times New Roman"/>
          <w:lang w:val="en-US"/>
        </w:rPr>
        <w:t>Tổ</w:t>
      </w:r>
      <w:r w:rsidR="00505146" w:rsidRPr="00266895">
        <w:rPr>
          <w:rFonts w:eastAsia="Times New Roman" w:cs="Times New Roman"/>
          <w:lang w:val="en-US"/>
        </w:rPr>
        <w:t>ng quan hệ thống</w:t>
      </w:r>
      <w:bookmarkEnd w:id="178"/>
    </w:p>
    <w:p w14:paraId="777DDC9E" w14:textId="2CE42791" w:rsidR="00505146" w:rsidRPr="00266895" w:rsidRDefault="00793C25" w:rsidP="00505146">
      <w:pPr>
        <w:rPr>
          <w:rFonts w:ascii="Times New Roman" w:hAnsi="Times New Roman" w:cs="Times New Roman"/>
          <w:sz w:val="26"/>
          <w:szCs w:val="26"/>
          <w:lang w:val="en-US"/>
        </w:rPr>
      </w:pPr>
      <w:r w:rsidRPr="00266895">
        <w:rPr>
          <w:rFonts w:ascii="Times New Roman" w:hAnsi="Times New Roman" w:cs="Times New Roman"/>
          <w:sz w:val="26"/>
          <w:szCs w:val="26"/>
        </w:rPr>
        <w:t>Mô tả use case:</w:t>
      </w:r>
      <w:r w:rsidRPr="00266895">
        <w:rPr>
          <w:rFonts w:ascii="Times New Roman" w:hAnsi="Times New Roman" w:cs="Times New Roman"/>
          <w:sz w:val="26"/>
          <w:szCs w:val="26"/>
        </w:rPr>
        <w:br/>
      </w:r>
      <w:commentRangeStart w:id="179"/>
      <w:r w:rsidRPr="00266895">
        <w:rPr>
          <w:rFonts w:ascii="Times New Roman" w:hAnsi="Times New Roman" w:cs="Times New Roman"/>
          <w:sz w:val="26"/>
          <w:szCs w:val="26"/>
        </w:rP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nhập: Người dùng hệ thống nhập tài khoản, 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nhập, nếu đúng thông tin tài khoản sẽ đăng nhập vào hệ thống, chuyển đến</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màn trang chủ và có thể thực hiện các thao tác theo đúng quyền của người</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dùng, nếu sai thông tin tài khoản, hệ thống sẽ thông báo sai thông tin đăng</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nhập.</w:t>
      </w:r>
      <w:r w:rsidRPr="00266895">
        <w:rPr>
          <w:rFonts w:ascii="Times New Roman" w:hAnsi="Times New Roman" w:cs="Times New Roman"/>
          <w:sz w:val="26"/>
          <w:szCs w:val="26"/>
        </w:rPr>
        <w:b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xuất: Người dùng đang đăng nhập vào hệ thống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 xuất</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=&gt;</w:t>
      </w:r>
      <w:r w:rsidRPr="00266895">
        <w:rPr>
          <w:rFonts w:ascii="Times New Roman" w:hAnsi="Times New Roman" w:cs="Times New Roman"/>
          <w:sz w:val="26"/>
          <w:szCs w:val="26"/>
        </w:rPr>
        <w:t xml:space="preserve">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thống đăng xuất tài khoản của người dùng, trở về trang chủ</w:t>
      </w:r>
      <w:r w:rsidRPr="00266895">
        <w:rPr>
          <w:rFonts w:ascii="Times New Roman" w:hAnsi="Times New Roman" w:cs="Times New Roman"/>
          <w:sz w:val="26"/>
          <w:szCs w:val="26"/>
          <w:lang w:val="en-US"/>
        </w:rPr>
        <w:t xml:space="preserve"> hoặc trang đăng nhập</w:t>
      </w:r>
      <w:r w:rsidRPr="00266895">
        <w:rPr>
          <w:rFonts w:ascii="Times New Roman" w:hAnsi="Times New Roman" w:cs="Times New Roman"/>
          <w:sz w:val="26"/>
          <w:szCs w:val="26"/>
        </w:rPr>
        <w:t>.</w:t>
      </w:r>
      <w:r w:rsidRPr="00266895">
        <w:rPr>
          <w:rFonts w:ascii="Times New Roman" w:hAnsi="Times New Roman" w:cs="Times New Roman"/>
          <w:sz w:val="26"/>
          <w:szCs w:val="26"/>
        </w:rPr>
        <w:br/>
        <w:t xml:space="preserve">- UC </w:t>
      </w:r>
      <w:r w:rsidRPr="00266895">
        <w:rPr>
          <w:rFonts w:ascii="Times New Roman" w:hAnsi="Times New Roman" w:cs="Times New Roman"/>
          <w:sz w:val="26"/>
          <w:szCs w:val="26"/>
          <w:lang w:val="en-US"/>
        </w:rPr>
        <w:t>Quên</w:t>
      </w:r>
      <w:r w:rsidRPr="00266895">
        <w:rPr>
          <w:rFonts w:ascii="Times New Roman" w:hAnsi="Times New Roman" w:cs="Times New Roman"/>
          <w:sz w:val="26"/>
          <w:szCs w:val="26"/>
        </w:rPr>
        <w:t xml:space="preserve"> mật khẩu: Người dùng đang ở trang đăng nhập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“Quên</w:t>
      </w:r>
      <w:r w:rsidRPr="00266895">
        <w:rPr>
          <w:rFonts w:ascii="Times New Roman" w:hAnsi="Times New Roman" w:cs="Times New Roman"/>
          <w:sz w:val="26"/>
          <w:szCs w:val="26"/>
        </w:rPr>
        <w:br/>
        <w:t xml:space="preserve">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 xml:space="preserve">ệ thống chuyển sang trang quên 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người dùng nhập</w:t>
      </w:r>
      <w:r w:rsidRPr="00266895">
        <w:rPr>
          <w:rFonts w:ascii="Times New Roman" w:hAnsi="Times New Roman" w:cs="Times New Roman"/>
          <w:sz w:val="26"/>
          <w:szCs w:val="26"/>
        </w:rPr>
        <w:br/>
        <w:t xml:space="preserve">email mà mình dùng để đăng ký tài khoản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w:t>
      </w:r>
      <w:r w:rsidR="00027ABF" w:rsidRPr="00266895">
        <w:rPr>
          <w:rFonts w:ascii="Times New Roman" w:hAnsi="Times New Roman" w:cs="Times New Roman"/>
          <w:sz w:val="26"/>
          <w:szCs w:val="26"/>
          <w:lang w:val="en-US"/>
        </w:rPr>
        <w:t>ố</w:t>
      </w:r>
      <w:r w:rsidRPr="00266895">
        <w:rPr>
          <w:rFonts w:ascii="Times New Roman" w:hAnsi="Times New Roman" w:cs="Times New Roman"/>
          <w:sz w:val="26"/>
          <w:szCs w:val="26"/>
        </w:rPr>
        <w:t xml:space="preserve">ng gửi </w:t>
      </w:r>
      <w:r w:rsidRPr="00266895">
        <w:rPr>
          <w:rFonts w:ascii="Times New Roman" w:hAnsi="Times New Roman" w:cs="Times New Roman"/>
          <w:sz w:val="26"/>
          <w:szCs w:val="26"/>
          <w:lang w:val="en-US"/>
        </w:rPr>
        <w:t>otp xác thực</w:t>
      </w:r>
      <w:r w:rsidRPr="00266895">
        <w:rPr>
          <w:rFonts w:ascii="Times New Roman" w:hAnsi="Times New Roman" w:cs="Times New Roman"/>
          <w:sz w:val="26"/>
          <w:szCs w:val="26"/>
        </w:rPr>
        <w:t xml:space="preserve"> vào email của </w:t>
      </w:r>
      <w:r w:rsidRPr="00266895">
        <w:rPr>
          <w:rFonts w:ascii="Times New Roman" w:hAnsi="Times New Roman" w:cs="Times New Roman"/>
          <w:sz w:val="26"/>
          <w:szCs w:val="26"/>
        </w:rPr>
        <w:lastRenderedPageBreak/>
        <w:t xml:space="preserve">người dùng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w:t>
      </w:r>
      <w:r w:rsidRPr="00266895">
        <w:rPr>
          <w:rFonts w:ascii="Times New Roman" w:hAnsi="Times New Roman" w:cs="Times New Roman"/>
          <w:sz w:val="26"/>
          <w:szCs w:val="26"/>
        </w:rPr>
        <w:t xml:space="preserve">gười dùng vào email </w:t>
      </w:r>
      <w:r w:rsidRPr="00266895">
        <w:rPr>
          <w:rFonts w:ascii="Times New Roman" w:hAnsi="Times New Roman" w:cs="Times New Roman"/>
          <w:sz w:val="26"/>
          <w:szCs w:val="26"/>
          <w:lang w:val="en-US"/>
        </w:rPr>
        <w:t>xem otp và quay lại nhập otp và mật khẩu mới, ấn “Gửi” =</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 xml:space="preserve">ệ thống </w:t>
      </w:r>
      <w:r w:rsidRPr="00266895">
        <w:rPr>
          <w:rFonts w:ascii="Times New Roman" w:hAnsi="Times New Roman" w:cs="Times New Roman"/>
          <w:sz w:val="26"/>
          <w:szCs w:val="26"/>
          <w:lang w:val="en-US"/>
        </w:rPr>
        <w:t>kiểm tra thông tin otp =</w:t>
      </w:r>
      <w:r w:rsidRPr="00266895">
        <w:rPr>
          <w:rFonts w:ascii="Times New Roman" w:hAnsi="Times New Roman" w:cs="Times New Roman"/>
          <w:sz w:val="26"/>
          <w:szCs w:val="26"/>
        </w:rPr>
        <w:t xml:space="preserve">&gt; </w:t>
      </w:r>
      <w:r w:rsidRPr="00266895">
        <w:rPr>
          <w:rFonts w:ascii="Times New Roman" w:hAnsi="Times New Roman" w:cs="Times New Roman"/>
          <w:sz w:val="26"/>
          <w:szCs w:val="26"/>
          <w:lang w:val="en-US"/>
        </w:rPr>
        <w:t>Hệ thống thông báo thành công quay về màn đăng nhập</w:t>
      </w:r>
    </w:p>
    <w:p w14:paraId="61543728" w14:textId="32B04546"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rPr>
        <w:t xml:space="preserve">- UC </w:t>
      </w:r>
      <w:r w:rsidRPr="00266895">
        <w:rPr>
          <w:rFonts w:ascii="Times New Roman" w:hAnsi="Times New Roman" w:cs="Times New Roman"/>
          <w:sz w:val="26"/>
          <w:szCs w:val="26"/>
          <w:lang w:val="en-US"/>
        </w:rPr>
        <w:t>Đổi</w:t>
      </w:r>
      <w:r w:rsidRPr="00266895">
        <w:rPr>
          <w:rFonts w:ascii="Times New Roman" w:hAnsi="Times New Roman" w:cs="Times New Roman"/>
          <w:sz w:val="26"/>
          <w:szCs w:val="26"/>
        </w:rPr>
        <w:t xml:space="preserve"> mật khẩu: Người dùng </w:t>
      </w:r>
      <w:r w:rsidRPr="00266895">
        <w:rPr>
          <w:rFonts w:ascii="Times New Roman" w:hAnsi="Times New Roman" w:cs="Times New Roman"/>
          <w:sz w:val="26"/>
          <w:szCs w:val="26"/>
          <w:lang w:val="en-US"/>
        </w:rPr>
        <w:t>vào trang đổi mật khẩu</w:t>
      </w:r>
      <w:r w:rsidRPr="00266895">
        <w:rPr>
          <w:rFonts w:ascii="Times New Roman" w:hAnsi="Times New Roman" w:cs="Times New Roman"/>
          <w:sz w:val="26"/>
          <w:szCs w:val="26"/>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w:t>
      </w:r>
      <w:r w:rsidRPr="00266895">
        <w:rPr>
          <w:rFonts w:ascii="Times New Roman" w:hAnsi="Times New Roman" w:cs="Times New Roman"/>
          <w:sz w:val="26"/>
          <w:szCs w:val="26"/>
        </w:rPr>
        <w:t>gười dùng nhập</w:t>
      </w:r>
      <w:r w:rsidR="00027ABF" w:rsidRPr="00266895">
        <w:rPr>
          <w:rFonts w:ascii="Times New Roman" w:hAnsi="Times New Roman" w:cs="Times New Roman"/>
          <w:sz w:val="26"/>
          <w:szCs w:val="26"/>
          <w:lang w:val="en-US"/>
        </w:rPr>
        <w:t xml:space="preserve"> mật khẩu hiện tại, mật khẩu mới và mật khẩu xác nhận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w:t>
      </w:r>
      <w:r w:rsidR="00027ABF" w:rsidRPr="00266895">
        <w:rPr>
          <w:rFonts w:ascii="Times New Roman" w:hAnsi="Times New Roman" w:cs="Times New Roman"/>
          <w:sz w:val="26"/>
          <w:szCs w:val="26"/>
          <w:lang w:val="en-US"/>
        </w:rPr>
        <w:t>ố</w:t>
      </w:r>
      <w:r w:rsidRPr="00266895">
        <w:rPr>
          <w:rFonts w:ascii="Times New Roman" w:hAnsi="Times New Roman" w:cs="Times New Roman"/>
          <w:sz w:val="26"/>
          <w:szCs w:val="26"/>
        </w:rPr>
        <w:t xml:space="preserve">ng </w:t>
      </w:r>
      <w:r w:rsidR="00027ABF" w:rsidRPr="00266895">
        <w:rPr>
          <w:rFonts w:ascii="Times New Roman" w:hAnsi="Times New Roman" w:cs="Times New Roman"/>
          <w:sz w:val="26"/>
          <w:szCs w:val="26"/>
          <w:lang w:val="en-US"/>
        </w:rPr>
        <w:t xml:space="preserve">kiểm tra dữ liệu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Nếu hợp lệ thì hệ thống sẽ gửi email báo về và điều hướng sang trang đăng nhập</w:t>
      </w:r>
    </w:p>
    <w:p w14:paraId="0709381B" w14:textId="0F403DEF" w:rsidR="003914D7" w:rsidRPr="00266895" w:rsidDel="000764E1" w:rsidRDefault="003914D7" w:rsidP="00505146">
      <w:pPr>
        <w:rPr>
          <w:del w:id="180" w:author="anh cao" w:date="2024-12-28T22:22:00Z"/>
          <w:rFonts w:ascii="Times New Roman" w:hAnsi="Times New Roman" w:cs="Times New Roman"/>
          <w:sz w:val="26"/>
          <w:szCs w:val="26"/>
          <w:lang w:val="en-US"/>
        </w:rPr>
      </w:pPr>
    </w:p>
    <w:p w14:paraId="7B0D0A3D" w14:textId="4E437970" w:rsidR="0007531F" w:rsidRPr="00266895" w:rsidRDefault="0007531F"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UC Quản lý thông tin cá nhân: Người dùng hệ thống truy cập trang thông tin cá nhân =&gt; Nhập các thông tin cần chỉnh sửa =&gt; Click “Cập nhân” =&gt; Hệ thống cập nhật lại dữ liệu và thông báo thành công</w:t>
      </w:r>
    </w:p>
    <w:p w14:paraId="2E51135A" w14:textId="745AFEF2" w:rsidR="00915AF1" w:rsidRPr="00266895" w:rsidRDefault="00915AF1" w:rsidP="00505146">
      <w:pPr>
        <w:rPr>
          <w:rFonts w:ascii="Times New Roman" w:hAnsi="Times New Roman" w:cs="Times New Roman"/>
          <w:sz w:val="26"/>
          <w:szCs w:val="26"/>
          <w:lang w:val="en-US"/>
        </w:rPr>
      </w:pPr>
      <w:r w:rsidRPr="00266895">
        <w:rPr>
          <w:rFonts w:ascii="Times New Roman" w:hAnsi="Times New Roman" w:cs="Times New Roman"/>
          <w:sz w:val="26"/>
          <w:szCs w:val="26"/>
        </w:rP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ký: </w:t>
      </w:r>
      <w:r w:rsidRPr="00266895">
        <w:rPr>
          <w:rFonts w:ascii="Times New Roman" w:hAnsi="Times New Roman" w:cs="Times New Roman"/>
          <w:sz w:val="26"/>
          <w:szCs w:val="26"/>
          <w:lang w:val="en-US"/>
        </w:rPr>
        <w:t>Bệnh nhân</w:t>
      </w:r>
      <w:r w:rsidRPr="00266895">
        <w:rPr>
          <w:rFonts w:ascii="Times New Roman" w:hAnsi="Times New Roman" w:cs="Times New Roman"/>
          <w:sz w:val="26"/>
          <w:szCs w:val="26"/>
        </w:rPr>
        <w:t xml:space="preserve"> nhập form đăng kí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 kí</w:t>
      </w:r>
      <w:r w:rsidRPr="00266895">
        <w:rPr>
          <w:rFonts w:ascii="Times New Roman" w:hAnsi="Times New Roman" w:cs="Times New Roman"/>
          <w:sz w:val="26"/>
          <w:szCs w:val="26"/>
          <w:lang w:val="en-US"/>
        </w:rPr>
        <w:t xml:space="preserve"> =&gt; Hệ thống kiểm tra dữ liệu, nếu hợp lệ gửi link xác nhận tới email đăng ký =&gt;  Bệnh nhân truy cập email và bấm link xác nhận =&gt; Điều hướng về trang đăng nhập</w:t>
      </w:r>
    </w:p>
    <w:p w14:paraId="0F214D73" w14:textId="16930216" w:rsidR="00793C25" w:rsidRPr="00266895" w:rsidRDefault="00793C25"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Tìm kiếm bác sĩ: Người dùng vào </w:t>
      </w:r>
      <w:r w:rsidR="00600AF9" w:rsidRPr="00266895">
        <w:rPr>
          <w:rFonts w:ascii="Times New Roman" w:hAnsi="Times New Roman" w:cs="Times New Roman"/>
          <w:sz w:val="26"/>
          <w:szCs w:val="26"/>
          <w:lang w:val="en-US"/>
        </w:rPr>
        <w:t xml:space="preserve">chọn mục “Bác sĩ” =&gt; Nhập các điều kiện tìm kiếm như tên, giới tính, chuyên khoa =&gt; Hệ thống hiển thị danh sách bác sĩ phù hợp </w:t>
      </w:r>
      <w:commentRangeEnd w:id="179"/>
      <w:r w:rsidR="004B48E2">
        <w:rPr>
          <w:rStyle w:val="CommentReference"/>
        </w:rPr>
        <w:commentReference w:id="179"/>
      </w:r>
    </w:p>
    <w:p w14:paraId="11C2CA58" w14:textId="038BC8AF"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Liên hệ phòng khám: </w:t>
      </w:r>
      <w:r w:rsidR="00E97EE8" w:rsidRPr="00266895">
        <w:rPr>
          <w:rFonts w:ascii="Times New Roman" w:hAnsi="Times New Roman" w:cs="Times New Roman"/>
          <w:sz w:val="26"/>
          <w:szCs w:val="26"/>
          <w:lang w:val="en-US"/>
        </w:rPr>
        <w:t>Bệnh nhân</w:t>
      </w:r>
      <w:r w:rsidRPr="00266895">
        <w:rPr>
          <w:rFonts w:ascii="Times New Roman" w:hAnsi="Times New Roman" w:cs="Times New Roman"/>
          <w:sz w:val="26"/>
          <w:szCs w:val="26"/>
          <w:lang w:val="en-US"/>
        </w:rPr>
        <w:t xml:space="preserve"> chọn mục “Liên hệ” =&gt; Nhập các thông tin tiêu đề, lời nhắn =&gt; Click “Gửi” =&gt; Hệ thống cập nhật dữ liệu và thông báo thành công</w:t>
      </w:r>
    </w:p>
    <w:p w14:paraId="1575E8D7" w14:textId="15A81DAB"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Đặt lịch khám: </w:t>
      </w:r>
      <w:r w:rsidR="00E97EE8" w:rsidRPr="00266895">
        <w:rPr>
          <w:rFonts w:ascii="Times New Roman" w:hAnsi="Times New Roman" w:cs="Times New Roman"/>
          <w:sz w:val="26"/>
          <w:szCs w:val="26"/>
          <w:lang w:val="en-US"/>
        </w:rPr>
        <w:t>Bệnh nhân</w:t>
      </w:r>
      <w:r w:rsidRPr="00266895">
        <w:rPr>
          <w:rFonts w:ascii="Times New Roman" w:hAnsi="Times New Roman" w:cs="Times New Roman"/>
          <w:sz w:val="26"/>
          <w:szCs w:val="26"/>
          <w:lang w:val="en-US"/>
        </w:rPr>
        <w:t xml:space="preserve"> chọn mục “Đặt lịch khám” =&gt; Chọn chuyên khoa và bác sĩ ứng với chuyên khoa đó phù hợp với triệu chứng muốn khám =&gt; Chọn thời gian lịch hẹn phù hợp =&gt; Nhập thông tin cá nhân và lý do khám =&gt; Xác nhận lại thông tin lịch hẹn =&gt; click “Xác nhận” =&gt; Hệ thống thông báo đặt lịch thành công</w:t>
      </w:r>
    </w:p>
    <w:p w14:paraId="5DF4DFD8" w14:textId="6F091D52"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E97EE8" w:rsidRPr="00266895">
        <w:rPr>
          <w:rFonts w:ascii="Times New Roman" w:hAnsi="Times New Roman" w:cs="Times New Roman"/>
          <w:sz w:val="26"/>
          <w:szCs w:val="26"/>
          <w:lang w:val="en-US"/>
        </w:rPr>
        <w:t>Đánh giá bác sĩ: Bệnh nhân vào trang tìm kiếm bác sĩ =&gt; Chọn bác sĩ muốn đánh giá =&gt; Click “Đánh giá” =&gt; Nhập thông tin đánh giá và mức độ đánh giá cho bác sĩ =&gt; Click “Gửi” =&gt; Hệ thống cập nhật thông tin đánh giá bác sĩ và thông báo gửi thành công</w:t>
      </w:r>
    </w:p>
    <w:p w14:paraId="4017EAD9" w14:textId="77777777" w:rsidR="00E97EE8" w:rsidRPr="00266895" w:rsidRDefault="00E97EE8"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UC Quản lý bình luận (Bệnh nhân): Bệnh nhân truy cập trang quản lý bình luận =&gt; Xem danh sách bình luận theo loại Liên hệ hoặc đánh giá bác sĩ =&gt; Nhập các điều kiện tìm kiếm bình luận =&gt; Chọn sửa/xóa bình luận  =&gt; Nhập thông tin chỉnh sửa và bấm “Lưu”/Bấm “Xác nhận” =&gt; Hệ thống cập nhật lại dữ liệu và thông báo thành công</w:t>
      </w:r>
    </w:p>
    <w:p w14:paraId="7541D4EE" w14:textId="2C292D36" w:rsidR="0007531F" w:rsidRPr="00266895" w:rsidRDefault="00E97EE8"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07531F" w:rsidRPr="00266895">
        <w:rPr>
          <w:rFonts w:ascii="Times New Roman" w:hAnsi="Times New Roman" w:cs="Times New Roman"/>
          <w:sz w:val="26"/>
          <w:szCs w:val="26"/>
          <w:lang w:val="en-US"/>
        </w:rPr>
        <w:t>UC quản lý lịch khám (Bệnh nhân): Bệnh nhân vào trang quản lý lịch khám =&gt; Hệ thống hiển thị lịch sử hẹn khám của bệnh nhân =&gt; Bệnh nhân thực hiện xem bệnh án/hủy lịch hẹn ứng với trạng thái của từng lịch hẹn =&gt; Hệ thống hiển thị thông tin bệnh án/cập nhật lại trạng thái của lịch hẹn</w:t>
      </w:r>
    </w:p>
    <w:p w14:paraId="3CD24E2A" w14:textId="0E94B030" w:rsidR="00E97EE8" w:rsidRPr="00266895" w:rsidRDefault="0007531F"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8C2B13" w:rsidRPr="00266895">
        <w:rPr>
          <w:rFonts w:ascii="Times New Roman" w:hAnsi="Times New Roman" w:cs="Times New Roman"/>
          <w:sz w:val="26"/>
          <w:szCs w:val="26"/>
          <w:lang w:val="en-US"/>
        </w:rPr>
        <w:t>Quản lý bình luận (Bác sĩ): Bác sĩ vào trang chủ bác sĩ =&gt; Chọn “Đánh giá” =&gt; Hệ thống tổng hợp 1 số thông tin của các đánh giá về bác sĩ đó =&gt; Bác sĩ xem các đánh giá theo mức độ đánh giá (số sao)</w:t>
      </w:r>
    </w:p>
    <w:p w14:paraId="6C0CFC67" w14:textId="3687AC6B" w:rsidR="008C2B13"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UC Quản lý lịch khám (Bác sĩ): Bác sĩ vào trang chủ bác sĩ =&gt; Chọn “Lịch khám” =&gt; Hệ thống hiển thị danh sách các lịch hẹn khám =&gt; Bác sĩ xem chi tiết hoặc cập nhập trạng thái lịch khám =&gt; Hệ thống hiển thị thông tin chi tiết lịch khám hoặc cập nhật lại trạng thái lịch khám =&gt; Nếu bác sĩ chấp nhận lịch khám thì có thể chọn “Khám bệnh” và bắt đầu quá trình khám</w:t>
      </w:r>
    </w:p>
    <w:p w14:paraId="08926D62" w14:textId="4798AACA" w:rsidR="008C2B13"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lý bệnh nhân: Bác sĩ vào trang chủ bác sĩ =&gt; Chọn “Bệnh nhân” =&gt; Hệ thống hiển thị danh sách bệnh nhân đã khám =&gt; Xem chi tiết 1 bệnh nhân =&gt; Hệ thống hiển thị lịch sử khám bệnh của bệnh nhân =&gt; Bác sĩ có thể xem bệnh án từng lần khám hoặc click </w:t>
      </w:r>
      <w:r w:rsidRPr="00266895">
        <w:rPr>
          <w:rFonts w:ascii="Times New Roman" w:hAnsi="Times New Roman" w:cs="Times New Roman"/>
          <w:sz w:val="26"/>
          <w:szCs w:val="26"/>
          <w:lang w:val="en-US"/>
        </w:rPr>
        <w:lastRenderedPageBreak/>
        <w:t>“Tổng hợp bệnh án” =&gt; Hệ thống tổng hợp lại thông tin bệnh án của các lần khám =&gt; Bác sĩ có thể cập nhật thêm thông tin cho bệnh án</w:t>
      </w:r>
    </w:p>
    <w:p w14:paraId="0EEBEDAB" w14:textId="784B5DC6" w:rsidR="009D4740"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9D4740" w:rsidRPr="00266895">
        <w:rPr>
          <w:rFonts w:ascii="Times New Roman" w:hAnsi="Times New Roman" w:cs="Times New Roman"/>
          <w:sz w:val="26"/>
          <w:szCs w:val="26"/>
          <w:lang w:val="en-US"/>
        </w:rPr>
        <w:t xml:space="preserve">Quản lý lịch khám (Nhân viên): Nhân viên vào trang chủ nhân viên =&gt; Chọn “Lịch khám” =&gt; Hệ thống hiển thị tất cả các lịch hẹn khám =&gt; Nhân viên có thể xem chi tiết hoặc cập nhập trạng thái lịch khám =&gt; Hệ thống hiển thị thông tin chi tiết lịch khám hoặc cập nhật lại trạng thái lịch khám </w:t>
      </w:r>
    </w:p>
    <w:p w14:paraId="10B1FC1D" w14:textId="3FD8B1E2" w:rsidR="009D4740" w:rsidRPr="00266895" w:rsidRDefault="009D4740"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UC Quản lý hóa đơn: Nhân viên vào trang chủ nhân viên =&gt; Chọn “Hóa đơn” =&gt; Hệ thống hiển thị danh sách bệnh nhân đã khám =&gt; Xem chi tiết 1 bệnh nhân =&gt; Hệ thống hiển thị lịch sử khám bệnh của bệnh nhân</w:t>
      </w:r>
      <w:r w:rsidR="00DE5126" w:rsidRPr="00266895">
        <w:rPr>
          <w:rFonts w:ascii="Times New Roman" w:hAnsi="Times New Roman" w:cs="Times New Roman"/>
          <w:sz w:val="26"/>
          <w:szCs w:val="26"/>
          <w:lang w:val="en-US"/>
        </w:rPr>
        <w:t xml:space="preserve"> cùng trạng thái thanh toán</w:t>
      </w:r>
      <w:r w:rsidRPr="00266895">
        <w:rPr>
          <w:rFonts w:ascii="Times New Roman" w:hAnsi="Times New Roman" w:cs="Times New Roman"/>
          <w:sz w:val="26"/>
          <w:szCs w:val="26"/>
          <w:lang w:val="en-US"/>
        </w:rPr>
        <w:t xml:space="preserve"> =&gt; </w:t>
      </w:r>
      <w:r w:rsidR="00DE5126" w:rsidRPr="00266895">
        <w:rPr>
          <w:rFonts w:ascii="Times New Roman" w:hAnsi="Times New Roman" w:cs="Times New Roman"/>
          <w:sz w:val="26"/>
          <w:szCs w:val="26"/>
          <w:lang w:val="en-US"/>
        </w:rPr>
        <w:t>Nhân viên</w:t>
      </w:r>
      <w:r w:rsidRPr="00266895">
        <w:rPr>
          <w:rFonts w:ascii="Times New Roman" w:hAnsi="Times New Roman" w:cs="Times New Roman"/>
          <w:sz w:val="26"/>
          <w:szCs w:val="26"/>
          <w:lang w:val="en-US"/>
        </w:rPr>
        <w:t xml:space="preserve"> có thể xem </w:t>
      </w:r>
      <w:r w:rsidR="00DE5126" w:rsidRPr="00266895">
        <w:rPr>
          <w:rFonts w:ascii="Times New Roman" w:hAnsi="Times New Roman" w:cs="Times New Roman"/>
          <w:sz w:val="26"/>
          <w:szCs w:val="26"/>
          <w:lang w:val="en-US"/>
        </w:rPr>
        <w:t>hóa đơn</w:t>
      </w:r>
      <w:r w:rsidRPr="00266895">
        <w:rPr>
          <w:rFonts w:ascii="Times New Roman" w:hAnsi="Times New Roman" w:cs="Times New Roman"/>
          <w:sz w:val="26"/>
          <w:szCs w:val="26"/>
          <w:lang w:val="en-US"/>
        </w:rPr>
        <w:t xml:space="preserve"> từng lần khám</w:t>
      </w:r>
      <w:r w:rsidR="00DE5126" w:rsidRPr="00266895">
        <w:rPr>
          <w:rFonts w:ascii="Times New Roman" w:hAnsi="Times New Roman" w:cs="Times New Roman"/>
          <w:sz w:val="26"/>
          <w:szCs w:val="26"/>
          <w:lang w:val="en-US"/>
        </w:rPr>
        <w:t>, với những lịch khám chưa thánh toán thì có thể cập nhật lại trạng thái thanh toán</w:t>
      </w:r>
      <w:r w:rsidRPr="00266895">
        <w:rPr>
          <w:rFonts w:ascii="Times New Roman" w:hAnsi="Times New Roman" w:cs="Times New Roman"/>
          <w:sz w:val="26"/>
          <w:szCs w:val="26"/>
          <w:lang w:val="en-US"/>
        </w:rPr>
        <w:t xml:space="preserve">=&gt; Hệ thống </w:t>
      </w:r>
      <w:r w:rsidR="00DE5126" w:rsidRPr="00266895">
        <w:rPr>
          <w:rFonts w:ascii="Times New Roman" w:hAnsi="Times New Roman" w:cs="Times New Roman"/>
          <w:sz w:val="26"/>
          <w:szCs w:val="26"/>
          <w:lang w:val="en-US"/>
        </w:rPr>
        <w:t>cập nhật lại trạng thái và thông báo thành công</w:t>
      </w:r>
    </w:p>
    <w:p w14:paraId="7EBD40AD" w14:textId="59DD7EE8" w:rsidR="009D4740" w:rsidRPr="00266895" w:rsidRDefault="00DE5126"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-UC Quản lý </w:t>
      </w:r>
      <w:r w:rsidR="00683655" w:rsidRPr="00266895">
        <w:rPr>
          <w:rFonts w:ascii="Times New Roman" w:hAnsi="Times New Roman" w:cs="Times New Roman"/>
          <w:sz w:val="26"/>
          <w:szCs w:val="26"/>
          <w:lang w:val="en-US"/>
        </w:rPr>
        <w:t>người dùng: Quản trị viên vào trang chủ của quản trị viên =&gt; Chọn “Quản lý người dùng” =&gt; Trong quản lý người dùng chia ra quản lý tài khoản hoặc quản lý thông tin cá nhân:</w:t>
      </w:r>
    </w:p>
    <w:p w14:paraId="11E11FEE" w14:textId="77777777" w:rsidR="00683655" w:rsidRPr="00266895" w:rsidRDefault="00683655">
      <w:pPr>
        <w:ind w:firstLine="720"/>
        <w:rPr>
          <w:rFonts w:ascii="Times New Roman" w:hAnsi="Times New Roman" w:cs="Times New Roman"/>
          <w:sz w:val="26"/>
          <w:szCs w:val="26"/>
          <w:lang w:val="en-US"/>
        </w:rPr>
        <w:pPrChange w:id="181" w:author="anh cao" w:date="2024-12-28T22:22:00Z">
          <w:pPr/>
        </w:pPrChange>
      </w:pPr>
      <w:r w:rsidRPr="00266895">
        <w:rPr>
          <w:rFonts w:ascii="Times New Roman" w:hAnsi="Times New Roman" w:cs="Times New Roman"/>
          <w:sz w:val="26"/>
          <w:szCs w:val="26"/>
          <w:lang w:val="en-US"/>
        </w:rPr>
        <w:t xml:space="preserve">+ Quản lý tài khoản: Quản trị viên chọn “Tài khoản” =&gt; Hệ thống hiển thị danh sách các tài khoản đã đăng ký trong hệ thống =&gt; Quản lý có thể thêm tài khoản mới hoặc xóa tài khoản </w:t>
      </w:r>
    </w:p>
    <w:p w14:paraId="2796DEB5" w14:textId="32EB7754" w:rsidR="00683655" w:rsidRPr="00266895" w:rsidRDefault="00683655">
      <w:pPr>
        <w:ind w:firstLine="720"/>
        <w:rPr>
          <w:rFonts w:ascii="Times New Roman" w:hAnsi="Times New Roman" w:cs="Times New Roman"/>
          <w:sz w:val="26"/>
          <w:szCs w:val="26"/>
          <w:lang w:val="en-US"/>
        </w:rPr>
        <w:pPrChange w:id="182" w:author="anh cao" w:date="2024-12-28T22:22:00Z">
          <w:pPr/>
        </w:pPrChange>
      </w:pPr>
      <w:r w:rsidRPr="00266895">
        <w:rPr>
          <w:rFonts w:ascii="Times New Roman" w:hAnsi="Times New Roman" w:cs="Times New Roman"/>
          <w:sz w:val="26"/>
          <w:szCs w:val="26"/>
          <w:lang w:val="en-US"/>
        </w:rPr>
        <w:t>=&gt; Nếu thêm tài khoản mới =&gt; Hệ thống hiển thị màn hình nhập thông tin tài khoản =&gt; Quản trị viên nhập các thông tin và ấn “Thêm mới” =&gt; Hệ thống lưu dữ liệu và thông báo thành công</w:t>
      </w:r>
    </w:p>
    <w:p w14:paraId="55548C7D" w14:textId="1C335088" w:rsidR="00683655" w:rsidRPr="00266895" w:rsidRDefault="00683655">
      <w:pPr>
        <w:ind w:firstLine="720"/>
        <w:rPr>
          <w:rFonts w:ascii="Times New Roman" w:hAnsi="Times New Roman" w:cs="Times New Roman"/>
          <w:sz w:val="26"/>
          <w:szCs w:val="26"/>
          <w:lang w:val="en-US"/>
        </w:rPr>
        <w:pPrChange w:id="183" w:author="anh cao" w:date="2024-12-28T22:22:00Z">
          <w:pPr/>
        </w:pPrChange>
      </w:pPr>
      <w:r w:rsidRPr="00266895">
        <w:rPr>
          <w:rFonts w:ascii="Times New Roman" w:hAnsi="Times New Roman" w:cs="Times New Roman"/>
          <w:sz w:val="26"/>
          <w:szCs w:val="26"/>
          <w:lang w:val="en-US"/>
        </w:rPr>
        <w:t>=&gt; Nếu xóa tài khoản =&gt; Hệ thống hiển thị thông báo xác nhận xóa =&gt;</w:t>
      </w:r>
      <w:r w:rsidR="00870685" w:rsidRPr="00266895">
        <w:rPr>
          <w:rFonts w:ascii="Times New Roman" w:hAnsi="Times New Roman" w:cs="Times New Roman"/>
          <w:sz w:val="26"/>
          <w:szCs w:val="26"/>
          <w:lang w:val="en-US"/>
        </w:rPr>
        <w:t xml:space="preserve"> Chọn “Đồng ý” =&gt; Hệ thống thực hiện xóa dữ liệu và thông báo thành công</w:t>
      </w:r>
    </w:p>
    <w:p w14:paraId="070B8928" w14:textId="5521F1A3" w:rsidR="00870685" w:rsidRPr="00266895" w:rsidRDefault="00870685">
      <w:pPr>
        <w:ind w:firstLine="720"/>
        <w:rPr>
          <w:rFonts w:ascii="Times New Roman" w:hAnsi="Times New Roman" w:cs="Times New Roman"/>
          <w:sz w:val="26"/>
          <w:szCs w:val="26"/>
          <w:lang w:val="en-US"/>
        </w:rPr>
        <w:pPrChange w:id="184" w:author="anh cao" w:date="2024-12-28T22:22:00Z">
          <w:pPr/>
        </w:pPrChange>
      </w:pPr>
      <w:r w:rsidRPr="00266895">
        <w:rPr>
          <w:rFonts w:ascii="Times New Roman" w:hAnsi="Times New Roman" w:cs="Times New Roman"/>
          <w:sz w:val="26"/>
          <w:szCs w:val="26"/>
          <w:lang w:val="en-US"/>
        </w:rPr>
        <w:t>+ Quản lý thông tin cá nhân: Quản trị viên chọn “Thông tin cá nhân” =&gt; Hệ thống hiển thị danh sách thông tin của người dùng chia theo các vai trò =&gt; Quản trị viên có thể chỉnh sửa thông tin cá nhân =&gt; Hệ thống hiển thị thông tin chi tiết cúa người dùng =&gt; Quản trị viên cập nhật các thông tin và ấn “Lưu” =&gt; Hệ thống cập nhật dữ liệu và thông báo thành công</w:t>
      </w:r>
    </w:p>
    <w:p w14:paraId="39998203" w14:textId="6FF90665" w:rsidR="00870685" w:rsidRPr="00266895" w:rsidRDefault="00870685" w:rsidP="0087068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FD1D50" w:rsidRPr="00266895">
        <w:rPr>
          <w:rFonts w:ascii="Times New Roman" w:hAnsi="Times New Roman" w:cs="Times New Roman"/>
          <w:sz w:val="26"/>
          <w:szCs w:val="26"/>
          <w:lang w:val="en-US"/>
        </w:rPr>
        <w:t>Q</w:t>
      </w:r>
      <w:r w:rsidRPr="00266895">
        <w:rPr>
          <w:rFonts w:ascii="Times New Roman" w:hAnsi="Times New Roman" w:cs="Times New Roman"/>
          <w:sz w:val="26"/>
          <w:szCs w:val="26"/>
          <w:lang w:val="en-US"/>
        </w:rPr>
        <w:t xml:space="preserve">uản lý </w:t>
      </w:r>
      <w:r w:rsidR="00FD1D50" w:rsidRPr="00266895">
        <w:rPr>
          <w:rFonts w:ascii="Times New Roman" w:hAnsi="Times New Roman" w:cs="Times New Roman"/>
          <w:sz w:val="26"/>
          <w:szCs w:val="26"/>
          <w:lang w:val="en-US"/>
        </w:rPr>
        <w:t xml:space="preserve">doanh thu: Quản trị viên </w:t>
      </w:r>
      <w:r w:rsidR="00FD1D50" w:rsidRPr="00266895">
        <w:rPr>
          <w:rFonts w:ascii="Times New Roman" w:hAnsi="Times New Roman" w:cs="Times New Roman"/>
          <w:sz w:val="26"/>
          <w:szCs w:val="26"/>
        </w:rPr>
        <w:t xml:space="preserve">vào trang chủ </w:t>
      </w:r>
      <w:r w:rsidR="00FD1D50" w:rsidRPr="00266895">
        <w:rPr>
          <w:rFonts w:ascii="Times New Roman" w:hAnsi="Times New Roman" w:cs="Times New Roman"/>
          <w:sz w:val="26"/>
          <w:szCs w:val="26"/>
          <w:lang w:val="en-US"/>
        </w:rPr>
        <w:t xml:space="preserve">quản trị viên </w:t>
      </w:r>
      <w:r w:rsidR="00FD1D50" w:rsidRPr="00266895">
        <w:rPr>
          <w:rFonts w:ascii="Times New Roman" w:hAnsi="Times New Roman" w:cs="Times New Roman"/>
          <w:sz w:val="26"/>
          <w:szCs w:val="26"/>
        </w:rPr>
        <w:t>-&gt; hệ thống hiển thị</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 xml:space="preserve">các biểu đồ quản lý doanh thu theo tháng và theo năm -&gt; </w:t>
      </w:r>
      <w:r w:rsidR="00FD1D50" w:rsidRPr="00266895">
        <w:rPr>
          <w:rFonts w:ascii="Times New Roman" w:hAnsi="Times New Roman" w:cs="Times New Roman"/>
          <w:sz w:val="26"/>
          <w:szCs w:val="26"/>
          <w:lang w:val="en-US"/>
        </w:rPr>
        <w:t xml:space="preserve">Quản trị viên </w:t>
      </w:r>
      <w:r w:rsidR="00FD1D50" w:rsidRPr="00266895">
        <w:rPr>
          <w:rFonts w:ascii="Times New Roman" w:hAnsi="Times New Roman" w:cs="Times New Roman"/>
          <w:sz w:val="26"/>
          <w:szCs w:val="26"/>
        </w:rPr>
        <w:t>click nút</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xuất thông kê -&gt; hệ thống thực hiện load thống kê doanh thu và xuất file</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excel doanh thu theo tháng và theo năm.</w:t>
      </w:r>
    </w:p>
    <w:p w14:paraId="5E093B06" w14:textId="72995CFC" w:rsidR="00FD1D50" w:rsidRPr="00266895" w:rsidRDefault="00FD1D50"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 UC Quản lý danh mục: Quản trị viên vào trang chủ của quản trị viên =&gt; Chọn “Quản lý danh mục” =&gt; Trong quản lý người dùng chia ra quản lý chuyên khoa hoặc quản lý dịch vụ =&gt; Quản trị viên chọn “Chuyên khoa” hoặc “Dịch vụ” =&gt; Hệ thống hiển thị danh sách chuyên khoa/dịch vụ =&gt; Quản trị viên có thể thêm/sửa/xóa chuyên khoa hoặc dịch vụ</w:t>
      </w:r>
    </w:p>
    <w:p w14:paraId="5DA241E8" w14:textId="79DD86BD" w:rsidR="00FD1D50" w:rsidRPr="00266895" w:rsidRDefault="00FD1D50"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 UC Quản lý bình luận: Quản trị viên vào trang chủ của quản trị viên =&gt; Chọn “Bình luận” =&gt;</w:t>
      </w:r>
      <w:r w:rsidR="00D11253" w:rsidRPr="00266895">
        <w:rPr>
          <w:rFonts w:ascii="Times New Roman" w:hAnsi="Times New Roman" w:cs="Times New Roman"/>
          <w:sz w:val="26"/>
          <w:szCs w:val="26"/>
          <w:lang w:val="en-US"/>
        </w:rPr>
        <w:t xml:space="preserve"> Hệ thống hiển thị danh sách các bình luận theo từng loại (Liên hệ hoặc đánh giá bác sĩ) =&gt; Quản trị viên có thể xóa bình luận =&gt; Hệ thống hiện thông báo xác nhận xóa =&gt; Chọn “Đồng ý” =&gt; Hệ thống thực hiện xóa dữ liệu và thông báo thành công</w:t>
      </w:r>
    </w:p>
    <w:p w14:paraId="541FEF8A" w14:textId="77777777" w:rsidR="007D2A3C" w:rsidRPr="00266895" w:rsidRDefault="007D2A3C" w:rsidP="00FD1D50">
      <w:pPr>
        <w:rPr>
          <w:rFonts w:ascii="Times New Roman" w:hAnsi="Times New Roman" w:cs="Times New Roman"/>
          <w:sz w:val="26"/>
          <w:szCs w:val="26"/>
          <w:lang w:val="en-US"/>
        </w:rPr>
      </w:pPr>
    </w:p>
    <w:p w14:paraId="64AD3492" w14:textId="45E6845D" w:rsidR="007D2A3C" w:rsidRPr="00266895" w:rsidRDefault="007D2A3C"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Biểu đồ usecase cho các chức năng chung người dùng</w:t>
      </w:r>
      <w:r w:rsidR="00DF25A6" w:rsidRPr="00266895">
        <w:rPr>
          <w:rFonts w:ascii="Times New Roman" w:hAnsi="Times New Roman" w:cs="Times New Roman"/>
          <w:sz w:val="26"/>
          <w:szCs w:val="26"/>
          <w:lang w:val="en-US"/>
        </w:rPr>
        <w:t>:</w:t>
      </w:r>
    </w:p>
    <w:p w14:paraId="060E7EFC" w14:textId="0F272751" w:rsidR="00FD1D50" w:rsidRPr="00266895" w:rsidRDefault="00B45B0C" w:rsidP="007D2A3C">
      <w:pPr>
        <w:pStyle w:val="Heading3"/>
        <w:spacing w:before="60" w:after="60" w:line="360" w:lineRule="auto"/>
        <w:ind w:left="0"/>
        <w:rPr>
          <w:lang w:val="en-US"/>
        </w:rPr>
      </w:pPr>
      <w:bookmarkStart w:id="185" w:name="_Toc186055167"/>
      <w:r w:rsidRPr="00266895">
        <w:rPr>
          <w:lang w:val="en-US"/>
        </w:rPr>
        <w:lastRenderedPageBreak/>
        <w:t>3</w:t>
      </w:r>
      <w:r w:rsidR="007D2A3C" w:rsidRPr="00266895">
        <w:rPr>
          <w:lang w:val="en-US"/>
        </w:rPr>
        <w:t>.</w:t>
      </w:r>
      <w:r w:rsidRPr="00266895">
        <w:rPr>
          <w:lang w:val="en-US"/>
        </w:rPr>
        <w:t>1</w:t>
      </w:r>
      <w:r w:rsidR="007D2A3C" w:rsidRPr="00266895">
        <w:t>.</w:t>
      </w:r>
      <w:r w:rsidR="007D2A3C" w:rsidRPr="00266895">
        <w:rPr>
          <w:lang w:val="en-US"/>
        </w:rPr>
        <w:t xml:space="preserve">2 Use case </w:t>
      </w:r>
      <w:r w:rsidR="009D46AE" w:rsidRPr="00266895">
        <w:rPr>
          <w:lang w:val="en-US"/>
        </w:rPr>
        <w:t>các chức năng chung người dùng</w:t>
      </w:r>
      <w:bookmarkEnd w:id="185"/>
    </w:p>
    <w:p w14:paraId="209E8E3C" w14:textId="54CBEB15" w:rsidR="009D46AE" w:rsidRPr="00266895" w:rsidRDefault="009D46AE" w:rsidP="009D46A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Đăng nhập: </w:t>
      </w:r>
    </w:p>
    <w:p w14:paraId="02BF0A8D" w14:textId="241508ED" w:rsidR="00D11253" w:rsidRPr="00266895" w:rsidRDefault="00D11253"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6043C6B" wp14:editId="15DA6F21">
            <wp:extent cx="5151120" cy="1409866"/>
            <wp:effectExtent l="0" t="0" r="0" b="0"/>
            <wp:docPr id="1118809495"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9495" name="Picture 1" descr="A blue oval with black text&#10;&#10;Description automatically generated"/>
                    <pic:cNvPicPr/>
                  </pic:nvPicPr>
                  <pic:blipFill>
                    <a:blip r:embed="rId26"/>
                    <a:stretch>
                      <a:fillRect/>
                    </a:stretch>
                  </pic:blipFill>
                  <pic:spPr>
                    <a:xfrm>
                      <a:off x="0" y="0"/>
                      <a:ext cx="5160657" cy="1412476"/>
                    </a:xfrm>
                    <a:prstGeom prst="rect">
                      <a:avLst/>
                    </a:prstGeom>
                  </pic:spPr>
                </pic:pic>
              </a:graphicData>
            </a:graphic>
          </wp:inline>
        </w:drawing>
      </w:r>
    </w:p>
    <w:p w14:paraId="4812D932" w14:textId="3AB495EE" w:rsidR="007D2A3C" w:rsidRPr="00266895" w:rsidRDefault="007D2A3C" w:rsidP="007D2A3C">
      <w:pPr>
        <w:pStyle w:val="Heading7"/>
        <w:spacing w:line="360" w:lineRule="auto"/>
        <w:rPr>
          <w:rFonts w:eastAsia="Times New Roman" w:cs="Times New Roman"/>
          <w:lang w:val="en-US"/>
        </w:rPr>
      </w:pPr>
      <w:bookmarkStart w:id="186" w:name="_Toc186055235"/>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Use case Đăng nhập</w:t>
      </w:r>
      <w:bookmarkEnd w:id="186"/>
    </w:p>
    <w:p w14:paraId="1C1E0E2F" w14:textId="77777777" w:rsidR="007D2A3C" w:rsidRPr="00266895" w:rsidRDefault="007D2A3C" w:rsidP="00D11253">
      <w:pPr>
        <w:rPr>
          <w:rFonts w:ascii="Times New Roman" w:hAnsi="Times New Roman" w:cs="Times New Roman"/>
          <w:lang w:val="en-US"/>
        </w:rPr>
      </w:pPr>
    </w:p>
    <w:p w14:paraId="330526F0" w14:textId="7FDF622E" w:rsidR="009D46AE" w:rsidRPr="00266895" w:rsidRDefault="009D46AE" w:rsidP="00D11253">
      <w:pPr>
        <w:rPr>
          <w:rFonts w:ascii="Times New Roman" w:hAnsi="Times New Roman" w:cs="Times New Roman"/>
          <w:sz w:val="26"/>
          <w:szCs w:val="26"/>
          <w:lang w:val="en-US"/>
        </w:rPr>
      </w:pPr>
      <w:r w:rsidRPr="00266895">
        <w:rPr>
          <w:rFonts w:ascii="Times New Roman" w:hAnsi="Times New Roman" w:cs="Times New Roman"/>
          <w:sz w:val="26"/>
          <w:szCs w:val="26"/>
          <w:lang w:val="en-US"/>
        </w:rPr>
        <w:t>- Quên mật khẩu:</w:t>
      </w:r>
    </w:p>
    <w:p w14:paraId="7864E65F" w14:textId="77777777" w:rsidR="007D2A3C" w:rsidRPr="00266895" w:rsidRDefault="007D2A3C" w:rsidP="00D11253">
      <w:pPr>
        <w:rPr>
          <w:rFonts w:ascii="Times New Roman" w:hAnsi="Times New Roman" w:cs="Times New Roman"/>
          <w:lang w:val="en-US"/>
        </w:rPr>
      </w:pPr>
    </w:p>
    <w:p w14:paraId="4F4B8256" w14:textId="1688A705" w:rsidR="00116BDD" w:rsidRPr="00266895" w:rsidRDefault="00A51963"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37C3021" wp14:editId="397A2E99">
            <wp:extent cx="4823460" cy="1327858"/>
            <wp:effectExtent l="0" t="0" r="0" b="5715"/>
            <wp:docPr id="12496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739" name=""/>
                    <pic:cNvPicPr/>
                  </pic:nvPicPr>
                  <pic:blipFill>
                    <a:blip r:embed="rId27"/>
                    <a:stretch>
                      <a:fillRect/>
                    </a:stretch>
                  </pic:blipFill>
                  <pic:spPr>
                    <a:xfrm>
                      <a:off x="0" y="0"/>
                      <a:ext cx="4827180" cy="1328882"/>
                    </a:xfrm>
                    <a:prstGeom prst="rect">
                      <a:avLst/>
                    </a:prstGeom>
                  </pic:spPr>
                </pic:pic>
              </a:graphicData>
            </a:graphic>
          </wp:inline>
        </w:drawing>
      </w:r>
    </w:p>
    <w:p w14:paraId="2CCC4EF3" w14:textId="033923CE" w:rsidR="00116BDD" w:rsidRPr="00266895" w:rsidRDefault="00116BDD" w:rsidP="00116BDD">
      <w:pPr>
        <w:pStyle w:val="Heading7"/>
        <w:spacing w:line="360" w:lineRule="auto"/>
        <w:rPr>
          <w:rFonts w:eastAsia="Times New Roman" w:cs="Times New Roman"/>
          <w:lang w:val="en-US"/>
        </w:rPr>
      </w:pPr>
      <w:bookmarkStart w:id="187" w:name="_Toc186055236"/>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Use case </w:t>
      </w:r>
      <w:r w:rsidR="00A51963" w:rsidRPr="00266895">
        <w:rPr>
          <w:rFonts w:eastAsia="Times New Roman" w:cs="Times New Roman"/>
          <w:lang w:val="en-US"/>
        </w:rPr>
        <w:t>Quên mật khẩu</w:t>
      </w:r>
      <w:bookmarkEnd w:id="187"/>
    </w:p>
    <w:p w14:paraId="7B1160F2" w14:textId="77777777" w:rsidR="009D46AE" w:rsidRPr="00266895" w:rsidRDefault="009D46AE" w:rsidP="009D46AE">
      <w:pPr>
        <w:rPr>
          <w:rFonts w:ascii="Times New Roman" w:hAnsi="Times New Roman" w:cs="Times New Roman"/>
          <w:lang w:val="en-US"/>
        </w:rPr>
      </w:pPr>
    </w:p>
    <w:p w14:paraId="78FF127D" w14:textId="64C11C8C" w:rsidR="00A51963" w:rsidRPr="00266895" w:rsidRDefault="009D46AE" w:rsidP="00344E0F">
      <w:pPr>
        <w:jc w:val="center"/>
        <w:rPr>
          <w:rFonts w:ascii="Times New Roman" w:hAnsi="Times New Roman" w:cs="Times New Roman"/>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Quản lý thông tin cá nhân: </w:t>
      </w:r>
      <w:r w:rsidR="00A51963" w:rsidRPr="00266895">
        <w:rPr>
          <w:rFonts w:ascii="Times New Roman" w:hAnsi="Times New Roman" w:cs="Times New Roman"/>
          <w:noProof/>
          <w:lang w:val="en-US"/>
        </w:rPr>
        <w:drawing>
          <wp:inline distT="0" distB="0" distL="0" distR="0" wp14:anchorId="6AFF1E24" wp14:editId="08340EA6">
            <wp:extent cx="5303520" cy="1220991"/>
            <wp:effectExtent l="0" t="0" r="0" b="0"/>
            <wp:docPr id="178198978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780" name="Picture 1" descr="A blue oval with black text&#10;&#10;Description automatically generated"/>
                    <pic:cNvPicPr/>
                  </pic:nvPicPr>
                  <pic:blipFill>
                    <a:blip r:embed="rId28"/>
                    <a:stretch>
                      <a:fillRect/>
                    </a:stretch>
                  </pic:blipFill>
                  <pic:spPr>
                    <a:xfrm>
                      <a:off x="0" y="0"/>
                      <a:ext cx="5315331" cy="1223710"/>
                    </a:xfrm>
                    <a:prstGeom prst="rect">
                      <a:avLst/>
                    </a:prstGeom>
                  </pic:spPr>
                </pic:pic>
              </a:graphicData>
            </a:graphic>
          </wp:inline>
        </w:drawing>
      </w:r>
    </w:p>
    <w:p w14:paraId="6C754C5B" w14:textId="02883ECC" w:rsidR="00A51963" w:rsidRPr="00266895" w:rsidRDefault="00A51963" w:rsidP="00A51963">
      <w:pPr>
        <w:pStyle w:val="Heading7"/>
        <w:spacing w:line="360" w:lineRule="auto"/>
        <w:rPr>
          <w:rFonts w:eastAsia="Times New Roman" w:cs="Times New Roman"/>
          <w:lang w:val="en-US"/>
        </w:rPr>
      </w:pPr>
      <w:bookmarkStart w:id="188" w:name="_Toc186055237"/>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Use case Quản lý thông tin cá nhân</w:t>
      </w:r>
      <w:bookmarkEnd w:id="188"/>
    </w:p>
    <w:p w14:paraId="5E01098F" w14:textId="77777777" w:rsidR="00A51963" w:rsidRPr="00266895" w:rsidRDefault="00A51963" w:rsidP="00A51963">
      <w:pPr>
        <w:rPr>
          <w:rFonts w:ascii="Times New Roman" w:hAnsi="Times New Roman" w:cs="Times New Roman"/>
          <w:lang w:val="en-US"/>
        </w:rPr>
      </w:pPr>
    </w:p>
    <w:p w14:paraId="7181E3B3" w14:textId="7F0B69E7" w:rsidR="00DF25A6" w:rsidRPr="00266895" w:rsidRDefault="00B45B0C" w:rsidP="009D46AE">
      <w:pPr>
        <w:pStyle w:val="Heading3"/>
        <w:spacing w:before="60" w:after="60" w:line="360" w:lineRule="auto"/>
        <w:rPr>
          <w:lang w:val="en-US"/>
        </w:rPr>
      </w:pPr>
      <w:bookmarkStart w:id="189" w:name="_Toc186055168"/>
      <w:r w:rsidRPr="00266895">
        <w:rPr>
          <w:lang w:val="en-US"/>
        </w:rPr>
        <w:t>3</w:t>
      </w:r>
      <w:r w:rsidR="00DF25A6" w:rsidRPr="00266895">
        <w:rPr>
          <w:lang w:val="en-US"/>
        </w:rPr>
        <w:t>.</w:t>
      </w:r>
      <w:r w:rsidRPr="00266895">
        <w:rPr>
          <w:lang w:val="en-US"/>
        </w:rPr>
        <w:t>1</w:t>
      </w:r>
      <w:r w:rsidR="00DF25A6" w:rsidRPr="00266895">
        <w:t>.</w:t>
      </w:r>
      <w:r w:rsidR="009D46AE" w:rsidRPr="00266895">
        <w:rPr>
          <w:lang w:val="en-US"/>
        </w:rPr>
        <w:t>3</w:t>
      </w:r>
      <w:r w:rsidR="00DF25A6" w:rsidRPr="00266895">
        <w:rPr>
          <w:lang w:val="en-US"/>
        </w:rPr>
        <w:t xml:space="preserve"> Use case </w:t>
      </w:r>
      <w:r w:rsidR="009D46AE" w:rsidRPr="00266895">
        <w:rPr>
          <w:lang w:val="en-US"/>
        </w:rPr>
        <w:t>cho các chức năng của bệnh nhân</w:t>
      </w:r>
      <w:bookmarkEnd w:id="189"/>
      <w:r w:rsidR="009D46AE" w:rsidRPr="00266895">
        <w:rPr>
          <w:lang w:val="en-US"/>
        </w:rPr>
        <w:t xml:space="preserve"> </w:t>
      </w:r>
    </w:p>
    <w:p w14:paraId="2C37292C" w14:textId="5916D6DF" w:rsidR="009D46AE" w:rsidRPr="00266895" w:rsidRDefault="009D46AE">
      <w:pPr>
        <w:ind w:firstLine="283"/>
        <w:rPr>
          <w:rFonts w:ascii="Times New Roman" w:hAnsi="Times New Roman" w:cs="Times New Roman"/>
          <w:sz w:val="26"/>
          <w:szCs w:val="26"/>
          <w:lang w:val="en-US"/>
        </w:rPr>
        <w:pPrChange w:id="190" w:author="anh cao" w:date="2024-12-28T22:23:00Z">
          <w:pPr/>
        </w:pPrChange>
      </w:pPr>
      <w:r w:rsidRPr="00266895">
        <w:rPr>
          <w:rFonts w:ascii="Times New Roman" w:hAnsi="Times New Roman" w:cs="Times New Roman"/>
          <w:sz w:val="26"/>
          <w:szCs w:val="26"/>
          <w:lang w:val="en-US"/>
        </w:rPr>
        <w:t xml:space="preserve">- Đăng ký: </w:t>
      </w:r>
    </w:p>
    <w:p w14:paraId="04DCE111" w14:textId="28B30A11" w:rsidR="009D46AE" w:rsidRPr="00266895" w:rsidRDefault="009D46AE"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795ED30" wp14:editId="6E75CA17">
            <wp:extent cx="4442460" cy="1870902"/>
            <wp:effectExtent l="0" t="0" r="0" b="0"/>
            <wp:docPr id="1043675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5683" name="Picture 1" descr="A diagram of a diagram&#10;&#10;Description automatically generated"/>
                    <pic:cNvPicPr/>
                  </pic:nvPicPr>
                  <pic:blipFill>
                    <a:blip r:embed="rId29"/>
                    <a:stretch>
                      <a:fillRect/>
                    </a:stretch>
                  </pic:blipFill>
                  <pic:spPr>
                    <a:xfrm>
                      <a:off x="0" y="0"/>
                      <a:ext cx="4453163" cy="1875409"/>
                    </a:xfrm>
                    <a:prstGeom prst="rect">
                      <a:avLst/>
                    </a:prstGeom>
                  </pic:spPr>
                </pic:pic>
              </a:graphicData>
            </a:graphic>
          </wp:inline>
        </w:drawing>
      </w:r>
    </w:p>
    <w:p w14:paraId="1F094B81" w14:textId="4B451000" w:rsidR="00DF25A6" w:rsidRPr="00266895" w:rsidRDefault="00DF25A6" w:rsidP="00DF25A6">
      <w:pPr>
        <w:pStyle w:val="Heading7"/>
        <w:spacing w:line="360" w:lineRule="auto"/>
        <w:rPr>
          <w:rFonts w:eastAsia="Times New Roman" w:cs="Times New Roman"/>
          <w:lang w:val="en-US"/>
        </w:rPr>
      </w:pPr>
      <w:bookmarkStart w:id="191" w:name="_Toc186055238"/>
      <w:r w:rsidRPr="00266895">
        <w:rPr>
          <w:rFonts w:eastAsia="Times New Roman" w:cs="Times New Roman"/>
        </w:rPr>
        <w:lastRenderedPageBreak/>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Use case Đăng ký</w:t>
      </w:r>
      <w:bookmarkEnd w:id="191"/>
    </w:p>
    <w:p w14:paraId="6867CF20" w14:textId="77777777" w:rsidR="00DF25A6" w:rsidRPr="00266895" w:rsidRDefault="00DF25A6" w:rsidP="00A51963">
      <w:pPr>
        <w:rPr>
          <w:rFonts w:ascii="Times New Roman" w:hAnsi="Times New Roman" w:cs="Times New Roman"/>
          <w:sz w:val="26"/>
          <w:szCs w:val="26"/>
          <w:lang w:val="en-US"/>
        </w:rPr>
      </w:pPr>
    </w:p>
    <w:p w14:paraId="7EBD8BB0" w14:textId="6AA44489" w:rsidR="009D46AE" w:rsidRPr="00266895" w:rsidRDefault="009D46AE">
      <w:pPr>
        <w:ind w:firstLine="284"/>
        <w:rPr>
          <w:rFonts w:ascii="Times New Roman" w:hAnsi="Times New Roman" w:cs="Times New Roman"/>
          <w:sz w:val="26"/>
          <w:szCs w:val="26"/>
          <w:lang w:val="en-US"/>
        </w:rPr>
        <w:pPrChange w:id="192" w:author="anh cao" w:date="2024-12-28T22:23:00Z">
          <w:pPr/>
        </w:pPrChange>
      </w:pPr>
      <w:r w:rsidRPr="00266895">
        <w:rPr>
          <w:rFonts w:ascii="Times New Roman" w:hAnsi="Times New Roman" w:cs="Times New Roman"/>
          <w:sz w:val="26"/>
          <w:szCs w:val="26"/>
          <w:lang w:val="en-US"/>
        </w:rPr>
        <w:t>- Tìm kiếm bác sĩ:</w:t>
      </w:r>
    </w:p>
    <w:p w14:paraId="72A7A976" w14:textId="77777777" w:rsidR="007D2A3C" w:rsidRPr="00266895" w:rsidRDefault="007D2A3C"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53663B3" wp14:editId="2813590E">
            <wp:extent cx="4503420" cy="2709750"/>
            <wp:effectExtent l="0" t="0" r="0" b="0"/>
            <wp:docPr id="398551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30"/>
                    <a:stretch>
                      <a:fillRect/>
                    </a:stretch>
                  </pic:blipFill>
                  <pic:spPr>
                    <a:xfrm>
                      <a:off x="0" y="0"/>
                      <a:ext cx="4513741" cy="2715960"/>
                    </a:xfrm>
                    <a:prstGeom prst="rect">
                      <a:avLst/>
                    </a:prstGeom>
                  </pic:spPr>
                </pic:pic>
              </a:graphicData>
            </a:graphic>
          </wp:inline>
        </w:drawing>
      </w:r>
    </w:p>
    <w:p w14:paraId="251D0430" w14:textId="68C0BE5D" w:rsidR="007D2A3C" w:rsidRPr="00266895" w:rsidRDefault="007D2A3C" w:rsidP="007D2A3C">
      <w:pPr>
        <w:pStyle w:val="Heading7"/>
        <w:spacing w:line="360" w:lineRule="auto"/>
        <w:rPr>
          <w:rFonts w:eastAsia="Times New Roman" w:cs="Times New Roman"/>
          <w:lang w:val="en-US"/>
        </w:rPr>
      </w:pPr>
      <w:bookmarkStart w:id="193" w:name="_Toc186055239"/>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Use case Tìm kiếm bác sĩ</w:t>
      </w:r>
      <w:bookmarkEnd w:id="193"/>
    </w:p>
    <w:p w14:paraId="5C800A2F" w14:textId="77777777" w:rsidR="009D46AE" w:rsidRPr="00266895" w:rsidRDefault="009D46AE" w:rsidP="009D46AE">
      <w:pPr>
        <w:rPr>
          <w:rFonts w:ascii="Times New Roman" w:hAnsi="Times New Roman" w:cs="Times New Roman"/>
          <w:lang w:val="en-US"/>
        </w:rPr>
      </w:pPr>
    </w:p>
    <w:p w14:paraId="0B460E59" w14:textId="41E3FCF4" w:rsidR="00DF25A6" w:rsidRPr="00266895" w:rsidRDefault="009D46AE">
      <w:pPr>
        <w:ind w:firstLine="284"/>
        <w:rPr>
          <w:rFonts w:ascii="Times New Roman" w:hAnsi="Times New Roman" w:cs="Times New Roman"/>
          <w:noProof/>
          <w:lang w:val="en-US"/>
        </w:rPr>
        <w:pPrChange w:id="194" w:author="anh cao" w:date="2024-12-28T22:23:00Z">
          <w:pPr/>
        </w:pPrChange>
      </w:pPr>
      <w:r w:rsidRPr="00266895">
        <w:rPr>
          <w:rFonts w:ascii="Times New Roman" w:hAnsi="Times New Roman" w:cs="Times New Roman"/>
          <w:sz w:val="26"/>
          <w:szCs w:val="26"/>
          <w:lang w:val="en-US"/>
        </w:rPr>
        <w:t>- Đặt lịch khá</w:t>
      </w:r>
      <w:r w:rsidR="009971FA" w:rsidRPr="00266895">
        <w:rPr>
          <w:rFonts w:ascii="Times New Roman" w:hAnsi="Times New Roman" w:cs="Times New Roman"/>
          <w:sz w:val="26"/>
          <w:szCs w:val="26"/>
          <w:lang w:val="en-US"/>
        </w:rPr>
        <w:t>m:</w:t>
      </w:r>
    </w:p>
    <w:p w14:paraId="63ECB211" w14:textId="64DE4CFC" w:rsidR="00E1431C" w:rsidRPr="00266895" w:rsidRDefault="00E1431C" w:rsidP="00E1431C">
      <w:pPr>
        <w:jc w:val="center"/>
        <w:rPr>
          <w:rFonts w:ascii="Times New Roman" w:hAnsi="Times New Roman" w:cs="Times New Roman"/>
          <w:sz w:val="26"/>
          <w:szCs w:val="26"/>
          <w:lang w:val="en-US"/>
        </w:rPr>
      </w:pPr>
      <w:r w:rsidRPr="00266895">
        <w:rPr>
          <w:rFonts w:ascii="Times New Roman" w:hAnsi="Times New Roman" w:cs="Times New Roman"/>
          <w:noProof/>
          <w:lang w:val="en-US"/>
        </w:rPr>
        <w:drawing>
          <wp:inline distT="0" distB="0" distL="0" distR="0" wp14:anchorId="3F3C5902" wp14:editId="6F7DBEB0">
            <wp:extent cx="4526280" cy="1641556"/>
            <wp:effectExtent l="0" t="0" r="7620" b="0"/>
            <wp:docPr id="314448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8023" name="Picture 1" descr="A diagram of a diagram&#10;&#10;Description automatically generated"/>
                    <pic:cNvPicPr/>
                  </pic:nvPicPr>
                  <pic:blipFill>
                    <a:blip r:embed="rId31"/>
                    <a:stretch>
                      <a:fillRect/>
                    </a:stretch>
                  </pic:blipFill>
                  <pic:spPr>
                    <a:xfrm>
                      <a:off x="0" y="0"/>
                      <a:ext cx="4530786" cy="1643190"/>
                    </a:xfrm>
                    <a:prstGeom prst="rect">
                      <a:avLst/>
                    </a:prstGeom>
                  </pic:spPr>
                </pic:pic>
              </a:graphicData>
            </a:graphic>
          </wp:inline>
        </w:drawing>
      </w:r>
    </w:p>
    <w:p w14:paraId="19A132D8" w14:textId="2B33EE48" w:rsidR="00DF25A6" w:rsidRPr="00266895" w:rsidRDefault="00DF25A6" w:rsidP="00DF25A6">
      <w:pPr>
        <w:pStyle w:val="Heading7"/>
        <w:spacing w:line="360" w:lineRule="auto"/>
        <w:rPr>
          <w:rFonts w:eastAsia="Times New Roman" w:cs="Times New Roman"/>
          <w:lang w:val="en-US"/>
        </w:rPr>
      </w:pPr>
      <w:bookmarkStart w:id="195" w:name="_Toc186055240"/>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Use case Đặt lịch khám</w:t>
      </w:r>
      <w:bookmarkEnd w:id="195"/>
    </w:p>
    <w:p w14:paraId="3541A96C" w14:textId="77777777" w:rsidR="00116BDD" w:rsidRPr="00266895" w:rsidRDefault="00116BDD" w:rsidP="00116BDD">
      <w:pPr>
        <w:rPr>
          <w:rFonts w:ascii="Times New Roman" w:hAnsi="Times New Roman" w:cs="Times New Roman"/>
          <w:lang w:val="en-US"/>
        </w:rPr>
      </w:pPr>
    </w:p>
    <w:p w14:paraId="2F7DDD25" w14:textId="72734708" w:rsidR="009971FA" w:rsidRPr="00266895" w:rsidRDefault="009971FA">
      <w:pPr>
        <w:ind w:firstLine="284"/>
        <w:rPr>
          <w:rFonts w:ascii="Times New Roman" w:hAnsi="Times New Roman" w:cs="Times New Roman"/>
          <w:sz w:val="26"/>
          <w:szCs w:val="26"/>
          <w:lang w:val="en-US"/>
        </w:rPr>
        <w:pPrChange w:id="196" w:author="anh cao" w:date="2024-12-28T22:23:00Z">
          <w:pPr/>
        </w:pPrChange>
      </w:pPr>
      <w:r w:rsidRPr="00266895">
        <w:rPr>
          <w:rFonts w:ascii="Times New Roman" w:hAnsi="Times New Roman" w:cs="Times New Roman"/>
          <w:sz w:val="26"/>
          <w:szCs w:val="26"/>
          <w:lang w:val="en-US"/>
        </w:rPr>
        <w:t xml:space="preserve">- Đánh giá bác sĩ: </w:t>
      </w:r>
    </w:p>
    <w:p w14:paraId="34B10437" w14:textId="77777777" w:rsidR="009971FA" w:rsidRPr="00266895" w:rsidRDefault="009971FA" w:rsidP="00116BDD">
      <w:pPr>
        <w:rPr>
          <w:rFonts w:ascii="Times New Roman" w:hAnsi="Times New Roman" w:cs="Times New Roman"/>
          <w:sz w:val="26"/>
          <w:szCs w:val="26"/>
          <w:lang w:val="en-US"/>
        </w:rPr>
      </w:pPr>
    </w:p>
    <w:p w14:paraId="2C066B91" w14:textId="774E4FB1" w:rsidR="009971FA" w:rsidRPr="00266895" w:rsidRDefault="009971FA" w:rsidP="00E1431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25439CE" wp14:editId="492BD8A4">
            <wp:extent cx="5257800" cy="2024905"/>
            <wp:effectExtent l="0" t="0" r="0" b="0"/>
            <wp:docPr id="1733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6295" name=""/>
                    <pic:cNvPicPr/>
                  </pic:nvPicPr>
                  <pic:blipFill>
                    <a:blip r:embed="rId32"/>
                    <a:stretch>
                      <a:fillRect/>
                    </a:stretch>
                  </pic:blipFill>
                  <pic:spPr>
                    <a:xfrm>
                      <a:off x="0" y="0"/>
                      <a:ext cx="5266057" cy="2028085"/>
                    </a:xfrm>
                    <a:prstGeom prst="rect">
                      <a:avLst/>
                    </a:prstGeom>
                  </pic:spPr>
                </pic:pic>
              </a:graphicData>
            </a:graphic>
          </wp:inline>
        </w:drawing>
      </w:r>
    </w:p>
    <w:p w14:paraId="0D596488" w14:textId="1B6B5978" w:rsidR="009971FA" w:rsidRPr="00266895" w:rsidRDefault="009971FA" w:rsidP="009971FA">
      <w:pPr>
        <w:pStyle w:val="Heading7"/>
        <w:spacing w:line="360" w:lineRule="auto"/>
        <w:rPr>
          <w:rFonts w:eastAsia="Times New Roman" w:cs="Times New Roman"/>
          <w:lang w:val="en-US"/>
        </w:rPr>
      </w:pPr>
      <w:bookmarkStart w:id="197" w:name="_Toc186055241"/>
      <w:r w:rsidRPr="00266895">
        <w:rPr>
          <w:rFonts w:eastAsia="Times New Roman" w:cs="Times New Roman"/>
        </w:rPr>
        <w:lastRenderedPageBreak/>
        <w:t xml:space="preserve">Hình </w:t>
      </w:r>
      <w:r w:rsidR="00B45B0C" w:rsidRPr="00266895">
        <w:rPr>
          <w:rFonts w:eastAsia="Times New Roman" w:cs="Times New Roman"/>
          <w:lang w:val="en-US"/>
        </w:rPr>
        <w:t>3</w:t>
      </w:r>
      <w:r w:rsidRPr="00266895">
        <w:rPr>
          <w:rFonts w:eastAsia="Times New Roman" w:cs="Times New Roman"/>
          <w:lang w:val="en-US"/>
        </w:rPr>
        <w:t>.</w:t>
      </w:r>
      <w:r w:rsidR="00B45B0C"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Use case Đánh giá bác sĩ</w:t>
      </w:r>
      <w:bookmarkEnd w:id="197"/>
    </w:p>
    <w:p w14:paraId="7D4CC81F" w14:textId="77777777" w:rsidR="00E1431C" w:rsidRPr="00266895" w:rsidRDefault="00E1431C" w:rsidP="009971FA">
      <w:pPr>
        <w:rPr>
          <w:rFonts w:ascii="Times New Roman" w:hAnsi="Times New Roman" w:cs="Times New Roman"/>
          <w:sz w:val="26"/>
          <w:szCs w:val="26"/>
          <w:lang w:val="en-US"/>
        </w:rPr>
      </w:pPr>
    </w:p>
    <w:p w14:paraId="2BA4E545" w14:textId="3222D4DC" w:rsidR="00116BDD" w:rsidRPr="00266895" w:rsidRDefault="009D46AE">
      <w:pPr>
        <w:ind w:firstLine="284"/>
        <w:rPr>
          <w:rFonts w:ascii="Times New Roman" w:hAnsi="Times New Roman" w:cs="Times New Roman"/>
          <w:sz w:val="26"/>
          <w:szCs w:val="26"/>
          <w:lang w:val="en-US"/>
        </w:rPr>
        <w:pPrChange w:id="198" w:author="anh cao" w:date="2024-12-28T22:23:00Z">
          <w:pPr/>
        </w:pPrChange>
      </w:pPr>
      <w:r w:rsidRPr="00266895">
        <w:rPr>
          <w:rFonts w:ascii="Times New Roman" w:hAnsi="Times New Roman" w:cs="Times New Roman"/>
          <w:sz w:val="26"/>
          <w:szCs w:val="26"/>
          <w:lang w:val="en-US"/>
        </w:rPr>
        <w:t xml:space="preserve">- Quản lý lịch </w:t>
      </w:r>
      <w:r w:rsidR="009971FA" w:rsidRPr="00266895">
        <w:rPr>
          <w:rFonts w:ascii="Times New Roman" w:hAnsi="Times New Roman" w:cs="Times New Roman"/>
          <w:sz w:val="26"/>
          <w:szCs w:val="26"/>
          <w:lang w:val="en-US"/>
        </w:rPr>
        <w:t>khám</w:t>
      </w:r>
      <w:r w:rsidRPr="00266895">
        <w:rPr>
          <w:rFonts w:ascii="Times New Roman" w:hAnsi="Times New Roman" w:cs="Times New Roman"/>
          <w:sz w:val="26"/>
          <w:szCs w:val="26"/>
          <w:lang w:val="en-US"/>
        </w:rPr>
        <w:t xml:space="preserve"> (Bệnh nhân):</w:t>
      </w:r>
    </w:p>
    <w:p w14:paraId="2A288036" w14:textId="5A823EB8" w:rsidR="00B35623" w:rsidRPr="00266895" w:rsidRDefault="00B35623" w:rsidP="00344E0F">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51AD09E9" wp14:editId="7231A559">
            <wp:extent cx="5082540" cy="2304121"/>
            <wp:effectExtent l="0" t="0" r="3810" b="1270"/>
            <wp:docPr id="443845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045" name="Picture 1" descr="A diagram of a diagram&#10;&#10;Description automatically generated"/>
                    <pic:cNvPicPr/>
                  </pic:nvPicPr>
                  <pic:blipFill>
                    <a:blip r:embed="rId33"/>
                    <a:stretch>
                      <a:fillRect/>
                    </a:stretch>
                  </pic:blipFill>
                  <pic:spPr>
                    <a:xfrm>
                      <a:off x="0" y="0"/>
                      <a:ext cx="5086388" cy="2305865"/>
                    </a:xfrm>
                    <a:prstGeom prst="rect">
                      <a:avLst/>
                    </a:prstGeom>
                  </pic:spPr>
                </pic:pic>
              </a:graphicData>
            </a:graphic>
          </wp:inline>
        </w:drawing>
      </w:r>
    </w:p>
    <w:p w14:paraId="5F2E9688" w14:textId="4B474A29" w:rsidR="009971FA" w:rsidRPr="00266895" w:rsidRDefault="009971FA" w:rsidP="009971FA">
      <w:pPr>
        <w:pStyle w:val="Heading7"/>
        <w:spacing w:line="360" w:lineRule="auto"/>
        <w:rPr>
          <w:rFonts w:eastAsia="Times New Roman" w:cs="Times New Roman"/>
          <w:lang w:val="en-US"/>
        </w:rPr>
      </w:pPr>
      <w:bookmarkStart w:id="199" w:name="_Toc186055242"/>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lang w:val="en-US"/>
        </w:rPr>
        <w:t>.</w:t>
      </w:r>
      <w:r w:rsidR="00B45B0C"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Use case Quản lý lịch khám (Bệnh nhân)</w:t>
      </w:r>
      <w:bookmarkEnd w:id="199"/>
    </w:p>
    <w:p w14:paraId="52F4E0FF" w14:textId="77777777" w:rsidR="00B45B0C" w:rsidRPr="00266895" w:rsidRDefault="00B45B0C" w:rsidP="00B45B0C">
      <w:pPr>
        <w:rPr>
          <w:rFonts w:ascii="Times New Roman" w:hAnsi="Times New Roman" w:cs="Times New Roman"/>
          <w:lang w:val="en-US"/>
        </w:rPr>
      </w:pPr>
    </w:p>
    <w:p w14:paraId="5C0784C7" w14:textId="519F7022" w:rsidR="00B35623" w:rsidRPr="00266895" w:rsidRDefault="00B35623">
      <w:pPr>
        <w:ind w:firstLine="284"/>
        <w:rPr>
          <w:rFonts w:ascii="Times New Roman" w:hAnsi="Times New Roman" w:cs="Times New Roman"/>
          <w:noProof/>
          <w:lang w:val="en-US"/>
        </w:rPr>
        <w:pPrChange w:id="200" w:author="anh cao" w:date="2024-12-28T22:23:00Z">
          <w:pPr/>
        </w:pPrChange>
      </w:pPr>
      <w:r w:rsidRPr="00266895">
        <w:rPr>
          <w:rFonts w:ascii="Times New Roman" w:hAnsi="Times New Roman" w:cs="Times New Roman"/>
          <w:sz w:val="26"/>
          <w:szCs w:val="26"/>
          <w:lang w:val="en-US"/>
        </w:rPr>
        <w:t>- Quản lý bình luận (Bệnh nhân):</w:t>
      </w:r>
    </w:p>
    <w:p w14:paraId="76FF3C7C" w14:textId="108D9F36" w:rsidR="00B45B0C" w:rsidRPr="00266895" w:rsidRDefault="00B45B0C" w:rsidP="00B45B0C">
      <w:pPr>
        <w:jc w:val="center"/>
        <w:rPr>
          <w:rFonts w:ascii="Times New Roman" w:hAnsi="Times New Roman" w:cs="Times New Roman"/>
          <w:sz w:val="26"/>
          <w:szCs w:val="26"/>
          <w:lang w:val="en-US"/>
        </w:rPr>
      </w:pPr>
      <w:r w:rsidRPr="00266895">
        <w:rPr>
          <w:rFonts w:ascii="Times New Roman" w:hAnsi="Times New Roman" w:cs="Times New Roman"/>
          <w:noProof/>
          <w:lang w:val="en-US"/>
        </w:rPr>
        <w:drawing>
          <wp:inline distT="0" distB="0" distL="0" distR="0" wp14:anchorId="24218794" wp14:editId="46EC0C46">
            <wp:extent cx="4579620" cy="1510352"/>
            <wp:effectExtent l="0" t="0" r="0" b="0"/>
            <wp:docPr id="19130654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432" name="Picture 1" descr="A diagram of a diagram&#10;&#10;Description automatically generated with medium confidence"/>
                    <pic:cNvPicPr/>
                  </pic:nvPicPr>
                  <pic:blipFill>
                    <a:blip r:embed="rId34"/>
                    <a:stretch>
                      <a:fillRect/>
                    </a:stretch>
                  </pic:blipFill>
                  <pic:spPr>
                    <a:xfrm>
                      <a:off x="0" y="0"/>
                      <a:ext cx="4589058" cy="1513465"/>
                    </a:xfrm>
                    <a:prstGeom prst="rect">
                      <a:avLst/>
                    </a:prstGeom>
                  </pic:spPr>
                </pic:pic>
              </a:graphicData>
            </a:graphic>
          </wp:inline>
        </w:drawing>
      </w:r>
    </w:p>
    <w:p w14:paraId="277DB719" w14:textId="1C4B6338" w:rsidR="00B35623" w:rsidRPr="00266895" w:rsidRDefault="00B35623" w:rsidP="00B35623">
      <w:pPr>
        <w:pStyle w:val="Heading7"/>
        <w:spacing w:line="360" w:lineRule="auto"/>
        <w:rPr>
          <w:rFonts w:eastAsia="Times New Roman" w:cs="Times New Roman"/>
          <w:lang w:val="en-US"/>
        </w:rPr>
      </w:pPr>
      <w:bookmarkStart w:id="201" w:name="_Toc186055243"/>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B45B0C" w:rsidRPr="00266895">
        <w:rPr>
          <w:rFonts w:eastAsia="Times New Roman" w:cs="Times New Roman"/>
          <w:lang w:val="en-US"/>
        </w:rPr>
        <w:t>0</w:t>
      </w:r>
      <w:r w:rsidRPr="00266895">
        <w:rPr>
          <w:rFonts w:eastAsia="Times New Roman" w:cs="Times New Roman"/>
          <w:lang w:val="en-US"/>
        </w:rPr>
        <w:t xml:space="preserve"> Use case Quản lý bình luận (Bệnh nhân)</w:t>
      </w:r>
      <w:bookmarkEnd w:id="201"/>
    </w:p>
    <w:p w14:paraId="46456ECD" w14:textId="77777777" w:rsidR="00B35623" w:rsidRPr="00266895" w:rsidRDefault="00B35623" w:rsidP="009971FA">
      <w:pPr>
        <w:rPr>
          <w:rFonts w:ascii="Times New Roman" w:hAnsi="Times New Roman" w:cs="Times New Roman"/>
          <w:sz w:val="26"/>
          <w:szCs w:val="26"/>
          <w:lang w:val="en-US"/>
        </w:rPr>
      </w:pPr>
    </w:p>
    <w:p w14:paraId="3449F73B" w14:textId="4C6A4F53" w:rsidR="00A02D62" w:rsidRPr="00266895" w:rsidRDefault="00B45B0C" w:rsidP="00BD1AE8">
      <w:pPr>
        <w:pStyle w:val="Heading3"/>
        <w:spacing w:before="60" w:after="60" w:line="360" w:lineRule="auto"/>
        <w:rPr>
          <w:lang w:val="en-US"/>
        </w:rPr>
      </w:pPr>
      <w:bookmarkStart w:id="202" w:name="_Toc186055169"/>
      <w:r w:rsidRPr="00266895">
        <w:rPr>
          <w:lang w:val="en-US"/>
        </w:rPr>
        <w:t>3</w:t>
      </w:r>
      <w:r w:rsidR="00505146" w:rsidRPr="00266895">
        <w:rPr>
          <w:lang w:val="en-US"/>
        </w:rPr>
        <w:t>.</w:t>
      </w:r>
      <w:r w:rsidRPr="00266895">
        <w:rPr>
          <w:lang w:val="en-US"/>
        </w:rPr>
        <w:t>1</w:t>
      </w:r>
      <w:r w:rsidR="00505146" w:rsidRPr="00266895">
        <w:t>.</w:t>
      </w:r>
      <w:r w:rsidR="00086111" w:rsidRPr="00266895">
        <w:rPr>
          <w:lang w:val="en-US"/>
        </w:rPr>
        <w:t>4</w:t>
      </w:r>
      <w:r w:rsidR="00505146" w:rsidRPr="00266895">
        <w:rPr>
          <w:lang w:val="en-US"/>
        </w:rPr>
        <w:t xml:space="preserve"> Use case </w:t>
      </w:r>
      <w:r w:rsidR="00B35623" w:rsidRPr="00266895">
        <w:rPr>
          <w:lang w:val="en-US"/>
        </w:rPr>
        <w:t>cho các chức năng của bác sĩ</w:t>
      </w:r>
      <w:bookmarkEnd w:id="202"/>
    </w:p>
    <w:p w14:paraId="621A5895" w14:textId="7E3B893B" w:rsidR="00B35623" w:rsidRPr="00266895" w:rsidRDefault="00B35623">
      <w:pPr>
        <w:ind w:firstLine="283"/>
        <w:rPr>
          <w:rFonts w:ascii="Times New Roman" w:hAnsi="Times New Roman" w:cs="Times New Roman"/>
          <w:sz w:val="26"/>
          <w:szCs w:val="26"/>
          <w:lang w:val="en-US"/>
        </w:rPr>
        <w:pPrChange w:id="203" w:author="anh cao" w:date="2024-12-28T22:22:00Z">
          <w:pPr/>
        </w:pPrChange>
      </w:pPr>
      <w:r w:rsidRPr="00266895">
        <w:rPr>
          <w:rFonts w:ascii="Times New Roman" w:hAnsi="Times New Roman" w:cs="Times New Roman"/>
          <w:sz w:val="26"/>
          <w:szCs w:val="26"/>
          <w:lang w:val="en-US"/>
        </w:rPr>
        <w:t>- Quản lý lịch khám (Bác sĩ):</w:t>
      </w:r>
    </w:p>
    <w:p w14:paraId="504AA5ED" w14:textId="4BD832CF" w:rsidR="00116BDD" w:rsidRPr="00266895" w:rsidRDefault="008D6059"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40221ED8" wp14:editId="077B115A">
            <wp:extent cx="4876800" cy="2751281"/>
            <wp:effectExtent l="0" t="0" r="0" b="0"/>
            <wp:docPr id="106017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944" name="Picture 1" descr="A diagram of a diagram&#10;&#10;Description automatically generated"/>
                    <pic:cNvPicPr/>
                  </pic:nvPicPr>
                  <pic:blipFill>
                    <a:blip r:embed="rId35"/>
                    <a:stretch>
                      <a:fillRect/>
                    </a:stretch>
                  </pic:blipFill>
                  <pic:spPr>
                    <a:xfrm>
                      <a:off x="0" y="0"/>
                      <a:ext cx="4881390" cy="2753870"/>
                    </a:xfrm>
                    <a:prstGeom prst="rect">
                      <a:avLst/>
                    </a:prstGeom>
                  </pic:spPr>
                </pic:pic>
              </a:graphicData>
            </a:graphic>
          </wp:inline>
        </w:drawing>
      </w:r>
    </w:p>
    <w:p w14:paraId="5F943FC9" w14:textId="1321E391" w:rsidR="00505146" w:rsidRPr="00266895" w:rsidRDefault="00505146" w:rsidP="00505146">
      <w:pPr>
        <w:pStyle w:val="Heading7"/>
        <w:spacing w:line="360" w:lineRule="auto"/>
        <w:rPr>
          <w:rFonts w:eastAsia="Times New Roman" w:cs="Times New Roman"/>
          <w:lang w:val="en-US"/>
        </w:rPr>
      </w:pPr>
      <w:bookmarkStart w:id="204" w:name="_Toc186055244"/>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35623" w:rsidRPr="00266895">
        <w:rPr>
          <w:rFonts w:eastAsia="Times New Roman" w:cs="Times New Roman"/>
          <w:lang w:val="en-US"/>
        </w:rPr>
        <w:t>1</w:t>
      </w:r>
      <w:r w:rsidR="00B45B0C"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Use case</w:t>
      </w:r>
      <w:r w:rsidR="00A02D62" w:rsidRPr="00266895">
        <w:rPr>
          <w:rFonts w:eastAsia="Times New Roman" w:cs="Times New Roman"/>
          <w:lang w:val="en-US"/>
        </w:rPr>
        <w:t xml:space="preserve"> Quản lý lịch </w:t>
      </w:r>
      <w:r w:rsidR="00B35623" w:rsidRPr="00266895">
        <w:rPr>
          <w:rFonts w:eastAsia="Times New Roman" w:cs="Times New Roman"/>
          <w:lang w:val="en-US"/>
        </w:rPr>
        <w:t>khám</w:t>
      </w:r>
      <w:r w:rsidR="00116BDD" w:rsidRPr="00266895">
        <w:rPr>
          <w:rFonts w:eastAsia="Times New Roman" w:cs="Times New Roman"/>
          <w:lang w:val="en-US"/>
        </w:rPr>
        <w:t xml:space="preserve"> (Bác sĩ)</w:t>
      </w:r>
      <w:bookmarkEnd w:id="204"/>
    </w:p>
    <w:p w14:paraId="5BBADDE8" w14:textId="77777777" w:rsidR="002746A5" w:rsidRPr="00266895" w:rsidRDefault="002746A5" w:rsidP="002746A5">
      <w:pPr>
        <w:rPr>
          <w:rFonts w:ascii="Times New Roman" w:hAnsi="Times New Roman" w:cs="Times New Roman"/>
          <w:lang w:val="en-US"/>
        </w:rPr>
      </w:pPr>
    </w:p>
    <w:p w14:paraId="68803D65" w14:textId="26A1BF8B" w:rsidR="00086111" w:rsidRPr="00266895" w:rsidRDefault="00086111">
      <w:pPr>
        <w:ind w:firstLine="284"/>
        <w:rPr>
          <w:rFonts w:ascii="Times New Roman" w:hAnsi="Times New Roman" w:cs="Times New Roman"/>
          <w:sz w:val="26"/>
          <w:szCs w:val="26"/>
          <w:lang w:val="en-US"/>
        </w:rPr>
        <w:pPrChange w:id="205" w:author="anh cao" w:date="2024-12-28T22:23:00Z">
          <w:pPr/>
        </w:pPrChange>
      </w:pPr>
      <w:r w:rsidRPr="00266895">
        <w:rPr>
          <w:rFonts w:ascii="Times New Roman" w:hAnsi="Times New Roman" w:cs="Times New Roman"/>
          <w:sz w:val="26"/>
          <w:szCs w:val="26"/>
          <w:lang w:val="en-US"/>
        </w:rPr>
        <w:t>- Quản lý bệnh nhân (Bác sĩ)</w:t>
      </w:r>
    </w:p>
    <w:p w14:paraId="02509E3F" w14:textId="4492E92E" w:rsidR="00086111" w:rsidRPr="00266895" w:rsidRDefault="00086111"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30873D9" wp14:editId="419D2CDF">
            <wp:extent cx="5242560" cy="1893548"/>
            <wp:effectExtent l="0" t="0" r="0" b="0"/>
            <wp:docPr id="20558119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1955" name="Picture 1" descr="A diagram of a diagram&#10;&#10;Description automatically generated"/>
                    <pic:cNvPicPr/>
                  </pic:nvPicPr>
                  <pic:blipFill>
                    <a:blip r:embed="rId36"/>
                    <a:stretch>
                      <a:fillRect/>
                    </a:stretch>
                  </pic:blipFill>
                  <pic:spPr>
                    <a:xfrm>
                      <a:off x="0" y="0"/>
                      <a:ext cx="5254095" cy="1897714"/>
                    </a:xfrm>
                    <a:prstGeom prst="rect">
                      <a:avLst/>
                    </a:prstGeom>
                  </pic:spPr>
                </pic:pic>
              </a:graphicData>
            </a:graphic>
          </wp:inline>
        </w:drawing>
      </w:r>
    </w:p>
    <w:p w14:paraId="2FC23B26" w14:textId="28B2136F" w:rsidR="002746A5" w:rsidRPr="00266895" w:rsidRDefault="002746A5" w:rsidP="002746A5">
      <w:pPr>
        <w:pStyle w:val="Heading7"/>
        <w:spacing w:line="360" w:lineRule="auto"/>
        <w:rPr>
          <w:rFonts w:eastAsia="Times New Roman" w:cs="Times New Roman"/>
          <w:lang w:val="en-US"/>
        </w:rPr>
      </w:pPr>
      <w:bookmarkStart w:id="206" w:name="_Toc186055245"/>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2B11FF" w:rsidRPr="00266895">
        <w:rPr>
          <w:rFonts w:eastAsia="Times New Roman" w:cs="Times New Roman"/>
          <w:lang w:val="en-US"/>
        </w:rPr>
        <w:t>1</w:t>
      </w:r>
      <w:r w:rsidR="00B45B0C"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Use case </w:t>
      </w:r>
      <w:r w:rsidRPr="00266895">
        <w:rPr>
          <w:rFonts w:eastAsia="Times New Roman" w:cs="Times New Roman"/>
        </w:rPr>
        <w:t>Quản lý bệnh nhân</w:t>
      </w:r>
      <w:r w:rsidR="00086111" w:rsidRPr="00266895">
        <w:rPr>
          <w:rFonts w:eastAsia="Times New Roman" w:cs="Times New Roman"/>
          <w:lang w:val="en-US"/>
        </w:rPr>
        <w:t xml:space="preserve"> (Bác sĩ)</w:t>
      </w:r>
      <w:bookmarkEnd w:id="206"/>
    </w:p>
    <w:p w14:paraId="1E1439F4" w14:textId="77777777" w:rsidR="002746A5" w:rsidRPr="00266895" w:rsidRDefault="002746A5" w:rsidP="002746A5">
      <w:pPr>
        <w:rPr>
          <w:rFonts w:ascii="Times New Roman" w:hAnsi="Times New Roman" w:cs="Times New Roman"/>
          <w:lang w:val="en-US"/>
        </w:rPr>
      </w:pPr>
    </w:p>
    <w:p w14:paraId="0B42CC6F" w14:textId="75C66A62" w:rsidR="002746A5" w:rsidRPr="00266895" w:rsidRDefault="00B45B0C" w:rsidP="00BD1AE8">
      <w:pPr>
        <w:pStyle w:val="Heading3"/>
        <w:spacing w:before="60" w:after="60" w:line="360" w:lineRule="auto"/>
        <w:rPr>
          <w:lang w:val="en-US"/>
        </w:rPr>
      </w:pPr>
      <w:bookmarkStart w:id="207" w:name="_Toc186055170"/>
      <w:r w:rsidRPr="00266895">
        <w:rPr>
          <w:lang w:val="en-US"/>
        </w:rPr>
        <w:t>3</w:t>
      </w:r>
      <w:r w:rsidR="002746A5" w:rsidRPr="00266895">
        <w:rPr>
          <w:lang w:val="en-US"/>
        </w:rPr>
        <w:t>.</w:t>
      </w:r>
      <w:r w:rsidRPr="00266895">
        <w:rPr>
          <w:lang w:val="en-US"/>
        </w:rPr>
        <w:t>1</w:t>
      </w:r>
      <w:r w:rsidR="002746A5" w:rsidRPr="00266895">
        <w:t>.</w:t>
      </w:r>
      <w:r w:rsidR="009C0B38" w:rsidRPr="00266895">
        <w:rPr>
          <w:lang w:val="en-US"/>
        </w:rPr>
        <w:t>5</w:t>
      </w:r>
      <w:r w:rsidR="002746A5" w:rsidRPr="00266895">
        <w:rPr>
          <w:lang w:val="en-US"/>
        </w:rPr>
        <w:t xml:space="preserve"> Use case </w:t>
      </w:r>
      <w:r w:rsidR="00086111" w:rsidRPr="00266895">
        <w:rPr>
          <w:lang w:val="en-US"/>
        </w:rPr>
        <w:t xml:space="preserve">cho các chức năng của </w:t>
      </w:r>
      <w:r w:rsidR="009C0B38" w:rsidRPr="00266895">
        <w:rPr>
          <w:lang w:val="en-US"/>
        </w:rPr>
        <w:t>quản trị viên</w:t>
      </w:r>
      <w:bookmarkEnd w:id="207"/>
      <w:r w:rsidR="00086111" w:rsidRPr="00266895">
        <w:rPr>
          <w:lang w:val="en-US"/>
        </w:rPr>
        <w:t xml:space="preserve"> </w:t>
      </w:r>
    </w:p>
    <w:p w14:paraId="67CB3237" w14:textId="4FFB9621" w:rsidR="00086111" w:rsidRPr="00266895" w:rsidRDefault="00086111">
      <w:pPr>
        <w:ind w:firstLine="283"/>
        <w:rPr>
          <w:rFonts w:ascii="Times New Roman" w:hAnsi="Times New Roman" w:cs="Times New Roman"/>
          <w:sz w:val="26"/>
          <w:szCs w:val="26"/>
          <w:lang w:val="en-US"/>
        </w:rPr>
        <w:pPrChange w:id="208" w:author="anh cao" w:date="2024-12-28T22:23:00Z">
          <w:pPr/>
        </w:pPrChange>
      </w:pPr>
      <w:r w:rsidRPr="00266895">
        <w:rPr>
          <w:rFonts w:ascii="Times New Roman" w:hAnsi="Times New Roman" w:cs="Times New Roman"/>
          <w:sz w:val="26"/>
          <w:szCs w:val="26"/>
          <w:lang w:val="en-US"/>
        </w:rPr>
        <w:t xml:space="preserve">- Quản lý danh mục: </w:t>
      </w:r>
    </w:p>
    <w:p w14:paraId="18378A1C" w14:textId="25BA1E47" w:rsidR="00116BDD" w:rsidRPr="00266895" w:rsidRDefault="00116BDD" w:rsidP="00344E0F">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02855EB" wp14:editId="07489F35">
            <wp:extent cx="5394960" cy="2652283"/>
            <wp:effectExtent l="0" t="0" r="0" b="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37"/>
                    <a:stretch>
                      <a:fillRect/>
                    </a:stretch>
                  </pic:blipFill>
                  <pic:spPr>
                    <a:xfrm>
                      <a:off x="0" y="0"/>
                      <a:ext cx="5403041" cy="2656256"/>
                    </a:xfrm>
                    <a:prstGeom prst="rect">
                      <a:avLst/>
                    </a:prstGeom>
                  </pic:spPr>
                </pic:pic>
              </a:graphicData>
            </a:graphic>
          </wp:inline>
        </w:drawing>
      </w:r>
    </w:p>
    <w:p w14:paraId="1CA9879B" w14:textId="5FFBE24B" w:rsidR="002746A5" w:rsidRPr="00266895" w:rsidRDefault="002746A5" w:rsidP="002746A5">
      <w:pPr>
        <w:pStyle w:val="Heading7"/>
        <w:spacing w:line="360" w:lineRule="auto"/>
        <w:rPr>
          <w:rFonts w:eastAsia="Times New Roman" w:cs="Times New Roman"/>
          <w:lang w:val="en-US"/>
        </w:rPr>
      </w:pPr>
      <w:bookmarkStart w:id="209" w:name="_Toc186055246"/>
      <w:r w:rsidRPr="00266895">
        <w:rPr>
          <w:rFonts w:eastAsia="Times New Roman" w:cs="Times New Roman"/>
        </w:rPr>
        <w:lastRenderedPageBreak/>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B45B0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Use case Quản lý </w:t>
      </w:r>
      <w:r w:rsidR="00116BDD" w:rsidRPr="00266895">
        <w:rPr>
          <w:rFonts w:eastAsia="Times New Roman" w:cs="Times New Roman"/>
          <w:lang w:val="en-US"/>
        </w:rPr>
        <w:t>danh mục</w:t>
      </w:r>
      <w:bookmarkEnd w:id="209"/>
    </w:p>
    <w:p w14:paraId="69783230" w14:textId="682859EA" w:rsidR="00086111" w:rsidRPr="00266895" w:rsidRDefault="00086111">
      <w:pPr>
        <w:ind w:firstLine="284"/>
        <w:rPr>
          <w:rFonts w:ascii="Times New Roman" w:hAnsi="Times New Roman" w:cs="Times New Roman"/>
          <w:sz w:val="26"/>
          <w:szCs w:val="26"/>
          <w:lang w:val="en-US"/>
        </w:rPr>
        <w:pPrChange w:id="210" w:author="anh cao" w:date="2024-12-28T22:24:00Z">
          <w:pPr/>
        </w:pPrChange>
      </w:pPr>
      <w:r w:rsidRPr="00266895">
        <w:rPr>
          <w:rFonts w:ascii="Times New Roman" w:hAnsi="Times New Roman" w:cs="Times New Roman"/>
          <w:sz w:val="26"/>
          <w:szCs w:val="26"/>
          <w:lang w:val="en-US"/>
        </w:rPr>
        <w:t>- Quản lý người dùng:</w:t>
      </w:r>
    </w:p>
    <w:p w14:paraId="6C91A3E8" w14:textId="57C9AC57" w:rsidR="0021501C" w:rsidRPr="00266895" w:rsidRDefault="00086111"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EE5661C" wp14:editId="12603AE7">
            <wp:extent cx="4983480" cy="2207951"/>
            <wp:effectExtent l="0" t="0" r="7620" b="1905"/>
            <wp:docPr id="2113221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1043" name="Picture 1" descr="A diagram of a diagram&#10;&#10;Description automatically generated"/>
                    <pic:cNvPicPr/>
                  </pic:nvPicPr>
                  <pic:blipFill>
                    <a:blip r:embed="rId38"/>
                    <a:stretch>
                      <a:fillRect/>
                    </a:stretch>
                  </pic:blipFill>
                  <pic:spPr>
                    <a:xfrm>
                      <a:off x="0" y="0"/>
                      <a:ext cx="5010121" cy="2219754"/>
                    </a:xfrm>
                    <a:prstGeom prst="rect">
                      <a:avLst/>
                    </a:prstGeom>
                  </pic:spPr>
                </pic:pic>
              </a:graphicData>
            </a:graphic>
          </wp:inline>
        </w:drawing>
      </w:r>
    </w:p>
    <w:p w14:paraId="3DF6AB6B" w14:textId="10861FB9" w:rsidR="0039507F" w:rsidRPr="00266895" w:rsidRDefault="0039507F" w:rsidP="0039507F">
      <w:pPr>
        <w:pStyle w:val="Heading7"/>
        <w:spacing w:line="360" w:lineRule="auto"/>
        <w:rPr>
          <w:rFonts w:eastAsia="Times New Roman" w:cs="Times New Roman"/>
          <w:lang w:val="en-US"/>
        </w:rPr>
      </w:pPr>
      <w:bookmarkStart w:id="211" w:name="_Toc186055247"/>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Use case Quản lý </w:t>
      </w:r>
      <w:r w:rsidR="00086111" w:rsidRPr="00266895">
        <w:rPr>
          <w:rFonts w:eastAsia="Times New Roman" w:cs="Times New Roman"/>
          <w:lang w:val="en-US"/>
        </w:rPr>
        <w:t>người dùng</w:t>
      </w:r>
      <w:bookmarkEnd w:id="211"/>
    </w:p>
    <w:p w14:paraId="43833F64" w14:textId="77777777" w:rsidR="00E1431C" w:rsidRPr="00266895" w:rsidRDefault="00E1431C" w:rsidP="002746A5">
      <w:pPr>
        <w:rPr>
          <w:rFonts w:ascii="Times New Roman" w:hAnsi="Times New Roman" w:cs="Times New Roman"/>
          <w:sz w:val="26"/>
          <w:szCs w:val="26"/>
          <w:lang w:val="en-US"/>
        </w:rPr>
      </w:pPr>
    </w:p>
    <w:p w14:paraId="713B843D" w14:textId="10C07CDF" w:rsidR="002746A5" w:rsidRPr="00266895" w:rsidRDefault="009C0B38">
      <w:pPr>
        <w:ind w:firstLine="284"/>
        <w:rPr>
          <w:rFonts w:ascii="Times New Roman" w:hAnsi="Times New Roman" w:cs="Times New Roman"/>
          <w:sz w:val="26"/>
          <w:szCs w:val="26"/>
          <w:lang w:val="en-US"/>
        </w:rPr>
        <w:pPrChange w:id="212" w:author="anh cao" w:date="2024-12-28T22:24:00Z">
          <w:pPr/>
        </w:pPrChange>
      </w:pPr>
      <w:r w:rsidRPr="00266895">
        <w:rPr>
          <w:rFonts w:ascii="Times New Roman" w:hAnsi="Times New Roman" w:cs="Times New Roman"/>
          <w:sz w:val="26"/>
          <w:szCs w:val="26"/>
          <w:lang w:val="en-US"/>
        </w:rPr>
        <w:t>- Quản lý doanh thu:</w:t>
      </w:r>
    </w:p>
    <w:p w14:paraId="0F35AB09" w14:textId="77777777" w:rsidR="009C0B38" w:rsidRPr="00266895" w:rsidRDefault="009C0B38" w:rsidP="002746A5">
      <w:pPr>
        <w:rPr>
          <w:rFonts w:ascii="Times New Roman" w:hAnsi="Times New Roman" w:cs="Times New Roman"/>
          <w:sz w:val="26"/>
          <w:szCs w:val="26"/>
          <w:lang w:val="en-US"/>
        </w:rPr>
      </w:pPr>
    </w:p>
    <w:p w14:paraId="6BB156D2" w14:textId="776EBD3F" w:rsidR="009C0B38" w:rsidRPr="00266895" w:rsidRDefault="009C0B38" w:rsidP="00344E0F">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6E5F051B" wp14:editId="67813089">
            <wp:extent cx="5275186" cy="1973580"/>
            <wp:effectExtent l="0" t="0" r="1905" b="7620"/>
            <wp:docPr id="921867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450" name="Picture 1" descr="A diagram of a diagram&#10;&#10;Description automatically generated"/>
                    <pic:cNvPicPr/>
                  </pic:nvPicPr>
                  <pic:blipFill>
                    <a:blip r:embed="rId39"/>
                    <a:stretch>
                      <a:fillRect/>
                    </a:stretch>
                  </pic:blipFill>
                  <pic:spPr>
                    <a:xfrm>
                      <a:off x="0" y="0"/>
                      <a:ext cx="5287958" cy="1978358"/>
                    </a:xfrm>
                    <a:prstGeom prst="rect">
                      <a:avLst/>
                    </a:prstGeom>
                  </pic:spPr>
                </pic:pic>
              </a:graphicData>
            </a:graphic>
          </wp:inline>
        </w:drawing>
      </w:r>
    </w:p>
    <w:p w14:paraId="0D5CAA6E" w14:textId="1BC9F350" w:rsidR="009C0B38" w:rsidRPr="00266895" w:rsidRDefault="009C0B38" w:rsidP="009C0B38">
      <w:pPr>
        <w:pStyle w:val="Heading7"/>
        <w:spacing w:line="360" w:lineRule="auto"/>
        <w:rPr>
          <w:rFonts w:eastAsia="Times New Roman" w:cs="Times New Roman"/>
          <w:lang w:val="en-US"/>
        </w:rPr>
      </w:pPr>
      <w:bookmarkStart w:id="213" w:name="_Toc18605524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Use case Quản lý doanh thu</w:t>
      </w:r>
      <w:bookmarkEnd w:id="213"/>
    </w:p>
    <w:p w14:paraId="7E9CB24A" w14:textId="77777777" w:rsidR="009C0B38" w:rsidRPr="00266895" w:rsidRDefault="009C0B38" w:rsidP="002746A5">
      <w:pPr>
        <w:rPr>
          <w:rFonts w:ascii="Times New Roman" w:hAnsi="Times New Roman" w:cs="Times New Roman"/>
          <w:sz w:val="26"/>
          <w:szCs w:val="26"/>
          <w:lang w:val="en-US"/>
        </w:rPr>
      </w:pPr>
    </w:p>
    <w:p w14:paraId="19FB8EF3" w14:textId="59A10C40" w:rsidR="009C0B38" w:rsidRPr="00266895" w:rsidRDefault="009C0B38">
      <w:pPr>
        <w:ind w:firstLine="284"/>
        <w:rPr>
          <w:rFonts w:ascii="Times New Roman" w:hAnsi="Times New Roman" w:cs="Times New Roman"/>
          <w:sz w:val="26"/>
          <w:szCs w:val="26"/>
          <w:lang w:val="en-US"/>
        </w:rPr>
        <w:pPrChange w:id="214" w:author="anh cao" w:date="2024-12-28T22:24:00Z">
          <w:pPr/>
        </w:pPrChange>
      </w:pPr>
      <w:r w:rsidRPr="00266895">
        <w:rPr>
          <w:rFonts w:ascii="Times New Roman" w:hAnsi="Times New Roman" w:cs="Times New Roman"/>
          <w:sz w:val="26"/>
          <w:szCs w:val="26"/>
          <w:lang w:val="en-US"/>
        </w:rPr>
        <w:t>- Quản lý bình luận:</w:t>
      </w:r>
    </w:p>
    <w:p w14:paraId="5E54334C" w14:textId="5F40E3B1" w:rsidR="009C0B38" w:rsidRPr="00266895" w:rsidRDefault="009C0B38" w:rsidP="00344E0F">
      <w:pPr>
        <w:jc w:val="center"/>
        <w:rPr>
          <w:rFonts w:ascii="Times New Roman" w:hAnsi="Times New Roman" w:cs="Times New Roman"/>
          <w:lang w:val="en-US"/>
        </w:rPr>
      </w:pPr>
      <w:r w:rsidRPr="00266895">
        <w:rPr>
          <w:rFonts w:ascii="Times New Roman" w:hAnsi="Times New Roman" w:cs="Times New Roman"/>
          <w:b/>
          <w:noProof/>
          <w:sz w:val="24"/>
        </w:rPr>
        <w:drawing>
          <wp:inline distT="0" distB="0" distL="0" distR="0" wp14:anchorId="576BEB85" wp14:editId="6CAD2783">
            <wp:extent cx="5006023" cy="1508760"/>
            <wp:effectExtent l="0" t="0" r="4445" b="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1689" cy="1510468"/>
                    </a:xfrm>
                    <a:prstGeom prst="rect">
                      <a:avLst/>
                    </a:prstGeom>
                    <a:noFill/>
                    <a:ln>
                      <a:noFill/>
                    </a:ln>
                  </pic:spPr>
                </pic:pic>
              </a:graphicData>
            </a:graphic>
          </wp:inline>
        </w:drawing>
      </w:r>
    </w:p>
    <w:p w14:paraId="1428C3B3" w14:textId="1572E2F5" w:rsidR="002746A5" w:rsidRPr="00266895" w:rsidRDefault="002746A5" w:rsidP="002746A5">
      <w:pPr>
        <w:pStyle w:val="Heading7"/>
        <w:spacing w:line="360" w:lineRule="auto"/>
        <w:rPr>
          <w:rFonts w:eastAsia="Times New Roman" w:cs="Times New Roman"/>
          <w:lang w:val="en-US"/>
        </w:rPr>
      </w:pPr>
      <w:bookmarkStart w:id="215" w:name="_Toc18605524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Use case Quản lý bình luận</w:t>
      </w:r>
      <w:r w:rsidR="00116BDD" w:rsidRPr="00266895">
        <w:rPr>
          <w:rFonts w:eastAsia="Times New Roman" w:cs="Times New Roman"/>
          <w:lang w:val="en-US"/>
        </w:rPr>
        <w:t xml:space="preserve"> (QTV)</w:t>
      </w:r>
      <w:bookmarkEnd w:id="215"/>
    </w:p>
    <w:p w14:paraId="32EDEE23" w14:textId="77777777" w:rsidR="002746A5" w:rsidRPr="00266895" w:rsidRDefault="002746A5" w:rsidP="002746A5">
      <w:pPr>
        <w:rPr>
          <w:rFonts w:ascii="Times New Roman" w:hAnsi="Times New Roman" w:cs="Times New Roman"/>
          <w:lang w:val="en-US"/>
        </w:rPr>
      </w:pPr>
    </w:p>
    <w:p w14:paraId="62C4FA19" w14:textId="77777777" w:rsidR="00344E0F" w:rsidRPr="00266895" w:rsidRDefault="00344E0F" w:rsidP="002746A5">
      <w:pPr>
        <w:rPr>
          <w:rFonts w:ascii="Times New Roman" w:hAnsi="Times New Roman" w:cs="Times New Roman"/>
          <w:lang w:val="en-US"/>
        </w:rPr>
      </w:pPr>
    </w:p>
    <w:p w14:paraId="4A316CF7" w14:textId="77777777" w:rsidR="00344E0F" w:rsidRPr="00266895" w:rsidRDefault="00344E0F" w:rsidP="002746A5">
      <w:pPr>
        <w:rPr>
          <w:rFonts w:ascii="Times New Roman" w:hAnsi="Times New Roman" w:cs="Times New Roman"/>
          <w:lang w:val="en-US"/>
        </w:rPr>
      </w:pPr>
    </w:p>
    <w:p w14:paraId="5B68A6C9" w14:textId="7F120328" w:rsidR="002746A5" w:rsidRPr="00266895" w:rsidRDefault="00B45B0C" w:rsidP="00BD1AE8">
      <w:pPr>
        <w:pStyle w:val="Heading3"/>
        <w:spacing w:before="60" w:after="60" w:line="360" w:lineRule="auto"/>
        <w:rPr>
          <w:lang w:val="en-US"/>
        </w:rPr>
      </w:pPr>
      <w:bookmarkStart w:id="216" w:name="_Toc186055171"/>
      <w:r w:rsidRPr="00266895">
        <w:rPr>
          <w:lang w:val="en-US"/>
        </w:rPr>
        <w:lastRenderedPageBreak/>
        <w:t>3</w:t>
      </w:r>
      <w:r w:rsidR="002746A5" w:rsidRPr="00266895">
        <w:rPr>
          <w:lang w:val="en-US"/>
        </w:rPr>
        <w:t>.</w:t>
      </w:r>
      <w:r w:rsidRPr="00266895">
        <w:rPr>
          <w:lang w:val="en-US"/>
        </w:rPr>
        <w:t>1</w:t>
      </w:r>
      <w:r w:rsidR="002746A5" w:rsidRPr="00266895">
        <w:t>.</w:t>
      </w:r>
      <w:r w:rsidR="009C0B38" w:rsidRPr="00266895">
        <w:rPr>
          <w:lang w:val="en-US"/>
        </w:rPr>
        <w:t>6</w:t>
      </w:r>
      <w:r w:rsidR="002746A5" w:rsidRPr="00266895">
        <w:rPr>
          <w:lang w:val="en-US"/>
        </w:rPr>
        <w:t xml:space="preserve"> Use case </w:t>
      </w:r>
      <w:r w:rsidR="009C0B38" w:rsidRPr="00266895">
        <w:rPr>
          <w:lang w:val="en-US"/>
        </w:rPr>
        <w:t>cho các chức năng của nhân viên</w:t>
      </w:r>
      <w:bookmarkEnd w:id="216"/>
    </w:p>
    <w:p w14:paraId="44E41875" w14:textId="1247BC8C" w:rsidR="009133B2" w:rsidRPr="00266895" w:rsidRDefault="009133B2">
      <w:pPr>
        <w:ind w:firstLine="283"/>
        <w:rPr>
          <w:rFonts w:ascii="Times New Roman" w:hAnsi="Times New Roman" w:cs="Times New Roman"/>
          <w:sz w:val="26"/>
          <w:szCs w:val="26"/>
          <w:lang w:val="en-US"/>
        </w:rPr>
        <w:pPrChange w:id="217" w:author="anh cao" w:date="2024-12-28T22:24:00Z">
          <w:pPr/>
        </w:pPrChange>
      </w:pPr>
      <w:r w:rsidRPr="00266895">
        <w:rPr>
          <w:rFonts w:ascii="Times New Roman" w:hAnsi="Times New Roman" w:cs="Times New Roman"/>
          <w:sz w:val="26"/>
          <w:szCs w:val="26"/>
          <w:lang w:val="en-US"/>
        </w:rPr>
        <w:t>- Quản lý lịch khám (Nhân viên):</w:t>
      </w:r>
    </w:p>
    <w:p w14:paraId="53C8A140" w14:textId="5F65B63E" w:rsidR="009C0B38" w:rsidRPr="00266895" w:rsidRDefault="009133B2"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C0D425C" wp14:editId="66EE6353">
            <wp:extent cx="4381668" cy="2423160"/>
            <wp:effectExtent l="0" t="0" r="0" b="0"/>
            <wp:docPr id="10549278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816" name="Picture 1" descr="A diagram of a diagram&#10;&#10;Description automatically generated"/>
                    <pic:cNvPicPr/>
                  </pic:nvPicPr>
                  <pic:blipFill>
                    <a:blip r:embed="rId41"/>
                    <a:stretch>
                      <a:fillRect/>
                    </a:stretch>
                  </pic:blipFill>
                  <pic:spPr>
                    <a:xfrm>
                      <a:off x="0" y="0"/>
                      <a:ext cx="4404217" cy="2435630"/>
                    </a:xfrm>
                    <a:prstGeom prst="rect">
                      <a:avLst/>
                    </a:prstGeom>
                  </pic:spPr>
                </pic:pic>
              </a:graphicData>
            </a:graphic>
          </wp:inline>
        </w:drawing>
      </w:r>
    </w:p>
    <w:p w14:paraId="58D343DC" w14:textId="16A532F7" w:rsidR="002746A5" w:rsidRPr="00266895" w:rsidRDefault="002746A5" w:rsidP="002746A5">
      <w:pPr>
        <w:pStyle w:val="Heading7"/>
        <w:spacing w:line="360" w:lineRule="auto"/>
        <w:rPr>
          <w:rFonts w:eastAsia="Times New Roman" w:cs="Times New Roman"/>
          <w:lang w:val="en-US"/>
        </w:rPr>
      </w:pPr>
      <w:bookmarkStart w:id="218" w:name="_Toc18605525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Use case Quản lý lịch </w:t>
      </w:r>
      <w:r w:rsidR="009133B2" w:rsidRPr="00266895">
        <w:rPr>
          <w:rFonts w:eastAsia="Times New Roman" w:cs="Times New Roman"/>
          <w:lang w:val="en-US"/>
        </w:rPr>
        <w:t>khám</w:t>
      </w:r>
      <w:r w:rsidRPr="00266895">
        <w:rPr>
          <w:rFonts w:eastAsia="Times New Roman" w:cs="Times New Roman"/>
          <w:lang w:val="en-US"/>
        </w:rPr>
        <w:t xml:space="preserve"> (</w:t>
      </w:r>
      <w:r w:rsidR="009133B2" w:rsidRPr="00266895">
        <w:rPr>
          <w:rFonts w:eastAsia="Times New Roman" w:cs="Times New Roman"/>
          <w:lang w:val="en-US"/>
        </w:rPr>
        <w:t>Nhân viên</w:t>
      </w:r>
      <w:r w:rsidRPr="00266895">
        <w:rPr>
          <w:rFonts w:eastAsia="Times New Roman" w:cs="Times New Roman"/>
          <w:lang w:val="en-US"/>
        </w:rPr>
        <w:t>)</w:t>
      </w:r>
      <w:bookmarkEnd w:id="218"/>
    </w:p>
    <w:p w14:paraId="45ED2A1A" w14:textId="77777777" w:rsidR="009133B2" w:rsidRPr="00266895" w:rsidRDefault="009133B2" w:rsidP="009133B2">
      <w:pPr>
        <w:rPr>
          <w:rFonts w:ascii="Times New Roman" w:hAnsi="Times New Roman" w:cs="Times New Roman"/>
          <w:lang w:val="en-US"/>
        </w:rPr>
      </w:pPr>
    </w:p>
    <w:p w14:paraId="2F9BA5AD" w14:textId="1DF8AEF2" w:rsidR="002746A5" w:rsidRPr="00266895" w:rsidRDefault="009133B2" w:rsidP="00344E0F">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t>- Quản lý hóa đơn (Nhân viên):</w:t>
      </w:r>
      <w:r w:rsidRPr="00266895">
        <w:rPr>
          <w:rFonts w:ascii="Times New Roman" w:hAnsi="Times New Roman" w:cs="Times New Roman"/>
          <w:noProof/>
          <w:lang w:val="en-US"/>
        </w:rPr>
        <w:drawing>
          <wp:inline distT="0" distB="0" distL="0" distR="0" wp14:anchorId="1AB66EEE" wp14:editId="539C77D9">
            <wp:extent cx="5067300" cy="1649694"/>
            <wp:effectExtent l="0" t="0" r="0" b="8255"/>
            <wp:docPr id="6775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8118" name=""/>
                    <pic:cNvPicPr/>
                  </pic:nvPicPr>
                  <pic:blipFill>
                    <a:blip r:embed="rId42"/>
                    <a:stretch>
                      <a:fillRect/>
                    </a:stretch>
                  </pic:blipFill>
                  <pic:spPr>
                    <a:xfrm>
                      <a:off x="0" y="0"/>
                      <a:ext cx="5079822" cy="1653770"/>
                    </a:xfrm>
                    <a:prstGeom prst="rect">
                      <a:avLst/>
                    </a:prstGeom>
                  </pic:spPr>
                </pic:pic>
              </a:graphicData>
            </a:graphic>
          </wp:inline>
        </w:drawing>
      </w:r>
    </w:p>
    <w:p w14:paraId="03E77554" w14:textId="0441135F" w:rsidR="002746A5" w:rsidRPr="00266895" w:rsidRDefault="002746A5" w:rsidP="002746A5">
      <w:pPr>
        <w:pStyle w:val="Heading7"/>
        <w:spacing w:line="360" w:lineRule="auto"/>
        <w:rPr>
          <w:rFonts w:eastAsia="Times New Roman" w:cs="Times New Roman"/>
          <w:lang w:val="en-US"/>
        </w:rPr>
      </w:pPr>
      <w:bookmarkStart w:id="219" w:name="_Toc18605525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E97F61" w:rsidRPr="00266895">
        <w:rPr>
          <w:rFonts w:eastAsia="Times New Roman" w:cs="Times New Roman"/>
          <w:lang w:val="en-US"/>
        </w:rPr>
        <w:t>1</w:t>
      </w:r>
      <w:r w:rsidR="001642AA"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Use case Quản lý hóa đơn</w:t>
      </w:r>
      <w:bookmarkEnd w:id="219"/>
    </w:p>
    <w:p w14:paraId="49571362" w14:textId="77777777" w:rsidR="0021501C" w:rsidRPr="00266895" w:rsidRDefault="0021501C" w:rsidP="0021501C">
      <w:pPr>
        <w:rPr>
          <w:rFonts w:ascii="Times New Roman" w:hAnsi="Times New Roman" w:cs="Times New Roman"/>
          <w:lang w:val="en-US"/>
        </w:rPr>
      </w:pPr>
    </w:p>
    <w:p w14:paraId="5A09606A" w14:textId="0FDF8D54" w:rsidR="00EE6BBA" w:rsidRPr="00266895" w:rsidRDefault="00083B7E" w:rsidP="00EE6BBA">
      <w:pPr>
        <w:pStyle w:val="Heading2"/>
        <w:spacing w:before="60" w:after="60" w:line="360" w:lineRule="auto"/>
        <w:rPr>
          <w:noProof/>
          <w:lang w:val="en-US"/>
        </w:rPr>
      </w:pPr>
      <w:bookmarkStart w:id="220" w:name="_Toc186055172"/>
      <w:r w:rsidRPr="00266895">
        <w:rPr>
          <w:sz w:val="28"/>
          <w:lang w:val="en-US"/>
        </w:rPr>
        <w:t>3</w:t>
      </w:r>
      <w:r w:rsidR="005B226D" w:rsidRPr="00266895">
        <w:rPr>
          <w:sz w:val="28"/>
          <w:lang w:val="en-US"/>
        </w:rPr>
        <w:t>.</w:t>
      </w:r>
      <w:r w:rsidR="00B45B0C" w:rsidRPr="00266895">
        <w:rPr>
          <w:sz w:val="28"/>
          <w:lang w:val="en-US"/>
        </w:rPr>
        <w:t>2</w:t>
      </w:r>
      <w:r w:rsidR="00A02D62" w:rsidRPr="00266895">
        <w:rPr>
          <w:sz w:val="28"/>
          <w:lang w:val="en-US"/>
        </w:rPr>
        <w:t xml:space="preserve"> </w:t>
      </w:r>
      <w:r w:rsidR="002746A5" w:rsidRPr="00266895">
        <w:rPr>
          <w:sz w:val="28"/>
          <w:lang w:val="en-US"/>
        </w:rPr>
        <w:t>Biểu đồ hoạt động (Activity Diagram)</w:t>
      </w:r>
      <w:bookmarkEnd w:id="220"/>
    </w:p>
    <w:p w14:paraId="034222D5" w14:textId="34FCFF84" w:rsidR="00EE6BBA" w:rsidRPr="00266895" w:rsidRDefault="00B45B0C" w:rsidP="003914D7">
      <w:pPr>
        <w:pStyle w:val="Heading3"/>
        <w:spacing w:before="60" w:after="60" w:line="360" w:lineRule="auto"/>
        <w:rPr>
          <w:lang w:val="en-US"/>
        </w:rPr>
      </w:pPr>
      <w:bookmarkStart w:id="221" w:name="_Toc186055173"/>
      <w:r w:rsidRPr="00266895">
        <w:rPr>
          <w:lang w:val="en-US"/>
        </w:rPr>
        <w:t>3.2</w:t>
      </w:r>
      <w:r w:rsidR="003914D7" w:rsidRPr="00266895">
        <w:t>.</w:t>
      </w:r>
      <w:r w:rsidR="003914D7" w:rsidRPr="00266895">
        <w:rPr>
          <w:lang w:val="en-US"/>
        </w:rPr>
        <w:t>1 Biểu đồ hoạt động cho các chức năng chung của người dùng</w:t>
      </w:r>
      <w:bookmarkEnd w:id="221"/>
    </w:p>
    <w:p w14:paraId="04F97624" w14:textId="04C2D5F2" w:rsidR="003914D7" w:rsidRPr="00266895" w:rsidRDefault="003914D7">
      <w:pPr>
        <w:ind w:firstLine="283"/>
        <w:rPr>
          <w:rFonts w:ascii="Times New Roman" w:hAnsi="Times New Roman" w:cs="Times New Roman"/>
          <w:sz w:val="26"/>
          <w:szCs w:val="26"/>
          <w:lang w:val="en-US"/>
        </w:rPr>
        <w:pPrChange w:id="222" w:author="anh cao" w:date="2024-12-28T22:24:00Z">
          <w:pPr/>
        </w:pPrChange>
      </w:pPr>
      <w:r w:rsidRPr="00266895">
        <w:rPr>
          <w:rFonts w:ascii="Times New Roman" w:hAnsi="Times New Roman" w:cs="Times New Roman"/>
          <w:sz w:val="26"/>
          <w:szCs w:val="26"/>
          <w:lang w:val="en-US"/>
        </w:rPr>
        <w:t>- Đăng nhập:</w:t>
      </w:r>
    </w:p>
    <w:p w14:paraId="2F102185" w14:textId="74572E4A" w:rsidR="00EE6BBA" w:rsidRPr="00266895" w:rsidRDefault="003914D7"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4F97B063" wp14:editId="4D286EA5">
            <wp:extent cx="5610368" cy="2141220"/>
            <wp:effectExtent l="0" t="0" r="9525" b="0"/>
            <wp:docPr id="11446514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428" name="Picture 1" descr="A diagram of a diagram&#10;&#10;Description automatically generated"/>
                    <pic:cNvPicPr/>
                  </pic:nvPicPr>
                  <pic:blipFill>
                    <a:blip r:embed="rId43"/>
                    <a:stretch>
                      <a:fillRect/>
                    </a:stretch>
                  </pic:blipFill>
                  <pic:spPr>
                    <a:xfrm>
                      <a:off x="0" y="0"/>
                      <a:ext cx="5624495" cy="2146612"/>
                    </a:xfrm>
                    <a:prstGeom prst="rect">
                      <a:avLst/>
                    </a:prstGeom>
                  </pic:spPr>
                </pic:pic>
              </a:graphicData>
            </a:graphic>
          </wp:inline>
        </w:drawing>
      </w:r>
    </w:p>
    <w:p w14:paraId="6C581481" w14:textId="61B0091E" w:rsidR="007E3994" w:rsidRPr="00266895" w:rsidRDefault="00EE6BBA" w:rsidP="003914D7">
      <w:pPr>
        <w:pStyle w:val="Heading7"/>
        <w:spacing w:line="360" w:lineRule="auto"/>
        <w:rPr>
          <w:rFonts w:eastAsia="Times New Roman" w:cs="Times New Roman"/>
          <w:lang w:val="en-US"/>
        </w:rPr>
      </w:pPr>
      <w:bookmarkStart w:id="223" w:name="_Toc186055252"/>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19</w:t>
      </w:r>
      <w:r w:rsidRPr="00266895">
        <w:rPr>
          <w:rFonts w:eastAsia="Times New Roman" w:cs="Times New Roman"/>
        </w:rPr>
        <w:t xml:space="preserve"> </w:t>
      </w:r>
      <w:r w:rsidR="007E3994" w:rsidRPr="00266895">
        <w:rPr>
          <w:rFonts w:eastAsia="Times New Roman" w:cs="Times New Roman"/>
          <w:lang w:val="en-US"/>
        </w:rPr>
        <w:t>Biểu đồ hoạt động Đăng nhập</w:t>
      </w:r>
      <w:bookmarkEnd w:id="223"/>
    </w:p>
    <w:p w14:paraId="584BD423" w14:textId="77777777" w:rsidR="003914D7" w:rsidRPr="00266895" w:rsidRDefault="003914D7" w:rsidP="003914D7">
      <w:pPr>
        <w:rPr>
          <w:rFonts w:ascii="Times New Roman" w:hAnsi="Times New Roman" w:cs="Times New Roman"/>
          <w:lang w:val="en-US"/>
        </w:rPr>
      </w:pPr>
    </w:p>
    <w:p w14:paraId="1A6C4F9B" w14:textId="58C1CD6C" w:rsidR="003914D7" w:rsidRPr="00266895" w:rsidRDefault="003914D7">
      <w:pPr>
        <w:ind w:firstLine="284"/>
        <w:rPr>
          <w:rFonts w:ascii="Times New Roman" w:hAnsi="Times New Roman" w:cs="Times New Roman"/>
          <w:sz w:val="26"/>
          <w:szCs w:val="26"/>
          <w:lang w:val="en-US"/>
        </w:rPr>
        <w:pPrChange w:id="224" w:author="anh cao" w:date="2024-12-28T22:24:00Z">
          <w:pPr/>
        </w:pPrChange>
      </w:pPr>
      <w:r w:rsidRPr="00266895">
        <w:rPr>
          <w:rFonts w:ascii="Times New Roman" w:hAnsi="Times New Roman" w:cs="Times New Roman"/>
          <w:sz w:val="26"/>
          <w:szCs w:val="26"/>
          <w:lang w:val="en-US"/>
        </w:rPr>
        <w:t>- Quên mật khẩu:</w:t>
      </w:r>
    </w:p>
    <w:p w14:paraId="01384534" w14:textId="588D8D03" w:rsidR="003914D7" w:rsidRPr="00266895" w:rsidDel="002C5077" w:rsidRDefault="003914D7" w:rsidP="003914D7">
      <w:pPr>
        <w:rPr>
          <w:del w:id="225" w:author="anh cao" w:date="2024-12-28T22:24:00Z"/>
          <w:rFonts w:ascii="Times New Roman" w:hAnsi="Times New Roman" w:cs="Times New Roman"/>
          <w:sz w:val="26"/>
          <w:szCs w:val="26"/>
          <w:lang w:val="en-US"/>
        </w:rPr>
      </w:pPr>
    </w:p>
    <w:p w14:paraId="01E80C2C" w14:textId="2F461D1D" w:rsidR="007E3994" w:rsidRPr="00266895" w:rsidRDefault="003914D7"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2FD7BADA" wp14:editId="365A629D">
            <wp:extent cx="5410200" cy="2226616"/>
            <wp:effectExtent l="0" t="0" r="0" b="2540"/>
            <wp:docPr id="783866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6561" name="Picture 1" descr="A diagram of a diagram&#10;&#10;Description automatically generated"/>
                    <pic:cNvPicPr/>
                  </pic:nvPicPr>
                  <pic:blipFill>
                    <a:blip r:embed="rId44"/>
                    <a:stretch>
                      <a:fillRect/>
                    </a:stretch>
                  </pic:blipFill>
                  <pic:spPr>
                    <a:xfrm>
                      <a:off x="0" y="0"/>
                      <a:ext cx="5452747" cy="2244126"/>
                    </a:xfrm>
                    <a:prstGeom prst="rect">
                      <a:avLst/>
                    </a:prstGeom>
                  </pic:spPr>
                </pic:pic>
              </a:graphicData>
            </a:graphic>
          </wp:inline>
        </w:drawing>
      </w:r>
    </w:p>
    <w:p w14:paraId="3E27A896" w14:textId="10580F01" w:rsidR="007E3994" w:rsidRPr="00266895" w:rsidRDefault="007E3994" w:rsidP="007E3994">
      <w:pPr>
        <w:pStyle w:val="Heading7"/>
        <w:spacing w:line="360" w:lineRule="auto"/>
        <w:rPr>
          <w:rFonts w:eastAsia="Times New Roman" w:cs="Times New Roman"/>
          <w:lang w:val="en-US"/>
        </w:rPr>
      </w:pPr>
      <w:bookmarkStart w:id="226" w:name="_Toc18605525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3914D7" w:rsidRPr="00266895">
        <w:rPr>
          <w:rFonts w:eastAsia="Times New Roman" w:cs="Times New Roman"/>
          <w:lang w:val="en-US"/>
        </w:rPr>
        <w:t>2</w:t>
      </w:r>
      <w:r w:rsidR="001642AA" w:rsidRPr="00266895">
        <w:rPr>
          <w:rFonts w:eastAsia="Times New Roman" w:cs="Times New Roman"/>
          <w:lang w:val="en-US"/>
        </w:rPr>
        <w:t>0</w:t>
      </w:r>
      <w:r w:rsidRPr="00266895">
        <w:rPr>
          <w:rFonts w:eastAsia="Times New Roman" w:cs="Times New Roman"/>
        </w:rPr>
        <w:t xml:space="preserve"> </w:t>
      </w:r>
      <w:r w:rsidRPr="00266895">
        <w:rPr>
          <w:rFonts w:eastAsia="Times New Roman" w:cs="Times New Roman"/>
          <w:lang w:val="en-US"/>
        </w:rPr>
        <w:t>Biểu đồ hoạt động Quên mật khẩu</w:t>
      </w:r>
      <w:bookmarkEnd w:id="226"/>
    </w:p>
    <w:p w14:paraId="2B6E4D6B" w14:textId="77777777" w:rsidR="00174281" w:rsidRPr="00266895" w:rsidRDefault="00174281" w:rsidP="00174281">
      <w:pPr>
        <w:rPr>
          <w:rFonts w:ascii="Times New Roman" w:hAnsi="Times New Roman" w:cs="Times New Roman"/>
          <w:lang w:val="en-US"/>
        </w:rPr>
      </w:pPr>
    </w:p>
    <w:p w14:paraId="5BADE598" w14:textId="7A7C3C47" w:rsidR="00174281" w:rsidRPr="00266895" w:rsidRDefault="003914D7">
      <w:pPr>
        <w:ind w:firstLine="284"/>
        <w:rPr>
          <w:rFonts w:ascii="Times New Roman" w:hAnsi="Times New Roman" w:cs="Times New Roman"/>
          <w:sz w:val="26"/>
          <w:szCs w:val="26"/>
          <w:lang w:val="en-US"/>
        </w:rPr>
        <w:pPrChange w:id="227" w:author="anh cao" w:date="2024-12-28T22:24:00Z">
          <w:pPr/>
        </w:pPrChange>
      </w:pPr>
      <w:r w:rsidRPr="00266895">
        <w:rPr>
          <w:rFonts w:ascii="Times New Roman" w:hAnsi="Times New Roman" w:cs="Times New Roman"/>
          <w:sz w:val="26"/>
          <w:szCs w:val="26"/>
          <w:lang w:val="en-US"/>
        </w:rPr>
        <w:t>- Đổi mật khẩu</w:t>
      </w:r>
      <w:r w:rsidR="00BD7A02" w:rsidRPr="00266895">
        <w:rPr>
          <w:rFonts w:ascii="Times New Roman" w:hAnsi="Times New Roman" w:cs="Times New Roman"/>
          <w:sz w:val="26"/>
          <w:szCs w:val="26"/>
          <w:lang w:val="en-US"/>
        </w:rPr>
        <w:t>:</w:t>
      </w:r>
    </w:p>
    <w:p w14:paraId="24B55F18" w14:textId="14E3591B" w:rsidR="00174281" w:rsidRPr="00266895" w:rsidRDefault="00174281"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0DE21D8" wp14:editId="48DAEFDE">
            <wp:extent cx="4929072" cy="2438400"/>
            <wp:effectExtent l="0" t="0" r="5080" b="0"/>
            <wp:docPr id="9565570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7043" name="Picture 1" descr="A diagram of a diagram&#10;&#10;Description automatically generated with medium confidence"/>
                    <pic:cNvPicPr/>
                  </pic:nvPicPr>
                  <pic:blipFill>
                    <a:blip r:embed="rId45"/>
                    <a:stretch>
                      <a:fillRect/>
                    </a:stretch>
                  </pic:blipFill>
                  <pic:spPr>
                    <a:xfrm>
                      <a:off x="0" y="0"/>
                      <a:ext cx="4936082" cy="2441868"/>
                    </a:xfrm>
                    <a:prstGeom prst="rect">
                      <a:avLst/>
                    </a:prstGeom>
                  </pic:spPr>
                </pic:pic>
              </a:graphicData>
            </a:graphic>
          </wp:inline>
        </w:drawing>
      </w:r>
    </w:p>
    <w:p w14:paraId="5D0DDA22" w14:textId="7F68184B" w:rsidR="00174281" w:rsidRPr="00266895" w:rsidRDefault="00174281" w:rsidP="00174281">
      <w:pPr>
        <w:pStyle w:val="Heading7"/>
        <w:spacing w:line="360" w:lineRule="auto"/>
        <w:rPr>
          <w:rFonts w:eastAsia="Times New Roman" w:cs="Times New Roman"/>
          <w:lang w:val="en-US"/>
        </w:rPr>
      </w:pPr>
      <w:bookmarkStart w:id="228" w:name="_Toc186055254"/>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BD7A02" w:rsidRPr="00266895">
        <w:rPr>
          <w:rFonts w:eastAsia="Times New Roman" w:cs="Times New Roman"/>
          <w:lang w:val="en-US"/>
        </w:rPr>
        <w:t>2</w:t>
      </w:r>
      <w:r w:rsidR="001642AA"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Biểu đồ hoạt động Đổi mật khẩu</w:t>
      </w:r>
      <w:bookmarkEnd w:id="228"/>
    </w:p>
    <w:p w14:paraId="252CF7A8" w14:textId="77777777" w:rsidR="00174281" w:rsidRPr="00266895" w:rsidRDefault="00174281" w:rsidP="00174281">
      <w:pPr>
        <w:rPr>
          <w:rFonts w:ascii="Times New Roman" w:hAnsi="Times New Roman" w:cs="Times New Roman"/>
          <w:lang w:val="en-US"/>
        </w:rPr>
      </w:pPr>
    </w:p>
    <w:p w14:paraId="1B718FE5" w14:textId="1230F038" w:rsidR="00BD7A02" w:rsidRPr="00266895" w:rsidRDefault="00BD7A02">
      <w:pPr>
        <w:ind w:firstLine="284"/>
        <w:rPr>
          <w:rFonts w:ascii="Times New Roman" w:hAnsi="Times New Roman" w:cs="Times New Roman"/>
          <w:sz w:val="26"/>
          <w:szCs w:val="26"/>
          <w:lang w:val="en-US"/>
        </w:rPr>
        <w:pPrChange w:id="229" w:author="anh cao" w:date="2024-12-28T22:24:00Z">
          <w:pPr/>
        </w:pPrChange>
      </w:pPr>
      <w:r w:rsidRPr="00266895">
        <w:rPr>
          <w:rFonts w:ascii="Times New Roman" w:hAnsi="Times New Roman" w:cs="Times New Roman"/>
          <w:sz w:val="26"/>
          <w:szCs w:val="26"/>
          <w:lang w:val="en-US"/>
        </w:rPr>
        <w:t>- Quản lý thông tin cá nhân:</w:t>
      </w:r>
    </w:p>
    <w:p w14:paraId="6496C5EB" w14:textId="21CD9EBF" w:rsidR="00174281" w:rsidRPr="00266895" w:rsidRDefault="00BD7A02"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84FCD8A" wp14:editId="385D6E55">
            <wp:extent cx="5489575" cy="1855278"/>
            <wp:effectExtent l="0" t="0" r="0" b="0"/>
            <wp:docPr id="9369325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253" name="Picture 1" descr="A diagram with blue rectangles and black text&#10;&#10;Description automatically generated"/>
                    <pic:cNvPicPr/>
                  </pic:nvPicPr>
                  <pic:blipFill>
                    <a:blip r:embed="rId46"/>
                    <a:stretch>
                      <a:fillRect/>
                    </a:stretch>
                  </pic:blipFill>
                  <pic:spPr>
                    <a:xfrm>
                      <a:off x="0" y="0"/>
                      <a:ext cx="5493538" cy="1856617"/>
                    </a:xfrm>
                    <a:prstGeom prst="rect">
                      <a:avLst/>
                    </a:prstGeom>
                  </pic:spPr>
                </pic:pic>
              </a:graphicData>
            </a:graphic>
          </wp:inline>
        </w:drawing>
      </w:r>
    </w:p>
    <w:p w14:paraId="0733BE50" w14:textId="640CD417" w:rsidR="00174281" w:rsidRPr="00266895" w:rsidRDefault="00174281" w:rsidP="00174281">
      <w:pPr>
        <w:pStyle w:val="Heading7"/>
        <w:spacing w:line="360" w:lineRule="auto"/>
        <w:rPr>
          <w:rFonts w:eastAsia="Times New Roman" w:cs="Times New Roman"/>
          <w:lang w:val="en-US"/>
        </w:rPr>
      </w:pPr>
      <w:bookmarkStart w:id="230" w:name="_Toc186055255"/>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Biểu đồ hoạt động Quản lý thông tin cá nhân</w:t>
      </w:r>
      <w:bookmarkEnd w:id="230"/>
    </w:p>
    <w:p w14:paraId="7A2CD35C" w14:textId="77777777" w:rsidR="00174281" w:rsidRPr="00266895" w:rsidRDefault="00174281" w:rsidP="00174281">
      <w:pPr>
        <w:rPr>
          <w:rFonts w:ascii="Times New Roman" w:hAnsi="Times New Roman" w:cs="Times New Roman"/>
          <w:lang w:val="en-US"/>
        </w:rPr>
      </w:pPr>
    </w:p>
    <w:p w14:paraId="177BE5EA" w14:textId="14838269" w:rsidR="00BD7A02" w:rsidRPr="00266895" w:rsidRDefault="00B45B0C" w:rsidP="00BD7A02">
      <w:pPr>
        <w:pStyle w:val="Heading3"/>
        <w:spacing w:before="60" w:after="60" w:line="360" w:lineRule="auto"/>
        <w:rPr>
          <w:lang w:val="en-US"/>
        </w:rPr>
      </w:pPr>
      <w:bookmarkStart w:id="231" w:name="_Toc186055174"/>
      <w:r w:rsidRPr="00266895">
        <w:rPr>
          <w:lang w:val="en-US"/>
        </w:rPr>
        <w:t>3</w:t>
      </w:r>
      <w:r w:rsidR="00BD7A02" w:rsidRPr="00266895">
        <w:rPr>
          <w:lang w:val="en-US"/>
        </w:rPr>
        <w:t>.</w:t>
      </w:r>
      <w:r w:rsidRPr="00266895">
        <w:rPr>
          <w:lang w:val="en-US"/>
        </w:rPr>
        <w:t>2</w:t>
      </w:r>
      <w:r w:rsidR="00BD7A02" w:rsidRPr="00266895">
        <w:t>.</w:t>
      </w:r>
      <w:r w:rsidR="0060024B" w:rsidRPr="00266895">
        <w:rPr>
          <w:lang w:val="en-US"/>
        </w:rPr>
        <w:t>2</w:t>
      </w:r>
      <w:r w:rsidR="00BD7A02" w:rsidRPr="00266895">
        <w:rPr>
          <w:lang w:val="en-US"/>
        </w:rPr>
        <w:t xml:space="preserve"> Biểu đồ hoạt động cho các chức năng </w:t>
      </w:r>
      <w:r w:rsidR="0060024B" w:rsidRPr="00266895">
        <w:rPr>
          <w:lang w:val="en-US"/>
        </w:rPr>
        <w:t>của bệnh nhân</w:t>
      </w:r>
      <w:bookmarkEnd w:id="231"/>
    </w:p>
    <w:p w14:paraId="39CC593C" w14:textId="0D3104F3" w:rsidR="00EF13F9" w:rsidRPr="00266895" w:rsidRDefault="00EF13F9">
      <w:pPr>
        <w:ind w:firstLine="283"/>
        <w:rPr>
          <w:rFonts w:ascii="Times New Roman" w:hAnsi="Times New Roman" w:cs="Times New Roman"/>
          <w:sz w:val="26"/>
          <w:szCs w:val="26"/>
          <w:lang w:val="en-US"/>
        </w:rPr>
        <w:pPrChange w:id="232" w:author="anh cao" w:date="2024-12-28T22:24:00Z">
          <w:pPr/>
        </w:pPrChange>
      </w:pPr>
      <w:r w:rsidRPr="00266895">
        <w:rPr>
          <w:rFonts w:ascii="Times New Roman" w:hAnsi="Times New Roman" w:cs="Times New Roman"/>
          <w:sz w:val="26"/>
          <w:szCs w:val="26"/>
          <w:lang w:val="en-US"/>
        </w:rPr>
        <w:t>- Đăng ký:</w:t>
      </w:r>
    </w:p>
    <w:p w14:paraId="2CDE37A0" w14:textId="0E90DB1D" w:rsidR="00EF13F9" w:rsidRPr="00266895" w:rsidRDefault="00EF13F9"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632B1B6" wp14:editId="269B76EB">
            <wp:extent cx="5443980" cy="2103120"/>
            <wp:effectExtent l="0" t="0" r="4445" b="0"/>
            <wp:docPr id="31432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8001" name="Picture 1" descr="A diagram of a company&#10;&#10;Description automatically generated"/>
                    <pic:cNvPicPr/>
                  </pic:nvPicPr>
                  <pic:blipFill>
                    <a:blip r:embed="rId47"/>
                    <a:stretch>
                      <a:fillRect/>
                    </a:stretch>
                  </pic:blipFill>
                  <pic:spPr>
                    <a:xfrm>
                      <a:off x="0" y="0"/>
                      <a:ext cx="5491926" cy="2121643"/>
                    </a:xfrm>
                    <a:prstGeom prst="rect">
                      <a:avLst/>
                    </a:prstGeom>
                  </pic:spPr>
                </pic:pic>
              </a:graphicData>
            </a:graphic>
          </wp:inline>
        </w:drawing>
      </w:r>
    </w:p>
    <w:p w14:paraId="6408CEAA" w14:textId="659D60B0" w:rsidR="00EF13F9" w:rsidRPr="00266895" w:rsidRDefault="00EF13F9" w:rsidP="00EF13F9">
      <w:pPr>
        <w:pStyle w:val="Heading7"/>
        <w:spacing w:line="360" w:lineRule="auto"/>
        <w:rPr>
          <w:rFonts w:eastAsia="Times New Roman" w:cs="Times New Roman"/>
          <w:lang w:val="en-US"/>
        </w:rPr>
      </w:pPr>
      <w:bookmarkStart w:id="233" w:name="_Toc18605525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Biểu đồ hoạt động Đăng ký</w:t>
      </w:r>
      <w:bookmarkEnd w:id="233"/>
    </w:p>
    <w:p w14:paraId="50321862" w14:textId="77777777" w:rsidR="00EF13F9" w:rsidRPr="00266895" w:rsidRDefault="00EF13F9" w:rsidP="00EF13F9">
      <w:pPr>
        <w:rPr>
          <w:rFonts w:ascii="Times New Roman" w:hAnsi="Times New Roman" w:cs="Times New Roman"/>
          <w:sz w:val="26"/>
          <w:szCs w:val="26"/>
          <w:lang w:val="en-US"/>
        </w:rPr>
      </w:pPr>
    </w:p>
    <w:p w14:paraId="76727F7D" w14:textId="4A4B6186" w:rsidR="00EF13F9" w:rsidRPr="00266895" w:rsidDel="002C5077" w:rsidRDefault="00EF13F9" w:rsidP="00EF13F9">
      <w:pPr>
        <w:rPr>
          <w:del w:id="234" w:author="anh cao" w:date="2024-12-28T22:24:00Z"/>
          <w:rFonts w:ascii="Times New Roman" w:hAnsi="Times New Roman" w:cs="Times New Roman"/>
          <w:lang w:val="en-US"/>
        </w:rPr>
      </w:pPr>
    </w:p>
    <w:p w14:paraId="652B45EA" w14:textId="36040931" w:rsidR="007E3994" w:rsidRPr="00266895" w:rsidRDefault="0060024B">
      <w:pPr>
        <w:ind w:firstLine="284"/>
        <w:rPr>
          <w:rFonts w:ascii="Times New Roman" w:hAnsi="Times New Roman" w:cs="Times New Roman"/>
          <w:sz w:val="26"/>
          <w:szCs w:val="26"/>
          <w:lang w:val="en-US"/>
        </w:rPr>
        <w:pPrChange w:id="235" w:author="anh cao" w:date="2024-12-28T22:25:00Z">
          <w:pPr/>
        </w:pPrChange>
      </w:pPr>
      <w:r w:rsidRPr="00266895">
        <w:rPr>
          <w:rFonts w:ascii="Times New Roman" w:hAnsi="Times New Roman" w:cs="Times New Roman"/>
          <w:sz w:val="26"/>
          <w:szCs w:val="26"/>
          <w:lang w:val="en-US"/>
        </w:rPr>
        <w:t>- Tìm kiếm bác sĩ:</w:t>
      </w:r>
    </w:p>
    <w:p w14:paraId="43CBE62F" w14:textId="5091366C" w:rsidR="007E3994" w:rsidRPr="00266895" w:rsidRDefault="00174281"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DE1BF1F" wp14:editId="7641089B">
            <wp:extent cx="5242185" cy="2994660"/>
            <wp:effectExtent l="0" t="0" r="0" b="0"/>
            <wp:docPr id="1103296492"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6492" name="Picture 1" descr="A diagram with blue text&#10;&#10;Description automatically generated"/>
                    <pic:cNvPicPr/>
                  </pic:nvPicPr>
                  <pic:blipFill>
                    <a:blip r:embed="rId48"/>
                    <a:stretch>
                      <a:fillRect/>
                    </a:stretch>
                  </pic:blipFill>
                  <pic:spPr>
                    <a:xfrm>
                      <a:off x="0" y="0"/>
                      <a:ext cx="5254967" cy="3001962"/>
                    </a:xfrm>
                    <a:prstGeom prst="rect">
                      <a:avLst/>
                    </a:prstGeom>
                  </pic:spPr>
                </pic:pic>
              </a:graphicData>
            </a:graphic>
          </wp:inline>
        </w:drawing>
      </w:r>
    </w:p>
    <w:p w14:paraId="02655AB0" w14:textId="0277C8C0" w:rsidR="005179B3" w:rsidRPr="00266895" w:rsidRDefault="007E3994" w:rsidP="00E1431C">
      <w:pPr>
        <w:pStyle w:val="Heading7"/>
        <w:spacing w:line="360" w:lineRule="auto"/>
        <w:rPr>
          <w:rFonts w:eastAsia="Times New Roman" w:cs="Times New Roman"/>
          <w:lang w:val="en-US"/>
        </w:rPr>
      </w:pPr>
      <w:bookmarkStart w:id="236" w:name="_Toc18605525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74281" w:rsidRPr="00266895">
        <w:rPr>
          <w:rFonts w:eastAsia="Times New Roman" w:cs="Times New Roman"/>
          <w:lang w:val="en-US"/>
        </w:rPr>
        <w:t>2</w:t>
      </w:r>
      <w:r w:rsidR="001642AA"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Biểu đồ hoạt động Tìm kiếm bác sĩ</w:t>
      </w:r>
      <w:bookmarkEnd w:id="236"/>
    </w:p>
    <w:p w14:paraId="12E39450" w14:textId="77777777" w:rsidR="00E1431C" w:rsidRPr="00266895" w:rsidRDefault="00E1431C" w:rsidP="00E1431C">
      <w:pPr>
        <w:rPr>
          <w:rFonts w:ascii="Times New Roman" w:hAnsi="Times New Roman" w:cs="Times New Roman"/>
          <w:lang w:val="en-US"/>
        </w:rPr>
      </w:pPr>
    </w:p>
    <w:p w14:paraId="7055C6A0" w14:textId="34F3A749" w:rsidR="00EF13F9" w:rsidRPr="00266895" w:rsidRDefault="00EF13F9">
      <w:pPr>
        <w:ind w:firstLine="284"/>
        <w:rPr>
          <w:rFonts w:ascii="Times New Roman" w:hAnsi="Times New Roman" w:cs="Times New Roman"/>
          <w:sz w:val="26"/>
          <w:szCs w:val="26"/>
          <w:lang w:val="en-US"/>
        </w:rPr>
        <w:pPrChange w:id="237" w:author="anh cao" w:date="2024-12-28T22:25:00Z">
          <w:pPr/>
        </w:pPrChange>
      </w:pPr>
      <w:r w:rsidRPr="00266895">
        <w:rPr>
          <w:rFonts w:ascii="Times New Roman" w:hAnsi="Times New Roman" w:cs="Times New Roman"/>
          <w:sz w:val="26"/>
          <w:szCs w:val="26"/>
          <w:lang w:val="en-US"/>
        </w:rPr>
        <w:t>- Đặt lịch khám:</w:t>
      </w:r>
    </w:p>
    <w:p w14:paraId="3080450A" w14:textId="49517D05" w:rsidR="007E3994" w:rsidRPr="00266895" w:rsidRDefault="007E3994" w:rsidP="00E1431C">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5635F47E" wp14:editId="67198035">
            <wp:extent cx="5309012" cy="3192780"/>
            <wp:effectExtent l="0" t="0" r="6350" b="7620"/>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49"/>
                    <a:stretch>
                      <a:fillRect/>
                    </a:stretch>
                  </pic:blipFill>
                  <pic:spPr>
                    <a:xfrm>
                      <a:off x="0" y="0"/>
                      <a:ext cx="5317462" cy="3197862"/>
                    </a:xfrm>
                    <a:prstGeom prst="rect">
                      <a:avLst/>
                    </a:prstGeom>
                  </pic:spPr>
                </pic:pic>
              </a:graphicData>
            </a:graphic>
          </wp:inline>
        </w:drawing>
      </w:r>
    </w:p>
    <w:p w14:paraId="43E55258" w14:textId="2E315B6A" w:rsidR="007E3994" w:rsidRPr="00266895" w:rsidRDefault="007E3994" w:rsidP="007E3994">
      <w:pPr>
        <w:pStyle w:val="Heading7"/>
        <w:spacing w:line="360" w:lineRule="auto"/>
        <w:rPr>
          <w:rFonts w:eastAsia="Times New Roman" w:cs="Times New Roman"/>
          <w:lang w:val="en-US"/>
        </w:rPr>
      </w:pPr>
      <w:bookmarkStart w:id="238" w:name="_Toc18605525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2B11FF" w:rsidRPr="00266895">
        <w:rPr>
          <w:rFonts w:eastAsia="Times New Roman" w:cs="Times New Roman"/>
          <w:lang w:val="en-US"/>
        </w:rPr>
        <w:t>2</w:t>
      </w:r>
      <w:r w:rsidR="001642AA"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Biểu đồ hoạt động Đặt lịch khám</w:t>
      </w:r>
      <w:bookmarkEnd w:id="238"/>
    </w:p>
    <w:p w14:paraId="6B9B8335" w14:textId="77777777" w:rsidR="007E3994" w:rsidRPr="00266895" w:rsidRDefault="007E3994" w:rsidP="00EE6BBA">
      <w:pPr>
        <w:rPr>
          <w:rFonts w:ascii="Times New Roman" w:hAnsi="Times New Roman" w:cs="Times New Roman"/>
          <w:lang w:val="en-US"/>
        </w:rPr>
      </w:pPr>
    </w:p>
    <w:p w14:paraId="5308728E" w14:textId="77777777" w:rsidR="00E1431C" w:rsidRPr="00266895" w:rsidDel="002C5077" w:rsidRDefault="00E1431C" w:rsidP="00EE6BBA">
      <w:pPr>
        <w:rPr>
          <w:del w:id="239" w:author="anh cao" w:date="2024-12-28T22:25:00Z"/>
          <w:rFonts w:ascii="Times New Roman" w:hAnsi="Times New Roman" w:cs="Times New Roman"/>
          <w:sz w:val="26"/>
          <w:szCs w:val="26"/>
          <w:lang w:val="en-US"/>
        </w:rPr>
      </w:pPr>
    </w:p>
    <w:p w14:paraId="05BE490C" w14:textId="77777777" w:rsidR="00E1431C" w:rsidRPr="00266895" w:rsidDel="002C5077" w:rsidRDefault="00E1431C" w:rsidP="00EE6BBA">
      <w:pPr>
        <w:rPr>
          <w:del w:id="240" w:author="anh cao" w:date="2024-12-28T22:25:00Z"/>
          <w:rFonts w:ascii="Times New Roman" w:hAnsi="Times New Roman" w:cs="Times New Roman"/>
          <w:sz w:val="26"/>
          <w:szCs w:val="26"/>
          <w:lang w:val="en-US"/>
        </w:rPr>
      </w:pPr>
    </w:p>
    <w:p w14:paraId="09EDEA8F" w14:textId="77777777" w:rsidR="00E1431C" w:rsidRPr="00266895" w:rsidDel="002C5077" w:rsidRDefault="00E1431C" w:rsidP="00EE6BBA">
      <w:pPr>
        <w:rPr>
          <w:del w:id="241" w:author="anh cao" w:date="2024-12-28T22:25:00Z"/>
          <w:rFonts w:ascii="Times New Roman" w:hAnsi="Times New Roman" w:cs="Times New Roman"/>
          <w:sz w:val="26"/>
          <w:szCs w:val="26"/>
          <w:lang w:val="en-US"/>
        </w:rPr>
      </w:pPr>
    </w:p>
    <w:p w14:paraId="0E56E584" w14:textId="77777777" w:rsidR="00E1431C" w:rsidRPr="00266895" w:rsidDel="002C5077" w:rsidRDefault="00E1431C" w:rsidP="00EE6BBA">
      <w:pPr>
        <w:rPr>
          <w:del w:id="242" w:author="anh cao" w:date="2024-12-28T22:25:00Z"/>
          <w:rFonts w:ascii="Times New Roman" w:hAnsi="Times New Roman" w:cs="Times New Roman"/>
          <w:sz w:val="26"/>
          <w:szCs w:val="26"/>
          <w:lang w:val="en-US"/>
        </w:rPr>
      </w:pPr>
    </w:p>
    <w:p w14:paraId="0C7C8961" w14:textId="77777777" w:rsidR="00E1431C" w:rsidRPr="00266895" w:rsidDel="002C5077" w:rsidRDefault="00E1431C" w:rsidP="00EE6BBA">
      <w:pPr>
        <w:rPr>
          <w:del w:id="243" w:author="anh cao" w:date="2024-12-28T22:25:00Z"/>
          <w:rFonts w:ascii="Times New Roman" w:hAnsi="Times New Roman" w:cs="Times New Roman"/>
          <w:sz w:val="26"/>
          <w:szCs w:val="26"/>
          <w:lang w:val="en-US"/>
        </w:rPr>
      </w:pPr>
    </w:p>
    <w:p w14:paraId="73942A27" w14:textId="77777777" w:rsidR="00E1431C" w:rsidRPr="00266895" w:rsidRDefault="00E1431C" w:rsidP="00EE6BBA">
      <w:pPr>
        <w:rPr>
          <w:rFonts w:ascii="Times New Roman" w:hAnsi="Times New Roman" w:cs="Times New Roman"/>
          <w:sz w:val="26"/>
          <w:szCs w:val="26"/>
          <w:lang w:val="en-US"/>
        </w:rPr>
      </w:pPr>
    </w:p>
    <w:p w14:paraId="725780AD" w14:textId="20AEF906" w:rsidR="00EF13F9" w:rsidRPr="00266895" w:rsidRDefault="00EF13F9">
      <w:pPr>
        <w:ind w:firstLine="284"/>
        <w:rPr>
          <w:rFonts w:ascii="Times New Roman" w:hAnsi="Times New Roman" w:cs="Times New Roman"/>
          <w:sz w:val="26"/>
          <w:szCs w:val="26"/>
          <w:lang w:val="en-US"/>
        </w:rPr>
        <w:pPrChange w:id="244" w:author="anh cao" w:date="2024-12-28T22:25:00Z">
          <w:pPr/>
        </w:pPrChange>
      </w:pPr>
      <w:r w:rsidRPr="00266895">
        <w:rPr>
          <w:rFonts w:ascii="Times New Roman" w:hAnsi="Times New Roman" w:cs="Times New Roman"/>
          <w:sz w:val="26"/>
          <w:szCs w:val="26"/>
          <w:lang w:val="en-US"/>
        </w:rPr>
        <w:t>- Quản lý lịch khám:</w:t>
      </w:r>
    </w:p>
    <w:p w14:paraId="135347A3" w14:textId="139BFC40" w:rsidR="007E3994" w:rsidRPr="00266895" w:rsidRDefault="00EF13F9"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228E8EE" wp14:editId="08612A46">
            <wp:extent cx="4853940" cy="2290567"/>
            <wp:effectExtent l="0" t="0" r="3810" b="0"/>
            <wp:docPr id="2834423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2372" name="Picture 1" descr="A screenshot of a diagram&#10;&#10;Description automatically generated"/>
                    <pic:cNvPicPr/>
                  </pic:nvPicPr>
                  <pic:blipFill>
                    <a:blip r:embed="rId50"/>
                    <a:stretch>
                      <a:fillRect/>
                    </a:stretch>
                  </pic:blipFill>
                  <pic:spPr>
                    <a:xfrm>
                      <a:off x="0" y="0"/>
                      <a:ext cx="4870883" cy="2298562"/>
                    </a:xfrm>
                    <a:prstGeom prst="rect">
                      <a:avLst/>
                    </a:prstGeom>
                  </pic:spPr>
                </pic:pic>
              </a:graphicData>
            </a:graphic>
          </wp:inline>
        </w:drawing>
      </w:r>
    </w:p>
    <w:p w14:paraId="1879BB53" w14:textId="7A380A0D" w:rsidR="005179B3" w:rsidRPr="00266895" w:rsidRDefault="007E3994" w:rsidP="00E1431C">
      <w:pPr>
        <w:pStyle w:val="Heading7"/>
        <w:spacing w:line="360" w:lineRule="auto"/>
        <w:rPr>
          <w:rFonts w:eastAsia="Times New Roman" w:cs="Times New Roman"/>
          <w:lang w:val="en-US"/>
        </w:rPr>
      </w:pPr>
      <w:bookmarkStart w:id="245" w:name="_Toc18605525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B328A4" w:rsidRPr="00266895">
        <w:rPr>
          <w:rFonts w:eastAsia="Times New Roman" w:cs="Times New Roman"/>
          <w:lang w:val="en-US"/>
        </w:rPr>
        <w:t>2</w:t>
      </w:r>
      <w:r w:rsidR="001642AA"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Biểu đồ hoạt động Quản lý lịch khám</w:t>
      </w:r>
      <w:r w:rsidR="00EF13F9" w:rsidRPr="00266895">
        <w:rPr>
          <w:rFonts w:eastAsia="Times New Roman" w:cs="Times New Roman"/>
          <w:lang w:val="en-US"/>
        </w:rPr>
        <w:t xml:space="preserve"> (Bệnh nhân)</w:t>
      </w:r>
      <w:bookmarkEnd w:id="245"/>
    </w:p>
    <w:p w14:paraId="2F47CD5F" w14:textId="2D75BA53" w:rsidR="007E4C84" w:rsidRPr="00266895" w:rsidRDefault="007E4C84">
      <w:pPr>
        <w:ind w:firstLine="284"/>
        <w:rPr>
          <w:rFonts w:ascii="Times New Roman" w:hAnsi="Times New Roman" w:cs="Times New Roman"/>
          <w:sz w:val="26"/>
          <w:szCs w:val="26"/>
          <w:lang w:val="en-US"/>
        </w:rPr>
        <w:pPrChange w:id="246" w:author="anh cao" w:date="2024-12-28T22:25:00Z">
          <w:pPr/>
        </w:pPrChange>
      </w:pPr>
      <w:r w:rsidRPr="00266895">
        <w:rPr>
          <w:rFonts w:ascii="Times New Roman" w:hAnsi="Times New Roman" w:cs="Times New Roman"/>
          <w:sz w:val="26"/>
          <w:szCs w:val="26"/>
          <w:lang w:val="en-US"/>
        </w:rPr>
        <w:t>- Quản lý bình luận:</w:t>
      </w:r>
    </w:p>
    <w:p w14:paraId="4303122F" w14:textId="10CB4EF8" w:rsidR="007E3994" w:rsidRPr="00266895" w:rsidRDefault="007E4C84" w:rsidP="00083B7E">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62A14866" wp14:editId="59D2055C">
            <wp:extent cx="4899670" cy="2369820"/>
            <wp:effectExtent l="0" t="0" r="0" b="0"/>
            <wp:docPr id="163692221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2218" name="Picture 1" descr="A diagram of a chat&#10;&#10;Description automatically generated with medium confidence"/>
                    <pic:cNvPicPr/>
                  </pic:nvPicPr>
                  <pic:blipFill>
                    <a:blip r:embed="rId51"/>
                    <a:stretch>
                      <a:fillRect/>
                    </a:stretch>
                  </pic:blipFill>
                  <pic:spPr>
                    <a:xfrm>
                      <a:off x="0" y="0"/>
                      <a:ext cx="4931354" cy="2385145"/>
                    </a:xfrm>
                    <a:prstGeom prst="rect">
                      <a:avLst/>
                    </a:prstGeom>
                  </pic:spPr>
                </pic:pic>
              </a:graphicData>
            </a:graphic>
          </wp:inline>
        </w:drawing>
      </w:r>
    </w:p>
    <w:p w14:paraId="67DD750E" w14:textId="6AD437D1" w:rsidR="007E3994" w:rsidRPr="00266895" w:rsidRDefault="007E3994" w:rsidP="007E3994">
      <w:pPr>
        <w:pStyle w:val="Heading7"/>
        <w:spacing w:line="360" w:lineRule="auto"/>
        <w:rPr>
          <w:rFonts w:eastAsia="Times New Roman" w:cs="Times New Roman"/>
          <w:lang w:val="en-US"/>
        </w:rPr>
      </w:pPr>
      <w:bookmarkStart w:id="247" w:name="_Toc18605526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Biểu đồ hoạt động Quản lý bình luận</w:t>
      </w:r>
      <w:bookmarkEnd w:id="247"/>
    </w:p>
    <w:p w14:paraId="16EAA686" w14:textId="77777777" w:rsidR="007E3994" w:rsidRPr="00266895" w:rsidRDefault="007E3994" w:rsidP="00EE6BBA">
      <w:pPr>
        <w:rPr>
          <w:rFonts w:ascii="Times New Roman" w:eastAsia="Times New Roman" w:hAnsi="Times New Roman" w:cs="Times New Roman"/>
          <w:i/>
          <w:iCs/>
          <w:sz w:val="26"/>
          <w:lang w:val="en-US"/>
        </w:rPr>
      </w:pPr>
    </w:p>
    <w:p w14:paraId="7B398718" w14:textId="364B427B" w:rsidR="007E4C84" w:rsidRPr="00266895" w:rsidRDefault="007E4C84">
      <w:pPr>
        <w:ind w:firstLine="284"/>
        <w:rPr>
          <w:rFonts w:ascii="Times New Roman" w:hAnsi="Times New Roman" w:cs="Times New Roman"/>
          <w:sz w:val="26"/>
          <w:szCs w:val="26"/>
          <w:lang w:val="en-US"/>
        </w:rPr>
        <w:pPrChange w:id="248" w:author="anh cao" w:date="2024-12-28T22:25:00Z">
          <w:pPr/>
        </w:pPrChange>
      </w:pPr>
      <w:r w:rsidRPr="00266895">
        <w:rPr>
          <w:rFonts w:ascii="Times New Roman" w:hAnsi="Times New Roman" w:cs="Times New Roman"/>
          <w:sz w:val="26"/>
          <w:szCs w:val="26"/>
          <w:lang w:val="en-US"/>
        </w:rPr>
        <w:t>- Liên hệ phòng khám:</w:t>
      </w:r>
    </w:p>
    <w:p w14:paraId="1E276719" w14:textId="77174E85" w:rsidR="007E4C84" w:rsidRPr="00266895" w:rsidRDefault="007E4C84"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42C2BA4" wp14:editId="6A4EE0C0">
            <wp:extent cx="4884483" cy="2110740"/>
            <wp:effectExtent l="0" t="0" r="0" b="3810"/>
            <wp:docPr id="11076048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899" name="Picture 1" descr="A diagram of a diagram&#10;&#10;Description automatically generated"/>
                    <pic:cNvPicPr/>
                  </pic:nvPicPr>
                  <pic:blipFill>
                    <a:blip r:embed="rId52"/>
                    <a:stretch>
                      <a:fillRect/>
                    </a:stretch>
                  </pic:blipFill>
                  <pic:spPr>
                    <a:xfrm>
                      <a:off x="0" y="0"/>
                      <a:ext cx="4897295" cy="2116277"/>
                    </a:xfrm>
                    <a:prstGeom prst="rect">
                      <a:avLst/>
                    </a:prstGeom>
                  </pic:spPr>
                </pic:pic>
              </a:graphicData>
            </a:graphic>
          </wp:inline>
        </w:drawing>
      </w:r>
    </w:p>
    <w:p w14:paraId="0F6BD6D0" w14:textId="5056BE34" w:rsidR="005179B3" w:rsidRPr="00266895" w:rsidRDefault="007E4C84" w:rsidP="005179B3">
      <w:pPr>
        <w:pStyle w:val="Heading7"/>
        <w:spacing w:line="360" w:lineRule="auto"/>
        <w:rPr>
          <w:rFonts w:eastAsia="Times New Roman" w:cs="Times New Roman"/>
          <w:lang w:val="en-US"/>
        </w:rPr>
      </w:pPr>
      <w:bookmarkStart w:id="249" w:name="_Toc18605526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Biểu đồ hoạt động Liên hệ phòng khám</w:t>
      </w:r>
      <w:bookmarkEnd w:id="249"/>
    </w:p>
    <w:p w14:paraId="16838252" w14:textId="77777777" w:rsidR="005179B3" w:rsidRPr="00266895" w:rsidRDefault="005179B3" w:rsidP="005179B3">
      <w:pPr>
        <w:rPr>
          <w:rFonts w:ascii="Times New Roman" w:hAnsi="Times New Roman" w:cs="Times New Roman"/>
          <w:sz w:val="26"/>
          <w:szCs w:val="26"/>
          <w:lang w:val="en-US"/>
        </w:rPr>
      </w:pPr>
    </w:p>
    <w:p w14:paraId="7B550813" w14:textId="77777777" w:rsidR="00E1431C" w:rsidRPr="00266895" w:rsidRDefault="00E1431C" w:rsidP="005179B3">
      <w:pPr>
        <w:rPr>
          <w:rFonts w:ascii="Times New Roman" w:hAnsi="Times New Roman" w:cs="Times New Roman"/>
          <w:sz w:val="26"/>
          <w:szCs w:val="26"/>
          <w:lang w:val="en-US"/>
        </w:rPr>
      </w:pPr>
    </w:p>
    <w:p w14:paraId="62FC0D37" w14:textId="6F110761" w:rsidR="005179B3" w:rsidRPr="00266895" w:rsidRDefault="007E4C84">
      <w:pPr>
        <w:ind w:firstLine="284"/>
        <w:rPr>
          <w:rFonts w:ascii="Times New Roman" w:hAnsi="Times New Roman" w:cs="Times New Roman"/>
          <w:sz w:val="26"/>
          <w:szCs w:val="26"/>
          <w:lang w:val="en-US"/>
        </w:rPr>
        <w:pPrChange w:id="250" w:author="anh cao" w:date="2024-12-28T22:25:00Z">
          <w:pPr/>
        </w:pPrChange>
      </w:pPr>
      <w:r w:rsidRPr="00266895">
        <w:rPr>
          <w:rFonts w:ascii="Times New Roman" w:hAnsi="Times New Roman" w:cs="Times New Roman"/>
          <w:sz w:val="26"/>
          <w:szCs w:val="26"/>
          <w:lang w:val="en-US"/>
        </w:rPr>
        <w:t>- Đánh giá bác sĩ:</w:t>
      </w:r>
    </w:p>
    <w:p w14:paraId="735DF82F" w14:textId="77777777" w:rsidR="005179B3" w:rsidRPr="00266895" w:rsidRDefault="005179B3" w:rsidP="005179B3">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6905981" wp14:editId="50278D6B">
            <wp:extent cx="4792980" cy="2269422"/>
            <wp:effectExtent l="0" t="0" r="7620" b="0"/>
            <wp:docPr id="9269327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2737" name="Picture 1" descr="A diagram of a diagram&#10;&#10;Description automatically generated with medium confidence"/>
                    <pic:cNvPicPr/>
                  </pic:nvPicPr>
                  <pic:blipFill>
                    <a:blip r:embed="rId53"/>
                    <a:stretch>
                      <a:fillRect/>
                    </a:stretch>
                  </pic:blipFill>
                  <pic:spPr>
                    <a:xfrm>
                      <a:off x="0" y="0"/>
                      <a:ext cx="4810683" cy="2277804"/>
                    </a:xfrm>
                    <a:prstGeom prst="rect">
                      <a:avLst/>
                    </a:prstGeom>
                  </pic:spPr>
                </pic:pic>
              </a:graphicData>
            </a:graphic>
          </wp:inline>
        </w:drawing>
      </w:r>
    </w:p>
    <w:p w14:paraId="77072872" w14:textId="26D8A5F6" w:rsidR="005179B3" w:rsidRPr="00266895" w:rsidRDefault="005179B3" w:rsidP="005179B3">
      <w:pPr>
        <w:pStyle w:val="Heading7"/>
        <w:spacing w:line="360" w:lineRule="auto"/>
        <w:rPr>
          <w:rFonts w:eastAsia="Times New Roman" w:cs="Times New Roman"/>
          <w:lang w:val="en-US"/>
        </w:rPr>
      </w:pPr>
      <w:bookmarkStart w:id="251" w:name="_Toc186055262"/>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29</w:t>
      </w:r>
      <w:r w:rsidRPr="00266895">
        <w:rPr>
          <w:rFonts w:eastAsia="Times New Roman" w:cs="Times New Roman"/>
        </w:rPr>
        <w:t xml:space="preserve"> </w:t>
      </w:r>
      <w:r w:rsidRPr="00266895">
        <w:rPr>
          <w:rFonts w:eastAsia="Times New Roman" w:cs="Times New Roman"/>
          <w:lang w:val="en-US"/>
        </w:rPr>
        <w:t>Biểu đồ hoạt động Đánh giá bác sĩ</w:t>
      </w:r>
      <w:bookmarkEnd w:id="251"/>
    </w:p>
    <w:p w14:paraId="364C05D0" w14:textId="0823BA37" w:rsidR="007E4C84" w:rsidRPr="00266895" w:rsidRDefault="007E4C84" w:rsidP="005179B3">
      <w:pPr>
        <w:jc w:val="center"/>
        <w:rPr>
          <w:rFonts w:ascii="Times New Roman" w:hAnsi="Times New Roman" w:cs="Times New Roman"/>
          <w:lang w:val="en-US"/>
        </w:rPr>
      </w:pPr>
    </w:p>
    <w:p w14:paraId="3C6E4B53" w14:textId="5D000C80" w:rsidR="00083B7E" w:rsidRPr="00266895" w:rsidRDefault="00B45B0C" w:rsidP="00083B7E">
      <w:pPr>
        <w:pStyle w:val="Heading3"/>
        <w:spacing w:before="60" w:after="60" w:line="360" w:lineRule="auto"/>
        <w:rPr>
          <w:lang w:val="en-US"/>
        </w:rPr>
      </w:pPr>
      <w:bookmarkStart w:id="252" w:name="_Toc186055175"/>
      <w:r w:rsidRPr="00266895">
        <w:rPr>
          <w:lang w:val="en-US"/>
        </w:rPr>
        <w:lastRenderedPageBreak/>
        <w:t>3</w:t>
      </w:r>
      <w:r w:rsidR="00083B7E" w:rsidRPr="00266895">
        <w:rPr>
          <w:lang w:val="en-US"/>
        </w:rPr>
        <w:t>.3</w:t>
      </w:r>
      <w:r w:rsidR="00083B7E" w:rsidRPr="00266895">
        <w:t>.</w:t>
      </w:r>
      <w:r w:rsidR="00083B7E" w:rsidRPr="00266895">
        <w:rPr>
          <w:lang w:val="en-US"/>
        </w:rPr>
        <w:t>3 Biểu đồ hoạt động cho các chức năng của bác sĩ</w:t>
      </w:r>
      <w:bookmarkEnd w:id="252"/>
    </w:p>
    <w:p w14:paraId="38526B52" w14:textId="7770D528" w:rsidR="00083B7E" w:rsidRPr="00266895" w:rsidRDefault="00083B7E">
      <w:pPr>
        <w:ind w:firstLine="283"/>
        <w:rPr>
          <w:rFonts w:ascii="Times New Roman" w:hAnsi="Times New Roman" w:cs="Times New Roman"/>
          <w:sz w:val="26"/>
          <w:szCs w:val="26"/>
          <w:lang w:val="en-US"/>
        </w:rPr>
        <w:pPrChange w:id="253" w:author="anh cao" w:date="2024-12-28T22:25:00Z">
          <w:pPr/>
        </w:pPrChange>
      </w:pPr>
      <w:r w:rsidRPr="00266895">
        <w:rPr>
          <w:rFonts w:ascii="Times New Roman" w:hAnsi="Times New Roman" w:cs="Times New Roman"/>
          <w:sz w:val="26"/>
          <w:szCs w:val="26"/>
          <w:lang w:val="en-US"/>
        </w:rPr>
        <w:t>- Quản lý lịch khám (Bác sĩ):</w:t>
      </w:r>
    </w:p>
    <w:p w14:paraId="456D70E9" w14:textId="3E6DCC36"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540194C" wp14:editId="3C659963">
            <wp:extent cx="5435717" cy="3230880"/>
            <wp:effectExtent l="0" t="0" r="0" b="7620"/>
            <wp:docPr id="86276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7940" name=""/>
                    <pic:cNvPicPr/>
                  </pic:nvPicPr>
                  <pic:blipFill>
                    <a:blip r:embed="rId54"/>
                    <a:stretch>
                      <a:fillRect/>
                    </a:stretch>
                  </pic:blipFill>
                  <pic:spPr>
                    <a:xfrm>
                      <a:off x="0" y="0"/>
                      <a:ext cx="5468506" cy="3250369"/>
                    </a:xfrm>
                    <a:prstGeom prst="rect">
                      <a:avLst/>
                    </a:prstGeom>
                  </pic:spPr>
                </pic:pic>
              </a:graphicData>
            </a:graphic>
          </wp:inline>
        </w:drawing>
      </w:r>
    </w:p>
    <w:p w14:paraId="12916520" w14:textId="342E95DF" w:rsidR="00083B7E" w:rsidRPr="00266895" w:rsidRDefault="00083B7E" w:rsidP="00083B7E">
      <w:pPr>
        <w:pStyle w:val="Heading7"/>
        <w:spacing w:line="360" w:lineRule="auto"/>
        <w:rPr>
          <w:rFonts w:eastAsia="Times New Roman" w:cs="Times New Roman"/>
          <w:lang w:val="en-US"/>
        </w:rPr>
      </w:pPr>
      <w:bookmarkStart w:id="254" w:name="_Toc18605526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0</w:t>
      </w:r>
      <w:r w:rsidRPr="00266895">
        <w:rPr>
          <w:rFonts w:eastAsia="Times New Roman" w:cs="Times New Roman"/>
        </w:rPr>
        <w:t xml:space="preserve"> </w:t>
      </w:r>
      <w:r w:rsidRPr="00266895">
        <w:rPr>
          <w:rFonts w:eastAsia="Times New Roman" w:cs="Times New Roman"/>
          <w:lang w:val="en-US"/>
        </w:rPr>
        <w:t xml:space="preserve">Biểu đồ hoạt động </w:t>
      </w:r>
      <w:r w:rsidRPr="00266895">
        <w:rPr>
          <w:rFonts w:cs="Times New Roman"/>
          <w:szCs w:val="26"/>
          <w:lang w:val="en-US"/>
        </w:rPr>
        <w:t>Quản lý lịch khám (Bác sĩ)</w:t>
      </w:r>
      <w:bookmarkEnd w:id="254"/>
    </w:p>
    <w:p w14:paraId="264A9DEF" w14:textId="77777777" w:rsidR="00E1431C" w:rsidRPr="00266895" w:rsidRDefault="00E1431C" w:rsidP="00083B7E">
      <w:pPr>
        <w:rPr>
          <w:rFonts w:ascii="Times New Roman" w:hAnsi="Times New Roman" w:cs="Times New Roman"/>
          <w:sz w:val="26"/>
          <w:szCs w:val="26"/>
          <w:lang w:val="en-US"/>
        </w:rPr>
      </w:pPr>
    </w:p>
    <w:p w14:paraId="27851CDB" w14:textId="3298ADA7" w:rsidR="00083B7E" w:rsidRPr="00266895" w:rsidRDefault="00083B7E">
      <w:pPr>
        <w:ind w:firstLine="284"/>
        <w:rPr>
          <w:rFonts w:ascii="Times New Roman" w:hAnsi="Times New Roman" w:cs="Times New Roman"/>
          <w:sz w:val="26"/>
          <w:szCs w:val="26"/>
          <w:lang w:val="en-US"/>
        </w:rPr>
        <w:pPrChange w:id="255" w:author="anh cao" w:date="2024-12-28T22:25:00Z">
          <w:pPr/>
        </w:pPrChange>
      </w:pPr>
      <w:r w:rsidRPr="00266895">
        <w:rPr>
          <w:rFonts w:ascii="Times New Roman" w:hAnsi="Times New Roman" w:cs="Times New Roman"/>
          <w:sz w:val="26"/>
          <w:szCs w:val="26"/>
          <w:lang w:val="en-US"/>
        </w:rPr>
        <w:t>- Quản lý bệnh nhân:</w:t>
      </w:r>
    </w:p>
    <w:p w14:paraId="6BDBF90A" w14:textId="349AC0CC"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2FE31A7E" wp14:editId="66A47B1B">
            <wp:extent cx="5287739" cy="2987040"/>
            <wp:effectExtent l="0" t="0" r="8255" b="3810"/>
            <wp:docPr id="197581206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2060" name="Picture 1" descr="A screenshot of a diagram&#10;&#10;Description automatically generated"/>
                    <pic:cNvPicPr/>
                  </pic:nvPicPr>
                  <pic:blipFill>
                    <a:blip r:embed="rId55"/>
                    <a:stretch>
                      <a:fillRect/>
                    </a:stretch>
                  </pic:blipFill>
                  <pic:spPr>
                    <a:xfrm>
                      <a:off x="0" y="0"/>
                      <a:ext cx="5294075" cy="2990619"/>
                    </a:xfrm>
                    <a:prstGeom prst="rect">
                      <a:avLst/>
                    </a:prstGeom>
                  </pic:spPr>
                </pic:pic>
              </a:graphicData>
            </a:graphic>
          </wp:inline>
        </w:drawing>
      </w:r>
    </w:p>
    <w:p w14:paraId="3EE60AA3" w14:textId="5A0BE930" w:rsidR="001768A2" w:rsidRPr="00266895" w:rsidRDefault="00083B7E" w:rsidP="00E1431C">
      <w:pPr>
        <w:pStyle w:val="Heading7"/>
        <w:spacing w:line="360" w:lineRule="auto"/>
        <w:rPr>
          <w:rFonts w:cs="Times New Roman"/>
          <w:szCs w:val="26"/>
          <w:lang w:val="en-US"/>
        </w:rPr>
      </w:pPr>
      <w:bookmarkStart w:id="256" w:name="_Toc186055264"/>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Biểu đồ hoạt động </w:t>
      </w:r>
      <w:r w:rsidRPr="00266895">
        <w:rPr>
          <w:rFonts w:cs="Times New Roman"/>
          <w:szCs w:val="26"/>
          <w:lang w:val="en-US"/>
        </w:rPr>
        <w:t>Quản lý bệnh nhân</w:t>
      </w:r>
      <w:bookmarkEnd w:id="256"/>
    </w:p>
    <w:p w14:paraId="37032086" w14:textId="77777777" w:rsidR="00E1431C" w:rsidRPr="00266895" w:rsidRDefault="00E1431C" w:rsidP="00E1431C">
      <w:pPr>
        <w:rPr>
          <w:rFonts w:ascii="Times New Roman" w:hAnsi="Times New Roman" w:cs="Times New Roman"/>
          <w:lang w:val="en-US"/>
        </w:rPr>
      </w:pPr>
    </w:p>
    <w:p w14:paraId="6CEE48AC" w14:textId="6A4046B9" w:rsidR="00083B7E" w:rsidRPr="00266895" w:rsidRDefault="00083B7E">
      <w:pPr>
        <w:ind w:firstLine="284"/>
        <w:rPr>
          <w:rFonts w:ascii="Times New Roman" w:hAnsi="Times New Roman" w:cs="Times New Roman"/>
          <w:sz w:val="26"/>
          <w:szCs w:val="26"/>
          <w:lang w:val="en-US"/>
        </w:rPr>
        <w:pPrChange w:id="257" w:author="anh cao" w:date="2024-12-28T22:26:00Z">
          <w:pPr/>
        </w:pPrChange>
      </w:pPr>
      <w:r w:rsidRPr="00266895">
        <w:rPr>
          <w:rFonts w:ascii="Times New Roman" w:hAnsi="Times New Roman" w:cs="Times New Roman"/>
          <w:sz w:val="26"/>
          <w:szCs w:val="26"/>
          <w:lang w:val="en-US"/>
        </w:rPr>
        <w:t>- Quản lý bình luận (Bác sĩ):</w:t>
      </w:r>
    </w:p>
    <w:p w14:paraId="75D94E5E" w14:textId="102CB8FF"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1EC1B993" wp14:editId="51DF8564">
            <wp:extent cx="5269573" cy="3078480"/>
            <wp:effectExtent l="0" t="0" r="7620" b="7620"/>
            <wp:docPr id="152669113"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13" name="Picture 1" descr="A diagram of a chat&#10;&#10;Description automatically generated with medium confidence"/>
                    <pic:cNvPicPr/>
                  </pic:nvPicPr>
                  <pic:blipFill>
                    <a:blip r:embed="rId56"/>
                    <a:stretch>
                      <a:fillRect/>
                    </a:stretch>
                  </pic:blipFill>
                  <pic:spPr>
                    <a:xfrm>
                      <a:off x="0" y="0"/>
                      <a:ext cx="5281469" cy="3085430"/>
                    </a:xfrm>
                    <a:prstGeom prst="rect">
                      <a:avLst/>
                    </a:prstGeom>
                  </pic:spPr>
                </pic:pic>
              </a:graphicData>
            </a:graphic>
          </wp:inline>
        </w:drawing>
      </w:r>
    </w:p>
    <w:p w14:paraId="2CA05C78" w14:textId="55FDF7B7" w:rsidR="00083B7E" w:rsidRPr="00266895" w:rsidRDefault="00083B7E" w:rsidP="00083B7E">
      <w:pPr>
        <w:pStyle w:val="Heading7"/>
        <w:spacing w:line="360" w:lineRule="auto"/>
        <w:rPr>
          <w:rFonts w:eastAsia="Times New Roman" w:cs="Times New Roman"/>
          <w:lang w:val="en-US"/>
        </w:rPr>
      </w:pPr>
      <w:bookmarkStart w:id="258" w:name="_Toc186055265"/>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Biểu đồ hoạt động </w:t>
      </w:r>
      <w:r w:rsidRPr="00266895">
        <w:rPr>
          <w:rFonts w:cs="Times New Roman"/>
          <w:szCs w:val="26"/>
          <w:lang w:val="en-US"/>
        </w:rPr>
        <w:t>Quản lý bình luận</w:t>
      </w:r>
      <w:bookmarkEnd w:id="258"/>
    </w:p>
    <w:p w14:paraId="4080EB3E" w14:textId="77777777" w:rsidR="00083B7E" w:rsidRPr="00266895" w:rsidRDefault="00083B7E" w:rsidP="00083B7E">
      <w:pPr>
        <w:rPr>
          <w:rFonts w:ascii="Times New Roman" w:hAnsi="Times New Roman" w:cs="Times New Roman"/>
          <w:lang w:val="en-US"/>
        </w:rPr>
      </w:pPr>
    </w:p>
    <w:p w14:paraId="1E477DD1" w14:textId="3CE2C076" w:rsidR="00083B7E" w:rsidRPr="00266895" w:rsidRDefault="00B45B0C" w:rsidP="00083B7E">
      <w:pPr>
        <w:pStyle w:val="Heading3"/>
        <w:spacing w:before="60" w:after="60" w:line="360" w:lineRule="auto"/>
        <w:rPr>
          <w:lang w:val="en-US"/>
        </w:rPr>
      </w:pPr>
      <w:bookmarkStart w:id="259" w:name="_Toc186055176"/>
      <w:r w:rsidRPr="00266895">
        <w:rPr>
          <w:lang w:val="en-US"/>
        </w:rPr>
        <w:t>3</w:t>
      </w:r>
      <w:r w:rsidR="00083B7E" w:rsidRPr="00266895">
        <w:rPr>
          <w:lang w:val="en-US"/>
        </w:rPr>
        <w:t>.3</w:t>
      </w:r>
      <w:r w:rsidR="00083B7E" w:rsidRPr="00266895">
        <w:t>.</w:t>
      </w:r>
      <w:r w:rsidR="00083B7E" w:rsidRPr="00266895">
        <w:rPr>
          <w:lang w:val="en-US"/>
        </w:rPr>
        <w:t>4 Biểu đồ hoạt động cho các chức năng của quản trị viên</w:t>
      </w:r>
      <w:bookmarkEnd w:id="259"/>
    </w:p>
    <w:p w14:paraId="0992EF0B" w14:textId="3E6EAD6F" w:rsidR="007E4C84" w:rsidRPr="00266895" w:rsidRDefault="005179B3">
      <w:pPr>
        <w:ind w:firstLine="283"/>
        <w:rPr>
          <w:rFonts w:ascii="Times New Roman" w:hAnsi="Times New Roman" w:cs="Times New Roman"/>
          <w:sz w:val="26"/>
          <w:szCs w:val="26"/>
          <w:lang w:val="en-US"/>
        </w:rPr>
        <w:pPrChange w:id="260" w:author="anh cao" w:date="2024-12-28T22:26:00Z">
          <w:pPr/>
        </w:pPrChange>
      </w:pPr>
      <w:r w:rsidRPr="00266895">
        <w:rPr>
          <w:rFonts w:ascii="Times New Roman" w:hAnsi="Times New Roman" w:cs="Times New Roman"/>
          <w:sz w:val="26"/>
          <w:szCs w:val="26"/>
          <w:lang w:val="en-US"/>
        </w:rPr>
        <w:t xml:space="preserve">- Quản </w:t>
      </w:r>
      <w:r w:rsidR="001768A2" w:rsidRPr="00266895">
        <w:rPr>
          <w:rFonts w:ascii="Times New Roman" w:hAnsi="Times New Roman" w:cs="Times New Roman"/>
          <w:sz w:val="26"/>
          <w:szCs w:val="26"/>
          <w:lang w:val="en-US"/>
        </w:rPr>
        <w:t>lý dịch vụ:</w:t>
      </w:r>
    </w:p>
    <w:p w14:paraId="5CB07F7B" w14:textId="4D22D675" w:rsidR="00B328A4" w:rsidRPr="00266895" w:rsidRDefault="005179B3" w:rsidP="001768A2">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4C8A2955" wp14:editId="3B93EF7B">
            <wp:extent cx="4973731" cy="2743200"/>
            <wp:effectExtent l="0" t="0" r="0" b="0"/>
            <wp:docPr id="607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6409" name=""/>
                    <pic:cNvPicPr/>
                  </pic:nvPicPr>
                  <pic:blipFill>
                    <a:blip r:embed="rId57"/>
                    <a:stretch>
                      <a:fillRect/>
                    </a:stretch>
                  </pic:blipFill>
                  <pic:spPr>
                    <a:xfrm>
                      <a:off x="0" y="0"/>
                      <a:ext cx="4978443" cy="2745799"/>
                    </a:xfrm>
                    <a:prstGeom prst="rect">
                      <a:avLst/>
                    </a:prstGeom>
                  </pic:spPr>
                </pic:pic>
              </a:graphicData>
            </a:graphic>
          </wp:inline>
        </w:drawing>
      </w:r>
    </w:p>
    <w:p w14:paraId="7A177B41" w14:textId="49427150" w:rsidR="00B328A4" w:rsidRPr="00266895" w:rsidRDefault="00B328A4" w:rsidP="00B328A4">
      <w:pPr>
        <w:pStyle w:val="Heading7"/>
        <w:spacing w:line="360" w:lineRule="auto"/>
        <w:rPr>
          <w:rFonts w:eastAsia="Times New Roman" w:cs="Times New Roman"/>
          <w:lang w:val="en-US"/>
        </w:rPr>
      </w:pPr>
      <w:bookmarkStart w:id="261" w:name="_Toc18605526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768A2" w:rsidRPr="00266895">
        <w:rPr>
          <w:rFonts w:eastAsia="Times New Roman" w:cs="Times New Roman"/>
          <w:lang w:val="en-US"/>
        </w:rPr>
        <w:t>3</w:t>
      </w:r>
      <w:r w:rsidR="001642AA"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Biểu đồ hoạt động Quản lý dịch vụ</w:t>
      </w:r>
      <w:bookmarkEnd w:id="261"/>
    </w:p>
    <w:p w14:paraId="297F7726" w14:textId="0E5B2F9B" w:rsidR="007E3994" w:rsidRPr="00266895" w:rsidRDefault="001768A2">
      <w:pPr>
        <w:ind w:firstLine="284"/>
        <w:rPr>
          <w:rFonts w:ascii="Times New Roman" w:hAnsi="Times New Roman" w:cs="Times New Roman"/>
          <w:sz w:val="26"/>
          <w:szCs w:val="26"/>
          <w:lang w:val="en-US"/>
        </w:rPr>
        <w:pPrChange w:id="262" w:author="anh cao" w:date="2024-12-28T22:26:00Z">
          <w:pPr/>
        </w:pPrChange>
      </w:pPr>
      <w:r w:rsidRPr="00266895">
        <w:rPr>
          <w:rFonts w:ascii="Times New Roman" w:hAnsi="Times New Roman" w:cs="Times New Roman"/>
          <w:sz w:val="26"/>
          <w:szCs w:val="26"/>
          <w:lang w:val="en-US"/>
        </w:rPr>
        <w:t>- Quản lý người dùng:</w:t>
      </w:r>
    </w:p>
    <w:p w14:paraId="757FE761" w14:textId="61FA9C4D" w:rsidR="001768A2"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ab/>
        <w:t>+ Quản lý tài khoản:</w:t>
      </w:r>
    </w:p>
    <w:p w14:paraId="611E1A82" w14:textId="669A340F" w:rsidR="001768A2" w:rsidRPr="00266895" w:rsidRDefault="001768A2" w:rsidP="001768A2">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44CC0EBF" wp14:editId="2CBD2759">
            <wp:extent cx="5433060" cy="2611749"/>
            <wp:effectExtent l="0" t="0" r="0" b="0"/>
            <wp:docPr id="641630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58"/>
                    <a:stretch>
                      <a:fillRect/>
                    </a:stretch>
                  </pic:blipFill>
                  <pic:spPr>
                    <a:xfrm>
                      <a:off x="0" y="0"/>
                      <a:ext cx="5437380" cy="2613826"/>
                    </a:xfrm>
                    <a:prstGeom prst="rect">
                      <a:avLst/>
                    </a:prstGeom>
                  </pic:spPr>
                </pic:pic>
              </a:graphicData>
            </a:graphic>
          </wp:inline>
        </w:drawing>
      </w:r>
    </w:p>
    <w:p w14:paraId="5AEBE735" w14:textId="412C2575" w:rsidR="001768A2" w:rsidRPr="00266895" w:rsidRDefault="001768A2" w:rsidP="001768A2">
      <w:pPr>
        <w:pStyle w:val="Heading7"/>
        <w:spacing w:line="360" w:lineRule="auto"/>
        <w:rPr>
          <w:rFonts w:eastAsia="Times New Roman" w:cs="Times New Roman"/>
          <w:lang w:val="en-US"/>
        </w:rPr>
      </w:pPr>
      <w:bookmarkStart w:id="263" w:name="_Toc18605526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Biểu đồ hoạt động Quản lý tài khoản</w:t>
      </w:r>
      <w:bookmarkEnd w:id="263"/>
    </w:p>
    <w:p w14:paraId="6B9B8E59" w14:textId="77777777" w:rsidR="001768A2" w:rsidRPr="00266895" w:rsidRDefault="001768A2" w:rsidP="00EE6BBA">
      <w:pPr>
        <w:rPr>
          <w:rFonts w:ascii="Times New Roman" w:hAnsi="Times New Roman" w:cs="Times New Roman"/>
          <w:sz w:val="26"/>
          <w:szCs w:val="26"/>
          <w:lang w:val="en-US"/>
        </w:rPr>
      </w:pPr>
    </w:p>
    <w:p w14:paraId="432B09B1" w14:textId="6ED7D1C8" w:rsidR="001768A2"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ab/>
        <w:t>+ Quản lý thông tin cá nhân:</w:t>
      </w:r>
    </w:p>
    <w:p w14:paraId="60DDCE4D" w14:textId="02775C43" w:rsidR="00B328A4" w:rsidRPr="00266895" w:rsidRDefault="001768A2" w:rsidP="001768A2">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381B2E89" wp14:editId="0D60CEE5">
            <wp:extent cx="5552831" cy="3459480"/>
            <wp:effectExtent l="0" t="0" r="0" b="7620"/>
            <wp:docPr id="102275036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368" name="Picture 1" descr="A diagram of a chat&#10;&#10;Description automatically generated with medium confidence"/>
                    <pic:cNvPicPr/>
                  </pic:nvPicPr>
                  <pic:blipFill>
                    <a:blip r:embed="rId59"/>
                    <a:stretch>
                      <a:fillRect/>
                    </a:stretch>
                  </pic:blipFill>
                  <pic:spPr>
                    <a:xfrm>
                      <a:off x="0" y="0"/>
                      <a:ext cx="5561942" cy="3465156"/>
                    </a:xfrm>
                    <a:prstGeom prst="rect">
                      <a:avLst/>
                    </a:prstGeom>
                  </pic:spPr>
                </pic:pic>
              </a:graphicData>
            </a:graphic>
          </wp:inline>
        </w:drawing>
      </w:r>
    </w:p>
    <w:p w14:paraId="384043EE" w14:textId="48A469D4" w:rsidR="00B328A4" w:rsidRPr="00266895" w:rsidRDefault="00B328A4" w:rsidP="00B328A4">
      <w:pPr>
        <w:pStyle w:val="Heading7"/>
        <w:spacing w:line="360" w:lineRule="auto"/>
        <w:rPr>
          <w:rFonts w:eastAsia="Times New Roman" w:cs="Times New Roman"/>
          <w:lang w:val="en-US"/>
        </w:rPr>
      </w:pPr>
      <w:bookmarkStart w:id="264" w:name="_Toc18605526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35</w:t>
      </w:r>
      <w:r w:rsidRPr="00266895">
        <w:rPr>
          <w:rFonts w:eastAsia="Times New Roman" w:cs="Times New Roman"/>
        </w:rPr>
        <w:t xml:space="preserve"> </w:t>
      </w:r>
      <w:r w:rsidRPr="00266895">
        <w:rPr>
          <w:rFonts w:eastAsia="Times New Roman" w:cs="Times New Roman"/>
          <w:lang w:val="en-US"/>
        </w:rPr>
        <w:t>Biểu đồ hoạt động Quản lý tài khoản người dùng</w:t>
      </w:r>
      <w:bookmarkEnd w:id="264"/>
    </w:p>
    <w:p w14:paraId="29E3CD38" w14:textId="77777777" w:rsidR="00344E0F" w:rsidRPr="00266895" w:rsidRDefault="00344E0F" w:rsidP="00344E0F">
      <w:pPr>
        <w:rPr>
          <w:rFonts w:ascii="Times New Roman" w:hAnsi="Times New Roman" w:cs="Times New Roman"/>
          <w:lang w:val="en-US"/>
        </w:rPr>
      </w:pPr>
    </w:p>
    <w:p w14:paraId="1E1D58C8" w14:textId="0891C4FF" w:rsidR="00344E0F" w:rsidRPr="00266895" w:rsidRDefault="00344E0F">
      <w:pPr>
        <w:ind w:firstLine="284"/>
        <w:rPr>
          <w:rFonts w:ascii="Times New Roman" w:hAnsi="Times New Roman" w:cs="Times New Roman"/>
          <w:sz w:val="26"/>
          <w:szCs w:val="26"/>
          <w:lang w:val="en-US"/>
        </w:rPr>
        <w:pPrChange w:id="265" w:author="anh cao" w:date="2024-12-28T22:26:00Z">
          <w:pPr/>
        </w:pPrChange>
      </w:pPr>
      <w:r w:rsidRPr="00266895">
        <w:rPr>
          <w:rFonts w:ascii="Times New Roman" w:hAnsi="Times New Roman" w:cs="Times New Roman"/>
          <w:sz w:val="26"/>
          <w:szCs w:val="26"/>
          <w:lang w:val="en-US"/>
        </w:rPr>
        <w:t>- Quản lý bình luận (Quản trị viên):</w:t>
      </w:r>
    </w:p>
    <w:p w14:paraId="4A5823BA" w14:textId="6C29756F"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0D8B0209" wp14:editId="74EDF2B9">
            <wp:extent cx="5988050" cy="2672080"/>
            <wp:effectExtent l="0" t="0" r="0" b="0"/>
            <wp:docPr id="312258661"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8661" name="Picture 1" descr="A diagram of a chat&#10;&#10;Description automatically generated with medium confidence"/>
                    <pic:cNvPicPr/>
                  </pic:nvPicPr>
                  <pic:blipFill>
                    <a:blip r:embed="rId60"/>
                    <a:stretch>
                      <a:fillRect/>
                    </a:stretch>
                  </pic:blipFill>
                  <pic:spPr>
                    <a:xfrm>
                      <a:off x="0" y="0"/>
                      <a:ext cx="5988050" cy="2672080"/>
                    </a:xfrm>
                    <a:prstGeom prst="rect">
                      <a:avLst/>
                    </a:prstGeom>
                  </pic:spPr>
                </pic:pic>
              </a:graphicData>
            </a:graphic>
          </wp:inline>
        </w:drawing>
      </w:r>
    </w:p>
    <w:p w14:paraId="325F7581" w14:textId="5B2A9D76" w:rsidR="00344E0F" w:rsidRPr="00266895" w:rsidRDefault="00344E0F" w:rsidP="00344E0F">
      <w:pPr>
        <w:pStyle w:val="Heading7"/>
        <w:spacing w:line="360" w:lineRule="auto"/>
        <w:rPr>
          <w:rFonts w:eastAsia="Times New Roman" w:cs="Times New Roman"/>
          <w:lang w:val="en-US"/>
        </w:rPr>
      </w:pPr>
      <w:bookmarkStart w:id="266" w:name="_Toc18605526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36</w:t>
      </w:r>
      <w:r w:rsidRPr="00266895">
        <w:rPr>
          <w:rFonts w:eastAsia="Times New Roman" w:cs="Times New Roman"/>
        </w:rPr>
        <w:t xml:space="preserve"> </w:t>
      </w:r>
      <w:r w:rsidRPr="00266895">
        <w:rPr>
          <w:rFonts w:eastAsia="Times New Roman" w:cs="Times New Roman"/>
          <w:lang w:val="en-US"/>
        </w:rPr>
        <w:t>Biểu đồ hoạt động Quản lý tài khoản người dùng</w:t>
      </w:r>
      <w:bookmarkEnd w:id="266"/>
    </w:p>
    <w:p w14:paraId="7AEFFD0C" w14:textId="77777777" w:rsidR="00344E0F" w:rsidRPr="00266895" w:rsidRDefault="00344E0F" w:rsidP="00344E0F">
      <w:pPr>
        <w:rPr>
          <w:rFonts w:ascii="Times New Roman" w:hAnsi="Times New Roman" w:cs="Times New Roman"/>
          <w:lang w:val="en-US"/>
        </w:rPr>
      </w:pPr>
    </w:p>
    <w:p w14:paraId="5CAFF00C" w14:textId="73CD92B3" w:rsidR="005179B3" w:rsidRPr="00266895" w:rsidRDefault="00B45B0C" w:rsidP="005179B3">
      <w:pPr>
        <w:pStyle w:val="Heading3"/>
        <w:spacing w:before="60" w:after="60" w:line="360" w:lineRule="auto"/>
        <w:rPr>
          <w:lang w:val="en-US"/>
        </w:rPr>
      </w:pPr>
      <w:bookmarkStart w:id="267" w:name="_Toc186055177"/>
      <w:r w:rsidRPr="00266895">
        <w:rPr>
          <w:lang w:val="en-US"/>
        </w:rPr>
        <w:t>3</w:t>
      </w:r>
      <w:r w:rsidR="005179B3" w:rsidRPr="00266895">
        <w:rPr>
          <w:lang w:val="en-US"/>
        </w:rPr>
        <w:t>.3</w:t>
      </w:r>
      <w:r w:rsidR="005179B3" w:rsidRPr="00266895">
        <w:t>.</w:t>
      </w:r>
      <w:r w:rsidR="005179B3" w:rsidRPr="00266895">
        <w:rPr>
          <w:lang w:val="en-US"/>
        </w:rPr>
        <w:t>5 Biểu đồ hoạt động cho các chức năng của nhân viên</w:t>
      </w:r>
      <w:bookmarkEnd w:id="267"/>
    </w:p>
    <w:p w14:paraId="2A0353BF" w14:textId="75D7F3E1" w:rsidR="00B328A4" w:rsidRPr="00266895" w:rsidRDefault="00344E0F">
      <w:pPr>
        <w:ind w:firstLine="283"/>
        <w:rPr>
          <w:rFonts w:ascii="Times New Roman" w:hAnsi="Times New Roman" w:cs="Times New Roman"/>
          <w:sz w:val="26"/>
          <w:szCs w:val="26"/>
          <w:lang w:val="en-US"/>
        </w:rPr>
        <w:pPrChange w:id="268" w:author="anh cao" w:date="2024-12-28T22:26:00Z">
          <w:pPr/>
        </w:pPrChange>
      </w:pPr>
      <w:r w:rsidRPr="00266895">
        <w:rPr>
          <w:rFonts w:ascii="Times New Roman" w:hAnsi="Times New Roman" w:cs="Times New Roman"/>
          <w:sz w:val="26"/>
          <w:szCs w:val="26"/>
          <w:lang w:val="en-US"/>
        </w:rPr>
        <w:t xml:space="preserve">- Quản lý lịch khám: </w:t>
      </w:r>
    </w:p>
    <w:p w14:paraId="7FB4BBE7" w14:textId="7D754C78"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8039EEB" wp14:editId="017C12E8">
            <wp:extent cx="5753272" cy="2956560"/>
            <wp:effectExtent l="0" t="0" r="0" b="0"/>
            <wp:docPr id="2286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20390" name="Picture 1" descr="A screenshot of a computer&#10;&#10;Description automatically generated"/>
                    <pic:cNvPicPr/>
                  </pic:nvPicPr>
                  <pic:blipFill>
                    <a:blip r:embed="rId61"/>
                    <a:stretch>
                      <a:fillRect/>
                    </a:stretch>
                  </pic:blipFill>
                  <pic:spPr>
                    <a:xfrm>
                      <a:off x="0" y="0"/>
                      <a:ext cx="5758555" cy="2959275"/>
                    </a:xfrm>
                    <a:prstGeom prst="rect">
                      <a:avLst/>
                    </a:prstGeom>
                  </pic:spPr>
                </pic:pic>
              </a:graphicData>
            </a:graphic>
          </wp:inline>
        </w:drawing>
      </w:r>
    </w:p>
    <w:p w14:paraId="53997D03" w14:textId="2EAD51CF" w:rsidR="00344E0F" w:rsidRPr="00266895" w:rsidRDefault="00344E0F" w:rsidP="00344E0F">
      <w:pPr>
        <w:pStyle w:val="Heading7"/>
        <w:spacing w:line="360" w:lineRule="auto"/>
        <w:rPr>
          <w:rFonts w:eastAsia="Times New Roman" w:cs="Times New Roman"/>
          <w:lang w:val="en-US"/>
        </w:rPr>
      </w:pPr>
      <w:bookmarkStart w:id="269" w:name="_Toc18605527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37</w:t>
      </w:r>
      <w:r w:rsidRPr="00266895">
        <w:rPr>
          <w:rFonts w:eastAsia="Times New Roman" w:cs="Times New Roman"/>
        </w:rPr>
        <w:t xml:space="preserve"> </w:t>
      </w:r>
      <w:r w:rsidRPr="00266895">
        <w:rPr>
          <w:rFonts w:eastAsia="Times New Roman" w:cs="Times New Roman"/>
          <w:lang w:val="en-US"/>
        </w:rPr>
        <w:t>Biểu đồ hoạt động Quản lý lịch khám (Nhân viên)</w:t>
      </w:r>
      <w:bookmarkEnd w:id="269"/>
    </w:p>
    <w:p w14:paraId="1944F774" w14:textId="5408E8BE" w:rsidR="00B328A4" w:rsidRPr="00266895" w:rsidRDefault="00344E0F">
      <w:pPr>
        <w:ind w:firstLine="284"/>
        <w:rPr>
          <w:rFonts w:ascii="Times New Roman" w:hAnsi="Times New Roman" w:cs="Times New Roman"/>
          <w:sz w:val="26"/>
          <w:szCs w:val="26"/>
          <w:lang w:val="en-US"/>
        </w:rPr>
        <w:pPrChange w:id="270" w:author="anh cao" w:date="2024-12-28T22:26:00Z">
          <w:pPr/>
        </w:pPrChange>
      </w:pPr>
      <w:r w:rsidRPr="00266895">
        <w:rPr>
          <w:rFonts w:ascii="Times New Roman" w:hAnsi="Times New Roman" w:cs="Times New Roman"/>
          <w:sz w:val="26"/>
          <w:szCs w:val="26"/>
          <w:lang w:val="en-US"/>
        </w:rPr>
        <w:t>- Quản lý hóa đơn:</w:t>
      </w:r>
    </w:p>
    <w:p w14:paraId="3DFE0715" w14:textId="7CB6ED0A"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10B09072" wp14:editId="2D8C6375">
            <wp:extent cx="5189220" cy="3634655"/>
            <wp:effectExtent l="0" t="0" r="0" b="4445"/>
            <wp:docPr id="20790950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033" name="Picture 1" descr="A diagram of a flowchart&#10;&#10;Description automatically generated"/>
                    <pic:cNvPicPr/>
                  </pic:nvPicPr>
                  <pic:blipFill>
                    <a:blip r:embed="rId62"/>
                    <a:stretch>
                      <a:fillRect/>
                    </a:stretch>
                  </pic:blipFill>
                  <pic:spPr>
                    <a:xfrm>
                      <a:off x="0" y="0"/>
                      <a:ext cx="5196989" cy="3640097"/>
                    </a:xfrm>
                    <a:prstGeom prst="rect">
                      <a:avLst/>
                    </a:prstGeom>
                  </pic:spPr>
                </pic:pic>
              </a:graphicData>
            </a:graphic>
          </wp:inline>
        </w:drawing>
      </w:r>
    </w:p>
    <w:p w14:paraId="55627842" w14:textId="068F9218" w:rsidR="00344E0F" w:rsidRPr="00266895" w:rsidRDefault="00344E0F" w:rsidP="00344E0F">
      <w:pPr>
        <w:pStyle w:val="Heading7"/>
        <w:spacing w:line="360" w:lineRule="auto"/>
        <w:rPr>
          <w:rFonts w:eastAsia="Times New Roman" w:cs="Times New Roman"/>
          <w:lang w:val="en-US"/>
        </w:rPr>
      </w:pPr>
      <w:bookmarkStart w:id="271" w:name="_Toc18605527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E1431C"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Biểu đồ hoạt động Quản lý hóa đơn</w:t>
      </w:r>
      <w:bookmarkEnd w:id="271"/>
    </w:p>
    <w:p w14:paraId="5E093740" w14:textId="77777777" w:rsidR="00344E0F" w:rsidRPr="00266895" w:rsidRDefault="00344E0F" w:rsidP="00EE6BBA">
      <w:pPr>
        <w:rPr>
          <w:rFonts w:ascii="Times New Roman" w:hAnsi="Times New Roman" w:cs="Times New Roman"/>
          <w:lang w:val="en-US"/>
        </w:rPr>
      </w:pPr>
    </w:p>
    <w:p w14:paraId="3DD0E5BB" w14:textId="6E94F04A" w:rsidR="00CA471C" w:rsidRPr="00266895" w:rsidRDefault="001642AA" w:rsidP="00E20311">
      <w:pPr>
        <w:pStyle w:val="Heading2"/>
        <w:spacing w:before="60" w:after="60" w:line="360" w:lineRule="auto"/>
        <w:rPr>
          <w:sz w:val="28"/>
          <w:lang w:val="en-US"/>
        </w:rPr>
      </w:pPr>
      <w:bookmarkStart w:id="272" w:name="_Toc186055178"/>
      <w:r w:rsidRPr="00266895">
        <w:rPr>
          <w:sz w:val="28"/>
          <w:lang w:val="en-US"/>
        </w:rPr>
        <w:t>3</w:t>
      </w:r>
      <w:r w:rsidR="005B226D" w:rsidRPr="00266895">
        <w:rPr>
          <w:sz w:val="28"/>
          <w:lang w:val="en-US"/>
        </w:rPr>
        <w:t>.</w:t>
      </w:r>
      <w:r w:rsidR="00B865F4" w:rsidRPr="00266895">
        <w:rPr>
          <w:sz w:val="28"/>
          <w:lang w:val="en-US"/>
        </w:rPr>
        <w:t>4</w:t>
      </w:r>
      <w:r w:rsidR="005E422C" w:rsidRPr="00266895">
        <w:rPr>
          <w:sz w:val="28"/>
        </w:rPr>
        <w:t xml:space="preserve"> </w:t>
      </w:r>
      <w:r w:rsidR="002746A5" w:rsidRPr="00266895">
        <w:rPr>
          <w:sz w:val="28"/>
          <w:lang w:val="en-US"/>
        </w:rPr>
        <w:t>Kịch bản chuẩn và ngoại lệ</w:t>
      </w:r>
      <w:bookmarkEnd w:id="272"/>
    </w:p>
    <w:p w14:paraId="67689B40" w14:textId="6AAFDC5B" w:rsidR="00B865F4" w:rsidRPr="00266895" w:rsidRDefault="001642AA" w:rsidP="00E8539F">
      <w:pPr>
        <w:pStyle w:val="Heading3"/>
        <w:spacing w:before="60" w:after="60" w:line="360" w:lineRule="auto"/>
        <w:rPr>
          <w:lang w:val="en-US"/>
        </w:rPr>
      </w:pPr>
      <w:bookmarkStart w:id="273" w:name="_Toc186055179"/>
      <w:r w:rsidRPr="00266895">
        <w:rPr>
          <w:lang w:val="en-US"/>
        </w:rPr>
        <w:t>3</w:t>
      </w:r>
      <w:r w:rsidR="00E1431C" w:rsidRPr="00266895">
        <w:rPr>
          <w:lang w:val="en-US"/>
        </w:rPr>
        <w:t>.4</w:t>
      </w:r>
      <w:r w:rsidR="00E1431C" w:rsidRPr="00266895">
        <w:t>.</w:t>
      </w:r>
      <w:r w:rsidR="00E1431C" w:rsidRPr="00266895">
        <w:rPr>
          <w:lang w:val="en-US"/>
        </w:rPr>
        <w:t>1 Kịch bản cho các chức năng chung của người dùng</w:t>
      </w:r>
      <w:bookmarkEnd w:id="273"/>
    </w:p>
    <w:p w14:paraId="223DBA6A" w14:textId="14A9E00D" w:rsidR="00B865F4" w:rsidRPr="00266895" w:rsidRDefault="00EA2B43">
      <w:pPr>
        <w:ind w:firstLine="283"/>
        <w:rPr>
          <w:rFonts w:ascii="Times New Roman" w:hAnsi="Times New Roman" w:cs="Times New Roman"/>
          <w:sz w:val="26"/>
          <w:szCs w:val="26"/>
          <w:lang w:val="en-US"/>
        </w:rPr>
        <w:pPrChange w:id="274" w:author="anh cao" w:date="2024-12-28T22:26:00Z">
          <w:pPr/>
        </w:pPrChange>
      </w:pPr>
      <w:r w:rsidRPr="00266895">
        <w:rPr>
          <w:rFonts w:ascii="Times New Roman" w:hAnsi="Times New Roman" w:cs="Times New Roman"/>
          <w:sz w:val="26"/>
          <w:szCs w:val="26"/>
          <w:lang w:val="en-US"/>
        </w:rPr>
        <w:t xml:space="preserve">- </w:t>
      </w:r>
      <w:r w:rsidR="00B865F4" w:rsidRPr="00266895">
        <w:rPr>
          <w:rFonts w:ascii="Times New Roman" w:hAnsi="Times New Roman" w:cs="Times New Roman"/>
          <w:sz w:val="26"/>
          <w:szCs w:val="26"/>
          <w:lang w:val="en-US"/>
        </w:rPr>
        <w:t>Đăng nhập:</w:t>
      </w:r>
    </w:p>
    <w:p w14:paraId="0DD79FCC" w14:textId="2544F136" w:rsidR="00B865F4" w:rsidRPr="00266895" w:rsidRDefault="00B865F4" w:rsidP="00542316">
      <w:pPr>
        <w:pStyle w:val="Heading8"/>
        <w:rPr>
          <w:rFonts w:eastAsia="Times New Roman" w:cs="Times New Roman"/>
          <w:lang w:val="en-US"/>
        </w:rPr>
      </w:pPr>
      <w:bookmarkStart w:id="275" w:name="_Toc186055323"/>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Kịch bản use case Đăng nhập</w:t>
      </w:r>
      <w:bookmarkEnd w:id="27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2F05CB57" w14:textId="77777777" w:rsidTr="002769DB">
        <w:trPr>
          <w:trHeight w:val="568"/>
        </w:trPr>
        <w:tc>
          <w:tcPr>
            <w:tcW w:w="2427" w:type="dxa"/>
          </w:tcPr>
          <w:p w14:paraId="10AB7849"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1D325579" w14:textId="77777777" w:rsidR="00B865F4" w:rsidRPr="00266895" w:rsidRDefault="00B865F4" w:rsidP="002769DB">
            <w:pPr>
              <w:pStyle w:val="TableParagraph"/>
              <w:ind w:left="105"/>
              <w:rPr>
                <w:sz w:val="26"/>
              </w:rPr>
            </w:pPr>
            <w:r w:rsidRPr="00266895">
              <w:rPr>
                <w:sz w:val="26"/>
              </w:rPr>
              <w:t>Đăng</w:t>
            </w:r>
            <w:r w:rsidRPr="00266895">
              <w:rPr>
                <w:spacing w:val="-7"/>
                <w:sz w:val="26"/>
              </w:rPr>
              <w:t xml:space="preserve"> </w:t>
            </w:r>
            <w:r w:rsidRPr="00266895">
              <w:rPr>
                <w:spacing w:val="-4"/>
                <w:sz w:val="26"/>
              </w:rPr>
              <w:t>nhập</w:t>
            </w:r>
          </w:p>
        </w:tc>
      </w:tr>
      <w:tr w:rsidR="00B865F4" w:rsidRPr="00266895" w14:paraId="6178EC57" w14:textId="77777777" w:rsidTr="002769DB">
        <w:trPr>
          <w:trHeight w:val="568"/>
        </w:trPr>
        <w:tc>
          <w:tcPr>
            <w:tcW w:w="2427" w:type="dxa"/>
          </w:tcPr>
          <w:p w14:paraId="0C568DEB" w14:textId="77777777" w:rsidR="00B865F4" w:rsidRPr="00266895" w:rsidRDefault="00B865F4" w:rsidP="002769DB">
            <w:pPr>
              <w:pStyle w:val="TableParagraph"/>
              <w:rPr>
                <w:sz w:val="26"/>
              </w:rPr>
            </w:pPr>
            <w:r w:rsidRPr="00266895">
              <w:rPr>
                <w:spacing w:val="-2"/>
                <w:sz w:val="26"/>
              </w:rPr>
              <w:t>Actor</w:t>
            </w:r>
          </w:p>
        </w:tc>
        <w:tc>
          <w:tcPr>
            <w:tcW w:w="6769" w:type="dxa"/>
          </w:tcPr>
          <w:p w14:paraId="6F8F2485" w14:textId="77777777" w:rsidR="00B865F4" w:rsidRPr="00266895" w:rsidRDefault="00B865F4" w:rsidP="002769DB">
            <w:pPr>
              <w:pStyle w:val="TableParagraph"/>
              <w:ind w:left="105"/>
              <w:rPr>
                <w:sz w:val="26"/>
                <w:lang w:val="en-US"/>
              </w:rPr>
            </w:pPr>
            <w:r w:rsidRPr="00266895">
              <w:rPr>
                <w:sz w:val="26"/>
                <w:lang w:val="en-US"/>
              </w:rPr>
              <w:t>Bệnh nhân/Bác sĩ/Nhân viên tiếp nhận/Quản trị viên</w:t>
            </w:r>
          </w:p>
        </w:tc>
      </w:tr>
      <w:tr w:rsidR="00B865F4" w:rsidRPr="00266895" w14:paraId="352ADE38" w14:textId="77777777" w:rsidTr="002769DB">
        <w:trPr>
          <w:trHeight w:val="1466"/>
        </w:trPr>
        <w:tc>
          <w:tcPr>
            <w:tcW w:w="2427" w:type="dxa"/>
          </w:tcPr>
          <w:p w14:paraId="770FA057"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2D872889" w14:textId="77777777" w:rsidR="00B865F4" w:rsidRPr="00266895" w:rsidRDefault="00B865F4" w:rsidP="002769DB">
            <w:pPr>
              <w:pStyle w:val="TableParagraph"/>
              <w:spacing w:line="360" w:lineRule="auto"/>
              <w:ind w:left="105" w:right="174"/>
              <w:rPr>
                <w:sz w:val="26"/>
              </w:rPr>
            </w:pPr>
            <w:r w:rsidRPr="00266895">
              <w:rPr>
                <w:sz w:val="26"/>
              </w:rPr>
              <w:t>Khi</w:t>
            </w:r>
            <w:r w:rsidRPr="00266895">
              <w:rPr>
                <w:spacing w:val="-4"/>
                <w:sz w:val="26"/>
              </w:rPr>
              <w:t xml:space="preserve"> </w:t>
            </w:r>
            <w:r w:rsidRPr="00266895">
              <w:rPr>
                <w:sz w:val="26"/>
                <w:lang w:val="en-US"/>
              </w:rPr>
              <w:t xml:space="preserve">người dung </w:t>
            </w:r>
            <w:r w:rsidRPr="00266895">
              <w:rPr>
                <w:sz w:val="26"/>
              </w:rPr>
              <w:t>có</w:t>
            </w:r>
            <w:r w:rsidRPr="00266895">
              <w:rPr>
                <w:spacing w:val="-4"/>
                <w:sz w:val="26"/>
              </w:rPr>
              <w:t xml:space="preserve"> </w:t>
            </w:r>
            <w:r w:rsidRPr="00266895">
              <w:rPr>
                <w:sz w:val="26"/>
              </w:rPr>
              <w:t>nhu</w:t>
            </w:r>
            <w:r w:rsidRPr="00266895">
              <w:rPr>
                <w:spacing w:val="-1"/>
                <w:sz w:val="26"/>
              </w:rPr>
              <w:t xml:space="preserve"> </w:t>
            </w:r>
            <w:r w:rsidRPr="00266895">
              <w:rPr>
                <w:sz w:val="26"/>
              </w:rPr>
              <w:t>cầu</w:t>
            </w:r>
            <w:r w:rsidRPr="00266895">
              <w:rPr>
                <w:spacing w:val="-1"/>
                <w:sz w:val="26"/>
              </w:rPr>
              <w:t xml:space="preserve"> </w:t>
            </w:r>
            <w:r w:rsidRPr="00266895">
              <w:rPr>
                <w:sz w:val="26"/>
              </w:rPr>
              <w:t>truy</w:t>
            </w:r>
            <w:r w:rsidRPr="00266895">
              <w:rPr>
                <w:spacing w:val="-9"/>
                <w:sz w:val="26"/>
              </w:rPr>
              <w:t xml:space="preserve"> </w:t>
            </w:r>
            <w:r w:rsidRPr="00266895">
              <w:rPr>
                <w:sz w:val="26"/>
              </w:rPr>
              <w:t>cập</w:t>
            </w:r>
            <w:r w:rsidRPr="00266895">
              <w:rPr>
                <w:spacing w:val="-4"/>
                <w:sz w:val="26"/>
              </w:rPr>
              <w:t xml:space="preserve"> </w:t>
            </w:r>
            <w:r w:rsidRPr="00266895">
              <w:rPr>
                <w:sz w:val="26"/>
              </w:rPr>
              <w:t>để</w:t>
            </w:r>
            <w:r w:rsidRPr="00266895">
              <w:rPr>
                <w:spacing w:val="-1"/>
                <w:sz w:val="26"/>
              </w:rPr>
              <w:t xml:space="preserve"> </w:t>
            </w:r>
            <w:r w:rsidRPr="00266895">
              <w:rPr>
                <w:sz w:val="26"/>
              </w:rPr>
              <w:t>thực</w:t>
            </w:r>
            <w:r w:rsidRPr="00266895">
              <w:rPr>
                <w:spacing w:val="-4"/>
                <w:sz w:val="26"/>
              </w:rPr>
              <w:t xml:space="preserve"> </w:t>
            </w:r>
            <w:r w:rsidRPr="00266895">
              <w:rPr>
                <w:sz w:val="26"/>
              </w:rPr>
              <w:t>hiện</w:t>
            </w:r>
            <w:r w:rsidRPr="00266895">
              <w:rPr>
                <w:spacing w:val="-4"/>
                <w:sz w:val="26"/>
              </w:rPr>
              <w:t xml:space="preserve"> </w:t>
            </w:r>
            <w:r w:rsidRPr="00266895">
              <w:rPr>
                <w:sz w:val="26"/>
              </w:rPr>
              <w:t>các</w:t>
            </w:r>
            <w:r w:rsidRPr="00266895">
              <w:rPr>
                <w:spacing w:val="-4"/>
                <w:sz w:val="26"/>
              </w:rPr>
              <w:t xml:space="preserve"> </w:t>
            </w:r>
            <w:r w:rsidRPr="00266895">
              <w:rPr>
                <w:sz w:val="26"/>
              </w:rPr>
              <w:t>chức</w:t>
            </w:r>
            <w:r w:rsidRPr="00266895">
              <w:rPr>
                <w:spacing w:val="-4"/>
                <w:sz w:val="26"/>
              </w:rPr>
              <w:t xml:space="preserve"> </w:t>
            </w:r>
            <w:r w:rsidRPr="00266895">
              <w:rPr>
                <w:sz w:val="26"/>
              </w:rPr>
              <w:t xml:space="preserve">năng trên hệ thống, </w:t>
            </w:r>
            <w:r w:rsidRPr="00266895">
              <w:rPr>
                <w:sz w:val="26"/>
                <w:lang w:val="en-US"/>
              </w:rPr>
              <w:t>người dùng</w:t>
            </w:r>
            <w:r w:rsidRPr="00266895">
              <w:rPr>
                <w:sz w:val="26"/>
              </w:rPr>
              <w:t xml:space="preserve"> phải đăng nhập vào hệ thống để xác</w:t>
            </w:r>
            <w:r w:rsidRPr="00266895">
              <w:rPr>
                <w:sz w:val="26"/>
                <w:lang w:val="en-US"/>
              </w:rPr>
              <w:t xml:space="preserve"> </w:t>
            </w:r>
            <w:r w:rsidRPr="00266895">
              <w:rPr>
                <w:spacing w:val="-4"/>
                <w:sz w:val="26"/>
              </w:rPr>
              <w:t>thực</w:t>
            </w:r>
          </w:p>
        </w:tc>
      </w:tr>
      <w:tr w:rsidR="00B865F4" w:rsidRPr="00266895" w14:paraId="4CCA0CD3" w14:textId="77777777" w:rsidTr="002769DB">
        <w:trPr>
          <w:trHeight w:val="568"/>
        </w:trPr>
        <w:tc>
          <w:tcPr>
            <w:tcW w:w="2427" w:type="dxa"/>
          </w:tcPr>
          <w:p w14:paraId="489BEB00"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209344FB" w14:textId="77777777" w:rsidR="00B865F4" w:rsidRPr="00266895" w:rsidRDefault="00B865F4" w:rsidP="002769DB">
            <w:pPr>
              <w:pStyle w:val="TableParagraph"/>
              <w:ind w:left="105"/>
              <w:rPr>
                <w:sz w:val="26"/>
              </w:rPr>
            </w:pPr>
            <w:r w:rsidRPr="00266895">
              <w:rPr>
                <w:sz w:val="26"/>
                <w:lang w:val="en-US"/>
              </w:rPr>
              <w:t>Người dùng</w:t>
            </w:r>
            <w:r w:rsidRPr="00266895">
              <w:rPr>
                <w:spacing w:val="-4"/>
                <w:sz w:val="26"/>
              </w:rPr>
              <w:t xml:space="preserve"> </w:t>
            </w:r>
            <w:r w:rsidRPr="00266895">
              <w:rPr>
                <w:sz w:val="26"/>
              </w:rPr>
              <w:t>phải</w:t>
            </w:r>
            <w:r w:rsidRPr="00266895">
              <w:rPr>
                <w:spacing w:val="-4"/>
                <w:sz w:val="26"/>
              </w:rPr>
              <w:t xml:space="preserve"> </w:t>
            </w:r>
            <w:r w:rsidRPr="00266895">
              <w:rPr>
                <w:sz w:val="26"/>
              </w:rPr>
              <w:t>có</w:t>
            </w:r>
            <w:r w:rsidRPr="00266895">
              <w:rPr>
                <w:spacing w:val="-4"/>
                <w:sz w:val="26"/>
              </w:rPr>
              <w:t xml:space="preserve"> </w:t>
            </w:r>
            <w:r w:rsidRPr="00266895">
              <w:rPr>
                <w:sz w:val="26"/>
              </w:rPr>
              <w:t>tài</w:t>
            </w:r>
            <w:r w:rsidRPr="00266895">
              <w:rPr>
                <w:spacing w:val="-1"/>
                <w:sz w:val="26"/>
              </w:rPr>
              <w:t xml:space="preserve"> </w:t>
            </w:r>
            <w:r w:rsidRPr="00266895">
              <w:rPr>
                <w:sz w:val="26"/>
              </w:rPr>
              <w:t>khoản</w:t>
            </w:r>
            <w:r w:rsidRPr="00266895">
              <w:rPr>
                <w:spacing w:val="-4"/>
                <w:sz w:val="26"/>
              </w:rPr>
              <w:t xml:space="preserve"> </w:t>
            </w:r>
            <w:r w:rsidRPr="00266895">
              <w:rPr>
                <w:sz w:val="26"/>
              </w:rPr>
              <w:t>truy</w:t>
            </w:r>
            <w:r w:rsidRPr="00266895">
              <w:rPr>
                <w:spacing w:val="-8"/>
                <w:sz w:val="26"/>
              </w:rPr>
              <w:t xml:space="preserve"> </w:t>
            </w:r>
            <w:r w:rsidRPr="00266895">
              <w:rPr>
                <w:sz w:val="26"/>
              </w:rPr>
              <w:t>cập</w:t>
            </w:r>
            <w:r w:rsidRPr="00266895">
              <w:rPr>
                <w:spacing w:val="-1"/>
                <w:sz w:val="26"/>
              </w:rPr>
              <w:t xml:space="preserve"> </w:t>
            </w:r>
            <w:r w:rsidRPr="00266895">
              <w:rPr>
                <w:sz w:val="26"/>
              </w:rPr>
              <w:t>hệ</w:t>
            </w:r>
            <w:r w:rsidRPr="00266895">
              <w:rPr>
                <w:spacing w:val="-4"/>
                <w:sz w:val="26"/>
              </w:rPr>
              <w:t xml:space="preserve"> </w:t>
            </w:r>
            <w:r w:rsidRPr="00266895">
              <w:rPr>
                <w:spacing w:val="-2"/>
                <w:sz w:val="26"/>
              </w:rPr>
              <w:t>thống</w:t>
            </w:r>
          </w:p>
        </w:tc>
      </w:tr>
      <w:tr w:rsidR="00B865F4" w:rsidRPr="00266895" w14:paraId="13C3BD83" w14:textId="77777777" w:rsidTr="002769DB">
        <w:trPr>
          <w:trHeight w:val="1586"/>
        </w:trPr>
        <w:tc>
          <w:tcPr>
            <w:tcW w:w="2427" w:type="dxa"/>
          </w:tcPr>
          <w:p w14:paraId="7E5AEAF7"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0F510A7" w14:textId="77777777" w:rsidR="00B865F4" w:rsidRPr="00266895" w:rsidRDefault="00B865F4" w:rsidP="002769DB">
            <w:pPr>
              <w:pStyle w:val="TableParagraph"/>
              <w:tabs>
                <w:tab w:val="left" w:pos="299"/>
              </w:tabs>
              <w:ind w:left="0"/>
              <w:rPr>
                <w:sz w:val="26"/>
              </w:rPr>
            </w:pPr>
            <w:r w:rsidRPr="00266895">
              <w:rPr>
                <w:sz w:val="26"/>
                <w:lang w:val="en-US"/>
              </w:rPr>
              <w:t xml:space="preserve"> 1.</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rPr>
              <w:t>đăng</w:t>
            </w:r>
            <w:r w:rsidRPr="00266895">
              <w:rPr>
                <w:spacing w:val="-2"/>
                <w:sz w:val="26"/>
              </w:rPr>
              <w:t xml:space="preserve"> </w:t>
            </w:r>
            <w:r w:rsidRPr="00266895">
              <w:rPr>
                <w:spacing w:val="-4"/>
                <w:sz w:val="26"/>
              </w:rPr>
              <w:t>nhập</w:t>
            </w:r>
          </w:p>
          <w:p w14:paraId="548C8127" w14:textId="77777777" w:rsidR="00B865F4" w:rsidRPr="00266895" w:rsidRDefault="00B865F4" w:rsidP="002769DB">
            <w:pPr>
              <w:pStyle w:val="TableParagraph"/>
              <w:tabs>
                <w:tab w:val="left" w:pos="363"/>
              </w:tabs>
              <w:spacing w:before="210"/>
              <w:ind w:left="0"/>
              <w:rPr>
                <w:sz w:val="26"/>
              </w:rPr>
            </w:pPr>
            <w:r w:rsidRPr="00266895">
              <w:rPr>
                <w:sz w:val="26"/>
                <w:lang w:val="en-US"/>
              </w:rPr>
              <w:t xml:space="preserve"> 2. Người dùng</w:t>
            </w:r>
            <w:r w:rsidRPr="00266895">
              <w:rPr>
                <w:spacing w:val="-2"/>
                <w:sz w:val="26"/>
              </w:rPr>
              <w:t xml:space="preserve"> </w:t>
            </w:r>
            <w:r w:rsidRPr="00266895">
              <w:rPr>
                <w:sz w:val="26"/>
              </w:rPr>
              <w:t>nhập</w:t>
            </w:r>
            <w:r w:rsidRPr="00266895">
              <w:rPr>
                <w:spacing w:val="-5"/>
                <w:sz w:val="26"/>
              </w:rPr>
              <w:t xml:space="preserve"> </w:t>
            </w:r>
            <w:r w:rsidRPr="00266895">
              <w:rPr>
                <w:sz w:val="26"/>
              </w:rPr>
              <w:t>email</w:t>
            </w:r>
            <w:r w:rsidRPr="00266895">
              <w:rPr>
                <w:spacing w:val="-3"/>
                <w:sz w:val="26"/>
              </w:rPr>
              <w:t xml:space="preserve"> </w:t>
            </w:r>
            <w:r w:rsidRPr="00266895">
              <w:rPr>
                <w:sz w:val="26"/>
              </w:rPr>
              <w:t>và</w:t>
            </w:r>
            <w:r w:rsidRPr="00266895">
              <w:rPr>
                <w:spacing w:val="-3"/>
                <w:sz w:val="26"/>
              </w:rPr>
              <w:t xml:space="preserve"> </w:t>
            </w:r>
            <w:r w:rsidRPr="00266895">
              <w:rPr>
                <w:spacing w:val="-2"/>
                <w:sz w:val="26"/>
              </w:rPr>
              <w:t>password</w:t>
            </w:r>
          </w:p>
          <w:p w14:paraId="65BEE717" w14:textId="77777777" w:rsidR="00B865F4" w:rsidRPr="00266895" w:rsidRDefault="00B865F4" w:rsidP="002769DB">
            <w:pPr>
              <w:pStyle w:val="TableParagraph"/>
              <w:tabs>
                <w:tab w:val="left" w:pos="299"/>
              </w:tabs>
              <w:spacing w:before="210"/>
              <w:ind w:left="0"/>
              <w:rPr>
                <w:spacing w:val="-2"/>
                <w:sz w:val="26"/>
                <w:lang w:val="en-US"/>
              </w:rPr>
            </w:pPr>
            <w:r w:rsidRPr="00266895">
              <w:rPr>
                <w:sz w:val="26"/>
                <w:lang w:val="en-US"/>
              </w:rPr>
              <w:t xml:space="preserve"> 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rPr>
              <w:t>kiểm</w:t>
            </w:r>
            <w:r w:rsidRPr="00266895">
              <w:rPr>
                <w:spacing w:val="-7"/>
                <w:sz w:val="26"/>
              </w:rPr>
              <w:t xml:space="preserve"> </w:t>
            </w:r>
            <w:r w:rsidRPr="00266895">
              <w:rPr>
                <w:sz w:val="26"/>
              </w:rPr>
              <w:t>tra</w:t>
            </w:r>
            <w:r w:rsidRPr="00266895">
              <w:rPr>
                <w:spacing w:val="-4"/>
                <w:sz w:val="26"/>
              </w:rPr>
              <w:t xml:space="preserve"> </w:t>
            </w:r>
            <w:r w:rsidRPr="00266895">
              <w:rPr>
                <w:sz w:val="26"/>
              </w:rPr>
              <w:t>email</w:t>
            </w:r>
            <w:r w:rsidRPr="00266895">
              <w:rPr>
                <w:spacing w:val="-4"/>
                <w:sz w:val="26"/>
              </w:rPr>
              <w:t xml:space="preserve"> </w:t>
            </w:r>
            <w:r w:rsidRPr="00266895">
              <w:rPr>
                <w:sz w:val="26"/>
              </w:rPr>
              <w:t>và</w:t>
            </w:r>
            <w:r w:rsidRPr="00266895">
              <w:rPr>
                <w:spacing w:val="-3"/>
                <w:sz w:val="26"/>
              </w:rPr>
              <w:t xml:space="preserve"> </w:t>
            </w:r>
            <w:r w:rsidRPr="00266895">
              <w:rPr>
                <w:spacing w:val="-2"/>
                <w:sz w:val="26"/>
              </w:rPr>
              <w:t>password</w:t>
            </w:r>
          </w:p>
          <w:p w14:paraId="2D438EA3" w14:textId="3B0F4721" w:rsidR="00B865F4" w:rsidRPr="00266895" w:rsidRDefault="00B865F4" w:rsidP="002769DB">
            <w:pPr>
              <w:pStyle w:val="TableParagraph"/>
              <w:tabs>
                <w:tab w:val="left" w:pos="299"/>
              </w:tabs>
              <w:spacing w:before="210"/>
              <w:ind w:left="0"/>
              <w:rPr>
                <w:sz w:val="26"/>
                <w:lang w:val="en-US"/>
              </w:rPr>
            </w:pPr>
            <w:r w:rsidRPr="00266895">
              <w:rPr>
                <w:sz w:val="26"/>
                <w:lang w:val="en-US"/>
              </w:rPr>
              <w:t xml:space="preserve"> </w:t>
            </w:r>
            <w:r w:rsidRPr="00266895">
              <w:rPr>
                <w:sz w:val="26"/>
              </w:rPr>
              <w:t>4.</w:t>
            </w:r>
            <w:r w:rsidRPr="00266895">
              <w:rPr>
                <w:sz w:val="26"/>
                <w:lang w:val="en-US"/>
              </w:rPr>
              <w:t xml:space="preserve"> </w:t>
            </w:r>
            <w:r w:rsidRPr="00266895">
              <w:rPr>
                <w:sz w:val="26"/>
              </w:rPr>
              <w:t>Hệ</w:t>
            </w:r>
            <w:r w:rsidRPr="00266895">
              <w:rPr>
                <w:spacing w:val="-4"/>
                <w:sz w:val="26"/>
              </w:rPr>
              <w:t xml:space="preserve"> </w:t>
            </w:r>
            <w:r w:rsidRPr="00266895">
              <w:rPr>
                <w:sz w:val="26"/>
              </w:rPr>
              <w:t>thống</w:t>
            </w:r>
            <w:r w:rsidRPr="00266895">
              <w:rPr>
                <w:spacing w:val="-1"/>
                <w:sz w:val="26"/>
              </w:rPr>
              <w:t xml:space="preserve"> </w:t>
            </w:r>
            <w:r w:rsidRPr="00266895">
              <w:rPr>
                <w:sz w:val="26"/>
              </w:rPr>
              <w:t>thông</w:t>
            </w:r>
            <w:r w:rsidRPr="00266895">
              <w:rPr>
                <w:spacing w:val="-2"/>
                <w:sz w:val="26"/>
              </w:rPr>
              <w:t xml:space="preserve"> </w:t>
            </w:r>
            <w:r w:rsidRPr="00266895">
              <w:rPr>
                <w:sz w:val="26"/>
              </w:rPr>
              <w:t>báo</w:t>
            </w:r>
            <w:r w:rsidRPr="00266895">
              <w:rPr>
                <w:spacing w:val="-4"/>
                <w:sz w:val="26"/>
              </w:rPr>
              <w:t xml:space="preserve"> </w:t>
            </w:r>
            <w:r w:rsidRPr="00266895">
              <w:rPr>
                <w:sz w:val="26"/>
              </w:rPr>
              <w:t>thành</w:t>
            </w:r>
            <w:r w:rsidRPr="00266895">
              <w:rPr>
                <w:spacing w:val="-4"/>
                <w:sz w:val="26"/>
              </w:rPr>
              <w:t xml:space="preserve"> </w:t>
            </w:r>
            <w:r w:rsidRPr="00266895">
              <w:rPr>
                <w:sz w:val="26"/>
              </w:rPr>
              <w:t>công</w:t>
            </w:r>
            <w:r w:rsidRPr="00266895">
              <w:rPr>
                <w:spacing w:val="-1"/>
                <w:sz w:val="26"/>
              </w:rPr>
              <w:t xml:space="preserve"> </w:t>
            </w:r>
            <w:r w:rsidRPr="00266895">
              <w:rPr>
                <w:sz w:val="26"/>
              </w:rPr>
              <w:t>và</w:t>
            </w:r>
            <w:r w:rsidRPr="00266895">
              <w:rPr>
                <w:spacing w:val="-2"/>
                <w:sz w:val="26"/>
              </w:rPr>
              <w:t xml:space="preserve"> </w:t>
            </w:r>
            <w:r w:rsidRPr="00266895">
              <w:rPr>
                <w:sz w:val="26"/>
                <w:lang w:val="en-US"/>
              </w:rPr>
              <w:t>người dùng</w:t>
            </w:r>
            <w:r w:rsidRPr="00266895">
              <w:rPr>
                <w:spacing w:val="-3"/>
                <w:sz w:val="26"/>
              </w:rPr>
              <w:t xml:space="preserve"> </w:t>
            </w:r>
            <w:r w:rsidRPr="00266895">
              <w:rPr>
                <w:sz w:val="26"/>
              </w:rPr>
              <w:t>đăng</w:t>
            </w:r>
            <w:r w:rsidRPr="00266895">
              <w:rPr>
                <w:spacing w:val="-4"/>
                <w:sz w:val="26"/>
              </w:rPr>
              <w:t xml:space="preserve"> </w:t>
            </w:r>
            <w:r w:rsidRPr="00266895">
              <w:rPr>
                <w:sz w:val="26"/>
              </w:rPr>
              <w:t>nhập</w:t>
            </w:r>
            <w:r w:rsidRPr="00266895">
              <w:rPr>
                <w:spacing w:val="-4"/>
                <w:sz w:val="26"/>
              </w:rPr>
              <w:t xml:space="preserve"> </w:t>
            </w:r>
            <w:r w:rsidRPr="00266895">
              <w:rPr>
                <w:sz w:val="26"/>
              </w:rPr>
              <w:t>thành công</w:t>
            </w:r>
            <w:r w:rsidRPr="00266895">
              <w:rPr>
                <w:spacing w:val="-4"/>
                <w:sz w:val="26"/>
              </w:rPr>
              <w:t xml:space="preserve"> </w:t>
            </w:r>
            <w:r w:rsidRPr="00266895">
              <w:rPr>
                <w:sz w:val="26"/>
              </w:rPr>
              <w:t>vào</w:t>
            </w:r>
            <w:r w:rsidRPr="00266895">
              <w:rPr>
                <w:spacing w:val="-5"/>
                <w:sz w:val="26"/>
              </w:rPr>
              <w:t xml:space="preserve"> </w:t>
            </w:r>
            <w:r w:rsidRPr="00266895">
              <w:rPr>
                <w:sz w:val="26"/>
              </w:rPr>
              <w:t>hệ</w:t>
            </w:r>
            <w:r w:rsidRPr="00266895">
              <w:rPr>
                <w:spacing w:val="-2"/>
                <w:sz w:val="26"/>
              </w:rPr>
              <w:t xml:space="preserve"> </w:t>
            </w:r>
            <w:r w:rsidRPr="00266895">
              <w:rPr>
                <w:sz w:val="26"/>
              </w:rPr>
              <w:t>thống,</w:t>
            </w:r>
            <w:r w:rsidRPr="00266895">
              <w:rPr>
                <w:spacing w:val="-3"/>
                <w:sz w:val="26"/>
              </w:rPr>
              <w:t xml:space="preserve"> </w:t>
            </w:r>
            <w:r w:rsidRPr="00266895">
              <w:rPr>
                <w:sz w:val="26"/>
              </w:rPr>
              <w:t>hiển</w:t>
            </w:r>
            <w:r w:rsidRPr="00266895">
              <w:rPr>
                <w:spacing w:val="-4"/>
                <w:sz w:val="26"/>
              </w:rPr>
              <w:t xml:space="preserve"> </w:t>
            </w:r>
            <w:r w:rsidRPr="00266895">
              <w:rPr>
                <w:sz w:val="26"/>
              </w:rPr>
              <w:t>thị</w:t>
            </w:r>
            <w:r w:rsidRPr="00266895">
              <w:rPr>
                <w:spacing w:val="-5"/>
                <w:sz w:val="26"/>
              </w:rPr>
              <w:t xml:space="preserve"> </w:t>
            </w:r>
            <w:r w:rsidRPr="00266895">
              <w:rPr>
                <w:sz w:val="26"/>
              </w:rPr>
              <w:t>trang</w:t>
            </w:r>
            <w:r w:rsidRPr="00266895">
              <w:rPr>
                <w:spacing w:val="-4"/>
                <w:sz w:val="26"/>
              </w:rPr>
              <w:t xml:space="preserve"> </w:t>
            </w:r>
            <w:r w:rsidRPr="00266895">
              <w:rPr>
                <w:sz w:val="26"/>
              </w:rPr>
              <w:t>chủ</w:t>
            </w:r>
            <w:r w:rsidRPr="00266895">
              <w:rPr>
                <w:spacing w:val="-4"/>
                <w:sz w:val="26"/>
              </w:rPr>
              <w:t xml:space="preserve"> </w:t>
            </w:r>
            <w:r w:rsidRPr="00266895">
              <w:rPr>
                <w:sz w:val="26"/>
              </w:rPr>
              <w:t>hoặc</w:t>
            </w:r>
            <w:r w:rsidRPr="00266895">
              <w:rPr>
                <w:spacing w:val="-1"/>
                <w:sz w:val="26"/>
              </w:rPr>
              <w:t xml:space="preserve"> </w:t>
            </w:r>
            <w:r w:rsidRPr="00266895">
              <w:rPr>
                <w:sz w:val="26"/>
              </w:rPr>
              <w:t>màn</w:t>
            </w:r>
            <w:r w:rsidRPr="00266895">
              <w:rPr>
                <w:spacing w:val="-4"/>
                <w:sz w:val="26"/>
              </w:rPr>
              <w:t xml:space="preserve"> </w:t>
            </w:r>
            <w:r w:rsidRPr="00266895">
              <w:rPr>
                <w:sz w:val="26"/>
              </w:rPr>
              <w:t>hình</w:t>
            </w:r>
            <w:r w:rsidRPr="00266895">
              <w:rPr>
                <w:spacing w:val="-5"/>
                <w:sz w:val="26"/>
              </w:rPr>
              <w:t xml:space="preserve"> </w:t>
            </w:r>
            <w:r w:rsidRPr="00266895">
              <w:rPr>
                <w:sz w:val="26"/>
              </w:rPr>
              <w:t>trước</w:t>
            </w:r>
            <w:r w:rsidRPr="00266895">
              <w:rPr>
                <w:spacing w:val="-4"/>
                <w:sz w:val="26"/>
              </w:rPr>
              <w:t xml:space="preserve"> </w:t>
            </w:r>
            <w:r w:rsidRPr="00266895">
              <w:rPr>
                <w:sz w:val="26"/>
              </w:rPr>
              <w:t xml:space="preserve">đó có thông báo lỗi do chưa đăng nhập nên bị đẩy ra màn đăng </w:t>
            </w:r>
            <w:r w:rsidRPr="00266895">
              <w:rPr>
                <w:spacing w:val="-4"/>
                <w:sz w:val="26"/>
              </w:rPr>
              <w:t>nhập</w:t>
            </w:r>
          </w:p>
        </w:tc>
      </w:tr>
      <w:tr w:rsidR="00B865F4" w:rsidRPr="00266895" w14:paraId="466D4EC4" w14:textId="77777777" w:rsidTr="00B865F4">
        <w:trPr>
          <w:trHeight w:val="1228"/>
        </w:trPr>
        <w:tc>
          <w:tcPr>
            <w:tcW w:w="2427" w:type="dxa"/>
          </w:tcPr>
          <w:p w14:paraId="0A6F258A" w14:textId="172B03E4" w:rsidR="00B865F4" w:rsidRPr="00266895" w:rsidRDefault="00B865F4" w:rsidP="00B865F4">
            <w:pPr>
              <w:pStyle w:val="TableParagraph"/>
              <w:spacing w:line="360" w:lineRule="auto"/>
              <w:rPr>
                <w:sz w:val="26"/>
              </w:rPr>
            </w:pPr>
            <w:r w:rsidRPr="00266895">
              <w:rPr>
                <w:sz w:val="26"/>
              </w:rPr>
              <w:lastRenderedPageBreak/>
              <w:t>Ngoại</w:t>
            </w:r>
            <w:r w:rsidRPr="00266895">
              <w:rPr>
                <w:spacing w:val="-8"/>
                <w:sz w:val="26"/>
              </w:rPr>
              <w:t xml:space="preserve"> </w:t>
            </w:r>
            <w:r w:rsidRPr="00266895">
              <w:rPr>
                <w:spacing w:val="-5"/>
                <w:sz w:val="26"/>
              </w:rPr>
              <w:t>lệ</w:t>
            </w:r>
          </w:p>
        </w:tc>
        <w:tc>
          <w:tcPr>
            <w:tcW w:w="6769" w:type="dxa"/>
          </w:tcPr>
          <w:p w14:paraId="6840EE42" w14:textId="77777777" w:rsidR="00B865F4" w:rsidRPr="00266895" w:rsidRDefault="00B865F4" w:rsidP="00B865F4">
            <w:pPr>
              <w:pStyle w:val="TableParagraph"/>
              <w:spacing w:before="54"/>
              <w:ind w:left="105"/>
              <w:rPr>
                <w:spacing w:val="-4"/>
                <w:sz w:val="26"/>
                <w:lang w:val="en-US"/>
              </w:rPr>
            </w:pPr>
            <w:r w:rsidRPr="00266895">
              <w:rPr>
                <w:sz w:val="26"/>
                <w:lang w:val="en-US"/>
              </w:rPr>
              <w:t>4.1 Hệ thống báo lỗi do người dung nhập sai thông tin đăng nhập</w:t>
            </w:r>
          </w:p>
          <w:p w14:paraId="64FFDA79" w14:textId="3260AC82" w:rsidR="00B865F4" w:rsidRPr="00266895" w:rsidRDefault="00B865F4" w:rsidP="00B865F4">
            <w:pPr>
              <w:pStyle w:val="TableParagraph"/>
              <w:tabs>
                <w:tab w:val="left" w:pos="299"/>
              </w:tabs>
              <w:ind w:left="0"/>
              <w:rPr>
                <w:spacing w:val="-4"/>
                <w:sz w:val="26"/>
                <w:lang w:val="en-US"/>
              </w:rPr>
            </w:pPr>
            <w:r w:rsidRPr="00266895">
              <w:rPr>
                <w:spacing w:val="-4"/>
                <w:sz w:val="26"/>
                <w:lang w:val="en-US"/>
              </w:rPr>
              <w:t xml:space="preserve"> 4.2 Quay lại bước 2 </w:t>
            </w:r>
          </w:p>
        </w:tc>
      </w:tr>
    </w:tbl>
    <w:p w14:paraId="0E5B9E31" w14:textId="77777777" w:rsidR="001C44FF" w:rsidRDefault="001C44FF" w:rsidP="001C44FF">
      <w:pPr>
        <w:tabs>
          <w:tab w:val="left" w:pos="3816"/>
        </w:tabs>
        <w:rPr>
          <w:rFonts w:ascii="Times New Roman" w:hAnsi="Times New Roman" w:cs="Times New Roman"/>
          <w:sz w:val="26"/>
          <w:lang w:val="en-US"/>
        </w:rPr>
      </w:pPr>
      <w:r>
        <w:rPr>
          <w:rFonts w:ascii="Times New Roman" w:hAnsi="Times New Roman" w:cs="Times New Roman"/>
          <w:sz w:val="26"/>
          <w:lang w:val="en-US"/>
        </w:rPr>
        <w:tab/>
      </w:r>
    </w:p>
    <w:p w14:paraId="365D108E" w14:textId="77777777" w:rsidR="001C44FF" w:rsidRPr="001C44FF" w:rsidRDefault="001C44FF" w:rsidP="001C44FF">
      <w:pPr>
        <w:rPr>
          <w:rFonts w:ascii="Times New Roman" w:hAnsi="Times New Roman" w:cs="Times New Roman"/>
          <w:sz w:val="26"/>
          <w:lang w:val="en-US"/>
        </w:rPr>
      </w:pPr>
    </w:p>
    <w:p w14:paraId="58879415" w14:textId="77777777" w:rsidR="001C44FF" w:rsidRPr="001C44FF" w:rsidRDefault="001C44FF" w:rsidP="001C44FF">
      <w:pPr>
        <w:rPr>
          <w:rFonts w:ascii="Times New Roman" w:hAnsi="Times New Roman" w:cs="Times New Roman"/>
          <w:sz w:val="26"/>
          <w:lang w:val="en-US"/>
        </w:rPr>
      </w:pPr>
    </w:p>
    <w:p w14:paraId="58E108D9" w14:textId="77777777" w:rsidR="001C44FF" w:rsidRPr="001C44FF" w:rsidRDefault="001C44FF" w:rsidP="001C44FF">
      <w:pPr>
        <w:rPr>
          <w:rFonts w:ascii="Times New Roman" w:hAnsi="Times New Roman" w:cs="Times New Roman"/>
          <w:sz w:val="26"/>
          <w:lang w:val="en-US"/>
        </w:rPr>
      </w:pPr>
    </w:p>
    <w:p w14:paraId="1B6937EF" w14:textId="77777777" w:rsidR="001C44FF" w:rsidRPr="001C44FF" w:rsidRDefault="001C44FF" w:rsidP="001C44FF">
      <w:pPr>
        <w:rPr>
          <w:rFonts w:ascii="Times New Roman" w:hAnsi="Times New Roman" w:cs="Times New Roman"/>
          <w:sz w:val="26"/>
          <w:lang w:val="en-US"/>
        </w:rPr>
      </w:pPr>
    </w:p>
    <w:p w14:paraId="6C847343" w14:textId="77777777" w:rsidR="001C44FF" w:rsidRPr="001C44FF" w:rsidRDefault="001C44FF" w:rsidP="001C44FF">
      <w:pPr>
        <w:rPr>
          <w:rFonts w:ascii="Times New Roman" w:hAnsi="Times New Roman" w:cs="Times New Roman"/>
          <w:sz w:val="26"/>
          <w:lang w:val="en-US"/>
        </w:rPr>
      </w:pPr>
    </w:p>
    <w:p w14:paraId="25357206" w14:textId="77777777" w:rsidR="001C44FF" w:rsidRDefault="001C44FF" w:rsidP="001C44FF">
      <w:pPr>
        <w:rPr>
          <w:rFonts w:ascii="Times New Roman" w:hAnsi="Times New Roman" w:cs="Times New Roman"/>
          <w:sz w:val="26"/>
          <w:lang w:val="en-US"/>
        </w:rPr>
      </w:pPr>
    </w:p>
    <w:p w14:paraId="3228C4F3" w14:textId="7FD6AA52" w:rsidR="001C44FF" w:rsidRDefault="001C44FF" w:rsidP="001C44FF">
      <w:pPr>
        <w:tabs>
          <w:tab w:val="left" w:pos="3552"/>
        </w:tabs>
        <w:rPr>
          <w:rFonts w:ascii="Times New Roman" w:hAnsi="Times New Roman" w:cs="Times New Roman"/>
          <w:sz w:val="26"/>
          <w:lang w:val="en-US"/>
        </w:rPr>
      </w:pPr>
      <w:r>
        <w:rPr>
          <w:rFonts w:ascii="Times New Roman" w:hAnsi="Times New Roman" w:cs="Times New Roman"/>
          <w:sz w:val="26"/>
          <w:lang w:val="en-US"/>
        </w:rPr>
        <w:tab/>
      </w:r>
    </w:p>
    <w:p w14:paraId="21B66219" w14:textId="6118648F" w:rsidR="001C44FF" w:rsidRPr="001C44FF" w:rsidRDefault="001C44FF" w:rsidP="001C44FF">
      <w:pPr>
        <w:tabs>
          <w:tab w:val="left" w:pos="3552"/>
        </w:tabs>
        <w:rPr>
          <w:rFonts w:ascii="Times New Roman" w:hAnsi="Times New Roman" w:cs="Times New Roman"/>
          <w:sz w:val="26"/>
          <w:lang w:val="en-US"/>
        </w:rPr>
        <w:sectPr w:rsidR="001C44FF" w:rsidRPr="001C44FF" w:rsidSect="007945AD">
          <w:headerReference w:type="default" r:id="rId63"/>
          <w:pgSz w:w="11910" w:h="16840"/>
          <w:pgMar w:top="1120" w:right="1000" w:bottom="1020" w:left="1480" w:header="725" w:footer="839" w:gutter="0"/>
          <w:cols w:space="720"/>
        </w:sectPr>
      </w:pPr>
      <w:r>
        <w:rPr>
          <w:rFonts w:ascii="Times New Roman" w:hAnsi="Times New Roman" w:cs="Times New Roman"/>
          <w:sz w:val="26"/>
          <w:lang w:val="en-US"/>
        </w:rPr>
        <w:tab/>
      </w:r>
    </w:p>
    <w:p w14:paraId="770632DB" w14:textId="475741E8" w:rsidR="00B865F4" w:rsidRPr="00266895" w:rsidRDefault="00EA2B43">
      <w:pPr>
        <w:ind w:firstLine="284"/>
        <w:rPr>
          <w:rFonts w:ascii="Times New Roman" w:hAnsi="Times New Roman" w:cs="Times New Roman"/>
          <w:sz w:val="26"/>
          <w:szCs w:val="26"/>
          <w:lang w:val="en-US"/>
        </w:rPr>
        <w:pPrChange w:id="276" w:author="anh cao" w:date="2024-12-28T22:26:00Z">
          <w:pPr/>
        </w:pPrChange>
      </w:pPr>
      <w:commentRangeStart w:id="277"/>
      <w:r w:rsidRPr="00266895">
        <w:rPr>
          <w:rFonts w:ascii="Times New Roman" w:hAnsi="Times New Roman" w:cs="Times New Roman"/>
          <w:sz w:val="26"/>
          <w:szCs w:val="26"/>
          <w:lang w:val="en-US"/>
        </w:rPr>
        <w:lastRenderedPageBreak/>
        <w:t>-</w:t>
      </w:r>
      <w:r w:rsidR="00B865F4" w:rsidRPr="00266895">
        <w:rPr>
          <w:rFonts w:ascii="Times New Roman" w:hAnsi="Times New Roman" w:cs="Times New Roman"/>
          <w:sz w:val="26"/>
          <w:szCs w:val="26"/>
          <w:lang w:val="en-US"/>
        </w:rPr>
        <w:t xml:space="preserve"> Quên mật khẩu:</w:t>
      </w:r>
      <w:commentRangeEnd w:id="277"/>
      <w:r w:rsidR="00EB1A9C">
        <w:rPr>
          <w:rStyle w:val="CommentReference"/>
        </w:rPr>
        <w:commentReference w:id="277"/>
      </w:r>
    </w:p>
    <w:p w14:paraId="43D9EE93" w14:textId="047FEC56" w:rsidR="00B865F4" w:rsidRPr="00266895" w:rsidRDefault="00B865F4" w:rsidP="00542316">
      <w:pPr>
        <w:pStyle w:val="Heading8"/>
        <w:rPr>
          <w:rFonts w:eastAsia="Times New Roman" w:cs="Times New Roman"/>
          <w:lang w:val="en-US"/>
        </w:rPr>
      </w:pPr>
      <w:bookmarkStart w:id="278" w:name="_Toc186055324"/>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Kịch bản use case Quên mật khẩu</w:t>
      </w:r>
      <w:bookmarkEnd w:id="278"/>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45A7C49D" w14:textId="77777777" w:rsidTr="002769DB">
        <w:trPr>
          <w:trHeight w:val="568"/>
        </w:trPr>
        <w:tc>
          <w:tcPr>
            <w:tcW w:w="2427" w:type="dxa"/>
          </w:tcPr>
          <w:p w14:paraId="1AA2505A"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5FF14317" w14:textId="77777777" w:rsidR="00B865F4" w:rsidRPr="00266895" w:rsidRDefault="00B865F4" w:rsidP="002769DB">
            <w:pPr>
              <w:pStyle w:val="TableParagraph"/>
              <w:ind w:left="105"/>
              <w:rPr>
                <w:sz w:val="26"/>
                <w:lang w:val="en-US"/>
              </w:rPr>
            </w:pPr>
            <w:r w:rsidRPr="00266895">
              <w:rPr>
                <w:sz w:val="26"/>
                <w:lang w:val="en-US"/>
              </w:rPr>
              <w:t>Quên mật khẩu</w:t>
            </w:r>
          </w:p>
        </w:tc>
      </w:tr>
      <w:tr w:rsidR="00B865F4" w:rsidRPr="00266895" w14:paraId="431C3603" w14:textId="77777777" w:rsidTr="002769DB">
        <w:trPr>
          <w:trHeight w:val="568"/>
        </w:trPr>
        <w:tc>
          <w:tcPr>
            <w:tcW w:w="2427" w:type="dxa"/>
          </w:tcPr>
          <w:p w14:paraId="502E8D28" w14:textId="77777777" w:rsidR="00B865F4" w:rsidRPr="00266895" w:rsidRDefault="00B865F4" w:rsidP="002769DB">
            <w:pPr>
              <w:pStyle w:val="TableParagraph"/>
              <w:rPr>
                <w:sz w:val="26"/>
              </w:rPr>
            </w:pPr>
            <w:r w:rsidRPr="00266895">
              <w:rPr>
                <w:spacing w:val="-2"/>
                <w:sz w:val="26"/>
              </w:rPr>
              <w:t>Actor</w:t>
            </w:r>
          </w:p>
        </w:tc>
        <w:tc>
          <w:tcPr>
            <w:tcW w:w="6769" w:type="dxa"/>
          </w:tcPr>
          <w:p w14:paraId="24EA145F" w14:textId="77777777" w:rsidR="00B865F4" w:rsidRPr="00266895" w:rsidRDefault="00B865F4" w:rsidP="002769DB">
            <w:pPr>
              <w:pStyle w:val="TableParagraph"/>
              <w:ind w:left="105"/>
              <w:rPr>
                <w:sz w:val="26"/>
                <w:lang w:val="en-US"/>
              </w:rPr>
            </w:pPr>
            <w:r w:rsidRPr="00266895">
              <w:rPr>
                <w:sz w:val="26"/>
                <w:lang w:val="en-US"/>
              </w:rPr>
              <w:t>Bệnh nhân/ Bác sĩ/ Nhân viên tiếp nhận</w:t>
            </w:r>
          </w:p>
        </w:tc>
      </w:tr>
      <w:tr w:rsidR="00B865F4" w:rsidRPr="00266895" w14:paraId="3CEB5D04" w14:textId="77777777" w:rsidTr="002769DB">
        <w:trPr>
          <w:trHeight w:val="1466"/>
        </w:trPr>
        <w:tc>
          <w:tcPr>
            <w:tcW w:w="2427" w:type="dxa"/>
          </w:tcPr>
          <w:p w14:paraId="2C50DF17"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358B5291" w14:textId="77777777" w:rsidR="00B865F4" w:rsidRPr="00266895" w:rsidRDefault="00B865F4" w:rsidP="002769DB">
            <w:pPr>
              <w:pStyle w:val="TableParagraph"/>
              <w:spacing w:line="360" w:lineRule="auto"/>
              <w:ind w:left="105" w:right="174"/>
              <w:rPr>
                <w:sz w:val="26"/>
                <w:lang w:val="en-US"/>
              </w:rPr>
            </w:pPr>
            <w:r w:rsidRPr="00266895">
              <w:rPr>
                <w:sz w:val="26"/>
              </w:rPr>
              <w:t>Khi</w:t>
            </w:r>
            <w:r w:rsidRPr="00266895">
              <w:rPr>
                <w:spacing w:val="-4"/>
                <w:sz w:val="26"/>
              </w:rPr>
              <w:t xml:space="preserve"> </w:t>
            </w:r>
            <w:r w:rsidRPr="00266895">
              <w:rPr>
                <w:sz w:val="26"/>
                <w:lang w:val="en-US"/>
              </w:rPr>
              <w:t>người dùng đã có tài khoản nhưng quên mật khẩu, người dùng có thể tạo lại mật khẩu mới</w:t>
            </w:r>
          </w:p>
        </w:tc>
      </w:tr>
      <w:tr w:rsidR="00B865F4" w:rsidRPr="00266895" w14:paraId="3D72F020" w14:textId="77777777" w:rsidTr="002769DB">
        <w:trPr>
          <w:trHeight w:val="568"/>
        </w:trPr>
        <w:tc>
          <w:tcPr>
            <w:tcW w:w="2427" w:type="dxa"/>
          </w:tcPr>
          <w:p w14:paraId="2C5C4237"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A64F0B3" w14:textId="77777777" w:rsidR="00B865F4" w:rsidRPr="00266895" w:rsidRDefault="00B865F4" w:rsidP="002769DB">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có tài khoản được đăng ký trước đó</w:t>
            </w:r>
          </w:p>
        </w:tc>
      </w:tr>
      <w:tr w:rsidR="00B865F4" w:rsidRPr="00266895" w14:paraId="6A33C390" w14:textId="77777777" w:rsidTr="002769DB">
        <w:trPr>
          <w:trHeight w:val="1586"/>
        </w:trPr>
        <w:tc>
          <w:tcPr>
            <w:tcW w:w="2427" w:type="dxa"/>
          </w:tcPr>
          <w:p w14:paraId="7D72C115"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36662B14" w14:textId="77777777" w:rsidR="00B865F4" w:rsidRPr="00266895" w:rsidRDefault="00B865F4"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lang w:val="en-US"/>
              </w:rPr>
              <w:t>quên mật khẩu</w:t>
            </w:r>
          </w:p>
          <w:p w14:paraId="088F8033" w14:textId="77777777" w:rsidR="00B865F4" w:rsidRPr="00266895" w:rsidRDefault="00B865F4" w:rsidP="002769DB">
            <w:pPr>
              <w:pStyle w:val="TableParagraph"/>
              <w:tabs>
                <w:tab w:val="left" w:pos="363"/>
              </w:tabs>
              <w:spacing w:before="210"/>
              <w:rPr>
                <w:sz w:val="26"/>
                <w:lang w:val="en-US"/>
              </w:rPr>
            </w:pPr>
            <w:r w:rsidRPr="00266895">
              <w:rPr>
                <w:sz w:val="26"/>
                <w:lang w:val="en-US"/>
              </w:rPr>
              <w:t>2. Người dùng</w:t>
            </w:r>
            <w:r w:rsidRPr="00266895">
              <w:rPr>
                <w:spacing w:val="-2"/>
                <w:sz w:val="26"/>
              </w:rPr>
              <w:t xml:space="preserve"> </w:t>
            </w:r>
            <w:r w:rsidRPr="00266895">
              <w:rPr>
                <w:sz w:val="26"/>
              </w:rPr>
              <w:t>nhập</w:t>
            </w:r>
            <w:r w:rsidRPr="00266895">
              <w:rPr>
                <w:sz w:val="26"/>
                <w:lang w:val="en-US"/>
              </w:rPr>
              <w:t xml:space="preserve"> email và bấm gửi OTP</w:t>
            </w:r>
            <w:r w:rsidRPr="00266895">
              <w:rPr>
                <w:spacing w:val="-5"/>
                <w:sz w:val="26"/>
              </w:rPr>
              <w:t xml:space="preserve"> </w:t>
            </w:r>
          </w:p>
          <w:p w14:paraId="0435E784"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lang w:val="en-US"/>
              </w:rPr>
              <w:t xml:space="preserve">gửi OTP đến email </w:t>
            </w:r>
          </w:p>
          <w:p w14:paraId="22FF7544" w14:textId="77777777" w:rsidR="00B865F4" w:rsidRPr="00266895" w:rsidRDefault="00B865F4" w:rsidP="002769DB">
            <w:pPr>
              <w:pStyle w:val="TableParagraph"/>
              <w:tabs>
                <w:tab w:val="left" w:pos="299"/>
              </w:tabs>
              <w:spacing w:before="210"/>
              <w:rPr>
                <w:sz w:val="26"/>
              </w:rPr>
            </w:pPr>
            <w:r w:rsidRPr="00266895">
              <w:rPr>
                <w:sz w:val="26"/>
                <w:lang w:val="en-US"/>
              </w:rPr>
              <w:t xml:space="preserve">4. Người dùng lấy OTP và nhập </w:t>
            </w:r>
          </w:p>
          <w:p w14:paraId="3D428207" w14:textId="77777777" w:rsidR="00B865F4" w:rsidRPr="00266895" w:rsidRDefault="00B865F4" w:rsidP="002769DB">
            <w:pPr>
              <w:pStyle w:val="TableParagraph"/>
              <w:tabs>
                <w:tab w:val="left" w:pos="299"/>
              </w:tabs>
              <w:spacing w:before="210"/>
              <w:rPr>
                <w:sz w:val="26"/>
              </w:rPr>
            </w:pPr>
            <w:r w:rsidRPr="00266895">
              <w:rPr>
                <w:sz w:val="26"/>
                <w:lang w:val="en-US"/>
              </w:rPr>
              <w:t>5. Hệ thống kiểm tra OTP</w:t>
            </w:r>
          </w:p>
          <w:p w14:paraId="3B831598" w14:textId="77777777" w:rsidR="00B865F4" w:rsidRPr="00266895" w:rsidRDefault="00B865F4" w:rsidP="002769DB">
            <w:pPr>
              <w:pStyle w:val="TableParagraph"/>
              <w:tabs>
                <w:tab w:val="left" w:pos="299"/>
              </w:tabs>
              <w:spacing w:before="210"/>
              <w:rPr>
                <w:sz w:val="26"/>
              </w:rPr>
            </w:pPr>
            <w:r w:rsidRPr="00266895">
              <w:rPr>
                <w:sz w:val="26"/>
                <w:lang w:val="en-US"/>
              </w:rPr>
              <w:t>6. Người dùng nhập mật khẩu mới và bấm cập nhật</w:t>
            </w:r>
          </w:p>
          <w:p w14:paraId="2EE033E6" w14:textId="77777777" w:rsidR="00B865F4" w:rsidRPr="00266895" w:rsidRDefault="00B865F4" w:rsidP="002769DB">
            <w:pPr>
              <w:pStyle w:val="TableParagraph"/>
              <w:tabs>
                <w:tab w:val="left" w:pos="299"/>
              </w:tabs>
              <w:spacing w:before="210"/>
              <w:rPr>
                <w:sz w:val="26"/>
              </w:rPr>
            </w:pPr>
            <w:r w:rsidRPr="00266895">
              <w:rPr>
                <w:sz w:val="26"/>
                <w:lang w:val="en-US"/>
              </w:rPr>
              <w:t>7. Hệ thống cập nhật mật khẩu mới và điều hướng về trang đăng nhập</w:t>
            </w:r>
          </w:p>
        </w:tc>
      </w:tr>
      <w:tr w:rsidR="00B865F4" w:rsidRPr="00266895" w14:paraId="6AA86F0A" w14:textId="77777777" w:rsidTr="002769DB">
        <w:trPr>
          <w:trHeight w:val="1586"/>
        </w:trPr>
        <w:tc>
          <w:tcPr>
            <w:tcW w:w="2427" w:type="dxa"/>
          </w:tcPr>
          <w:p w14:paraId="5EE25050" w14:textId="77777777" w:rsidR="00B865F4" w:rsidRPr="00266895" w:rsidRDefault="00B865F4" w:rsidP="002769DB">
            <w:pPr>
              <w:pStyle w:val="TableParagraph"/>
              <w:spacing w:line="360" w:lineRule="auto"/>
              <w:rPr>
                <w:sz w:val="26"/>
              </w:rPr>
            </w:pPr>
            <w:r w:rsidRPr="00266895">
              <w:rPr>
                <w:sz w:val="26"/>
              </w:rPr>
              <w:t>Ngoại</w:t>
            </w:r>
            <w:r w:rsidRPr="00266895">
              <w:rPr>
                <w:spacing w:val="-8"/>
                <w:sz w:val="26"/>
              </w:rPr>
              <w:t xml:space="preserve"> </w:t>
            </w:r>
            <w:r w:rsidRPr="00266895">
              <w:rPr>
                <w:spacing w:val="-5"/>
                <w:sz w:val="26"/>
              </w:rPr>
              <w:t>lệ</w:t>
            </w:r>
          </w:p>
        </w:tc>
        <w:tc>
          <w:tcPr>
            <w:tcW w:w="6769" w:type="dxa"/>
          </w:tcPr>
          <w:p w14:paraId="2B300792" w14:textId="77777777" w:rsidR="00B865F4" w:rsidRPr="00266895" w:rsidRDefault="00B865F4" w:rsidP="002769DB">
            <w:pPr>
              <w:pStyle w:val="TableParagraph"/>
              <w:spacing w:before="54"/>
              <w:ind w:left="105"/>
              <w:rPr>
                <w:sz w:val="26"/>
                <w:lang w:val="en-US"/>
              </w:rPr>
            </w:pPr>
            <w:r w:rsidRPr="00266895">
              <w:rPr>
                <w:sz w:val="26"/>
                <w:lang w:val="en-US"/>
              </w:rPr>
              <w:t xml:space="preserve">2.1 Người dùng nhập email chưa được đăng ký trước đó </w:t>
            </w:r>
          </w:p>
          <w:p w14:paraId="6C9F4534" w14:textId="77777777" w:rsidR="00B865F4" w:rsidRPr="00266895" w:rsidRDefault="00B865F4" w:rsidP="002769DB">
            <w:pPr>
              <w:pStyle w:val="TableParagraph"/>
              <w:spacing w:before="54"/>
              <w:ind w:left="105"/>
              <w:rPr>
                <w:sz w:val="26"/>
                <w:lang w:val="en-US"/>
              </w:rPr>
            </w:pPr>
            <w:r w:rsidRPr="00266895">
              <w:rPr>
                <w:spacing w:val="-4"/>
                <w:sz w:val="26"/>
                <w:lang w:val="en-US"/>
              </w:rPr>
              <w:t xml:space="preserve">2.2 Hệ thống thông báo lỗi và quay lại bước 2  </w:t>
            </w:r>
          </w:p>
          <w:p w14:paraId="352EBB93" w14:textId="77777777" w:rsidR="00B865F4" w:rsidRPr="00266895" w:rsidRDefault="00B865F4" w:rsidP="002769DB">
            <w:pPr>
              <w:pStyle w:val="TableParagraph"/>
              <w:spacing w:before="54"/>
              <w:ind w:left="105"/>
              <w:rPr>
                <w:sz w:val="26"/>
                <w:lang w:val="en-US"/>
              </w:rPr>
            </w:pPr>
            <w:r w:rsidRPr="00266895">
              <w:rPr>
                <w:sz w:val="26"/>
                <w:lang w:val="en-US"/>
              </w:rPr>
              <w:t xml:space="preserve">4.1 Người dùng nhập OTP đã quá hạn </w:t>
            </w:r>
          </w:p>
          <w:p w14:paraId="5CDECE97" w14:textId="77777777" w:rsidR="00B865F4" w:rsidRPr="00266895" w:rsidRDefault="00B865F4" w:rsidP="002769DB">
            <w:pPr>
              <w:pStyle w:val="TableParagraph"/>
              <w:tabs>
                <w:tab w:val="left" w:pos="299"/>
              </w:tabs>
              <w:rPr>
                <w:sz w:val="26"/>
                <w:lang w:val="en-US"/>
              </w:rPr>
            </w:pPr>
            <w:r w:rsidRPr="00266895">
              <w:rPr>
                <w:spacing w:val="-4"/>
                <w:sz w:val="26"/>
                <w:lang w:val="en-US"/>
              </w:rPr>
              <w:t xml:space="preserve">4.2 Hệ thống thông báo lỗi và quay lại bước 2  </w:t>
            </w:r>
          </w:p>
        </w:tc>
      </w:tr>
    </w:tbl>
    <w:p w14:paraId="2D425875" w14:textId="77777777" w:rsidR="00B865F4" w:rsidRPr="00266895" w:rsidRDefault="00B865F4" w:rsidP="00B865F4">
      <w:pPr>
        <w:tabs>
          <w:tab w:val="left" w:pos="924"/>
        </w:tabs>
        <w:rPr>
          <w:rFonts w:ascii="Times New Roman" w:hAnsi="Times New Roman" w:cs="Times New Roman"/>
          <w:sz w:val="26"/>
          <w:lang w:val="en-US"/>
        </w:rPr>
      </w:pPr>
    </w:p>
    <w:p w14:paraId="3867DAB9" w14:textId="4E0E99A5" w:rsidR="00E8539F" w:rsidRPr="00266895" w:rsidRDefault="00E8539F">
      <w:pPr>
        <w:pStyle w:val="NoSpacing"/>
        <w:ind w:firstLine="284"/>
        <w:rPr>
          <w:rFonts w:ascii="Times New Roman" w:hAnsi="Times New Roman" w:cs="Times New Roman"/>
          <w:sz w:val="26"/>
          <w:szCs w:val="26"/>
          <w:lang w:val="en-US"/>
        </w:rPr>
        <w:pPrChange w:id="279" w:author="anh cao" w:date="2024-12-28T22:27:00Z">
          <w:pPr>
            <w:pStyle w:val="NoSpacing"/>
          </w:pPr>
        </w:pPrChange>
      </w:pPr>
      <w:r w:rsidRPr="00266895">
        <w:rPr>
          <w:rFonts w:ascii="Times New Roman" w:hAnsi="Times New Roman" w:cs="Times New Roman"/>
          <w:sz w:val="26"/>
          <w:szCs w:val="26"/>
          <w:lang w:val="en-US"/>
        </w:rPr>
        <w:t>- Quản lý thông tin cá nhân:</w:t>
      </w:r>
    </w:p>
    <w:p w14:paraId="2D3F7234" w14:textId="4DE2A8D3" w:rsidR="00E8539F" w:rsidRPr="00266895" w:rsidRDefault="00E8539F" w:rsidP="00E8539F">
      <w:pPr>
        <w:pStyle w:val="Heading8"/>
        <w:rPr>
          <w:rFonts w:eastAsia="Times New Roman" w:cs="Times New Roman"/>
          <w:lang w:val="en-US"/>
        </w:rPr>
      </w:pPr>
      <w:bookmarkStart w:id="280" w:name="_Toc186055325"/>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Cập nhật thông tin cá nhân</w:t>
      </w:r>
      <w:bookmarkEnd w:id="280"/>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79C72388" w14:textId="77777777" w:rsidTr="00612AD6">
        <w:trPr>
          <w:trHeight w:val="477"/>
        </w:trPr>
        <w:tc>
          <w:tcPr>
            <w:tcW w:w="2427" w:type="dxa"/>
          </w:tcPr>
          <w:p w14:paraId="760D0FA0"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6E1D6C0D" w14:textId="77777777" w:rsidR="00E8539F" w:rsidRPr="00266895" w:rsidRDefault="00E8539F" w:rsidP="00612AD6">
            <w:pPr>
              <w:pStyle w:val="TableParagraph"/>
              <w:ind w:left="105"/>
              <w:rPr>
                <w:sz w:val="26"/>
                <w:lang w:val="en-US"/>
              </w:rPr>
            </w:pPr>
            <w:r w:rsidRPr="00266895">
              <w:rPr>
                <w:sz w:val="26"/>
                <w:szCs w:val="26"/>
                <w:lang w:val="en-US"/>
              </w:rPr>
              <w:t>Cập nhật thông tin cá nhân</w:t>
            </w:r>
            <w:r w:rsidRPr="00266895">
              <w:rPr>
                <w:sz w:val="26"/>
                <w:lang w:val="en-US"/>
              </w:rPr>
              <w:t xml:space="preserve"> </w:t>
            </w:r>
          </w:p>
        </w:tc>
      </w:tr>
      <w:tr w:rsidR="00E8539F" w:rsidRPr="00266895" w14:paraId="160AF92C" w14:textId="77777777" w:rsidTr="00612AD6">
        <w:trPr>
          <w:trHeight w:val="477"/>
        </w:trPr>
        <w:tc>
          <w:tcPr>
            <w:tcW w:w="2427" w:type="dxa"/>
          </w:tcPr>
          <w:p w14:paraId="67AB1F80" w14:textId="77777777" w:rsidR="00E8539F" w:rsidRPr="00266895" w:rsidRDefault="00E8539F" w:rsidP="00612AD6">
            <w:pPr>
              <w:pStyle w:val="TableParagraph"/>
              <w:rPr>
                <w:sz w:val="26"/>
              </w:rPr>
            </w:pPr>
            <w:r w:rsidRPr="00266895">
              <w:rPr>
                <w:spacing w:val="-2"/>
                <w:sz w:val="26"/>
              </w:rPr>
              <w:t>Actor</w:t>
            </w:r>
          </w:p>
        </w:tc>
        <w:tc>
          <w:tcPr>
            <w:tcW w:w="6769" w:type="dxa"/>
          </w:tcPr>
          <w:p w14:paraId="2AE45E86" w14:textId="77777777" w:rsidR="00E8539F" w:rsidRPr="00266895" w:rsidRDefault="00E8539F" w:rsidP="00612AD6">
            <w:pPr>
              <w:pStyle w:val="TableParagraph"/>
              <w:ind w:left="105"/>
              <w:rPr>
                <w:sz w:val="26"/>
                <w:lang w:val="en-US"/>
              </w:rPr>
            </w:pPr>
            <w:r w:rsidRPr="00266895">
              <w:rPr>
                <w:sz w:val="26"/>
                <w:lang w:val="en-US"/>
              </w:rPr>
              <w:t>Bệnh nhân/ Bác sĩ/ Nhân viên tiếp nhận/ Quản trị viên</w:t>
            </w:r>
          </w:p>
        </w:tc>
      </w:tr>
      <w:tr w:rsidR="00E8539F" w:rsidRPr="00266895" w14:paraId="5E3D3030" w14:textId="77777777" w:rsidTr="00612AD6">
        <w:trPr>
          <w:trHeight w:val="580"/>
        </w:trPr>
        <w:tc>
          <w:tcPr>
            <w:tcW w:w="2427" w:type="dxa"/>
          </w:tcPr>
          <w:p w14:paraId="3E05D331"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0083E036" w14:textId="77777777" w:rsidR="00E8539F" w:rsidRPr="00266895" w:rsidRDefault="00E8539F" w:rsidP="00612AD6">
            <w:pPr>
              <w:pStyle w:val="TableParagraph"/>
              <w:spacing w:line="360" w:lineRule="auto"/>
              <w:ind w:left="105" w:right="174"/>
              <w:rPr>
                <w:sz w:val="26"/>
                <w:lang w:val="en-US"/>
              </w:rPr>
            </w:pPr>
            <w:r w:rsidRPr="00266895">
              <w:rPr>
                <w:sz w:val="26"/>
                <w:lang w:val="en-US"/>
              </w:rPr>
              <w:t>Người dùng cập nhật lại thông tin cá nhân của mình</w:t>
            </w:r>
          </w:p>
        </w:tc>
      </w:tr>
      <w:tr w:rsidR="00E8539F" w:rsidRPr="00266895" w14:paraId="7DCEED37" w14:textId="77777777" w:rsidTr="00612AD6">
        <w:trPr>
          <w:trHeight w:val="477"/>
        </w:trPr>
        <w:tc>
          <w:tcPr>
            <w:tcW w:w="2427" w:type="dxa"/>
          </w:tcPr>
          <w:p w14:paraId="6C6E8098"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64846BF" w14:textId="5488B261" w:rsidR="00E8539F" w:rsidRPr="00266895" w:rsidRDefault="00E8539F"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đăng nhập và</w:t>
            </w:r>
            <w:r w:rsidR="00394A52" w:rsidRPr="00266895">
              <w:rPr>
                <w:sz w:val="26"/>
                <w:lang w:val="en-US"/>
              </w:rPr>
              <w:t>o</w:t>
            </w:r>
            <w:r w:rsidRPr="00266895">
              <w:rPr>
                <w:sz w:val="26"/>
                <w:lang w:val="en-US"/>
              </w:rPr>
              <w:t xml:space="preserve"> hệ thống</w:t>
            </w:r>
          </w:p>
        </w:tc>
      </w:tr>
      <w:tr w:rsidR="00E8539F" w:rsidRPr="00266895" w14:paraId="51B5E65D" w14:textId="77777777" w:rsidTr="00612AD6">
        <w:trPr>
          <w:trHeight w:val="1412"/>
        </w:trPr>
        <w:tc>
          <w:tcPr>
            <w:tcW w:w="2427" w:type="dxa"/>
          </w:tcPr>
          <w:p w14:paraId="066F6366"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7A4502D0" w14:textId="77777777" w:rsidR="00E8539F" w:rsidRPr="00266895" w:rsidRDefault="00E8539F" w:rsidP="00612AD6">
            <w:pPr>
              <w:pStyle w:val="TableParagraph"/>
              <w:rPr>
                <w:sz w:val="26"/>
                <w:lang w:val="en-US"/>
              </w:rPr>
            </w:pPr>
            <w:r w:rsidRPr="00266895">
              <w:rPr>
                <w:sz w:val="26"/>
                <w:lang w:val="en-US"/>
              </w:rPr>
              <w:t xml:space="preserve">1. </w:t>
            </w:r>
            <w:r w:rsidRPr="00266895">
              <w:rPr>
                <w:sz w:val="26"/>
                <w:lang w:val="vi-VN"/>
              </w:rPr>
              <w:t xml:space="preserve">Hệ thống hiển thị </w:t>
            </w:r>
            <w:r w:rsidRPr="00266895">
              <w:rPr>
                <w:sz w:val="26"/>
                <w:lang w:val="en-US"/>
              </w:rPr>
              <w:t>màn hình thông tin cá nhân chi tiết của người dùng</w:t>
            </w:r>
          </w:p>
          <w:p w14:paraId="4489DFB2" w14:textId="77777777" w:rsidR="00E8539F" w:rsidRPr="00266895" w:rsidRDefault="00E8539F" w:rsidP="00612AD6">
            <w:pPr>
              <w:pStyle w:val="TableParagraph"/>
              <w:tabs>
                <w:tab w:val="left" w:pos="299"/>
              </w:tabs>
              <w:rPr>
                <w:sz w:val="26"/>
                <w:lang w:val="en-US"/>
              </w:rPr>
            </w:pPr>
            <w:r w:rsidRPr="00266895">
              <w:rPr>
                <w:sz w:val="26"/>
                <w:lang w:val="en-US"/>
              </w:rPr>
              <w:t>2. Người dùng sửa các thông tin mong muốn và ấn cập nhật</w:t>
            </w:r>
          </w:p>
          <w:p w14:paraId="78578C7F" w14:textId="77777777" w:rsidR="00E8539F" w:rsidRPr="00266895" w:rsidRDefault="00E8539F" w:rsidP="00612AD6">
            <w:pPr>
              <w:pStyle w:val="TableParagraph"/>
              <w:tabs>
                <w:tab w:val="left" w:pos="299"/>
              </w:tabs>
              <w:rPr>
                <w:sz w:val="26"/>
                <w:lang w:val="en-US"/>
              </w:rPr>
            </w:pPr>
            <w:r w:rsidRPr="00266895">
              <w:rPr>
                <w:sz w:val="26"/>
                <w:lang w:val="en-US"/>
              </w:rPr>
              <w:t xml:space="preserve">3. </w:t>
            </w:r>
            <w:r w:rsidRPr="00266895">
              <w:rPr>
                <w:sz w:val="26"/>
                <w:lang w:val="vi-VN"/>
              </w:rPr>
              <w:t xml:space="preserve">Hệ thống </w:t>
            </w:r>
            <w:r w:rsidRPr="00266895">
              <w:rPr>
                <w:sz w:val="26"/>
                <w:lang w:val="en-US"/>
              </w:rPr>
              <w:t>cập nhật lại thông tin vào trong CSDL</w:t>
            </w:r>
          </w:p>
        </w:tc>
      </w:tr>
      <w:tr w:rsidR="00E8539F" w:rsidRPr="00266895" w14:paraId="1CA2122C" w14:textId="77777777" w:rsidTr="00612AD6">
        <w:trPr>
          <w:trHeight w:val="679"/>
        </w:trPr>
        <w:tc>
          <w:tcPr>
            <w:tcW w:w="2427" w:type="dxa"/>
          </w:tcPr>
          <w:p w14:paraId="4A534BEF" w14:textId="77777777" w:rsidR="00E8539F" w:rsidRPr="00266895" w:rsidRDefault="00E8539F" w:rsidP="00612AD6">
            <w:pPr>
              <w:pStyle w:val="TableParagraph"/>
              <w:spacing w:line="360" w:lineRule="auto"/>
              <w:rPr>
                <w:sz w:val="26"/>
              </w:rPr>
            </w:pPr>
            <w:r w:rsidRPr="00266895">
              <w:rPr>
                <w:sz w:val="26"/>
                <w:lang w:val="en-US"/>
              </w:rPr>
              <w:lastRenderedPageBreak/>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7894FAF8"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66CF28F" w14:textId="77777777" w:rsidR="00E8539F" w:rsidRPr="00266895" w:rsidRDefault="00E8539F" w:rsidP="00612AD6">
            <w:pPr>
              <w:rPr>
                <w:rFonts w:ascii="Times New Roman" w:hAnsi="Times New Roman" w:cs="Times New Roman"/>
                <w:sz w:val="26"/>
                <w:szCs w:val="26"/>
                <w:lang w:val="en-US"/>
              </w:rPr>
            </w:pPr>
          </w:p>
        </w:tc>
      </w:tr>
    </w:tbl>
    <w:p w14:paraId="1D397B32" w14:textId="77777777" w:rsidR="00E8539F" w:rsidRPr="00266895" w:rsidRDefault="00E8539F" w:rsidP="00B865F4">
      <w:pPr>
        <w:tabs>
          <w:tab w:val="left" w:pos="924"/>
        </w:tabs>
        <w:rPr>
          <w:rFonts w:ascii="Times New Roman" w:hAnsi="Times New Roman" w:cs="Times New Roman"/>
          <w:sz w:val="26"/>
          <w:lang w:val="en-US"/>
        </w:rPr>
      </w:pPr>
    </w:p>
    <w:p w14:paraId="49C51582" w14:textId="3FDEB90C" w:rsidR="00E8539F" w:rsidRPr="00266895" w:rsidRDefault="00E8539F">
      <w:pPr>
        <w:pStyle w:val="NoSpacing"/>
        <w:ind w:firstLine="284"/>
        <w:rPr>
          <w:rFonts w:ascii="Times New Roman" w:hAnsi="Times New Roman" w:cs="Times New Roman"/>
          <w:sz w:val="26"/>
          <w:szCs w:val="26"/>
          <w:lang w:val="en-US"/>
        </w:rPr>
        <w:pPrChange w:id="281" w:author="anh cao" w:date="2024-12-28T22:27:00Z">
          <w:pPr>
            <w:pStyle w:val="NoSpacing"/>
          </w:pPr>
        </w:pPrChange>
      </w:pPr>
      <w:r w:rsidRPr="00266895">
        <w:rPr>
          <w:rFonts w:ascii="Times New Roman" w:hAnsi="Times New Roman" w:cs="Times New Roman"/>
          <w:sz w:val="26"/>
          <w:szCs w:val="26"/>
          <w:lang w:val="en-US"/>
        </w:rPr>
        <w:t>- Đổi mật khẩu:</w:t>
      </w:r>
    </w:p>
    <w:p w14:paraId="28D6E79B" w14:textId="6A96621D" w:rsidR="00E8539F" w:rsidRPr="00266895" w:rsidRDefault="00E8539F" w:rsidP="00E8539F">
      <w:pPr>
        <w:pStyle w:val="Heading8"/>
        <w:rPr>
          <w:rFonts w:eastAsia="Times New Roman" w:cs="Times New Roman"/>
          <w:lang w:val="en-US"/>
        </w:rPr>
      </w:pPr>
      <w:bookmarkStart w:id="282" w:name="_Toc186055326"/>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Kịch bản use case Đổi mật khẩu</w:t>
      </w:r>
      <w:bookmarkEnd w:id="282"/>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3217DACD" w14:textId="77777777" w:rsidTr="00612AD6">
        <w:trPr>
          <w:trHeight w:val="477"/>
        </w:trPr>
        <w:tc>
          <w:tcPr>
            <w:tcW w:w="2427" w:type="dxa"/>
          </w:tcPr>
          <w:p w14:paraId="577FF4CE"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62DF7852" w14:textId="77777777" w:rsidR="00E8539F" w:rsidRPr="00266895" w:rsidRDefault="00E8539F" w:rsidP="00612AD6">
            <w:pPr>
              <w:pStyle w:val="TableParagraph"/>
              <w:ind w:left="105"/>
              <w:rPr>
                <w:sz w:val="26"/>
                <w:lang w:val="en-US"/>
              </w:rPr>
            </w:pPr>
            <w:r w:rsidRPr="00266895">
              <w:rPr>
                <w:sz w:val="26"/>
                <w:lang w:val="en-US"/>
              </w:rPr>
              <w:t>Đổi mật khẩu</w:t>
            </w:r>
          </w:p>
        </w:tc>
      </w:tr>
      <w:tr w:rsidR="00E8539F" w:rsidRPr="00266895" w14:paraId="68EF0218" w14:textId="77777777" w:rsidTr="00612AD6">
        <w:trPr>
          <w:trHeight w:val="477"/>
        </w:trPr>
        <w:tc>
          <w:tcPr>
            <w:tcW w:w="2427" w:type="dxa"/>
          </w:tcPr>
          <w:p w14:paraId="5831AB5C" w14:textId="77777777" w:rsidR="00E8539F" w:rsidRPr="00266895" w:rsidRDefault="00E8539F" w:rsidP="00612AD6">
            <w:pPr>
              <w:pStyle w:val="TableParagraph"/>
              <w:rPr>
                <w:sz w:val="26"/>
              </w:rPr>
            </w:pPr>
            <w:r w:rsidRPr="00266895">
              <w:rPr>
                <w:spacing w:val="-2"/>
                <w:sz w:val="26"/>
              </w:rPr>
              <w:t>Actor</w:t>
            </w:r>
          </w:p>
        </w:tc>
        <w:tc>
          <w:tcPr>
            <w:tcW w:w="6769" w:type="dxa"/>
          </w:tcPr>
          <w:p w14:paraId="0487CDCE" w14:textId="77777777" w:rsidR="00E8539F" w:rsidRPr="00266895" w:rsidRDefault="00E8539F" w:rsidP="00612AD6">
            <w:pPr>
              <w:pStyle w:val="TableParagraph"/>
              <w:ind w:left="105"/>
              <w:rPr>
                <w:sz w:val="26"/>
                <w:lang w:val="en-US"/>
              </w:rPr>
            </w:pPr>
            <w:r w:rsidRPr="00266895">
              <w:rPr>
                <w:sz w:val="26"/>
                <w:lang w:val="en-US"/>
              </w:rPr>
              <w:t>Bệnh nhân/ Bác sĩ/ Nhân viên tiếp nhận/ Quản trị viên</w:t>
            </w:r>
          </w:p>
        </w:tc>
      </w:tr>
      <w:tr w:rsidR="00E8539F" w:rsidRPr="00266895" w14:paraId="20F46B39" w14:textId="77777777" w:rsidTr="00612AD6">
        <w:trPr>
          <w:trHeight w:val="580"/>
        </w:trPr>
        <w:tc>
          <w:tcPr>
            <w:tcW w:w="2427" w:type="dxa"/>
          </w:tcPr>
          <w:p w14:paraId="34303DA4"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39B99E23" w14:textId="77777777" w:rsidR="00E8539F" w:rsidRPr="00266895" w:rsidRDefault="00E8539F" w:rsidP="00612AD6">
            <w:pPr>
              <w:pStyle w:val="TableParagraph"/>
              <w:spacing w:line="360" w:lineRule="auto"/>
              <w:ind w:left="105" w:right="174"/>
              <w:rPr>
                <w:sz w:val="26"/>
                <w:lang w:val="en-US"/>
              </w:rPr>
            </w:pPr>
            <w:r w:rsidRPr="00266895">
              <w:rPr>
                <w:sz w:val="26"/>
                <w:lang w:val="en-US"/>
              </w:rPr>
              <w:t>Người dùng đổi mật khẩu thành công</w:t>
            </w:r>
          </w:p>
        </w:tc>
      </w:tr>
      <w:tr w:rsidR="00E8539F" w:rsidRPr="00266895" w14:paraId="21F3D010" w14:textId="77777777" w:rsidTr="00612AD6">
        <w:trPr>
          <w:trHeight w:val="477"/>
        </w:trPr>
        <w:tc>
          <w:tcPr>
            <w:tcW w:w="2427" w:type="dxa"/>
          </w:tcPr>
          <w:p w14:paraId="5BC2409F"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46360893" w14:textId="79ABF2A6" w:rsidR="00E8539F" w:rsidRPr="00266895" w:rsidRDefault="00E8539F"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đăng nhập và</w:t>
            </w:r>
            <w:r w:rsidR="00394A52" w:rsidRPr="00266895">
              <w:rPr>
                <w:sz w:val="26"/>
                <w:lang w:val="en-US"/>
              </w:rPr>
              <w:t>o</w:t>
            </w:r>
            <w:r w:rsidRPr="00266895">
              <w:rPr>
                <w:sz w:val="26"/>
                <w:lang w:val="en-US"/>
              </w:rPr>
              <w:t xml:space="preserve"> hệ thống</w:t>
            </w:r>
          </w:p>
        </w:tc>
      </w:tr>
      <w:tr w:rsidR="00E8539F" w:rsidRPr="00266895" w14:paraId="22F01737" w14:textId="77777777" w:rsidTr="00612AD6">
        <w:trPr>
          <w:trHeight w:val="1332"/>
        </w:trPr>
        <w:tc>
          <w:tcPr>
            <w:tcW w:w="2427" w:type="dxa"/>
          </w:tcPr>
          <w:p w14:paraId="2181B56E"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819F89C" w14:textId="77777777" w:rsidR="00E8539F" w:rsidRPr="00266895" w:rsidRDefault="00E8539F" w:rsidP="00612AD6">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lang w:val="en-US"/>
              </w:rPr>
              <w:t>đổi mật khẩu</w:t>
            </w:r>
          </w:p>
          <w:p w14:paraId="67631C43" w14:textId="77777777" w:rsidR="00E8539F" w:rsidRPr="00266895" w:rsidRDefault="00E8539F" w:rsidP="00612AD6">
            <w:pPr>
              <w:pStyle w:val="TableParagraph"/>
              <w:tabs>
                <w:tab w:val="left" w:pos="363"/>
              </w:tabs>
              <w:spacing w:before="210"/>
              <w:rPr>
                <w:sz w:val="26"/>
                <w:lang w:val="en-US"/>
              </w:rPr>
            </w:pPr>
            <w:r w:rsidRPr="00266895">
              <w:rPr>
                <w:sz w:val="26"/>
                <w:lang w:val="en-US"/>
              </w:rPr>
              <w:t>2. Người dùng</w:t>
            </w:r>
            <w:r w:rsidRPr="00266895">
              <w:rPr>
                <w:spacing w:val="-2"/>
                <w:sz w:val="26"/>
              </w:rPr>
              <w:t xml:space="preserve"> </w:t>
            </w:r>
            <w:r w:rsidRPr="00266895">
              <w:rPr>
                <w:sz w:val="26"/>
              </w:rPr>
              <w:t>nhập</w:t>
            </w:r>
            <w:r w:rsidRPr="00266895">
              <w:rPr>
                <w:sz w:val="26"/>
                <w:lang w:val="en-US"/>
              </w:rPr>
              <w:t xml:space="preserve"> email và bấm gửi OTP</w:t>
            </w:r>
            <w:r w:rsidRPr="00266895">
              <w:rPr>
                <w:spacing w:val="-5"/>
                <w:sz w:val="26"/>
              </w:rPr>
              <w:t xml:space="preserve"> </w:t>
            </w:r>
          </w:p>
          <w:p w14:paraId="60401AE4" w14:textId="77777777" w:rsidR="00E8539F" w:rsidRPr="00266895" w:rsidRDefault="00E8539F" w:rsidP="00612AD6">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lang w:val="en-US"/>
              </w:rPr>
              <w:t xml:space="preserve">gửi OTP đến email </w:t>
            </w:r>
          </w:p>
          <w:p w14:paraId="165493E4" w14:textId="77777777" w:rsidR="00E8539F" w:rsidRPr="00266895" w:rsidRDefault="00E8539F" w:rsidP="00612AD6">
            <w:pPr>
              <w:pStyle w:val="TableParagraph"/>
              <w:tabs>
                <w:tab w:val="left" w:pos="299"/>
              </w:tabs>
              <w:spacing w:before="210"/>
              <w:rPr>
                <w:sz w:val="26"/>
              </w:rPr>
            </w:pPr>
            <w:r w:rsidRPr="00266895">
              <w:rPr>
                <w:sz w:val="26"/>
                <w:lang w:val="en-US"/>
              </w:rPr>
              <w:t xml:space="preserve">4. Người dùng lấy OTP và nhập </w:t>
            </w:r>
          </w:p>
          <w:p w14:paraId="45BA5D5B" w14:textId="77777777" w:rsidR="00E8539F" w:rsidRPr="00266895" w:rsidRDefault="00E8539F" w:rsidP="00612AD6">
            <w:pPr>
              <w:pStyle w:val="TableParagraph"/>
              <w:tabs>
                <w:tab w:val="left" w:pos="299"/>
              </w:tabs>
              <w:spacing w:before="210"/>
              <w:rPr>
                <w:sz w:val="26"/>
              </w:rPr>
            </w:pPr>
            <w:r w:rsidRPr="00266895">
              <w:rPr>
                <w:sz w:val="26"/>
                <w:lang w:val="en-US"/>
              </w:rPr>
              <w:t>5. Hệ thống kiểm tra OTP, nếu hợp lệ chuyển màn hình nhập mật khẩu</w:t>
            </w:r>
          </w:p>
          <w:p w14:paraId="199C497F" w14:textId="77777777" w:rsidR="00E8539F" w:rsidRPr="00266895" w:rsidRDefault="00E8539F" w:rsidP="00612AD6">
            <w:pPr>
              <w:pStyle w:val="TableParagraph"/>
              <w:tabs>
                <w:tab w:val="left" w:pos="299"/>
              </w:tabs>
              <w:spacing w:before="210"/>
              <w:rPr>
                <w:sz w:val="26"/>
              </w:rPr>
            </w:pPr>
            <w:r w:rsidRPr="00266895">
              <w:rPr>
                <w:sz w:val="26"/>
                <w:lang w:val="en-US"/>
              </w:rPr>
              <w:t>6. Người dùng nhập mật khẩu cũ, mật khẩu mới và bấm cập nhật</w:t>
            </w:r>
          </w:p>
          <w:p w14:paraId="1BBC5405" w14:textId="77777777" w:rsidR="00E8539F" w:rsidRPr="00266895" w:rsidRDefault="00E8539F" w:rsidP="00612AD6">
            <w:pPr>
              <w:pStyle w:val="TableParagraph"/>
              <w:tabs>
                <w:tab w:val="left" w:pos="299"/>
              </w:tabs>
              <w:spacing w:before="210"/>
              <w:rPr>
                <w:sz w:val="26"/>
                <w:lang w:val="en-US"/>
              </w:rPr>
            </w:pPr>
            <w:r w:rsidRPr="00266895">
              <w:rPr>
                <w:sz w:val="26"/>
                <w:lang w:val="en-US"/>
              </w:rPr>
              <w:t>7. Hệ thống kiểm tra 2 mật khẩu cũ và mới, nếu khớp thì cập nhật vào CSDL</w:t>
            </w:r>
          </w:p>
        </w:tc>
      </w:tr>
      <w:tr w:rsidR="00E8539F" w:rsidRPr="00266895" w14:paraId="40AC3B60" w14:textId="77777777" w:rsidTr="00612AD6">
        <w:trPr>
          <w:trHeight w:val="679"/>
        </w:trPr>
        <w:tc>
          <w:tcPr>
            <w:tcW w:w="2427" w:type="dxa"/>
          </w:tcPr>
          <w:p w14:paraId="6FB752D3" w14:textId="77777777" w:rsidR="00E8539F" w:rsidRPr="00266895" w:rsidRDefault="00E8539F"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66F14B2E"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3.1 Hệ thống báo lỗi email không đúng với email đang đăng nhập hiện tại</w:t>
            </w:r>
          </w:p>
          <w:p w14:paraId="51DE1E85"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3.2 Quay lại bước 2 </w:t>
            </w:r>
          </w:p>
          <w:p w14:paraId="5145A2FE"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5.1 Hệ thống báo lỗi do OTP nhập không đúng hoặc hết hạn</w:t>
            </w:r>
          </w:p>
          <w:p w14:paraId="778AB978"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5.2 Quay lại bước 2</w:t>
            </w:r>
          </w:p>
          <w:p w14:paraId="1FFA3093"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7.1 hệ thống báo lỗi do 2 mật khẩu không khớp nhau</w:t>
            </w:r>
          </w:p>
          <w:p w14:paraId="5C26342B"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sz w:val="26"/>
                <w:lang w:val="en-US"/>
              </w:rPr>
              <w:t xml:space="preserve"> 7.2 Quay lại bước 6</w:t>
            </w:r>
          </w:p>
        </w:tc>
      </w:tr>
    </w:tbl>
    <w:p w14:paraId="1A5BAB3D" w14:textId="77777777" w:rsidR="00E8539F" w:rsidRPr="00266895" w:rsidRDefault="00E8539F" w:rsidP="00B865F4">
      <w:pPr>
        <w:tabs>
          <w:tab w:val="left" w:pos="924"/>
        </w:tabs>
        <w:rPr>
          <w:rFonts w:ascii="Times New Roman" w:hAnsi="Times New Roman" w:cs="Times New Roman"/>
          <w:sz w:val="26"/>
          <w:lang w:val="en-US"/>
        </w:rPr>
      </w:pPr>
    </w:p>
    <w:p w14:paraId="7DE5CA23" w14:textId="77777777" w:rsidR="00E8539F" w:rsidRPr="00266895" w:rsidRDefault="00E8539F" w:rsidP="00E8539F">
      <w:pPr>
        <w:rPr>
          <w:rFonts w:ascii="Times New Roman" w:hAnsi="Times New Roman" w:cs="Times New Roman"/>
          <w:sz w:val="26"/>
          <w:szCs w:val="26"/>
          <w:lang w:val="en-US"/>
        </w:rPr>
      </w:pPr>
    </w:p>
    <w:p w14:paraId="1E7A7DDC" w14:textId="1411AD04" w:rsidR="00E8539F" w:rsidRPr="00266895" w:rsidRDefault="001642AA" w:rsidP="00E8539F">
      <w:pPr>
        <w:pStyle w:val="Heading3"/>
        <w:spacing w:before="60" w:after="60" w:line="360" w:lineRule="auto"/>
        <w:rPr>
          <w:lang w:val="en-US"/>
        </w:rPr>
      </w:pPr>
      <w:bookmarkStart w:id="283" w:name="_Toc186055180"/>
      <w:r w:rsidRPr="00266895">
        <w:rPr>
          <w:lang w:val="en-US"/>
        </w:rPr>
        <w:t>3</w:t>
      </w:r>
      <w:r w:rsidR="00E8539F" w:rsidRPr="00266895">
        <w:rPr>
          <w:lang w:val="en-US"/>
        </w:rPr>
        <w:t>.4</w:t>
      </w:r>
      <w:r w:rsidR="00E8539F" w:rsidRPr="00266895">
        <w:t>.</w:t>
      </w:r>
      <w:r w:rsidR="008A0D51" w:rsidRPr="00266895">
        <w:rPr>
          <w:lang w:val="en-US"/>
        </w:rPr>
        <w:t>2</w:t>
      </w:r>
      <w:r w:rsidR="00E8539F" w:rsidRPr="00266895">
        <w:rPr>
          <w:lang w:val="en-US"/>
        </w:rPr>
        <w:t xml:space="preserve"> Kịch bản cho các chức năng của bệnh nhân</w:t>
      </w:r>
      <w:bookmarkEnd w:id="283"/>
    </w:p>
    <w:p w14:paraId="029575CE" w14:textId="73889394" w:rsidR="00E8539F" w:rsidRPr="00266895" w:rsidRDefault="00E8539F">
      <w:pPr>
        <w:ind w:firstLine="283"/>
        <w:rPr>
          <w:rFonts w:ascii="Times New Roman" w:hAnsi="Times New Roman" w:cs="Times New Roman"/>
          <w:sz w:val="26"/>
          <w:szCs w:val="26"/>
          <w:lang w:val="en-US"/>
        </w:rPr>
        <w:pPrChange w:id="284" w:author="anh cao" w:date="2024-12-28T22:27:00Z">
          <w:pPr/>
        </w:pPrChange>
      </w:pPr>
      <w:r w:rsidRPr="00266895">
        <w:rPr>
          <w:rFonts w:ascii="Times New Roman" w:hAnsi="Times New Roman" w:cs="Times New Roman"/>
          <w:sz w:val="26"/>
          <w:szCs w:val="26"/>
          <w:lang w:val="en-US"/>
        </w:rPr>
        <w:t>- Đăng ký:</w:t>
      </w:r>
    </w:p>
    <w:p w14:paraId="3AD51689" w14:textId="559D293B" w:rsidR="00E8539F" w:rsidRPr="00266895" w:rsidRDefault="00E8539F" w:rsidP="00E8539F">
      <w:pPr>
        <w:pStyle w:val="Heading8"/>
        <w:rPr>
          <w:rFonts w:eastAsia="Times New Roman" w:cs="Times New Roman"/>
          <w:lang w:val="en-US"/>
        </w:rPr>
      </w:pPr>
      <w:bookmarkStart w:id="285" w:name="_Toc186055327"/>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Kịch bản use case Đăng ký</w:t>
      </w:r>
      <w:bookmarkEnd w:id="285"/>
    </w:p>
    <w:p w14:paraId="1BCE502E" w14:textId="77777777" w:rsidR="00E8539F" w:rsidRPr="00266895" w:rsidRDefault="00E8539F" w:rsidP="00E8539F">
      <w:pPr>
        <w:rPr>
          <w:rFonts w:ascii="Times New Roman" w:hAnsi="Times New Roman" w:cs="Times New Roman"/>
          <w:sz w:val="26"/>
          <w:szCs w:val="26"/>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50836C4F" w14:textId="77777777" w:rsidTr="00612AD6">
        <w:trPr>
          <w:trHeight w:val="568"/>
        </w:trPr>
        <w:tc>
          <w:tcPr>
            <w:tcW w:w="2427" w:type="dxa"/>
          </w:tcPr>
          <w:p w14:paraId="54E6A6FD"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2FA10D2E" w14:textId="77777777" w:rsidR="00E8539F" w:rsidRPr="00266895" w:rsidRDefault="00E8539F" w:rsidP="00612AD6">
            <w:pPr>
              <w:pStyle w:val="TableParagraph"/>
              <w:ind w:left="105"/>
              <w:rPr>
                <w:sz w:val="26"/>
                <w:lang w:val="en-US"/>
              </w:rPr>
            </w:pPr>
            <w:r w:rsidRPr="00266895">
              <w:rPr>
                <w:sz w:val="26"/>
              </w:rPr>
              <w:t>Đăng</w:t>
            </w:r>
            <w:r w:rsidRPr="00266895">
              <w:rPr>
                <w:spacing w:val="-7"/>
                <w:sz w:val="26"/>
              </w:rPr>
              <w:t xml:space="preserve"> </w:t>
            </w:r>
            <w:r w:rsidRPr="00266895">
              <w:rPr>
                <w:spacing w:val="-4"/>
                <w:sz w:val="26"/>
                <w:lang w:val="en-US"/>
              </w:rPr>
              <w:t>ký</w:t>
            </w:r>
          </w:p>
        </w:tc>
      </w:tr>
      <w:tr w:rsidR="00E8539F" w:rsidRPr="00266895" w14:paraId="54A4BAF0" w14:textId="77777777" w:rsidTr="00612AD6">
        <w:trPr>
          <w:trHeight w:val="568"/>
        </w:trPr>
        <w:tc>
          <w:tcPr>
            <w:tcW w:w="2427" w:type="dxa"/>
          </w:tcPr>
          <w:p w14:paraId="5CDF014B" w14:textId="77777777" w:rsidR="00E8539F" w:rsidRPr="00266895" w:rsidRDefault="00E8539F" w:rsidP="00612AD6">
            <w:pPr>
              <w:pStyle w:val="TableParagraph"/>
              <w:rPr>
                <w:sz w:val="26"/>
              </w:rPr>
            </w:pPr>
            <w:r w:rsidRPr="00266895">
              <w:rPr>
                <w:spacing w:val="-2"/>
                <w:sz w:val="26"/>
              </w:rPr>
              <w:t>Actor</w:t>
            </w:r>
          </w:p>
        </w:tc>
        <w:tc>
          <w:tcPr>
            <w:tcW w:w="6769" w:type="dxa"/>
          </w:tcPr>
          <w:p w14:paraId="724177FB" w14:textId="77777777" w:rsidR="00E8539F" w:rsidRPr="00266895" w:rsidRDefault="00E8539F" w:rsidP="00612AD6">
            <w:pPr>
              <w:pStyle w:val="TableParagraph"/>
              <w:ind w:left="105"/>
              <w:rPr>
                <w:sz w:val="26"/>
                <w:lang w:val="en-US"/>
              </w:rPr>
            </w:pPr>
            <w:r w:rsidRPr="00266895">
              <w:rPr>
                <w:sz w:val="26"/>
                <w:lang w:val="en-US"/>
              </w:rPr>
              <w:t>Bệnh nhân</w:t>
            </w:r>
          </w:p>
        </w:tc>
      </w:tr>
      <w:tr w:rsidR="00E8539F" w:rsidRPr="00266895" w14:paraId="107181A2" w14:textId="77777777" w:rsidTr="00612AD6">
        <w:trPr>
          <w:trHeight w:val="1466"/>
        </w:trPr>
        <w:tc>
          <w:tcPr>
            <w:tcW w:w="2427" w:type="dxa"/>
          </w:tcPr>
          <w:p w14:paraId="4EA4729C" w14:textId="77777777" w:rsidR="00E8539F" w:rsidRPr="00266895" w:rsidRDefault="00E8539F" w:rsidP="00612AD6">
            <w:pPr>
              <w:pStyle w:val="TableParagraph"/>
              <w:rPr>
                <w:sz w:val="26"/>
              </w:rPr>
            </w:pPr>
            <w:r w:rsidRPr="00266895">
              <w:rPr>
                <w:sz w:val="26"/>
              </w:rPr>
              <w:lastRenderedPageBreak/>
              <w:t>Mục</w:t>
            </w:r>
            <w:r w:rsidRPr="00266895">
              <w:rPr>
                <w:spacing w:val="-6"/>
                <w:sz w:val="26"/>
              </w:rPr>
              <w:t xml:space="preserve"> </w:t>
            </w:r>
            <w:r w:rsidRPr="00266895">
              <w:rPr>
                <w:spacing w:val="-4"/>
                <w:sz w:val="26"/>
              </w:rPr>
              <w:t>tiêu</w:t>
            </w:r>
          </w:p>
        </w:tc>
        <w:tc>
          <w:tcPr>
            <w:tcW w:w="6769" w:type="dxa"/>
          </w:tcPr>
          <w:p w14:paraId="15CDBA51" w14:textId="77777777" w:rsidR="00E8539F" w:rsidRPr="00266895" w:rsidRDefault="00E8539F" w:rsidP="00612AD6">
            <w:pPr>
              <w:pStyle w:val="TableParagraph"/>
              <w:spacing w:line="360" w:lineRule="auto"/>
              <w:ind w:left="105" w:right="174"/>
              <w:rPr>
                <w:sz w:val="26"/>
                <w:lang w:val="en-US"/>
              </w:rPr>
            </w:pPr>
            <w:r w:rsidRPr="00266895">
              <w:rPr>
                <w:sz w:val="26"/>
              </w:rPr>
              <w:t>Khi</w:t>
            </w:r>
            <w:r w:rsidRPr="00266895">
              <w:rPr>
                <w:spacing w:val="-4"/>
                <w:sz w:val="26"/>
              </w:rPr>
              <w:t xml:space="preserve"> </w:t>
            </w:r>
            <w:r w:rsidRPr="00266895">
              <w:rPr>
                <w:sz w:val="26"/>
                <w:lang w:val="en-US"/>
              </w:rPr>
              <w:t xml:space="preserve">người dùng </w:t>
            </w:r>
            <w:r w:rsidRPr="00266895">
              <w:rPr>
                <w:sz w:val="26"/>
              </w:rPr>
              <w:t>có</w:t>
            </w:r>
            <w:r w:rsidRPr="00266895">
              <w:rPr>
                <w:spacing w:val="-4"/>
                <w:sz w:val="26"/>
              </w:rPr>
              <w:t xml:space="preserve"> </w:t>
            </w:r>
            <w:r w:rsidRPr="00266895">
              <w:rPr>
                <w:sz w:val="26"/>
              </w:rPr>
              <w:t>nhu</w:t>
            </w:r>
            <w:r w:rsidRPr="00266895">
              <w:rPr>
                <w:spacing w:val="-1"/>
                <w:sz w:val="26"/>
              </w:rPr>
              <w:t xml:space="preserve"> </w:t>
            </w:r>
            <w:r w:rsidRPr="00266895">
              <w:rPr>
                <w:sz w:val="26"/>
              </w:rPr>
              <w:t>cầu</w:t>
            </w:r>
            <w:r w:rsidRPr="00266895">
              <w:rPr>
                <w:spacing w:val="-1"/>
                <w:sz w:val="26"/>
              </w:rPr>
              <w:t xml:space="preserve"> </w:t>
            </w:r>
            <w:r w:rsidRPr="00266895">
              <w:rPr>
                <w:sz w:val="26"/>
              </w:rPr>
              <w:t>truy</w:t>
            </w:r>
            <w:r w:rsidRPr="00266895">
              <w:rPr>
                <w:spacing w:val="-9"/>
                <w:sz w:val="26"/>
              </w:rPr>
              <w:t xml:space="preserve"> </w:t>
            </w:r>
            <w:r w:rsidRPr="00266895">
              <w:rPr>
                <w:sz w:val="26"/>
              </w:rPr>
              <w:t>cập</w:t>
            </w:r>
            <w:r w:rsidRPr="00266895">
              <w:rPr>
                <w:spacing w:val="-4"/>
                <w:sz w:val="26"/>
              </w:rPr>
              <w:t xml:space="preserve"> </w:t>
            </w:r>
            <w:r w:rsidRPr="00266895">
              <w:rPr>
                <w:sz w:val="26"/>
              </w:rPr>
              <w:t>để</w:t>
            </w:r>
            <w:r w:rsidRPr="00266895">
              <w:rPr>
                <w:spacing w:val="-1"/>
                <w:sz w:val="26"/>
              </w:rPr>
              <w:t xml:space="preserve"> </w:t>
            </w:r>
            <w:r w:rsidRPr="00266895">
              <w:rPr>
                <w:sz w:val="26"/>
              </w:rPr>
              <w:t>thực</w:t>
            </w:r>
            <w:r w:rsidRPr="00266895">
              <w:rPr>
                <w:spacing w:val="-4"/>
                <w:sz w:val="26"/>
              </w:rPr>
              <w:t xml:space="preserve"> </w:t>
            </w:r>
            <w:r w:rsidRPr="00266895">
              <w:rPr>
                <w:sz w:val="26"/>
              </w:rPr>
              <w:t>hiện</w:t>
            </w:r>
            <w:r w:rsidRPr="00266895">
              <w:rPr>
                <w:spacing w:val="-4"/>
                <w:sz w:val="26"/>
              </w:rPr>
              <w:t xml:space="preserve"> </w:t>
            </w:r>
            <w:r w:rsidRPr="00266895">
              <w:rPr>
                <w:sz w:val="26"/>
              </w:rPr>
              <w:t>các</w:t>
            </w:r>
            <w:r w:rsidRPr="00266895">
              <w:rPr>
                <w:spacing w:val="-4"/>
                <w:sz w:val="26"/>
              </w:rPr>
              <w:t xml:space="preserve"> </w:t>
            </w:r>
            <w:r w:rsidRPr="00266895">
              <w:rPr>
                <w:sz w:val="26"/>
              </w:rPr>
              <w:t>chức</w:t>
            </w:r>
            <w:r w:rsidRPr="00266895">
              <w:rPr>
                <w:spacing w:val="-4"/>
                <w:sz w:val="26"/>
              </w:rPr>
              <w:t xml:space="preserve"> </w:t>
            </w:r>
            <w:r w:rsidRPr="00266895">
              <w:rPr>
                <w:sz w:val="26"/>
              </w:rPr>
              <w:t>năng trên hệ thống</w:t>
            </w:r>
            <w:r w:rsidRPr="00266895">
              <w:rPr>
                <w:sz w:val="26"/>
                <w:lang w:val="en-US"/>
              </w:rPr>
              <w:t xml:space="preserve"> nhưng chưa có tài khoản, người dung cần đăng ký tài khoản</w:t>
            </w:r>
          </w:p>
        </w:tc>
      </w:tr>
      <w:tr w:rsidR="00E8539F" w:rsidRPr="00266895" w14:paraId="4D1D2319" w14:textId="77777777" w:rsidTr="00612AD6">
        <w:trPr>
          <w:trHeight w:val="568"/>
        </w:trPr>
        <w:tc>
          <w:tcPr>
            <w:tcW w:w="2427" w:type="dxa"/>
          </w:tcPr>
          <w:p w14:paraId="6D86CCE9"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76FF529" w14:textId="77777777" w:rsidR="00E8539F" w:rsidRPr="00266895" w:rsidRDefault="00E8539F"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có email và số điện thoại</w:t>
            </w:r>
          </w:p>
        </w:tc>
      </w:tr>
      <w:tr w:rsidR="00E8539F" w:rsidRPr="00266895" w14:paraId="4ED4E439" w14:textId="77777777" w:rsidTr="00612AD6">
        <w:trPr>
          <w:trHeight w:val="1586"/>
        </w:trPr>
        <w:tc>
          <w:tcPr>
            <w:tcW w:w="2427" w:type="dxa"/>
          </w:tcPr>
          <w:p w14:paraId="71D863ED"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157E5FE1" w14:textId="77777777" w:rsidR="00E8539F" w:rsidRPr="00266895" w:rsidRDefault="00E8539F" w:rsidP="00E8539F">
            <w:pPr>
              <w:pStyle w:val="TableParagraph"/>
              <w:numPr>
                <w:ilvl w:val="0"/>
                <w:numId w:val="57"/>
              </w:numPr>
              <w:tabs>
                <w:tab w:val="left" w:pos="299"/>
              </w:tabs>
              <w:ind w:left="299" w:hanging="194"/>
              <w:rPr>
                <w:sz w:val="26"/>
              </w:rPr>
            </w:pP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lang w:val="en-US"/>
              </w:rPr>
              <w:t>ký</w:t>
            </w:r>
          </w:p>
          <w:p w14:paraId="2C30FA0E" w14:textId="77777777" w:rsidR="00E8539F" w:rsidRPr="00266895" w:rsidRDefault="00E8539F" w:rsidP="00E8539F">
            <w:pPr>
              <w:pStyle w:val="TableParagraph"/>
              <w:numPr>
                <w:ilvl w:val="0"/>
                <w:numId w:val="57"/>
              </w:numPr>
              <w:tabs>
                <w:tab w:val="left" w:pos="363"/>
              </w:tabs>
              <w:spacing w:before="210"/>
              <w:ind w:left="363" w:hanging="258"/>
              <w:rPr>
                <w:sz w:val="26"/>
              </w:rPr>
            </w:pPr>
            <w:r w:rsidRPr="00266895">
              <w:rPr>
                <w:sz w:val="26"/>
                <w:lang w:val="en-US"/>
              </w:rPr>
              <w:t>Người dùng</w:t>
            </w:r>
            <w:r w:rsidRPr="00266895">
              <w:rPr>
                <w:spacing w:val="-2"/>
                <w:sz w:val="26"/>
              </w:rPr>
              <w:t xml:space="preserve"> </w:t>
            </w:r>
            <w:r w:rsidRPr="00266895">
              <w:rPr>
                <w:sz w:val="26"/>
              </w:rPr>
              <w:t>nhập</w:t>
            </w:r>
            <w:r w:rsidRPr="00266895">
              <w:rPr>
                <w:spacing w:val="-5"/>
                <w:sz w:val="26"/>
              </w:rPr>
              <w:t xml:space="preserve"> </w:t>
            </w:r>
            <w:r w:rsidRPr="00266895">
              <w:rPr>
                <w:sz w:val="26"/>
                <w:lang w:val="en-US"/>
              </w:rPr>
              <w:t>các thông tin của tài khoản: tên, email, số điện thoại, mật khẩu</w:t>
            </w:r>
          </w:p>
          <w:p w14:paraId="6DF5B137"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rPr>
              <w:t>kiểm</w:t>
            </w:r>
            <w:r w:rsidRPr="00266895">
              <w:rPr>
                <w:spacing w:val="-7"/>
                <w:sz w:val="26"/>
              </w:rPr>
              <w:t xml:space="preserve"> </w:t>
            </w:r>
            <w:r w:rsidRPr="00266895">
              <w:rPr>
                <w:sz w:val="26"/>
              </w:rPr>
              <w:t>tra</w:t>
            </w:r>
            <w:r w:rsidRPr="00266895">
              <w:rPr>
                <w:spacing w:val="-4"/>
                <w:sz w:val="26"/>
              </w:rPr>
              <w:t xml:space="preserve"> </w:t>
            </w:r>
            <w:r w:rsidRPr="00266895">
              <w:rPr>
                <w:sz w:val="26"/>
                <w:lang w:val="en-US"/>
              </w:rPr>
              <w:t>định dạng các thông tin</w:t>
            </w:r>
          </w:p>
          <w:p w14:paraId="059C8BC9"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lang w:val="en-US"/>
              </w:rPr>
              <w:t>Người dùng sửa các thông tin cho đúng định dạng và gửi thông tin</w:t>
            </w:r>
          </w:p>
          <w:p w14:paraId="61AB5AC9"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lang w:val="en-US"/>
              </w:rPr>
              <w:t>Hệ thống kiểm tra thông tin và gửi email xác nhận</w:t>
            </w:r>
          </w:p>
          <w:p w14:paraId="05C6B6C7"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lang w:val="en-US"/>
              </w:rPr>
              <w:t>Người dùng truy cập email và xác nhận</w:t>
            </w:r>
          </w:p>
          <w:p w14:paraId="335E9708"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lang w:val="en-US"/>
              </w:rPr>
              <w:t>Hệ thống điều hướng về trang đăng nhập, lưu thông tin tài khoản vào CSDL</w:t>
            </w:r>
          </w:p>
        </w:tc>
      </w:tr>
      <w:tr w:rsidR="00E8539F" w:rsidRPr="00266895" w14:paraId="5C5492A3" w14:textId="77777777" w:rsidTr="00612AD6">
        <w:trPr>
          <w:trHeight w:val="1586"/>
        </w:trPr>
        <w:tc>
          <w:tcPr>
            <w:tcW w:w="2427" w:type="dxa"/>
          </w:tcPr>
          <w:p w14:paraId="58444223" w14:textId="77777777" w:rsidR="00E8539F" w:rsidRPr="00266895" w:rsidRDefault="00E8539F" w:rsidP="00612AD6">
            <w:pPr>
              <w:pStyle w:val="TableParagraph"/>
              <w:spacing w:line="360" w:lineRule="auto"/>
              <w:rPr>
                <w:sz w:val="26"/>
              </w:rPr>
            </w:pPr>
            <w:r w:rsidRPr="00266895">
              <w:rPr>
                <w:sz w:val="26"/>
              </w:rPr>
              <w:t>Ngoại</w:t>
            </w:r>
            <w:r w:rsidRPr="00266895">
              <w:rPr>
                <w:spacing w:val="-8"/>
                <w:sz w:val="26"/>
              </w:rPr>
              <w:t xml:space="preserve"> </w:t>
            </w:r>
            <w:r w:rsidRPr="00266895">
              <w:rPr>
                <w:spacing w:val="-5"/>
                <w:sz w:val="26"/>
              </w:rPr>
              <w:t>lệ</w:t>
            </w:r>
          </w:p>
        </w:tc>
        <w:tc>
          <w:tcPr>
            <w:tcW w:w="6769" w:type="dxa"/>
          </w:tcPr>
          <w:p w14:paraId="4DAA13FA" w14:textId="77777777" w:rsidR="00E8539F" w:rsidRPr="00266895" w:rsidRDefault="00E8539F" w:rsidP="00612AD6">
            <w:pPr>
              <w:pStyle w:val="TableParagraph"/>
              <w:spacing w:before="54"/>
              <w:ind w:left="105"/>
              <w:rPr>
                <w:sz w:val="26"/>
                <w:lang w:val="en-US"/>
              </w:rPr>
            </w:pPr>
            <w:r w:rsidRPr="00266895">
              <w:rPr>
                <w:sz w:val="26"/>
                <w:lang w:val="en-US"/>
              </w:rPr>
              <w:t xml:space="preserve">5.1 Hệ thống báo lỗi do email đã được đăng ký trước đó </w:t>
            </w:r>
          </w:p>
          <w:p w14:paraId="10CD40CE" w14:textId="77777777" w:rsidR="00E8539F" w:rsidRPr="00266895" w:rsidRDefault="00E8539F" w:rsidP="00612AD6">
            <w:pPr>
              <w:pStyle w:val="TableParagraph"/>
              <w:spacing w:before="54"/>
              <w:ind w:left="105"/>
              <w:rPr>
                <w:spacing w:val="-4"/>
                <w:sz w:val="26"/>
                <w:lang w:val="en-US"/>
              </w:rPr>
            </w:pPr>
            <w:r w:rsidRPr="00266895">
              <w:rPr>
                <w:spacing w:val="-4"/>
                <w:sz w:val="26"/>
                <w:lang w:val="en-US"/>
              </w:rPr>
              <w:t>5.2 Quay lại bước 2</w:t>
            </w:r>
          </w:p>
          <w:p w14:paraId="2D3BD04A" w14:textId="77777777" w:rsidR="00E8539F" w:rsidRPr="00266895" w:rsidRDefault="00E8539F" w:rsidP="00612AD6">
            <w:pPr>
              <w:pStyle w:val="TableParagraph"/>
              <w:spacing w:before="54"/>
              <w:ind w:left="105"/>
              <w:rPr>
                <w:spacing w:val="-4"/>
                <w:sz w:val="26"/>
                <w:lang w:val="en-US"/>
              </w:rPr>
            </w:pPr>
            <w:r w:rsidRPr="00266895">
              <w:rPr>
                <w:spacing w:val="-4"/>
                <w:sz w:val="26"/>
                <w:lang w:val="en-US"/>
              </w:rPr>
              <w:t>6.1 Người dùng không xác nhận email hoặc xác nhận khi quá thời hạn</w:t>
            </w:r>
          </w:p>
          <w:p w14:paraId="6AB27C39" w14:textId="77777777" w:rsidR="00E8539F" w:rsidRPr="00266895" w:rsidRDefault="00E8539F" w:rsidP="00E8539F">
            <w:pPr>
              <w:pStyle w:val="TableParagraph"/>
              <w:numPr>
                <w:ilvl w:val="0"/>
                <w:numId w:val="57"/>
              </w:numPr>
              <w:tabs>
                <w:tab w:val="left" w:pos="299"/>
              </w:tabs>
              <w:ind w:left="299" w:hanging="194"/>
              <w:rPr>
                <w:sz w:val="26"/>
              </w:rPr>
            </w:pPr>
            <w:r w:rsidRPr="00266895">
              <w:rPr>
                <w:spacing w:val="-4"/>
                <w:sz w:val="26"/>
                <w:lang w:val="en-US"/>
              </w:rPr>
              <w:t xml:space="preserve">6.2 Quay lại bước 2  </w:t>
            </w:r>
          </w:p>
        </w:tc>
      </w:tr>
    </w:tbl>
    <w:p w14:paraId="3DF9FD78" w14:textId="77777777" w:rsidR="00E8539F" w:rsidRPr="00266895" w:rsidRDefault="00E8539F" w:rsidP="00B865F4">
      <w:pPr>
        <w:tabs>
          <w:tab w:val="left" w:pos="924"/>
        </w:tabs>
        <w:rPr>
          <w:rFonts w:ascii="Times New Roman" w:hAnsi="Times New Roman" w:cs="Times New Roman"/>
          <w:sz w:val="26"/>
          <w:lang w:val="en-US"/>
        </w:rPr>
      </w:pPr>
    </w:p>
    <w:p w14:paraId="3BEA70BB" w14:textId="444B11D9" w:rsidR="00B865F4" w:rsidRPr="00266895" w:rsidRDefault="00E8539F">
      <w:pPr>
        <w:ind w:firstLine="284"/>
        <w:rPr>
          <w:rFonts w:ascii="Times New Roman" w:hAnsi="Times New Roman" w:cs="Times New Roman"/>
          <w:sz w:val="26"/>
          <w:szCs w:val="26"/>
          <w:lang w:val="en-US"/>
        </w:rPr>
        <w:pPrChange w:id="286" w:author="anh cao" w:date="2024-12-28T22:27:00Z">
          <w:pPr/>
        </w:pPrChange>
      </w:pPr>
      <w:r w:rsidRPr="00266895">
        <w:rPr>
          <w:rFonts w:ascii="Times New Roman" w:hAnsi="Times New Roman" w:cs="Times New Roman"/>
          <w:sz w:val="26"/>
          <w:szCs w:val="26"/>
          <w:lang w:val="en-US"/>
        </w:rPr>
        <w:t>-</w:t>
      </w:r>
      <w:r w:rsidR="00B865F4" w:rsidRPr="00266895">
        <w:rPr>
          <w:rFonts w:ascii="Times New Roman" w:hAnsi="Times New Roman" w:cs="Times New Roman"/>
          <w:sz w:val="26"/>
          <w:szCs w:val="26"/>
          <w:lang w:val="en-US"/>
        </w:rPr>
        <w:t xml:space="preserve"> Tìm kiếm bác sĩ:</w:t>
      </w:r>
    </w:p>
    <w:p w14:paraId="7FD6B50C" w14:textId="02D1771F" w:rsidR="00B865F4" w:rsidRPr="00266895" w:rsidRDefault="00B865F4" w:rsidP="00542316">
      <w:pPr>
        <w:pStyle w:val="Heading8"/>
        <w:rPr>
          <w:rFonts w:eastAsia="Times New Roman" w:cs="Times New Roman"/>
          <w:lang w:val="en-US"/>
        </w:rPr>
      </w:pPr>
      <w:bookmarkStart w:id="287" w:name="_Toc186055328"/>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Kịch bản use case Tìm kiếm bác sĩ</w:t>
      </w:r>
      <w:bookmarkEnd w:id="287"/>
    </w:p>
    <w:p w14:paraId="0DCF1835" w14:textId="77777777" w:rsidR="00B865F4" w:rsidRPr="00266895" w:rsidRDefault="00B865F4" w:rsidP="00B865F4">
      <w:pPr>
        <w:rPr>
          <w:rFonts w:ascii="Times New Roman" w:hAnsi="Times New Roman" w:cs="Times New Roman"/>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742B2E32" w14:textId="77777777" w:rsidTr="002769DB">
        <w:trPr>
          <w:trHeight w:val="477"/>
        </w:trPr>
        <w:tc>
          <w:tcPr>
            <w:tcW w:w="2427" w:type="dxa"/>
          </w:tcPr>
          <w:p w14:paraId="5CE05A55"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25F647BF" w14:textId="77777777" w:rsidR="00B865F4" w:rsidRPr="00266895" w:rsidRDefault="00B865F4" w:rsidP="002769DB">
            <w:pPr>
              <w:pStyle w:val="TableParagraph"/>
              <w:ind w:left="105"/>
              <w:rPr>
                <w:sz w:val="26"/>
                <w:lang w:val="en-US"/>
              </w:rPr>
            </w:pPr>
            <w:r w:rsidRPr="00266895">
              <w:rPr>
                <w:sz w:val="26"/>
                <w:lang w:val="en-US"/>
              </w:rPr>
              <w:t>Tìm kiếm bác sĩ</w:t>
            </w:r>
          </w:p>
        </w:tc>
      </w:tr>
      <w:tr w:rsidR="00B865F4" w:rsidRPr="00266895" w14:paraId="127CC51F" w14:textId="77777777" w:rsidTr="002769DB">
        <w:trPr>
          <w:trHeight w:val="477"/>
        </w:trPr>
        <w:tc>
          <w:tcPr>
            <w:tcW w:w="2427" w:type="dxa"/>
          </w:tcPr>
          <w:p w14:paraId="37981CC4" w14:textId="77777777" w:rsidR="00B865F4" w:rsidRPr="00266895" w:rsidRDefault="00B865F4" w:rsidP="002769DB">
            <w:pPr>
              <w:pStyle w:val="TableParagraph"/>
              <w:rPr>
                <w:sz w:val="26"/>
              </w:rPr>
            </w:pPr>
            <w:r w:rsidRPr="00266895">
              <w:rPr>
                <w:spacing w:val="-2"/>
                <w:sz w:val="26"/>
              </w:rPr>
              <w:t>Actor</w:t>
            </w:r>
          </w:p>
        </w:tc>
        <w:tc>
          <w:tcPr>
            <w:tcW w:w="6769" w:type="dxa"/>
          </w:tcPr>
          <w:p w14:paraId="6194548E" w14:textId="77777777" w:rsidR="00B865F4" w:rsidRPr="00266895" w:rsidRDefault="00B865F4" w:rsidP="002769DB">
            <w:pPr>
              <w:pStyle w:val="TableParagraph"/>
              <w:ind w:left="105"/>
              <w:rPr>
                <w:sz w:val="26"/>
                <w:lang w:val="en-US"/>
              </w:rPr>
            </w:pPr>
            <w:r w:rsidRPr="00266895">
              <w:rPr>
                <w:sz w:val="26"/>
                <w:lang w:val="en-US"/>
              </w:rPr>
              <w:t>Bệnh nhân</w:t>
            </w:r>
          </w:p>
        </w:tc>
      </w:tr>
      <w:tr w:rsidR="00B865F4" w:rsidRPr="00266895" w14:paraId="7BC9247F" w14:textId="77777777" w:rsidTr="002769DB">
        <w:trPr>
          <w:trHeight w:val="1231"/>
        </w:trPr>
        <w:tc>
          <w:tcPr>
            <w:tcW w:w="2427" w:type="dxa"/>
          </w:tcPr>
          <w:p w14:paraId="57A30190"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237FE035" w14:textId="77777777" w:rsidR="00B865F4" w:rsidRPr="00266895" w:rsidRDefault="00B865F4" w:rsidP="002769DB">
            <w:pPr>
              <w:pStyle w:val="TableParagraph"/>
              <w:spacing w:line="360" w:lineRule="auto"/>
              <w:ind w:left="105" w:right="174"/>
              <w:rPr>
                <w:sz w:val="26"/>
                <w:lang w:val="en-US"/>
              </w:rPr>
            </w:pPr>
            <w:r w:rsidRPr="00266895">
              <w:rPr>
                <w:sz w:val="26"/>
                <w:lang w:val="en-US"/>
              </w:rPr>
              <w:t>Người dùng muốn tra cứu thông tin của bác sĩ</w:t>
            </w:r>
          </w:p>
        </w:tc>
      </w:tr>
      <w:tr w:rsidR="00B865F4" w:rsidRPr="00266895" w14:paraId="6D58010A" w14:textId="77777777" w:rsidTr="002769DB">
        <w:trPr>
          <w:trHeight w:val="477"/>
        </w:trPr>
        <w:tc>
          <w:tcPr>
            <w:tcW w:w="2427" w:type="dxa"/>
          </w:tcPr>
          <w:p w14:paraId="6E8A14C5"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424BB47D" w14:textId="77777777" w:rsidR="00B865F4" w:rsidRPr="00266895" w:rsidRDefault="00B865F4" w:rsidP="002769DB">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truy cập hệ thống</w:t>
            </w:r>
          </w:p>
        </w:tc>
      </w:tr>
      <w:tr w:rsidR="00B865F4" w:rsidRPr="00266895" w14:paraId="55838F5C" w14:textId="77777777" w:rsidTr="002769DB">
        <w:trPr>
          <w:trHeight w:val="1332"/>
        </w:trPr>
        <w:tc>
          <w:tcPr>
            <w:tcW w:w="2427" w:type="dxa"/>
          </w:tcPr>
          <w:p w14:paraId="642CD078"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264684E8" w14:textId="77777777" w:rsidR="00B865F4" w:rsidRPr="00266895" w:rsidRDefault="00B865F4"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lang w:val="en-US"/>
              </w:rPr>
              <w:t>tra cứu bác sĩ</w:t>
            </w:r>
          </w:p>
          <w:p w14:paraId="7A656EAD" w14:textId="77777777" w:rsidR="00B865F4" w:rsidRPr="00266895" w:rsidRDefault="00B865F4" w:rsidP="002769DB">
            <w:pPr>
              <w:pStyle w:val="TableParagraph"/>
              <w:tabs>
                <w:tab w:val="left" w:pos="363"/>
              </w:tabs>
              <w:spacing w:before="210"/>
              <w:rPr>
                <w:sz w:val="26"/>
                <w:lang w:val="en-US"/>
              </w:rPr>
            </w:pPr>
            <w:r w:rsidRPr="00266895">
              <w:rPr>
                <w:sz w:val="26"/>
                <w:lang w:val="en-US"/>
              </w:rPr>
              <w:t>2. Người dùng có thể chọn các điều kiện tra cứu để lọc danh sách bác sĩ</w:t>
            </w:r>
          </w:p>
          <w:p w14:paraId="2053DE1B"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lang w:val="en-US"/>
              </w:rPr>
              <w:t>lọc danh sách phù hợp với điều kiện</w:t>
            </w:r>
          </w:p>
          <w:p w14:paraId="4C7C8401" w14:textId="77777777" w:rsidR="00B865F4" w:rsidRPr="00266895" w:rsidRDefault="00B865F4" w:rsidP="002769DB">
            <w:pPr>
              <w:pStyle w:val="TableParagraph"/>
              <w:tabs>
                <w:tab w:val="left" w:pos="299"/>
              </w:tabs>
              <w:spacing w:before="210"/>
              <w:rPr>
                <w:sz w:val="26"/>
              </w:rPr>
            </w:pPr>
            <w:r w:rsidRPr="00266895">
              <w:rPr>
                <w:sz w:val="26"/>
                <w:lang w:val="en-US"/>
              </w:rPr>
              <w:t xml:space="preserve">4. Người dùng xem thông tin chi tiết của bác sĩ </w:t>
            </w:r>
          </w:p>
          <w:p w14:paraId="5FE0FE2B" w14:textId="77777777" w:rsidR="00B865F4" w:rsidRPr="00266895" w:rsidRDefault="00B865F4" w:rsidP="002769DB">
            <w:pPr>
              <w:pStyle w:val="TableParagraph"/>
              <w:tabs>
                <w:tab w:val="left" w:pos="299"/>
              </w:tabs>
              <w:spacing w:before="210"/>
              <w:rPr>
                <w:sz w:val="26"/>
                <w:lang w:val="en-US"/>
              </w:rPr>
            </w:pPr>
            <w:r w:rsidRPr="00266895">
              <w:rPr>
                <w:sz w:val="26"/>
                <w:lang w:val="en-US"/>
              </w:rPr>
              <w:lastRenderedPageBreak/>
              <w:t>5. Hệ thống hiển thị màn hình thông tin chi tiết</w:t>
            </w:r>
          </w:p>
        </w:tc>
      </w:tr>
      <w:tr w:rsidR="00B865F4" w:rsidRPr="00266895" w14:paraId="5B4C7D3A" w14:textId="77777777" w:rsidTr="002769DB">
        <w:trPr>
          <w:trHeight w:val="679"/>
        </w:trPr>
        <w:tc>
          <w:tcPr>
            <w:tcW w:w="2427" w:type="dxa"/>
          </w:tcPr>
          <w:p w14:paraId="331FB129" w14:textId="77777777" w:rsidR="00B865F4" w:rsidRPr="00266895" w:rsidRDefault="00B865F4" w:rsidP="002769DB">
            <w:pPr>
              <w:pStyle w:val="TableParagraph"/>
              <w:spacing w:line="360" w:lineRule="auto"/>
              <w:rPr>
                <w:sz w:val="26"/>
              </w:rPr>
            </w:pPr>
            <w:r w:rsidRPr="00266895">
              <w:rPr>
                <w:sz w:val="26"/>
                <w:lang w:val="en-US"/>
              </w:rPr>
              <w:lastRenderedPageBreak/>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61DC4B95" w14:textId="77777777" w:rsidR="00B865F4" w:rsidRPr="00266895" w:rsidRDefault="00B865F4" w:rsidP="002769DB">
            <w:pPr>
              <w:rPr>
                <w:rFonts w:ascii="Times New Roman" w:hAnsi="Times New Roman" w:cs="Times New Roman"/>
                <w:lang w:val="en-US"/>
              </w:rPr>
            </w:pPr>
          </w:p>
        </w:tc>
      </w:tr>
    </w:tbl>
    <w:p w14:paraId="357FAC2D" w14:textId="77777777" w:rsidR="00B865F4" w:rsidRPr="00266895" w:rsidRDefault="00B865F4" w:rsidP="00B865F4">
      <w:pPr>
        <w:rPr>
          <w:rFonts w:ascii="Times New Roman" w:hAnsi="Times New Roman" w:cs="Times New Roman"/>
          <w:lang w:val="en-US"/>
        </w:rPr>
      </w:pPr>
    </w:p>
    <w:p w14:paraId="1969D95A" w14:textId="6F1BE247" w:rsidR="00382196" w:rsidRPr="00266895" w:rsidRDefault="00E8539F">
      <w:pPr>
        <w:pStyle w:val="NoSpacing"/>
        <w:ind w:firstLine="284"/>
        <w:rPr>
          <w:rFonts w:ascii="Times New Roman" w:hAnsi="Times New Roman" w:cs="Times New Roman"/>
          <w:sz w:val="26"/>
          <w:szCs w:val="26"/>
          <w:lang w:val="en-US"/>
        </w:rPr>
        <w:pPrChange w:id="288" w:author="anh cao" w:date="2024-12-28T22:27:00Z">
          <w:pPr>
            <w:pStyle w:val="NoSpacing"/>
          </w:pPr>
        </w:pPrChange>
      </w:pPr>
      <w:r w:rsidRPr="00266895">
        <w:rPr>
          <w:rFonts w:ascii="Times New Roman" w:hAnsi="Times New Roman" w:cs="Times New Roman"/>
          <w:sz w:val="26"/>
          <w:szCs w:val="26"/>
          <w:lang w:val="en-US"/>
        </w:rPr>
        <w:t>-</w:t>
      </w:r>
      <w:r w:rsidR="00382196" w:rsidRPr="00266895">
        <w:rPr>
          <w:rFonts w:ascii="Times New Roman" w:hAnsi="Times New Roman" w:cs="Times New Roman"/>
          <w:sz w:val="26"/>
          <w:szCs w:val="26"/>
          <w:lang w:val="en-US"/>
        </w:rPr>
        <w:t xml:space="preserve"> Đặt lịch khám:</w:t>
      </w:r>
    </w:p>
    <w:p w14:paraId="714703BF" w14:textId="77777777" w:rsidR="00382196" w:rsidRPr="00266895" w:rsidRDefault="00382196" w:rsidP="00382196">
      <w:pPr>
        <w:rPr>
          <w:rFonts w:ascii="Times New Roman" w:hAnsi="Times New Roman" w:cs="Times New Roman"/>
          <w:lang w:val="en-US"/>
        </w:rPr>
      </w:pPr>
    </w:p>
    <w:p w14:paraId="38A9C541" w14:textId="26451D71" w:rsidR="00382196" w:rsidRPr="00266895" w:rsidRDefault="00382196" w:rsidP="00542316">
      <w:pPr>
        <w:pStyle w:val="Heading8"/>
        <w:rPr>
          <w:rFonts w:eastAsia="Times New Roman" w:cs="Times New Roman"/>
          <w:lang w:val="en-US"/>
        </w:rPr>
      </w:pPr>
      <w:bookmarkStart w:id="289" w:name="_Toc186055329"/>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Kịch bản use case Đặt lịch khám</w:t>
      </w:r>
      <w:bookmarkEnd w:id="289"/>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266895" w14:paraId="7F3D55C0" w14:textId="77777777" w:rsidTr="002769DB">
        <w:trPr>
          <w:trHeight w:val="477"/>
        </w:trPr>
        <w:tc>
          <w:tcPr>
            <w:tcW w:w="2427" w:type="dxa"/>
          </w:tcPr>
          <w:p w14:paraId="640116C4" w14:textId="77777777" w:rsidR="00382196" w:rsidRPr="00266895" w:rsidRDefault="00382196"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18D35A56" w14:textId="77777777" w:rsidR="00382196" w:rsidRPr="00266895" w:rsidRDefault="00382196" w:rsidP="002769DB">
            <w:pPr>
              <w:pStyle w:val="TableParagraph"/>
              <w:ind w:left="105"/>
              <w:rPr>
                <w:sz w:val="26"/>
                <w:lang w:val="en-US"/>
              </w:rPr>
            </w:pPr>
            <w:r w:rsidRPr="00266895">
              <w:rPr>
                <w:sz w:val="26"/>
                <w:lang w:val="en-US"/>
              </w:rPr>
              <w:t>Đặt lịch khám</w:t>
            </w:r>
          </w:p>
        </w:tc>
      </w:tr>
      <w:tr w:rsidR="00382196" w:rsidRPr="00266895" w14:paraId="00B5EA8E" w14:textId="77777777" w:rsidTr="002769DB">
        <w:trPr>
          <w:trHeight w:val="477"/>
        </w:trPr>
        <w:tc>
          <w:tcPr>
            <w:tcW w:w="2427" w:type="dxa"/>
          </w:tcPr>
          <w:p w14:paraId="6F0FB603" w14:textId="77777777" w:rsidR="00382196" w:rsidRPr="00266895" w:rsidRDefault="00382196" w:rsidP="002769DB">
            <w:pPr>
              <w:pStyle w:val="TableParagraph"/>
              <w:rPr>
                <w:sz w:val="26"/>
              </w:rPr>
            </w:pPr>
            <w:r w:rsidRPr="00266895">
              <w:rPr>
                <w:spacing w:val="-2"/>
                <w:sz w:val="26"/>
              </w:rPr>
              <w:t>Actor</w:t>
            </w:r>
          </w:p>
        </w:tc>
        <w:tc>
          <w:tcPr>
            <w:tcW w:w="6769" w:type="dxa"/>
          </w:tcPr>
          <w:p w14:paraId="48C67651" w14:textId="77777777" w:rsidR="00382196" w:rsidRPr="00266895" w:rsidRDefault="00382196" w:rsidP="002769DB">
            <w:pPr>
              <w:pStyle w:val="TableParagraph"/>
              <w:ind w:left="105"/>
              <w:rPr>
                <w:sz w:val="26"/>
                <w:lang w:val="en-US"/>
              </w:rPr>
            </w:pPr>
            <w:r w:rsidRPr="00266895">
              <w:rPr>
                <w:sz w:val="26"/>
                <w:lang w:val="en-US"/>
              </w:rPr>
              <w:t>Bệnh nhân</w:t>
            </w:r>
          </w:p>
        </w:tc>
      </w:tr>
      <w:tr w:rsidR="00382196" w:rsidRPr="00266895" w14:paraId="76E398C1" w14:textId="77777777" w:rsidTr="002769DB">
        <w:trPr>
          <w:trHeight w:val="580"/>
        </w:trPr>
        <w:tc>
          <w:tcPr>
            <w:tcW w:w="2427" w:type="dxa"/>
          </w:tcPr>
          <w:p w14:paraId="5DF3F6FE" w14:textId="77777777" w:rsidR="00382196" w:rsidRPr="00266895" w:rsidRDefault="00382196"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73574AF5" w14:textId="77777777" w:rsidR="00382196" w:rsidRPr="00266895" w:rsidRDefault="00382196" w:rsidP="002769DB">
            <w:pPr>
              <w:pStyle w:val="TableParagraph"/>
              <w:spacing w:line="360" w:lineRule="auto"/>
              <w:ind w:left="105" w:right="174"/>
              <w:rPr>
                <w:sz w:val="26"/>
                <w:lang w:val="en-US"/>
              </w:rPr>
            </w:pPr>
            <w:r w:rsidRPr="00266895">
              <w:rPr>
                <w:sz w:val="26"/>
                <w:lang w:val="en-US"/>
              </w:rPr>
              <w:t>Người dùng đặt lịch hẹn khám thành công</w:t>
            </w:r>
          </w:p>
        </w:tc>
      </w:tr>
      <w:tr w:rsidR="00382196" w:rsidRPr="00266895" w14:paraId="157F0A2F" w14:textId="77777777" w:rsidTr="002769DB">
        <w:trPr>
          <w:trHeight w:val="477"/>
        </w:trPr>
        <w:tc>
          <w:tcPr>
            <w:tcW w:w="2427" w:type="dxa"/>
          </w:tcPr>
          <w:p w14:paraId="146818C8" w14:textId="77777777" w:rsidR="00382196" w:rsidRPr="00266895" w:rsidRDefault="00382196"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788B5D16" w14:textId="6398D839" w:rsidR="00382196" w:rsidRPr="00266895" w:rsidRDefault="00382196" w:rsidP="002769DB">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đăng nhập và</w:t>
            </w:r>
            <w:r w:rsidR="00394A52" w:rsidRPr="00266895">
              <w:rPr>
                <w:sz w:val="26"/>
                <w:lang w:val="en-US"/>
              </w:rPr>
              <w:t>o</w:t>
            </w:r>
            <w:r w:rsidRPr="00266895">
              <w:rPr>
                <w:sz w:val="26"/>
                <w:lang w:val="en-US"/>
              </w:rPr>
              <w:t xml:space="preserve"> hệ thống</w:t>
            </w:r>
          </w:p>
        </w:tc>
      </w:tr>
      <w:tr w:rsidR="00382196" w:rsidRPr="00266895" w14:paraId="0A50680B" w14:textId="77777777" w:rsidTr="002769DB">
        <w:trPr>
          <w:trHeight w:val="1332"/>
        </w:trPr>
        <w:tc>
          <w:tcPr>
            <w:tcW w:w="2427" w:type="dxa"/>
          </w:tcPr>
          <w:p w14:paraId="45B663D9" w14:textId="77777777" w:rsidR="00382196" w:rsidRPr="00266895" w:rsidRDefault="00382196"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1214D35" w14:textId="77777777" w:rsidR="00382196" w:rsidRPr="00266895" w:rsidRDefault="00382196"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lang w:val="en-US"/>
              </w:rPr>
              <w:t>đặt lịch khám</w:t>
            </w:r>
          </w:p>
          <w:p w14:paraId="759BA7C4" w14:textId="77777777" w:rsidR="00382196" w:rsidRPr="00266895" w:rsidRDefault="00382196" w:rsidP="002769DB">
            <w:pPr>
              <w:pStyle w:val="TableParagraph"/>
              <w:tabs>
                <w:tab w:val="left" w:pos="363"/>
              </w:tabs>
              <w:spacing w:before="210"/>
              <w:rPr>
                <w:sz w:val="26"/>
                <w:lang w:val="en-US"/>
              </w:rPr>
            </w:pPr>
            <w:r w:rsidRPr="00266895">
              <w:rPr>
                <w:sz w:val="26"/>
                <w:lang w:val="en-US"/>
              </w:rPr>
              <w:t>2. Người dùng chọn chuyên khoa phù hợp với bệnh cần khám</w:t>
            </w:r>
          </w:p>
          <w:p w14:paraId="6F800F46" w14:textId="77777777" w:rsidR="00382196" w:rsidRPr="00266895" w:rsidRDefault="00382196"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lang w:val="en-US"/>
              </w:rPr>
              <w:t>lọc danh sách bác sĩ của chuyên khoa đó</w:t>
            </w:r>
          </w:p>
          <w:p w14:paraId="1ED6EC97" w14:textId="77777777" w:rsidR="00382196" w:rsidRPr="00266895" w:rsidRDefault="00382196" w:rsidP="002769DB">
            <w:pPr>
              <w:pStyle w:val="TableParagraph"/>
              <w:tabs>
                <w:tab w:val="left" w:pos="299"/>
              </w:tabs>
              <w:spacing w:before="210"/>
              <w:rPr>
                <w:sz w:val="26"/>
              </w:rPr>
            </w:pPr>
            <w:r w:rsidRPr="00266895">
              <w:rPr>
                <w:sz w:val="26"/>
                <w:lang w:val="en-US"/>
              </w:rPr>
              <w:t xml:space="preserve">4. Người dùng chọn bác sĩ </w:t>
            </w:r>
          </w:p>
          <w:p w14:paraId="363F0F95" w14:textId="77777777" w:rsidR="00382196" w:rsidRPr="00266895" w:rsidRDefault="00382196" w:rsidP="002769DB">
            <w:pPr>
              <w:pStyle w:val="TableParagraph"/>
              <w:tabs>
                <w:tab w:val="left" w:pos="299"/>
              </w:tabs>
              <w:spacing w:before="210"/>
              <w:rPr>
                <w:sz w:val="26"/>
                <w:lang w:val="en-US"/>
              </w:rPr>
            </w:pPr>
            <w:r w:rsidRPr="00266895">
              <w:rPr>
                <w:sz w:val="26"/>
                <w:lang w:val="en-US"/>
              </w:rPr>
              <w:t>5. Hệ thống hiển thị khung lịch hẹn có ngày tháng và thời gian, các lịch hẹn đã được đặt của bác sĩ đó</w:t>
            </w:r>
          </w:p>
          <w:p w14:paraId="2C459FD8" w14:textId="77777777" w:rsidR="00382196" w:rsidRPr="00266895" w:rsidRDefault="00382196" w:rsidP="002769DB">
            <w:pPr>
              <w:pStyle w:val="TableParagraph"/>
              <w:tabs>
                <w:tab w:val="left" w:pos="299"/>
              </w:tabs>
              <w:spacing w:before="210"/>
              <w:rPr>
                <w:sz w:val="26"/>
                <w:lang w:val="en-US"/>
              </w:rPr>
            </w:pPr>
            <w:r w:rsidRPr="00266895">
              <w:rPr>
                <w:sz w:val="26"/>
                <w:lang w:val="en-US"/>
              </w:rPr>
              <w:t>6. Người dùng chọn khung thời gian phù hợp và ấn tiếp tục</w:t>
            </w:r>
          </w:p>
          <w:p w14:paraId="0611FDB6" w14:textId="77777777" w:rsidR="00382196" w:rsidRPr="00266895" w:rsidRDefault="00382196" w:rsidP="002769DB">
            <w:pPr>
              <w:pStyle w:val="TableParagraph"/>
              <w:tabs>
                <w:tab w:val="left" w:pos="299"/>
              </w:tabs>
              <w:spacing w:before="210"/>
              <w:rPr>
                <w:sz w:val="26"/>
                <w:lang w:val="en-US"/>
              </w:rPr>
            </w:pPr>
            <w:r w:rsidRPr="00266895">
              <w:rPr>
                <w:sz w:val="26"/>
                <w:lang w:val="en-US"/>
              </w:rPr>
              <w:t>7. Hệ thống hiển thị màn hình thông tin chi tiết của người dùng</w:t>
            </w:r>
          </w:p>
          <w:p w14:paraId="7B3ED33B" w14:textId="77777777" w:rsidR="00382196" w:rsidRPr="00266895" w:rsidRDefault="00382196" w:rsidP="002769DB">
            <w:pPr>
              <w:pStyle w:val="TableParagraph"/>
              <w:tabs>
                <w:tab w:val="left" w:pos="299"/>
              </w:tabs>
              <w:spacing w:before="210"/>
              <w:rPr>
                <w:sz w:val="26"/>
                <w:lang w:val="en-US"/>
              </w:rPr>
            </w:pPr>
            <w:r w:rsidRPr="00266895">
              <w:rPr>
                <w:sz w:val="26"/>
                <w:lang w:val="en-US"/>
              </w:rPr>
              <w:t>8. Người dùng chỉnh sửa thông tin và ấn tiếp tục</w:t>
            </w:r>
          </w:p>
          <w:p w14:paraId="343A6D67" w14:textId="77777777" w:rsidR="00382196" w:rsidRPr="00266895" w:rsidRDefault="00382196" w:rsidP="002769DB">
            <w:pPr>
              <w:pStyle w:val="TableParagraph"/>
              <w:tabs>
                <w:tab w:val="left" w:pos="299"/>
              </w:tabs>
              <w:spacing w:before="210"/>
              <w:rPr>
                <w:sz w:val="26"/>
                <w:lang w:val="en-US"/>
              </w:rPr>
            </w:pPr>
            <w:r w:rsidRPr="00266895">
              <w:rPr>
                <w:sz w:val="26"/>
                <w:lang w:val="en-US"/>
              </w:rPr>
              <w:t>9. Hệ thống chuyển sang màn hình xác nhận lịch hẹn</w:t>
            </w:r>
          </w:p>
          <w:p w14:paraId="4083E2B5" w14:textId="77777777" w:rsidR="00382196" w:rsidRPr="00266895" w:rsidRDefault="00382196" w:rsidP="002769DB">
            <w:pPr>
              <w:pStyle w:val="TableParagraph"/>
              <w:tabs>
                <w:tab w:val="left" w:pos="299"/>
              </w:tabs>
              <w:spacing w:before="210"/>
              <w:rPr>
                <w:sz w:val="26"/>
                <w:lang w:val="en-US"/>
              </w:rPr>
            </w:pPr>
            <w:r w:rsidRPr="00266895">
              <w:rPr>
                <w:sz w:val="26"/>
                <w:lang w:val="en-US"/>
              </w:rPr>
              <w:t>10. Người dùng kiểm tra lại thông tin lịch hẹn và ấn xác nhận (Có thể quay lại các trang trước đó để sửa thông tin)</w:t>
            </w:r>
          </w:p>
          <w:p w14:paraId="1E9D0EE0"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11. Hệ thống thông báo thành công và lưu thông tin lịch hẹn vào CSDL </w:t>
            </w:r>
          </w:p>
        </w:tc>
      </w:tr>
      <w:tr w:rsidR="00382196" w:rsidRPr="00266895" w14:paraId="4CF2285C" w14:textId="77777777" w:rsidTr="002769DB">
        <w:trPr>
          <w:trHeight w:val="679"/>
        </w:trPr>
        <w:tc>
          <w:tcPr>
            <w:tcW w:w="2427" w:type="dxa"/>
          </w:tcPr>
          <w:p w14:paraId="49B4181B" w14:textId="77777777" w:rsidR="00382196" w:rsidRPr="00266895" w:rsidRDefault="00382196" w:rsidP="002769DB">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1D0DA0CC" w14:textId="77777777" w:rsidR="00382196" w:rsidRPr="00266895" w:rsidRDefault="00382196" w:rsidP="002769DB">
            <w:pPr>
              <w:rPr>
                <w:rFonts w:ascii="Times New Roman" w:hAnsi="Times New Roman" w:cs="Times New Roman"/>
                <w:sz w:val="26"/>
                <w:szCs w:val="26"/>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4.1 Người dùng đặt lịch hẹn từ chức năng tìm kiếm bác sĩ</w:t>
            </w:r>
          </w:p>
          <w:p w14:paraId="2EDE758C" w14:textId="77777777" w:rsidR="00382196" w:rsidRPr="00266895" w:rsidRDefault="00382196" w:rsidP="002769DB">
            <w:pPr>
              <w:rPr>
                <w:rFonts w:ascii="Times New Roman" w:hAnsi="Times New Roman" w:cs="Times New Roman"/>
                <w:sz w:val="26"/>
                <w:lang w:val="en-US"/>
              </w:rPr>
            </w:pPr>
            <w:r w:rsidRPr="00266895">
              <w:rPr>
                <w:rFonts w:ascii="Times New Roman" w:hAnsi="Times New Roman" w:cs="Times New Roman"/>
                <w:sz w:val="26"/>
                <w:szCs w:val="26"/>
                <w:lang w:val="en-US"/>
              </w:rPr>
              <w:t xml:space="preserve"> 4.2 Hệ thống chuyển sang màn hình đặt lịch khám và hiển thị </w:t>
            </w:r>
            <w:r w:rsidRPr="00266895">
              <w:rPr>
                <w:rFonts w:ascii="Times New Roman" w:hAnsi="Times New Roman" w:cs="Times New Roman"/>
                <w:sz w:val="26"/>
                <w:lang w:val="en-US"/>
              </w:rPr>
              <w:t>khung lịch hẹn có ngày tháng và thời gian, các lịch hẹn đã được đặt của bác sĩ đó</w:t>
            </w:r>
          </w:p>
          <w:p w14:paraId="2750419F" w14:textId="77777777" w:rsidR="00382196" w:rsidRPr="00266895" w:rsidRDefault="00382196" w:rsidP="002769DB">
            <w:pPr>
              <w:rPr>
                <w:rFonts w:ascii="Times New Roman" w:hAnsi="Times New Roman" w:cs="Times New Roman"/>
                <w:sz w:val="26"/>
                <w:szCs w:val="26"/>
                <w:lang w:val="en-US"/>
              </w:rPr>
            </w:pPr>
            <w:r w:rsidRPr="00266895">
              <w:rPr>
                <w:rFonts w:ascii="Times New Roman" w:hAnsi="Times New Roman" w:cs="Times New Roman"/>
                <w:sz w:val="26"/>
                <w:lang w:val="en-US"/>
              </w:rPr>
              <w:t xml:space="preserve"> 4.3 Tiếp tục bước 6</w:t>
            </w:r>
          </w:p>
        </w:tc>
      </w:tr>
    </w:tbl>
    <w:p w14:paraId="2E382C84" w14:textId="77777777" w:rsidR="00382196" w:rsidRPr="00266895" w:rsidRDefault="00382196" w:rsidP="00382196">
      <w:pPr>
        <w:rPr>
          <w:rFonts w:ascii="Times New Roman" w:hAnsi="Times New Roman" w:cs="Times New Roman"/>
          <w:lang w:val="en-US"/>
        </w:rPr>
      </w:pPr>
    </w:p>
    <w:p w14:paraId="534A3DB4" w14:textId="77777777" w:rsidR="00382196" w:rsidRPr="00266895" w:rsidRDefault="00382196" w:rsidP="00382196">
      <w:pPr>
        <w:rPr>
          <w:rFonts w:ascii="Times New Roman" w:hAnsi="Times New Roman" w:cs="Times New Roman"/>
          <w:lang w:val="en-US"/>
        </w:rPr>
        <w:sectPr w:rsidR="00382196" w:rsidRPr="00266895" w:rsidSect="00382196">
          <w:pgSz w:w="11910" w:h="16840"/>
          <w:pgMar w:top="1120" w:right="1000" w:bottom="1020" w:left="1480" w:header="725" w:footer="839" w:gutter="0"/>
          <w:cols w:space="720"/>
        </w:sectPr>
      </w:pPr>
    </w:p>
    <w:p w14:paraId="496DC482" w14:textId="77777777" w:rsidR="00382196" w:rsidRPr="00266895" w:rsidRDefault="00382196" w:rsidP="00A54504">
      <w:pPr>
        <w:pStyle w:val="NoSpacing"/>
        <w:rPr>
          <w:rFonts w:ascii="Times New Roman" w:hAnsi="Times New Roman" w:cs="Times New Roman"/>
          <w:i/>
          <w:iCs/>
          <w:sz w:val="26"/>
          <w:szCs w:val="26"/>
          <w:lang w:val="en-US"/>
        </w:rPr>
      </w:pPr>
    </w:p>
    <w:p w14:paraId="658351AF" w14:textId="3C395695" w:rsidR="00A54504" w:rsidRPr="00266895" w:rsidRDefault="00E8539F">
      <w:pPr>
        <w:pStyle w:val="NoSpacing"/>
        <w:ind w:firstLine="284"/>
        <w:rPr>
          <w:rFonts w:ascii="Times New Roman" w:hAnsi="Times New Roman" w:cs="Times New Roman"/>
          <w:sz w:val="26"/>
          <w:szCs w:val="26"/>
          <w:lang w:val="en-US"/>
        </w:rPr>
        <w:pPrChange w:id="290" w:author="anh cao" w:date="2024-12-28T22:27:00Z">
          <w:pPr>
            <w:pStyle w:val="NoSpacing"/>
          </w:pPr>
        </w:pPrChange>
      </w:pPr>
      <w:r w:rsidRPr="00266895">
        <w:rPr>
          <w:rFonts w:ascii="Times New Roman" w:hAnsi="Times New Roman" w:cs="Times New Roman"/>
          <w:sz w:val="26"/>
          <w:szCs w:val="26"/>
          <w:lang w:val="en-US"/>
        </w:rPr>
        <w:t>-</w:t>
      </w:r>
      <w:r w:rsidR="00A54504" w:rsidRPr="00266895">
        <w:rPr>
          <w:rFonts w:ascii="Times New Roman" w:hAnsi="Times New Roman" w:cs="Times New Roman"/>
          <w:sz w:val="26"/>
          <w:szCs w:val="26"/>
          <w:lang w:val="en-US"/>
        </w:rPr>
        <w:t xml:space="preserve"> Quản lý bình luận</w:t>
      </w:r>
      <w:r w:rsidRPr="00266895">
        <w:rPr>
          <w:rFonts w:ascii="Times New Roman" w:hAnsi="Times New Roman" w:cs="Times New Roman"/>
          <w:sz w:val="26"/>
          <w:szCs w:val="26"/>
          <w:lang w:val="en-US"/>
        </w:rPr>
        <w:t xml:space="preserve"> (Bệnh nhân)</w:t>
      </w:r>
      <w:r w:rsidR="00A54504" w:rsidRPr="00266895">
        <w:rPr>
          <w:rFonts w:ascii="Times New Roman" w:hAnsi="Times New Roman" w:cs="Times New Roman"/>
          <w:sz w:val="26"/>
          <w:szCs w:val="26"/>
          <w:lang w:val="en-US"/>
        </w:rPr>
        <w:t>:</w:t>
      </w:r>
    </w:p>
    <w:p w14:paraId="79E18F9F" w14:textId="14386234" w:rsidR="00A54504" w:rsidRPr="00266895" w:rsidRDefault="00382196" w:rsidP="00542316">
      <w:pPr>
        <w:pStyle w:val="Heading8"/>
        <w:rPr>
          <w:rFonts w:eastAsia="Times New Roman" w:cs="Times New Roman"/>
          <w:lang w:val="en-US"/>
        </w:rPr>
      </w:pPr>
      <w:bookmarkStart w:id="291" w:name="_Toc186055330"/>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bình luận</w:t>
      </w:r>
      <w:bookmarkEnd w:id="291"/>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A54504" w:rsidRPr="00266895" w14:paraId="50CC06B4" w14:textId="77777777" w:rsidTr="00382196">
        <w:trPr>
          <w:trHeight w:val="477"/>
        </w:trPr>
        <w:tc>
          <w:tcPr>
            <w:tcW w:w="2304" w:type="dxa"/>
          </w:tcPr>
          <w:p w14:paraId="5D4FB9ED" w14:textId="77777777" w:rsidR="00A54504" w:rsidRPr="00266895" w:rsidRDefault="00A54504" w:rsidP="004F1BFE">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69C99FB" w14:textId="4BE45C79" w:rsidR="00A54504" w:rsidRPr="00266895" w:rsidRDefault="00A54504" w:rsidP="004F1BFE">
            <w:pPr>
              <w:pStyle w:val="TableParagraph"/>
              <w:ind w:left="105"/>
              <w:rPr>
                <w:sz w:val="26"/>
                <w:szCs w:val="26"/>
                <w:lang w:val="en-US"/>
              </w:rPr>
            </w:pPr>
            <w:r w:rsidRPr="00266895">
              <w:rPr>
                <w:sz w:val="26"/>
                <w:szCs w:val="26"/>
                <w:lang w:val="en-US"/>
              </w:rPr>
              <w:t>Quản lý bình luận</w:t>
            </w:r>
          </w:p>
        </w:tc>
      </w:tr>
      <w:tr w:rsidR="00A54504" w:rsidRPr="00266895" w14:paraId="1A55E953" w14:textId="77777777" w:rsidTr="00382196">
        <w:trPr>
          <w:trHeight w:val="477"/>
        </w:trPr>
        <w:tc>
          <w:tcPr>
            <w:tcW w:w="2304" w:type="dxa"/>
          </w:tcPr>
          <w:p w14:paraId="3E29FD09" w14:textId="77777777" w:rsidR="00A54504" w:rsidRPr="00266895" w:rsidRDefault="00A54504" w:rsidP="004F1BFE">
            <w:pPr>
              <w:pStyle w:val="TableParagraph"/>
              <w:rPr>
                <w:sz w:val="26"/>
              </w:rPr>
            </w:pPr>
            <w:r w:rsidRPr="00266895">
              <w:rPr>
                <w:spacing w:val="-2"/>
                <w:sz w:val="26"/>
              </w:rPr>
              <w:t>Actor</w:t>
            </w:r>
          </w:p>
        </w:tc>
        <w:tc>
          <w:tcPr>
            <w:tcW w:w="6892" w:type="dxa"/>
          </w:tcPr>
          <w:p w14:paraId="6BDD0D58" w14:textId="718FAB31" w:rsidR="00A54504" w:rsidRPr="00266895" w:rsidRDefault="00A54504" w:rsidP="004F1BFE">
            <w:pPr>
              <w:pStyle w:val="TableParagraph"/>
              <w:ind w:left="105"/>
              <w:rPr>
                <w:sz w:val="26"/>
                <w:lang w:val="en-US"/>
              </w:rPr>
            </w:pPr>
            <w:r w:rsidRPr="00266895">
              <w:rPr>
                <w:sz w:val="26"/>
                <w:lang w:val="en-US"/>
              </w:rPr>
              <w:t>Bệnh nhân</w:t>
            </w:r>
          </w:p>
        </w:tc>
      </w:tr>
      <w:tr w:rsidR="00A54504" w:rsidRPr="00266895" w14:paraId="2C2833C2" w14:textId="77777777" w:rsidTr="00382196">
        <w:trPr>
          <w:trHeight w:val="580"/>
        </w:trPr>
        <w:tc>
          <w:tcPr>
            <w:tcW w:w="2304" w:type="dxa"/>
          </w:tcPr>
          <w:p w14:paraId="6CE4CE78" w14:textId="77777777" w:rsidR="00A54504" w:rsidRPr="00266895" w:rsidRDefault="00A54504" w:rsidP="004F1BFE">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20D1D013" w14:textId="76E27A07" w:rsidR="00A54504" w:rsidRPr="00266895" w:rsidRDefault="00A54504" w:rsidP="004F1BFE">
            <w:pPr>
              <w:pStyle w:val="TableParagraph"/>
              <w:spacing w:line="360" w:lineRule="auto"/>
              <w:ind w:left="105" w:right="174"/>
              <w:rPr>
                <w:sz w:val="26"/>
                <w:lang w:val="en-US"/>
              </w:rPr>
            </w:pPr>
            <w:r w:rsidRPr="00266895">
              <w:rPr>
                <w:sz w:val="26"/>
                <w:lang w:val="en-US"/>
              </w:rPr>
              <w:t>Người dùng xem, sửa, xóa các bình luận của mình</w:t>
            </w:r>
          </w:p>
        </w:tc>
      </w:tr>
      <w:tr w:rsidR="00A54504" w:rsidRPr="00266895" w14:paraId="7E1650C1" w14:textId="77777777" w:rsidTr="00382196">
        <w:trPr>
          <w:trHeight w:val="477"/>
        </w:trPr>
        <w:tc>
          <w:tcPr>
            <w:tcW w:w="2304" w:type="dxa"/>
          </w:tcPr>
          <w:p w14:paraId="1D565E90" w14:textId="77777777" w:rsidR="00A54504" w:rsidRPr="00266895" w:rsidRDefault="00A54504" w:rsidP="004F1BFE">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5767FEC" w14:textId="20E746EE" w:rsidR="00A54504" w:rsidRPr="00266895" w:rsidRDefault="00A54504" w:rsidP="004F1BFE">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đăng nhập và</w:t>
            </w:r>
            <w:r w:rsidR="00394A52" w:rsidRPr="00266895">
              <w:rPr>
                <w:sz w:val="26"/>
                <w:lang w:val="en-US"/>
              </w:rPr>
              <w:t>o</w:t>
            </w:r>
            <w:r w:rsidRPr="00266895">
              <w:rPr>
                <w:sz w:val="26"/>
                <w:lang w:val="en-US"/>
              </w:rPr>
              <w:t xml:space="preserve"> hệ thống</w:t>
            </w:r>
          </w:p>
        </w:tc>
      </w:tr>
      <w:tr w:rsidR="00A54504" w:rsidRPr="00266895" w14:paraId="5C73D68D" w14:textId="77777777" w:rsidTr="00382196">
        <w:trPr>
          <w:trHeight w:val="1412"/>
        </w:trPr>
        <w:tc>
          <w:tcPr>
            <w:tcW w:w="2304" w:type="dxa"/>
          </w:tcPr>
          <w:p w14:paraId="3924FC04" w14:textId="77777777" w:rsidR="00A54504" w:rsidRPr="00266895" w:rsidRDefault="00A54504" w:rsidP="004F1BFE">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5AE501B0" w14:textId="6271398C" w:rsidR="00A54504" w:rsidRPr="00266895" w:rsidRDefault="00A54504" w:rsidP="004F1BFE">
            <w:pPr>
              <w:pStyle w:val="TableParagraph"/>
              <w:rPr>
                <w:sz w:val="26"/>
                <w:lang w:val="en-US"/>
              </w:rPr>
            </w:pPr>
            <w:r w:rsidRPr="00266895">
              <w:rPr>
                <w:sz w:val="26"/>
                <w:lang w:val="en-US"/>
              </w:rPr>
              <w:t xml:space="preserve">1. </w:t>
            </w:r>
            <w:r w:rsidRPr="00266895">
              <w:rPr>
                <w:sz w:val="26"/>
                <w:lang w:val="vi-VN"/>
              </w:rPr>
              <w:t xml:space="preserve">Hệ thống hiển thị </w:t>
            </w:r>
            <w:r w:rsidRPr="00266895">
              <w:rPr>
                <w:sz w:val="26"/>
                <w:lang w:val="en-US"/>
              </w:rPr>
              <w:t xml:space="preserve">màn hình </w:t>
            </w:r>
            <w:r w:rsidR="0000045A" w:rsidRPr="00266895">
              <w:rPr>
                <w:sz w:val="26"/>
                <w:lang w:val="en-US"/>
              </w:rPr>
              <w:t>danh sách các bình luận của người dùng được phân loại review về phòng khám và review về bác sĩ</w:t>
            </w:r>
          </w:p>
          <w:p w14:paraId="1E7EADC8" w14:textId="500264E6" w:rsidR="00A54504" w:rsidRPr="00266895" w:rsidRDefault="00A54504" w:rsidP="004F1BFE">
            <w:pPr>
              <w:pStyle w:val="TableParagraph"/>
              <w:tabs>
                <w:tab w:val="left" w:pos="299"/>
              </w:tabs>
              <w:rPr>
                <w:sz w:val="26"/>
                <w:lang w:val="en-US"/>
              </w:rPr>
            </w:pPr>
            <w:r w:rsidRPr="00266895">
              <w:rPr>
                <w:sz w:val="26"/>
                <w:lang w:val="en-US"/>
              </w:rPr>
              <w:t xml:space="preserve">2. Người dùng </w:t>
            </w:r>
            <w:r w:rsidR="0000045A" w:rsidRPr="00266895">
              <w:rPr>
                <w:sz w:val="26"/>
                <w:lang w:val="en-US"/>
              </w:rPr>
              <w:t>có thể nhập điều kiện để lọc danh sách</w:t>
            </w:r>
          </w:p>
          <w:p w14:paraId="664EE392" w14:textId="77777777" w:rsidR="00A54504" w:rsidRPr="00266895" w:rsidRDefault="00A54504" w:rsidP="004F1BFE">
            <w:pPr>
              <w:pStyle w:val="TableParagraph"/>
              <w:tabs>
                <w:tab w:val="left" w:pos="299"/>
              </w:tabs>
              <w:rPr>
                <w:sz w:val="26"/>
                <w:lang w:val="en-US"/>
              </w:rPr>
            </w:pPr>
            <w:r w:rsidRPr="00266895">
              <w:rPr>
                <w:sz w:val="26"/>
                <w:lang w:val="en-US"/>
              </w:rPr>
              <w:t xml:space="preserve">3. </w:t>
            </w:r>
            <w:r w:rsidRPr="00266895">
              <w:rPr>
                <w:sz w:val="26"/>
                <w:lang w:val="vi-VN"/>
              </w:rPr>
              <w:t xml:space="preserve">Hệ thống </w:t>
            </w:r>
            <w:r w:rsidR="0000045A" w:rsidRPr="00266895">
              <w:rPr>
                <w:sz w:val="26"/>
                <w:lang w:val="en-US"/>
              </w:rPr>
              <w:t>lọc danh sách phù hợp điều kiện</w:t>
            </w:r>
          </w:p>
          <w:p w14:paraId="42983D2D" w14:textId="77777777" w:rsidR="0000045A" w:rsidRPr="00266895" w:rsidRDefault="0000045A" w:rsidP="004F1BFE">
            <w:pPr>
              <w:pStyle w:val="TableParagraph"/>
              <w:tabs>
                <w:tab w:val="left" w:pos="299"/>
              </w:tabs>
              <w:rPr>
                <w:sz w:val="26"/>
                <w:lang w:val="en-US"/>
              </w:rPr>
            </w:pPr>
            <w:r w:rsidRPr="00266895">
              <w:rPr>
                <w:sz w:val="26"/>
                <w:lang w:val="en-US"/>
              </w:rPr>
              <w:t>4. Người dùng có thể thực hiện thao tác với bình luận:</w:t>
            </w:r>
            <w:r w:rsidRPr="00266895">
              <w:rPr>
                <w:sz w:val="26"/>
                <w:lang w:val="en-US"/>
              </w:rPr>
              <w:br/>
              <w:t xml:space="preserve">    4.1 Người dùng chọn Sửa bình luận</w:t>
            </w:r>
          </w:p>
          <w:p w14:paraId="0F65E2D5" w14:textId="45E52A22" w:rsidR="0000045A" w:rsidRPr="00266895" w:rsidRDefault="0000045A" w:rsidP="004F1BFE">
            <w:pPr>
              <w:pStyle w:val="TableParagraph"/>
              <w:tabs>
                <w:tab w:val="left" w:pos="299"/>
              </w:tabs>
              <w:rPr>
                <w:sz w:val="26"/>
                <w:lang w:val="en-US"/>
              </w:rPr>
            </w:pPr>
            <w:r w:rsidRPr="00266895">
              <w:rPr>
                <w:sz w:val="26"/>
                <w:lang w:val="en-US"/>
              </w:rPr>
              <w:t xml:space="preserve">          4.1.1 Hệ thống hiển thị popup thông tin bình luận cho phép sửa</w:t>
            </w:r>
          </w:p>
          <w:p w14:paraId="024A1B89" w14:textId="77777777" w:rsidR="0000045A" w:rsidRPr="00266895" w:rsidRDefault="0000045A" w:rsidP="004F1BFE">
            <w:pPr>
              <w:pStyle w:val="TableParagraph"/>
              <w:tabs>
                <w:tab w:val="left" w:pos="299"/>
              </w:tabs>
              <w:rPr>
                <w:sz w:val="26"/>
                <w:lang w:val="en-US"/>
              </w:rPr>
            </w:pPr>
            <w:r w:rsidRPr="00266895">
              <w:rPr>
                <w:sz w:val="26"/>
                <w:lang w:val="en-US"/>
              </w:rPr>
              <w:t xml:space="preserve">          4.1.2 Người dùng sửa nội dung và ấn lưu</w:t>
            </w:r>
            <w:r w:rsidRPr="00266895">
              <w:rPr>
                <w:sz w:val="26"/>
                <w:lang w:val="en-US"/>
              </w:rPr>
              <w:br/>
              <w:t xml:space="preserve">          4.1.3 Hệ thống đóng popup, lưu thông tin vào CSDL</w:t>
            </w:r>
          </w:p>
          <w:p w14:paraId="4A670314" w14:textId="77777777" w:rsidR="0000045A" w:rsidRPr="00266895" w:rsidRDefault="0000045A" w:rsidP="004F1BFE">
            <w:pPr>
              <w:pStyle w:val="TableParagraph"/>
              <w:tabs>
                <w:tab w:val="left" w:pos="299"/>
              </w:tabs>
              <w:rPr>
                <w:sz w:val="26"/>
                <w:lang w:val="en-US"/>
              </w:rPr>
            </w:pPr>
            <w:r w:rsidRPr="00266895">
              <w:rPr>
                <w:sz w:val="26"/>
                <w:lang w:val="en-US"/>
              </w:rPr>
              <w:t xml:space="preserve">    4.2 Người dùng chọn Xóa bình luận</w:t>
            </w:r>
            <w:r w:rsidRPr="00266895">
              <w:rPr>
                <w:sz w:val="26"/>
                <w:lang w:val="en-US"/>
              </w:rPr>
              <w:br/>
              <w:t xml:space="preserve">          4.2.1 Hệ thống hiện thông báo có chắc chắn muốn xóa</w:t>
            </w:r>
            <w:r w:rsidRPr="00266895">
              <w:rPr>
                <w:sz w:val="26"/>
                <w:lang w:val="en-US"/>
              </w:rPr>
              <w:br/>
              <w:t xml:space="preserve">          4.2.2 Người dùng ấn Đồng ý/Quay lại</w:t>
            </w:r>
            <w:r w:rsidRPr="00266895">
              <w:rPr>
                <w:sz w:val="26"/>
                <w:lang w:val="en-US"/>
              </w:rPr>
              <w:br/>
              <w:t xml:space="preserve">          4.2.3 Hệ thống xóa dữ liệu nếu người dùng ấn Đồng ý</w:t>
            </w:r>
          </w:p>
          <w:p w14:paraId="7CDD9A42" w14:textId="0BFA472A" w:rsidR="0000045A" w:rsidRPr="00266895" w:rsidRDefault="0000045A" w:rsidP="004F1BFE">
            <w:pPr>
              <w:pStyle w:val="TableParagraph"/>
              <w:tabs>
                <w:tab w:val="left" w:pos="299"/>
              </w:tabs>
              <w:rPr>
                <w:sz w:val="26"/>
                <w:lang w:val="en-US"/>
              </w:rPr>
            </w:pPr>
            <w:r w:rsidRPr="00266895">
              <w:rPr>
                <w:sz w:val="26"/>
                <w:lang w:val="en-US"/>
              </w:rPr>
              <w:t>5. Hệ thống cập nhật lại danh sách</w:t>
            </w:r>
          </w:p>
        </w:tc>
      </w:tr>
      <w:tr w:rsidR="00A54504" w:rsidRPr="00266895" w14:paraId="03F6E11A" w14:textId="77777777" w:rsidTr="00382196">
        <w:trPr>
          <w:trHeight w:val="679"/>
        </w:trPr>
        <w:tc>
          <w:tcPr>
            <w:tcW w:w="2304" w:type="dxa"/>
          </w:tcPr>
          <w:p w14:paraId="62FAD3BC" w14:textId="77777777" w:rsidR="00A54504" w:rsidRPr="00266895" w:rsidRDefault="00A54504" w:rsidP="004F1BFE">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B99BE72" w14:textId="77777777" w:rsidR="00A54504" w:rsidRPr="00266895" w:rsidRDefault="00A54504" w:rsidP="004F1BFE">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642BEB83" w14:textId="77777777" w:rsidR="00A54504" w:rsidRPr="00266895" w:rsidRDefault="00A54504" w:rsidP="004F1BFE">
            <w:pPr>
              <w:rPr>
                <w:rFonts w:ascii="Times New Roman" w:hAnsi="Times New Roman" w:cs="Times New Roman"/>
                <w:sz w:val="26"/>
                <w:szCs w:val="26"/>
                <w:lang w:val="en-US"/>
              </w:rPr>
            </w:pPr>
          </w:p>
        </w:tc>
      </w:tr>
    </w:tbl>
    <w:p w14:paraId="31265420" w14:textId="41EAE2E3" w:rsidR="00A54504" w:rsidRPr="00266895" w:rsidDel="002C5077" w:rsidRDefault="00A54504" w:rsidP="00A54504">
      <w:pPr>
        <w:spacing w:before="60" w:after="60" w:line="360" w:lineRule="auto"/>
        <w:jc w:val="both"/>
        <w:rPr>
          <w:del w:id="292" w:author="anh cao" w:date="2024-12-28T22:27:00Z"/>
          <w:rFonts w:ascii="Times New Roman" w:eastAsia="Times New Roman" w:hAnsi="Times New Roman" w:cs="Times New Roman"/>
          <w:sz w:val="26"/>
          <w:szCs w:val="26"/>
          <w:lang w:val="en-US"/>
        </w:rPr>
      </w:pPr>
    </w:p>
    <w:p w14:paraId="40CBCCF9" w14:textId="368AE764" w:rsidR="00A54504" w:rsidRPr="00266895" w:rsidRDefault="00E8539F">
      <w:pPr>
        <w:spacing w:before="60" w:after="60" w:line="360" w:lineRule="auto"/>
        <w:ind w:firstLine="284"/>
        <w:jc w:val="both"/>
        <w:rPr>
          <w:rFonts w:ascii="Times New Roman" w:eastAsia="Times New Roman" w:hAnsi="Times New Roman" w:cs="Times New Roman"/>
          <w:sz w:val="26"/>
          <w:szCs w:val="26"/>
          <w:lang w:val="en-US"/>
        </w:rPr>
        <w:pPrChange w:id="293" w:author="anh cao" w:date="2024-12-28T22:27:00Z">
          <w:pPr>
            <w:spacing w:before="60" w:after="60" w:line="360" w:lineRule="auto"/>
            <w:jc w:val="both"/>
          </w:pPr>
        </w:pPrChange>
      </w:pPr>
      <w:r w:rsidRPr="00266895">
        <w:rPr>
          <w:rFonts w:ascii="Times New Roman" w:eastAsia="Times New Roman" w:hAnsi="Times New Roman" w:cs="Times New Roman"/>
          <w:sz w:val="26"/>
          <w:szCs w:val="26"/>
          <w:lang w:val="en-US"/>
        </w:rPr>
        <w:t>- Quản lý lịch khám:</w:t>
      </w:r>
    </w:p>
    <w:p w14:paraId="0C8C0287" w14:textId="1DC81E54" w:rsidR="00E8539F" w:rsidRPr="00266895" w:rsidRDefault="00E8539F" w:rsidP="00E8539F">
      <w:pPr>
        <w:pStyle w:val="Heading8"/>
        <w:rPr>
          <w:rFonts w:eastAsia="Times New Roman" w:cs="Times New Roman"/>
          <w:lang w:val="en-US"/>
        </w:rPr>
      </w:pPr>
      <w:bookmarkStart w:id="294" w:name="_Toc186055331"/>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lịch khám</w:t>
      </w:r>
      <w:bookmarkEnd w:id="294"/>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E8539F" w:rsidRPr="00266895" w14:paraId="64B03714" w14:textId="77777777" w:rsidTr="00612AD6">
        <w:trPr>
          <w:trHeight w:val="477"/>
        </w:trPr>
        <w:tc>
          <w:tcPr>
            <w:tcW w:w="2304" w:type="dxa"/>
          </w:tcPr>
          <w:p w14:paraId="7249AEE3"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0FC71D00" w14:textId="5D01E67D" w:rsidR="00E8539F" w:rsidRPr="00266895" w:rsidRDefault="00E8539F" w:rsidP="00612AD6">
            <w:pPr>
              <w:pStyle w:val="TableParagraph"/>
              <w:ind w:left="105"/>
              <w:rPr>
                <w:sz w:val="26"/>
                <w:szCs w:val="26"/>
                <w:lang w:val="en-US"/>
              </w:rPr>
            </w:pPr>
            <w:r w:rsidRPr="00266895">
              <w:rPr>
                <w:sz w:val="26"/>
                <w:szCs w:val="26"/>
                <w:lang w:val="en-US"/>
              </w:rPr>
              <w:t>Quản lý lịch khám</w:t>
            </w:r>
          </w:p>
        </w:tc>
      </w:tr>
      <w:tr w:rsidR="00E8539F" w:rsidRPr="00266895" w14:paraId="1FF52B63" w14:textId="77777777" w:rsidTr="00612AD6">
        <w:trPr>
          <w:trHeight w:val="477"/>
        </w:trPr>
        <w:tc>
          <w:tcPr>
            <w:tcW w:w="2304" w:type="dxa"/>
          </w:tcPr>
          <w:p w14:paraId="573DEF4D" w14:textId="77777777" w:rsidR="00E8539F" w:rsidRPr="00266895" w:rsidRDefault="00E8539F" w:rsidP="00612AD6">
            <w:pPr>
              <w:pStyle w:val="TableParagraph"/>
              <w:rPr>
                <w:sz w:val="26"/>
              </w:rPr>
            </w:pPr>
            <w:r w:rsidRPr="00266895">
              <w:rPr>
                <w:spacing w:val="-2"/>
                <w:sz w:val="26"/>
              </w:rPr>
              <w:t>Actor</w:t>
            </w:r>
          </w:p>
        </w:tc>
        <w:tc>
          <w:tcPr>
            <w:tcW w:w="6892" w:type="dxa"/>
          </w:tcPr>
          <w:p w14:paraId="7E125288" w14:textId="77777777" w:rsidR="00E8539F" w:rsidRPr="00266895" w:rsidRDefault="00E8539F" w:rsidP="00612AD6">
            <w:pPr>
              <w:pStyle w:val="TableParagraph"/>
              <w:ind w:left="105"/>
              <w:rPr>
                <w:sz w:val="26"/>
                <w:lang w:val="en-US"/>
              </w:rPr>
            </w:pPr>
            <w:r w:rsidRPr="00266895">
              <w:rPr>
                <w:sz w:val="26"/>
                <w:lang w:val="en-US"/>
              </w:rPr>
              <w:t>Bệnh nhân</w:t>
            </w:r>
          </w:p>
        </w:tc>
      </w:tr>
      <w:tr w:rsidR="00E8539F" w:rsidRPr="00266895" w14:paraId="37B8050A" w14:textId="77777777" w:rsidTr="00612AD6">
        <w:trPr>
          <w:trHeight w:val="580"/>
        </w:trPr>
        <w:tc>
          <w:tcPr>
            <w:tcW w:w="2304" w:type="dxa"/>
          </w:tcPr>
          <w:p w14:paraId="1B8E31BC"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3916B8B0" w14:textId="6824510D" w:rsidR="00E8539F" w:rsidRPr="00266895" w:rsidRDefault="00E8539F" w:rsidP="00612AD6">
            <w:pPr>
              <w:pStyle w:val="TableParagraph"/>
              <w:spacing w:line="360" w:lineRule="auto"/>
              <w:ind w:left="105" w:right="174"/>
              <w:rPr>
                <w:sz w:val="26"/>
                <w:lang w:val="en-US"/>
              </w:rPr>
            </w:pPr>
            <w:r w:rsidRPr="00266895">
              <w:rPr>
                <w:sz w:val="26"/>
                <w:lang w:val="en-US"/>
              </w:rPr>
              <w:t xml:space="preserve">Người dùng </w:t>
            </w:r>
            <w:r w:rsidR="00DA7DBB" w:rsidRPr="00266895">
              <w:rPr>
                <w:sz w:val="26"/>
                <w:lang w:val="en-US"/>
              </w:rPr>
              <w:t>có thể xem bệnh án, xem hóa đơn, hủy lịch hẹn khám của mình</w:t>
            </w:r>
          </w:p>
        </w:tc>
      </w:tr>
      <w:tr w:rsidR="00E8539F" w:rsidRPr="00266895" w14:paraId="0500CA05" w14:textId="77777777" w:rsidTr="00612AD6">
        <w:trPr>
          <w:trHeight w:val="477"/>
        </w:trPr>
        <w:tc>
          <w:tcPr>
            <w:tcW w:w="2304" w:type="dxa"/>
          </w:tcPr>
          <w:p w14:paraId="29A626F4"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66311BB5" w14:textId="2C4652E8" w:rsidR="00E8539F" w:rsidRPr="00266895" w:rsidRDefault="00E8539F"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đăng nhập và</w:t>
            </w:r>
            <w:r w:rsidR="00394A52" w:rsidRPr="00266895">
              <w:rPr>
                <w:sz w:val="26"/>
                <w:lang w:val="en-US"/>
              </w:rPr>
              <w:t>o</w:t>
            </w:r>
            <w:r w:rsidRPr="00266895">
              <w:rPr>
                <w:sz w:val="26"/>
                <w:lang w:val="en-US"/>
              </w:rPr>
              <w:t xml:space="preserve"> hệ thống</w:t>
            </w:r>
            <w:r w:rsidR="00DA7DBB" w:rsidRPr="00266895">
              <w:rPr>
                <w:sz w:val="26"/>
                <w:lang w:val="en-US"/>
              </w:rPr>
              <w:t xml:space="preserve"> và đã từng đặt lịch khám</w:t>
            </w:r>
          </w:p>
        </w:tc>
      </w:tr>
      <w:tr w:rsidR="00E8539F" w:rsidRPr="00266895" w14:paraId="536D744C" w14:textId="77777777" w:rsidTr="00612AD6">
        <w:trPr>
          <w:trHeight w:val="1412"/>
        </w:trPr>
        <w:tc>
          <w:tcPr>
            <w:tcW w:w="2304" w:type="dxa"/>
          </w:tcPr>
          <w:p w14:paraId="0A52DE70"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1810A58A" w14:textId="3FBB26E6" w:rsidR="00DA7DBB" w:rsidRPr="00266895" w:rsidRDefault="00DA7DBB" w:rsidP="00612AD6">
            <w:pPr>
              <w:pStyle w:val="TableParagraph"/>
              <w:rPr>
                <w:sz w:val="26"/>
                <w:lang w:val="en-US"/>
              </w:rPr>
            </w:pPr>
            <w:r w:rsidRPr="00266895">
              <w:rPr>
                <w:sz w:val="26"/>
                <w:lang w:val="en-US"/>
              </w:rPr>
              <w:t>1. Bệnh nhân vào trang hồ sơ của mình</w:t>
            </w:r>
          </w:p>
          <w:p w14:paraId="282C2024" w14:textId="061D673B" w:rsidR="00E8539F" w:rsidRPr="00266895" w:rsidRDefault="00DA7DBB" w:rsidP="00612AD6">
            <w:pPr>
              <w:pStyle w:val="TableParagraph"/>
              <w:rPr>
                <w:sz w:val="26"/>
                <w:lang w:val="en-US"/>
              </w:rPr>
            </w:pPr>
            <w:r w:rsidRPr="00266895">
              <w:rPr>
                <w:sz w:val="26"/>
                <w:lang w:val="en-US"/>
              </w:rPr>
              <w:t>2</w:t>
            </w:r>
            <w:r w:rsidR="00E8539F" w:rsidRPr="00266895">
              <w:rPr>
                <w:sz w:val="26"/>
                <w:lang w:val="en-US"/>
              </w:rPr>
              <w:t xml:space="preserve">. </w:t>
            </w:r>
            <w:r w:rsidR="00E8539F" w:rsidRPr="00266895">
              <w:rPr>
                <w:sz w:val="26"/>
                <w:lang w:val="vi-VN"/>
              </w:rPr>
              <w:t xml:space="preserve">Hệ thống hiển thị </w:t>
            </w:r>
            <w:r w:rsidRPr="00266895">
              <w:rPr>
                <w:sz w:val="26"/>
                <w:lang w:val="en-US"/>
              </w:rPr>
              <w:t>danh sách lịch sử khám theo từng mục “Lịch khám”, “Bệnh án” và “Hóa đơn”</w:t>
            </w:r>
          </w:p>
          <w:p w14:paraId="154A4E0A" w14:textId="3AB0B153" w:rsidR="00DA7DBB" w:rsidRPr="00266895" w:rsidRDefault="00DA7DBB" w:rsidP="00612AD6">
            <w:pPr>
              <w:pStyle w:val="TableParagraph"/>
              <w:rPr>
                <w:sz w:val="26"/>
                <w:lang w:val="en-US"/>
              </w:rPr>
            </w:pPr>
            <w:r w:rsidRPr="00266895">
              <w:rPr>
                <w:sz w:val="26"/>
                <w:lang w:val="en-US"/>
              </w:rPr>
              <w:t>- Mục “Lịch khám”:</w:t>
            </w:r>
          </w:p>
          <w:p w14:paraId="239D36CE" w14:textId="154CEE33" w:rsidR="00E8539F" w:rsidRPr="00266895" w:rsidRDefault="00E8539F" w:rsidP="00612AD6">
            <w:pPr>
              <w:pStyle w:val="TableParagraph"/>
              <w:tabs>
                <w:tab w:val="left" w:pos="299"/>
              </w:tabs>
              <w:rPr>
                <w:sz w:val="26"/>
                <w:lang w:val="en-US"/>
              </w:rPr>
            </w:pPr>
            <w:r w:rsidRPr="00266895">
              <w:rPr>
                <w:sz w:val="26"/>
                <w:lang w:val="en-US"/>
              </w:rPr>
              <w:t>3.</w:t>
            </w:r>
            <w:r w:rsidR="00DA7DBB" w:rsidRPr="00266895">
              <w:rPr>
                <w:sz w:val="26"/>
                <w:lang w:val="en-US"/>
              </w:rPr>
              <w:t>1</w:t>
            </w:r>
            <w:r w:rsidRPr="00266895">
              <w:rPr>
                <w:sz w:val="26"/>
                <w:lang w:val="en-US"/>
              </w:rPr>
              <w:t xml:space="preserve"> </w:t>
            </w:r>
            <w:r w:rsidR="00DA7DBB" w:rsidRPr="00266895">
              <w:rPr>
                <w:sz w:val="26"/>
                <w:lang w:val="en-US"/>
              </w:rPr>
              <w:t>Người dùng chọn mục “Lịch khám”</w:t>
            </w:r>
          </w:p>
          <w:p w14:paraId="11E21CE5" w14:textId="62403C10" w:rsidR="00DA7DBB" w:rsidRPr="00266895" w:rsidRDefault="00DA7DBB" w:rsidP="00612AD6">
            <w:pPr>
              <w:pStyle w:val="TableParagraph"/>
              <w:tabs>
                <w:tab w:val="left" w:pos="299"/>
              </w:tabs>
              <w:rPr>
                <w:sz w:val="26"/>
                <w:lang w:val="en-US"/>
              </w:rPr>
            </w:pPr>
            <w:r w:rsidRPr="00266895">
              <w:rPr>
                <w:sz w:val="26"/>
                <w:lang w:val="en-US"/>
              </w:rPr>
              <w:t>4.1 Hệ thống hiển thị danh sách tất cả lịch khám của bệnh nhân</w:t>
            </w:r>
          </w:p>
          <w:p w14:paraId="0C6F8D95" w14:textId="1769F441" w:rsidR="00DA7DBB" w:rsidRPr="00266895" w:rsidRDefault="00DA7DBB" w:rsidP="00612AD6">
            <w:pPr>
              <w:pStyle w:val="TableParagraph"/>
              <w:tabs>
                <w:tab w:val="left" w:pos="299"/>
              </w:tabs>
              <w:rPr>
                <w:sz w:val="26"/>
                <w:lang w:val="en-US"/>
              </w:rPr>
            </w:pPr>
            <w:r w:rsidRPr="00266895">
              <w:rPr>
                <w:sz w:val="26"/>
                <w:lang w:val="en-US"/>
              </w:rPr>
              <w:t xml:space="preserve">5.1 Người dùng có thể hủy lịch khám/xem bệnh án của lịch </w:t>
            </w:r>
            <w:r w:rsidRPr="00266895">
              <w:rPr>
                <w:sz w:val="26"/>
                <w:lang w:val="en-US"/>
              </w:rPr>
              <w:lastRenderedPageBreak/>
              <w:t>khám (nếu có)</w:t>
            </w:r>
          </w:p>
          <w:p w14:paraId="0DD20D18" w14:textId="24397618" w:rsidR="00DA7DBB" w:rsidRPr="00266895" w:rsidRDefault="00DA7DBB" w:rsidP="00612AD6">
            <w:pPr>
              <w:pStyle w:val="TableParagraph"/>
              <w:tabs>
                <w:tab w:val="left" w:pos="299"/>
              </w:tabs>
              <w:rPr>
                <w:sz w:val="26"/>
                <w:lang w:val="en-US"/>
              </w:rPr>
            </w:pPr>
            <w:r w:rsidRPr="00266895">
              <w:rPr>
                <w:sz w:val="26"/>
                <w:lang w:val="en-US"/>
              </w:rPr>
              <w:t>6.1 Hệ thống cập nhật dữ liệu/hiển thị trang thông tin bệnh án</w:t>
            </w:r>
          </w:p>
          <w:p w14:paraId="43892611" w14:textId="673D24E4" w:rsidR="00DA7DBB" w:rsidRPr="00266895" w:rsidRDefault="00DA7DBB" w:rsidP="00612AD6">
            <w:pPr>
              <w:pStyle w:val="TableParagraph"/>
              <w:tabs>
                <w:tab w:val="left" w:pos="299"/>
              </w:tabs>
              <w:rPr>
                <w:sz w:val="26"/>
                <w:lang w:val="en-US"/>
              </w:rPr>
            </w:pPr>
            <w:r w:rsidRPr="00266895">
              <w:rPr>
                <w:sz w:val="26"/>
                <w:lang w:val="en-US"/>
              </w:rPr>
              <w:t>- Mục “Bệnh án”:</w:t>
            </w:r>
          </w:p>
          <w:p w14:paraId="071A0AC2" w14:textId="00E9EBC9" w:rsidR="00DA7DBB" w:rsidRPr="00266895" w:rsidRDefault="00DA7DBB" w:rsidP="00612AD6">
            <w:pPr>
              <w:pStyle w:val="TableParagraph"/>
              <w:tabs>
                <w:tab w:val="left" w:pos="299"/>
              </w:tabs>
              <w:rPr>
                <w:sz w:val="26"/>
                <w:lang w:val="en-US"/>
              </w:rPr>
            </w:pPr>
            <w:r w:rsidRPr="00266895">
              <w:rPr>
                <w:sz w:val="26"/>
                <w:lang w:val="en-US"/>
              </w:rPr>
              <w:t>3.2 Người dùng truy cập mục “Bệnh án”</w:t>
            </w:r>
          </w:p>
          <w:p w14:paraId="10BE2C72" w14:textId="0FFBD890" w:rsidR="00DA7DBB" w:rsidRPr="00266895" w:rsidRDefault="00DA7DBB" w:rsidP="00612AD6">
            <w:pPr>
              <w:pStyle w:val="TableParagraph"/>
              <w:tabs>
                <w:tab w:val="left" w:pos="299"/>
              </w:tabs>
              <w:rPr>
                <w:sz w:val="26"/>
                <w:lang w:val="en-US"/>
              </w:rPr>
            </w:pPr>
            <w:r w:rsidRPr="00266895">
              <w:rPr>
                <w:sz w:val="26"/>
                <w:lang w:val="en-US"/>
              </w:rPr>
              <w:t>4.2 Hệ thống chỉ hiển thị lịch danh sách lịch khám đã được bác sĩ khám</w:t>
            </w:r>
          </w:p>
          <w:p w14:paraId="2F076972" w14:textId="33447DEE" w:rsidR="00DA7DBB" w:rsidRPr="00266895" w:rsidRDefault="00DA7DBB" w:rsidP="00612AD6">
            <w:pPr>
              <w:pStyle w:val="TableParagraph"/>
              <w:tabs>
                <w:tab w:val="left" w:pos="299"/>
              </w:tabs>
              <w:rPr>
                <w:sz w:val="26"/>
                <w:lang w:val="en-US"/>
              </w:rPr>
            </w:pPr>
            <w:r w:rsidRPr="00266895">
              <w:rPr>
                <w:sz w:val="26"/>
                <w:lang w:val="en-US"/>
              </w:rPr>
              <w:t>5.2 Người dùng chọn “Xem bệnh án”</w:t>
            </w:r>
          </w:p>
          <w:p w14:paraId="445C6944" w14:textId="34AC36E4" w:rsidR="00DA7DBB" w:rsidRPr="00266895" w:rsidRDefault="00DA7DBB" w:rsidP="00612AD6">
            <w:pPr>
              <w:pStyle w:val="TableParagraph"/>
              <w:tabs>
                <w:tab w:val="left" w:pos="299"/>
              </w:tabs>
              <w:rPr>
                <w:sz w:val="26"/>
                <w:lang w:val="en-US"/>
              </w:rPr>
            </w:pPr>
            <w:r w:rsidRPr="00266895">
              <w:rPr>
                <w:sz w:val="26"/>
                <w:lang w:val="en-US"/>
              </w:rPr>
              <w:t>6.2 Hệ thống hiển thị trang thông tin bệnh án</w:t>
            </w:r>
          </w:p>
          <w:p w14:paraId="3D7A3C38" w14:textId="54620E2F" w:rsidR="00DA7DBB" w:rsidRPr="00266895" w:rsidRDefault="00394A52" w:rsidP="00612AD6">
            <w:pPr>
              <w:pStyle w:val="TableParagraph"/>
              <w:tabs>
                <w:tab w:val="left" w:pos="299"/>
              </w:tabs>
              <w:rPr>
                <w:sz w:val="26"/>
                <w:lang w:val="en-US"/>
              </w:rPr>
            </w:pPr>
            <w:r w:rsidRPr="00266895">
              <w:rPr>
                <w:sz w:val="26"/>
                <w:lang w:val="en-US"/>
              </w:rPr>
              <w:t>- Mục “Hóa đơn”:</w:t>
            </w:r>
          </w:p>
          <w:p w14:paraId="7288FE89" w14:textId="499CB43E" w:rsidR="00394A52" w:rsidRPr="00266895" w:rsidRDefault="00394A52" w:rsidP="00394A52">
            <w:pPr>
              <w:pStyle w:val="TableParagraph"/>
              <w:tabs>
                <w:tab w:val="left" w:pos="299"/>
              </w:tabs>
              <w:rPr>
                <w:sz w:val="26"/>
                <w:lang w:val="en-US"/>
              </w:rPr>
            </w:pPr>
            <w:r w:rsidRPr="00266895">
              <w:rPr>
                <w:sz w:val="26"/>
                <w:lang w:val="en-US"/>
              </w:rPr>
              <w:t>3.</w:t>
            </w:r>
            <w:r w:rsidR="00CE4CB5" w:rsidRPr="00266895">
              <w:rPr>
                <w:sz w:val="26"/>
                <w:lang w:val="en-US"/>
              </w:rPr>
              <w:t>3</w:t>
            </w:r>
            <w:r w:rsidRPr="00266895">
              <w:rPr>
                <w:sz w:val="26"/>
                <w:lang w:val="en-US"/>
              </w:rPr>
              <w:t xml:space="preserve"> Người dùng truy cập mục “Hóa đơn”</w:t>
            </w:r>
          </w:p>
          <w:p w14:paraId="0C99B1CE" w14:textId="05905C45" w:rsidR="00394A52" w:rsidRPr="00266895" w:rsidRDefault="00394A52" w:rsidP="00394A52">
            <w:pPr>
              <w:pStyle w:val="TableParagraph"/>
              <w:tabs>
                <w:tab w:val="left" w:pos="299"/>
              </w:tabs>
              <w:rPr>
                <w:sz w:val="26"/>
                <w:lang w:val="en-US"/>
              </w:rPr>
            </w:pPr>
            <w:r w:rsidRPr="00266895">
              <w:rPr>
                <w:sz w:val="26"/>
                <w:lang w:val="en-US"/>
              </w:rPr>
              <w:t>4.</w:t>
            </w:r>
            <w:r w:rsidR="00CE4CB5" w:rsidRPr="00266895">
              <w:rPr>
                <w:sz w:val="26"/>
                <w:lang w:val="en-US"/>
              </w:rPr>
              <w:t>3</w:t>
            </w:r>
            <w:r w:rsidRPr="00266895">
              <w:rPr>
                <w:sz w:val="26"/>
                <w:lang w:val="en-US"/>
              </w:rPr>
              <w:t xml:space="preserve"> Hệ thống chỉ hiển thị lịch danh sách lịch khám đã được bác sĩ khám</w:t>
            </w:r>
          </w:p>
          <w:p w14:paraId="7F46E2C1" w14:textId="746E8219" w:rsidR="00394A52" w:rsidRPr="00266895" w:rsidRDefault="00394A52" w:rsidP="00394A52">
            <w:pPr>
              <w:pStyle w:val="TableParagraph"/>
              <w:tabs>
                <w:tab w:val="left" w:pos="299"/>
              </w:tabs>
              <w:rPr>
                <w:sz w:val="26"/>
                <w:lang w:val="en-US"/>
              </w:rPr>
            </w:pPr>
            <w:r w:rsidRPr="00266895">
              <w:rPr>
                <w:sz w:val="26"/>
                <w:lang w:val="en-US"/>
              </w:rPr>
              <w:t>5.</w:t>
            </w:r>
            <w:r w:rsidR="00CE4CB5" w:rsidRPr="00266895">
              <w:rPr>
                <w:sz w:val="26"/>
                <w:lang w:val="en-US"/>
              </w:rPr>
              <w:t>3</w:t>
            </w:r>
            <w:r w:rsidRPr="00266895">
              <w:rPr>
                <w:sz w:val="26"/>
                <w:lang w:val="en-US"/>
              </w:rPr>
              <w:t xml:space="preserve"> Người dùng chọn “Xem hóa đơn”</w:t>
            </w:r>
          </w:p>
          <w:p w14:paraId="5D760BC9" w14:textId="671227A2" w:rsidR="00394A52" w:rsidRPr="00266895" w:rsidRDefault="00394A52" w:rsidP="00394A52">
            <w:pPr>
              <w:pStyle w:val="TableParagraph"/>
              <w:tabs>
                <w:tab w:val="left" w:pos="299"/>
              </w:tabs>
              <w:rPr>
                <w:sz w:val="26"/>
                <w:lang w:val="en-US"/>
              </w:rPr>
            </w:pPr>
            <w:r w:rsidRPr="00266895">
              <w:rPr>
                <w:sz w:val="26"/>
                <w:lang w:val="en-US"/>
              </w:rPr>
              <w:t>6.</w:t>
            </w:r>
            <w:r w:rsidR="00CE4CB5" w:rsidRPr="00266895">
              <w:rPr>
                <w:sz w:val="26"/>
                <w:lang w:val="en-US"/>
              </w:rPr>
              <w:t>3</w:t>
            </w:r>
            <w:r w:rsidRPr="00266895">
              <w:rPr>
                <w:sz w:val="26"/>
                <w:lang w:val="en-US"/>
              </w:rPr>
              <w:t xml:space="preserve"> Hệ thống hiển thị trang thông tin hóa đơn</w:t>
            </w:r>
          </w:p>
          <w:p w14:paraId="2872B3EE" w14:textId="1FA10179" w:rsidR="00E8539F" w:rsidRPr="00266895" w:rsidRDefault="00E8539F" w:rsidP="00394A52">
            <w:pPr>
              <w:pStyle w:val="TableParagraph"/>
              <w:tabs>
                <w:tab w:val="left" w:pos="299"/>
              </w:tabs>
              <w:ind w:left="0"/>
              <w:rPr>
                <w:sz w:val="26"/>
                <w:lang w:val="en-US"/>
              </w:rPr>
            </w:pPr>
          </w:p>
        </w:tc>
      </w:tr>
      <w:tr w:rsidR="00E8539F" w:rsidRPr="00266895" w14:paraId="250CBD48" w14:textId="77777777" w:rsidTr="00612AD6">
        <w:trPr>
          <w:trHeight w:val="679"/>
        </w:trPr>
        <w:tc>
          <w:tcPr>
            <w:tcW w:w="2304" w:type="dxa"/>
          </w:tcPr>
          <w:p w14:paraId="29136259" w14:textId="77777777" w:rsidR="00E8539F" w:rsidRPr="00266895" w:rsidRDefault="00E8539F" w:rsidP="00612AD6">
            <w:pPr>
              <w:pStyle w:val="TableParagraph"/>
              <w:spacing w:line="360" w:lineRule="auto"/>
              <w:rPr>
                <w:sz w:val="26"/>
              </w:rPr>
            </w:pPr>
            <w:r w:rsidRPr="00266895">
              <w:rPr>
                <w:sz w:val="26"/>
                <w:lang w:val="en-US"/>
              </w:rPr>
              <w:lastRenderedPageBreak/>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67B0C8E5"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417EDDC" w14:textId="77777777" w:rsidR="00E8539F" w:rsidRPr="00266895" w:rsidRDefault="00E8539F" w:rsidP="00612AD6">
            <w:pPr>
              <w:rPr>
                <w:rFonts w:ascii="Times New Roman" w:hAnsi="Times New Roman" w:cs="Times New Roman"/>
                <w:sz w:val="26"/>
                <w:szCs w:val="26"/>
                <w:lang w:val="en-US"/>
              </w:rPr>
            </w:pPr>
          </w:p>
        </w:tc>
      </w:tr>
    </w:tbl>
    <w:p w14:paraId="4FE470E7" w14:textId="3B8AAFF2" w:rsidR="00E8539F" w:rsidRPr="00266895" w:rsidDel="002C5077" w:rsidRDefault="00E8539F" w:rsidP="00F65E1A">
      <w:pPr>
        <w:spacing w:before="60" w:after="60" w:line="360" w:lineRule="auto"/>
        <w:jc w:val="both"/>
        <w:rPr>
          <w:del w:id="295" w:author="anh cao" w:date="2024-12-28T22:27:00Z"/>
          <w:rFonts w:ascii="Times New Roman" w:eastAsia="Times New Roman" w:hAnsi="Times New Roman" w:cs="Times New Roman"/>
          <w:sz w:val="26"/>
          <w:szCs w:val="26"/>
          <w:lang w:val="en-US"/>
        </w:rPr>
      </w:pPr>
    </w:p>
    <w:p w14:paraId="745F2EE8" w14:textId="6C65A798" w:rsidR="00F65E1A" w:rsidRPr="00266895" w:rsidRDefault="00394A52">
      <w:pPr>
        <w:spacing w:before="60" w:after="60" w:line="360" w:lineRule="auto"/>
        <w:ind w:firstLine="284"/>
        <w:jc w:val="both"/>
        <w:rPr>
          <w:rFonts w:ascii="Times New Roman" w:eastAsia="Times New Roman" w:hAnsi="Times New Roman" w:cs="Times New Roman"/>
          <w:sz w:val="26"/>
          <w:szCs w:val="26"/>
          <w:lang w:val="en-US"/>
        </w:rPr>
        <w:pPrChange w:id="296" w:author="anh cao" w:date="2024-12-28T22:27:00Z">
          <w:pPr>
            <w:spacing w:before="60" w:after="60" w:line="360" w:lineRule="auto"/>
            <w:jc w:val="both"/>
          </w:pPr>
        </w:pPrChange>
      </w:pPr>
      <w:r w:rsidRPr="00266895">
        <w:rPr>
          <w:rFonts w:ascii="Times New Roman" w:eastAsia="Times New Roman" w:hAnsi="Times New Roman" w:cs="Times New Roman"/>
          <w:sz w:val="26"/>
          <w:szCs w:val="26"/>
          <w:lang w:val="en-US"/>
        </w:rPr>
        <w:t>- Liên hệ phòng khám:</w:t>
      </w:r>
    </w:p>
    <w:p w14:paraId="75B3B289" w14:textId="377249F4" w:rsidR="00394A52" w:rsidRPr="00266895" w:rsidRDefault="00394A52" w:rsidP="00394A52">
      <w:pPr>
        <w:pStyle w:val="Heading8"/>
        <w:rPr>
          <w:rFonts w:eastAsia="Times New Roman" w:cs="Times New Roman"/>
          <w:lang w:val="en-US"/>
        </w:rPr>
      </w:pPr>
      <w:bookmarkStart w:id="297" w:name="_Toc186055332"/>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10</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Liên hệ phòng khám</w:t>
      </w:r>
      <w:bookmarkEnd w:id="297"/>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266895" w14:paraId="6EF4FF02" w14:textId="77777777" w:rsidTr="00612AD6">
        <w:trPr>
          <w:trHeight w:val="477"/>
        </w:trPr>
        <w:tc>
          <w:tcPr>
            <w:tcW w:w="2304" w:type="dxa"/>
          </w:tcPr>
          <w:p w14:paraId="09D52277" w14:textId="77777777" w:rsidR="00394A52" w:rsidRPr="00266895" w:rsidRDefault="00394A5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097E9E6" w14:textId="31B3CEFD" w:rsidR="00394A52" w:rsidRPr="00266895" w:rsidRDefault="00394A52" w:rsidP="00612AD6">
            <w:pPr>
              <w:pStyle w:val="TableParagraph"/>
              <w:ind w:left="105"/>
              <w:rPr>
                <w:sz w:val="26"/>
                <w:szCs w:val="26"/>
                <w:lang w:val="en-US"/>
              </w:rPr>
            </w:pPr>
            <w:r w:rsidRPr="00266895">
              <w:rPr>
                <w:sz w:val="26"/>
                <w:szCs w:val="26"/>
                <w:lang w:val="en-US"/>
              </w:rPr>
              <w:t>Liên hệ phòng khám</w:t>
            </w:r>
          </w:p>
        </w:tc>
      </w:tr>
      <w:tr w:rsidR="00394A52" w:rsidRPr="00266895" w14:paraId="2DFEDAC3" w14:textId="77777777" w:rsidTr="00612AD6">
        <w:trPr>
          <w:trHeight w:val="477"/>
        </w:trPr>
        <w:tc>
          <w:tcPr>
            <w:tcW w:w="2304" w:type="dxa"/>
          </w:tcPr>
          <w:p w14:paraId="47E7E37E" w14:textId="77777777" w:rsidR="00394A52" w:rsidRPr="00266895" w:rsidRDefault="00394A52" w:rsidP="00612AD6">
            <w:pPr>
              <w:pStyle w:val="TableParagraph"/>
              <w:rPr>
                <w:sz w:val="26"/>
              </w:rPr>
            </w:pPr>
            <w:r w:rsidRPr="00266895">
              <w:rPr>
                <w:spacing w:val="-2"/>
                <w:sz w:val="26"/>
              </w:rPr>
              <w:t>Actor</w:t>
            </w:r>
          </w:p>
        </w:tc>
        <w:tc>
          <w:tcPr>
            <w:tcW w:w="6892" w:type="dxa"/>
          </w:tcPr>
          <w:p w14:paraId="260F24AD" w14:textId="77777777" w:rsidR="00394A52" w:rsidRPr="00266895" w:rsidRDefault="00394A52" w:rsidP="00612AD6">
            <w:pPr>
              <w:pStyle w:val="TableParagraph"/>
              <w:ind w:left="105"/>
              <w:rPr>
                <w:sz w:val="26"/>
                <w:lang w:val="en-US"/>
              </w:rPr>
            </w:pPr>
            <w:r w:rsidRPr="00266895">
              <w:rPr>
                <w:sz w:val="26"/>
                <w:lang w:val="en-US"/>
              </w:rPr>
              <w:t>Bệnh nhân</w:t>
            </w:r>
          </w:p>
        </w:tc>
      </w:tr>
      <w:tr w:rsidR="00394A52" w:rsidRPr="00266895" w14:paraId="595D513D" w14:textId="77777777" w:rsidTr="00612AD6">
        <w:trPr>
          <w:trHeight w:val="580"/>
        </w:trPr>
        <w:tc>
          <w:tcPr>
            <w:tcW w:w="2304" w:type="dxa"/>
          </w:tcPr>
          <w:p w14:paraId="251B437B" w14:textId="77777777" w:rsidR="00394A52" w:rsidRPr="00266895" w:rsidRDefault="00394A5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21F89AF4" w14:textId="7E70055C" w:rsidR="00394A52" w:rsidRPr="00266895" w:rsidRDefault="00394A52" w:rsidP="00612AD6">
            <w:pPr>
              <w:pStyle w:val="TableParagraph"/>
              <w:spacing w:line="360" w:lineRule="auto"/>
              <w:ind w:left="105" w:right="174"/>
              <w:rPr>
                <w:sz w:val="26"/>
                <w:lang w:val="en-US"/>
              </w:rPr>
            </w:pPr>
            <w:r w:rsidRPr="00266895">
              <w:rPr>
                <w:sz w:val="26"/>
                <w:lang w:val="en-US"/>
              </w:rPr>
              <w:t>Người dùng có thể gửi lời nhắn cho phòng khám</w:t>
            </w:r>
          </w:p>
        </w:tc>
      </w:tr>
      <w:tr w:rsidR="00394A52" w:rsidRPr="00266895" w14:paraId="13EA23AA" w14:textId="77777777" w:rsidTr="00612AD6">
        <w:trPr>
          <w:trHeight w:val="477"/>
        </w:trPr>
        <w:tc>
          <w:tcPr>
            <w:tcW w:w="2304" w:type="dxa"/>
          </w:tcPr>
          <w:p w14:paraId="6C027FC0" w14:textId="77777777" w:rsidR="00394A52" w:rsidRPr="00266895" w:rsidRDefault="00394A5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6EBECD9" w14:textId="1B30189E" w:rsidR="00394A52" w:rsidRPr="00266895" w:rsidRDefault="00394A52"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w:t>
            </w:r>
          </w:p>
        </w:tc>
      </w:tr>
      <w:tr w:rsidR="00394A52" w:rsidRPr="00266895" w14:paraId="40546816" w14:textId="77777777" w:rsidTr="00612AD6">
        <w:trPr>
          <w:trHeight w:val="1412"/>
        </w:trPr>
        <w:tc>
          <w:tcPr>
            <w:tcW w:w="2304" w:type="dxa"/>
          </w:tcPr>
          <w:p w14:paraId="1866FAA4" w14:textId="77777777" w:rsidR="00394A52" w:rsidRPr="00266895" w:rsidRDefault="00394A5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41AA1CCD" w14:textId="5A18BE7B" w:rsidR="00394A52" w:rsidRPr="00266895" w:rsidRDefault="00394A52" w:rsidP="00612AD6">
            <w:pPr>
              <w:pStyle w:val="TableParagraph"/>
              <w:rPr>
                <w:sz w:val="26"/>
                <w:lang w:val="en-US"/>
              </w:rPr>
            </w:pPr>
            <w:r w:rsidRPr="00266895">
              <w:rPr>
                <w:sz w:val="26"/>
                <w:lang w:val="en-US"/>
              </w:rPr>
              <w:t>1. Bệnh nhân chọn mục “Liên hệ”</w:t>
            </w:r>
          </w:p>
          <w:p w14:paraId="361FB94B" w14:textId="1510B4F0" w:rsidR="00394A52" w:rsidRPr="00266895" w:rsidRDefault="00394A52"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 xml:space="preserve">trang liên hệ </w:t>
            </w:r>
          </w:p>
          <w:p w14:paraId="75845302" w14:textId="6A73CCCA" w:rsidR="00394A52" w:rsidRPr="00266895" w:rsidRDefault="00394A52" w:rsidP="00612AD6">
            <w:pPr>
              <w:pStyle w:val="TableParagraph"/>
              <w:tabs>
                <w:tab w:val="left" w:pos="299"/>
              </w:tabs>
              <w:rPr>
                <w:sz w:val="26"/>
                <w:lang w:val="en-US"/>
              </w:rPr>
            </w:pPr>
            <w:r w:rsidRPr="00266895">
              <w:rPr>
                <w:sz w:val="26"/>
                <w:lang w:val="en-US"/>
              </w:rPr>
              <w:t>3 Người dùng nhập các trường thông tin cần thiết và ấn “Gửi”</w:t>
            </w:r>
          </w:p>
          <w:p w14:paraId="531DFBDE" w14:textId="12353E1D" w:rsidR="00394A52" w:rsidRPr="00266895" w:rsidRDefault="00394A52" w:rsidP="00394A52">
            <w:pPr>
              <w:pStyle w:val="TableParagraph"/>
              <w:tabs>
                <w:tab w:val="left" w:pos="299"/>
              </w:tabs>
              <w:rPr>
                <w:sz w:val="26"/>
                <w:lang w:val="en-US"/>
              </w:rPr>
            </w:pPr>
            <w:r w:rsidRPr="00266895">
              <w:rPr>
                <w:sz w:val="26"/>
                <w:lang w:val="en-US"/>
              </w:rPr>
              <w:t>4 Hệ thống lưu dữ liệu và thông báo thành công</w:t>
            </w:r>
          </w:p>
        </w:tc>
      </w:tr>
      <w:tr w:rsidR="00394A52" w:rsidRPr="00266895" w14:paraId="677F9034" w14:textId="77777777" w:rsidTr="00612AD6">
        <w:trPr>
          <w:trHeight w:val="679"/>
        </w:trPr>
        <w:tc>
          <w:tcPr>
            <w:tcW w:w="2304" w:type="dxa"/>
          </w:tcPr>
          <w:p w14:paraId="0129F82D" w14:textId="77777777" w:rsidR="00394A52" w:rsidRPr="00266895" w:rsidRDefault="00394A5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2228434" w14:textId="77777777" w:rsidR="00394A52" w:rsidRPr="00266895" w:rsidRDefault="00394A5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41369F06" w14:textId="77777777" w:rsidR="00394A52" w:rsidRPr="00266895" w:rsidRDefault="00394A52" w:rsidP="00612AD6">
            <w:pPr>
              <w:rPr>
                <w:rFonts w:ascii="Times New Roman" w:hAnsi="Times New Roman" w:cs="Times New Roman"/>
                <w:sz w:val="26"/>
                <w:szCs w:val="26"/>
                <w:lang w:val="en-US"/>
              </w:rPr>
            </w:pPr>
          </w:p>
        </w:tc>
      </w:tr>
    </w:tbl>
    <w:p w14:paraId="06E13513" w14:textId="7777777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p>
    <w:p w14:paraId="481DE8CD" w14:textId="22FC3B57" w:rsidR="00394A52" w:rsidRPr="00266895" w:rsidRDefault="00394A52">
      <w:pPr>
        <w:spacing w:before="60" w:after="60" w:line="360" w:lineRule="auto"/>
        <w:ind w:firstLine="284"/>
        <w:jc w:val="both"/>
        <w:rPr>
          <w:rFonts w:ascii="Times New Roman" w:eastAsia="Times New Roman" w:hAnsi="Times New Roman" w:cs="Times New Roman"/>
          <w:sz w:val="26"/>
          <w:szCs w:val="26"/>
          <w:lang w:val="en-US"/>
        </w:rPr>
        <w:pPrChange w:id="298" w:author="anh cao" w:date="2024-12-28T22:27:00Z">
          <w:pPr>
            <w:spacing w:before="60" w:after="60" w:line="360" w:lineRule="auto"/>
            <w:jc w:val="both"/>
          </w:pPr>
        </w:pPrChange>
      </w:pPr>
      <w:r w:rsidRPr="00266895">
        <w:rPr>
          <w:rFonts w:ascii="Times New Roman" w:eastAsia="Times New Roman" w:hAnsi="Times New Roman" w:cs="Times New Roman"/>
          <w:sz w:val="26"/>
          <w:szCs w:val="26"/>
          <w:lang w:val="en-US"/>
        </w:rPr>
        <w:t>- Đánh giá bác sĩ:</w:t>
      </w:r>
    </w:p>
    <w:p w14:paraId="3E78E45A" w14:textId="309D3CCC" w:rsidR="00394A52" w:rsidRPr="00266895" w:rsidRDefault="00394A52" w:rsidP="00394A52">
      <w:pPr>
        <w:pStyle w:val="Heading8"/>
        <w:rPr>
          <w:rFonts w:eastAsia="Times New Roman" w:cs="Times New Roman"/>
          <w:lang w:val="en-US"/>
        </w:rPr>
      </w:pPr>
      <w:bookmarkStart w:id="299" w:name="_Toc186055333"/>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11</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Đánh giá bác sĩ</w:t>
      </w:r>
      <w:bookmarkEnd w:id="299"/>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266895" w14:paraId="62F9FA55" w14:textId="77777777" w:rsidTr="00612AD6">
        <w:trPr>
          <w:trHeight w:val="477"/>
        </w:trPr>
        <w:tc>
          <w:tcPr>
            <w:tcW w:w="2304" w:type="dxa"/>
          </w:tcPr>
          <w:p w14:paraId="3EDD2F68" w14:textId="77777777" w:rsidR="00394A52" w:rsidRPr="00266895" w:rsidRDefault="00394A5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46707309" w14:textId="11D94F28" w:rsidR="00394A52" w:rsidRPr="00266895" w:rsidRDefault="00394A52" w:rsidP="00612AD6">
            <w:pPr>
              <w:pStyle w:val="TableParagraph"/>
              <w:ind w:left="105"/>
              <w:rPr>
                <w:sz w:val="26"/>
                <w:szCs w:val="26"/>
                <w:lang w:val="en-US"/>
              </w:rPr>
            </w:pPr>
            <w:r w:rsidRPr="00266895">
              <w:rPr>
                <w:sz w:val="26"/>
                <w:szCs w:val="26"/>
                <w:lang w:val="en-US"/>
              </w:rPr>
              <w:t>Đánh giá bác sĩ</w:t>
            </w:r>
          </w:p>
        </w:tc>
      </w:tr>
      <w:tr w:rsidR="00394A52" w:rsidRPr="00266895" w14:paraId="0F6DEEC2" w14:textId="77777777" w:rsidTr="00612AD6">
        <w:trPr>
          <w:trHeight w:val="477"/>
        </w:trPr>
        <w:tc>
          <w:tcPr>
            <w:tcW w:w="2304" w:type="dxa"/>
          </w:tcPr>
          <w:p w14:paraId="2B057575" w14:textId="77777777" w:rsidR="00394A52" w:rsidRPr="00266895" w:rsidRDefault="00394A52" w:rsidP="00612AD6">
            <w:pPr>
              <w:pStyle w:val="TableParagraph"/>
              <w:rPr>
                <w:sz w:val="26"/>
              </w:rPr>
            </w:pPr>
            <w:r w:rsidRPr="00266895">
              <w:rPr>
                <w:spacing w:val="-2"/>
                <w:sz w:val="26"/>
              </w:rPr>
              <w:t>Actor</w:t>
            </w:r>
          </w:p>
        </w:tc>
        <w:tc>
          <w:tcPr>
            <w:tcW w:w="6892" w:type="dxa"/>
          </w:tcPr>
          <w:p w14:paraId="0B77D689" w14:textId="77777777" w:rsidR="00394A52" w:rsidRPr="00266895" w:rsidRDefault="00394A52" w:rsidP="00612AD6">
            <w:pPr>
              <w:pStyle w:val="TableParagraph"/>
              <w:ind w:left="105"/>
              <w:rPr>
                <w:sz w:val="26"/>
                <w:lang w:val="en-US"/>
              </w:rPr>
            </w:pPr>
            <w:r w:rsidRPr="00266895">
              <w:rPr>
                <w:sz w:val="26"/>
                <w:lang w:val="en-US"/>
              </w:rPr>
              <w:t>Bệnh nhân</w:t>
            </w:r>
          </w:p>
        </w:tc>
      </w:tr>
      <w:tr w:rsidR="00394A52" w:rsidRPr="00266895" w14:paraId="233D7572" w14:textId="77777777" w:rsidTr="00612AD6">
        <w:trPr>
          <w:trHeight w:val="580"/>
        </w:trPr>
        <w:tc>
          <w:tcPr>
            <w:tcW w:w="2304" w:type="dxa"/>
          </w:tcPr>
          <w:p w14:paraId="076D49AB" w14:textId="77777777" w:rsidR="00394A52" w:rsidRPr="00266895" w:rsidRDefault="00394A5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06AFD9A6" w14:textId="4DDC0747" w:rsidR="00394A52" w:rsidRPr="00266895" w:rsidRDefault="00394A52" w:rsidP="00612AD6">
            <w:pPr>
              <w:pStyle w:val="TableParagraph"/>
              <w:spacing w:line="360" w:lineRule="auto"/>
              <w:ind w:left="105" w:right="174"/>
              <w:rPr>
                <w:sz w:val="26"/>
                <w:lang w:val="en-US"/>
              </w:rPr>
            </w:pPr>
            <w:r w:rsidRPr="00266895">
              <w:rPr>
                <w:sz w:val="26"/>
                <w:lang w:val="en-US"/>
              </w:rPr>
              <w:t>Người dùng có thể để lại đánh giá cho bác sĩ</w:t>
            </w:r>
          </w:p>
        </w:tc>
      </w:tr>
      <w:tr w:rsidR="00394A52" w:rsidRPr="00266895" w14:paraId="6A7579C6" w14:textId="77777777" w:rsidTr="00612AD6">
        <w:trPr>
          <w:trHeight w:val="477"/>
        </w:trPr>
        <w:tc>
          <w:tcPr>
            <w:tcW w:w="2304" w:type="dxa"/>
          </w:tcPr>
          <w:p w14:paraId="07CF5C7A" w14:textId="77777777" w:rsidR="00394A52" w:rsidRPr="00266895" w:rsidRDefault="00394A5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91B616E" w14:textId="77777777" w:rsidR="00394A52" w:rsidRPr="00266895" w:rsidRDefault="00394A52"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w:t>
            </w:r>
          </w:p>
        </w:tc>
      </w:tr>
      <w:tr w:rsidR="00394A52" w:rsidRPr="00266895" w14:paraId="24033AAE" w14:textId="77777777" w:rsidTr="00612AD6">
        <w:trPr>
          <w:trHeight w:val="1412"/>
        </w:trPr>
        <w:tc>
          <w:tcPr>
            <w:tcW w:w="2304" w:type="dxa"/>
          </w:tcPr>
          <w:p w14:paraId="37CD7F57" w14:textId="77777777" w:rsidR="00394A52" w:rsidRPr="00266895" w:rsidRDefault="00394A52" w:rsidP="00612AD6">
            <w:pPr>
              <w:pStyle w:val="TableParagraph"/>
              <w:spacing w:line="360" w:lineRule="auto"/>
              <w:rPr>
                <w:sz w:val="26"/>
              </w:rPr>
            </w:pPr>
            <w:r w:rsidRPr="00266895">
              <w:rPr>
                <w:sz w:val="26"/>
              </w:rPr>
              <w:lastRenderedPageBreak/>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19B0159" w14:textId="2BF5F4FB" w:rsidR="00394A52" w:rsidRPr="00266895" w:rsidRDefault="00394A52" w:rsidP="00612AD6">
            <w:pPr>
              <w:pStyle w:val="TableParagraph"/>
              <w:rPr>
                <w:sz w:val="26"/>
                <w:lang w:val="en-US"/>
              </w:rPr>
            </w:pPr>
            <w:r w:rsidRPr="00266895">
              <w:rPr>
                <w:sz w:val="26"/>
                <w:lang w:val="en-US"/>
              </w:rPr>
              <w:t>1. Bệnh nhân chọn mục “Bác sĩ”</w:t>
            </w:r>
          </w:p>
          <w:p w14:paraId="128F9DE2" w14:textId="786D652D" w:rsidR="00394A52" w:rsidRPr="00266895" w:rsidRDefault="00394A52"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 xml:space="preserve">trang tìm kiếm bác sĩ </w:t>
            </w:r>
          </w:p>
          <w:p w14:paraId="2AA8A5D1" w14:textId="0CFE89AC" w:rsidR="00394A52" w:rsidRPr="00266895" w:rsidRDefault="00394A52" w:rsidP="00612AD6">
            <w:pPr>
              <w:pStyle w:val="TableParagraph"/>
              <w:tabs>
                <w:tab w:val="left" w:pos="299"/>
              </w:tabs>
              <w:rPr>
                <w:sz w:val="26"/>
                <w:lang w:val="en-US"/>
              </w:rPr>
            </w:pPr>
            <w:r w:rsidRPr="00266895">
              <w:rPr>
                <w:sz w:val="26"/>
                <w:lang w:val="en-US"/>
              </w:rPr>
              <w:t>3 Người dùng chọn/nhập các điều kiện tìm kiếm</w:t>
            </w:r>
          </w:p>
          <w:p w14:paraId="4CAB4C99" w14:textId="77777777" w:rsidR="00394A52" w:rsidRPr="00266895" w:rsidRDefault="00394A52" w:rsidP="00612AD6">
            <w:pPr>
              <w:pStyle w:val="TableParagraph"/>
              <w:tabs>
                <w:tab w:val="left" w:pos="299"/>
              </w:tabs>
              <w:rPr>
                <w:sz w:val="26"/>
                <w:lang w:val="en-US"/>
              </w:rPr>
            </w:pPr>
            <w:r w:rsidRPr="00266895">
              <w:rPr>
                <w:sz w:val="26"/>
                <w:lang w:val="en-US"/>
              </w:rPr>
              <w:t>4 Hệ thống hiển thị danh sách bác sĩ phù hợp</w:t>
            </w:r>
          </w:p>
          <w:p w14:paraId="14C58FFF" w14:textId="27D11324" w:rsidR="00394A52" w:rsidRPr="00266895" w:rsidRDefault="00394A52" w:rsidP="00612AD6">
            <w:pPr>
              <w:pStyle w:val="TableParagraph"/>
              <w:tabs>
                <w:tab w:val="left" w:pos="299"/>
              </w:tabs>
              <w:rPr>
                <w:sz w:val="26"/>
                <w:lang w:val="en-US"/>
              </w:rPr>
            </w:pPr>
            <w:r w:rsidRPr="00266895">
              <w:rPr>
                <w:sz w:val="26"/>
                <w:lang w:val="en-US"/>
              </w:rPr>
              <w:t xml:space="preserve">5. Người dùng ấn nút “Đánh giá” </w:t>
            </w:r>
          </w:p>
          <w:p w14:paraId="56F216FD" w14:textId="77777777" w:rsidR="00394A52" w:rsidRPr="00266895" w:rsidRDefault="00394A52" w:rsidP="00612AD6">
            <w:pPr>
              <w:pStyle w:val="TableParagraph"/>
              <w:tabs>
                <w:tab w:val="left" w:pos="299"/>
              </w:tabs>
              <w:rPr>
                <w:sz w:val="26"/>
                <w:lang w:val="en-US"/>
              </w:rPr>
            </w:pPr>
            <w:r w:rsidRPr="00266895">
              <w:rPr>
                <w:sz w:val="26"/>
                <w:lang w:val="en-US"/>
              </w:rPr>
              <w:t xml:space="preserve">6. Hệ thống hiển thị </w:t>
            </w:r>
            <w:r w:rsidR="008A0D51" w:rsidRPr="00266895">
              <w:rPr>
                <w:sz w:val="26"/>
                <w:lang w:val="en-US"/>
              </w:rPr>
              <w:t>màn hình đánh giá bác sĩ</w:t>
            </w:r>
          </w:p>
          <w:p w14:paraId="592352DE" w14:textId="100A37EC" w:rsidR="008A0D51" w:rsidRPr="00266895" w:rsidRDefault="008A0D51" w:rsidP="00612AD6">
            <w:pPr>
              <w:pStyle w:val="TableParagraph"/>
              <w:tabs>
                <w:tab w:val="left" w:pos="299"/>
              </w:tabs>
              <w:rPr>
                <w:sz w:val="26"/>
                <w:lang w:val="en-US"/>
              </w:rPr>
            </w:pPr>
            <w:r w:rsidRPr="00266895">
              <w:rPr>
                <w:sz w:val="26"/>
                <w:lang w:val="en-US"/>
              </w:rPr>
              <w:t>7. Người dùng nhập các thông tin đánh giá và mức độ đánh giá rồi ấn “Gửi”</w:t>
            </w:r>
          </w:p>
          <w:p w14:paraId="22EE1E0A" w14:textId="16BCFFF6" w:rsidR="008A0D51" w:rsidRPr="00266895" w:rsidRDefault="008A0D51" w:rsidP="00612AD6">
            <w:pPr>
              <w:pStyle w:val="TableParagraph"/>
              <w:tabs>
                <w:tab w:val="left" w:pos="299"/>
              </w:tabs>
              <w:rPr>
                <w:sz w:val="26"/>
                <w:lang w:val="en-US"/>
              </w:rPr>
            </w:pPr>
            <w:r w:rsidRPr="00266895">
              <w:rPr>
                <w:sz w:val="26"/>
                <w:lang w:val="en-US"/>
              </w:rPr>
              <w:t>8. Hệ thống lưu dữ liệu và thông báo thành công</w:t>
            </w:r>
          </w:p>
        </w:tc>
      </w:tr>
      <w:tr w:rsidR="00394A52" w:rsidRPr="00266895" w14:paraId="30EEF7DE" w14:textId="77777777" w:rsidTr="00612AD6">
        <w:trPr>
          <w:trHeight w:val="679"/>
        </w:trPr>
        <w:tc>
          <w:tcPr>
            <w:tcW w:w="2304" w:type="dxa"/>
          </w:tcPr>
          <w:p w14:paraId="2AEEDEE8" w14:textId="77777777" w:rsidR="00394A52" w:rsidRPr="00266895" w:rsidRDefault="00394A5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28EA3EE1" w14:textId="77777777" w:rsidR="00394A52" w:rsidRPr="00266895" w:rsidRDefault="00394A5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3D7AF3FD" w14:textId="77777777" w:rsidR="00394A52" w:rsidRPr="00266895" w:rsidRDefault="00394A52" w:rsidP="00612AD6">
            <w:pPr>
              <w:rPr>
                <w:rFonts w:ascii="Times New Roman" w:hAnsi="Times New Roman" w:cs="Times New Roman"/>
                <w:sz w:val="26"/>
                <w:szCs w:val="26"/>
                <w:lang w:val="en-US"/>
              </w:rPr>
            </w:pPr>
          </w:p>
        </w:tc>
      </w:tr>
    </w:tbl>
    <w:p w14:paraId="24436246" w14:textId="7777777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p>
    <w:p w14:paraId="13E56360" w14:textId="4B653BEF" w:rsidR="008A0D51" w:rsidRPr="00266895" w:rsidRDefault="001642AA" w:rsidP="008A0D51">
      <w:pPr>
        <w:pStyle w:val="Heading3"/>
        <w:spacing w:before="60" w:after="60" w:line="360" w:lineRule="auto"/>
        <w:rPr>
          <w:lang w:val="en-US"/>
        </w:rPr>
      </w:pPr>
      <w:bookmarkStart w:id="300" w:name="_Toc186055181"/>
      <w:r w:rsidRPr="00266895">
        <w:rPr>
          <w:lang w:val="en-US"/>
        </w:rPr>
        <w:t>3</w:t>
      </w:r>
      <w:r w:rsidR="008A0D51" w:rsidRPr="00266895">
        <w:rPr>
          <w:lang w:val="en-US"/>
        </w:rPr>
        <w:t>.4</w:t>
      </w:r>
      <w:r w:rsidR="008A0D51" w:rsidRPr="00266895">
        <w:t>.</w:t>
      </w:r>
      <w:r w:rsidR="008A0D51" w:rsidRPr="00266895">
        <w:rPr>
          <w:lang w:val="en-US"/>
        </w:rPr>
        <w:t>3 Kịch bản cho các chức năng của bác sĩ</w:t>
      </w:r>
      <w:bookmarkEnd w:id="300"/>
    </w:p>
    <w:p w14:paraId="61E0599A" w14:textId="3293B22D" w:rsidR="00394A52" w:rsidRPr="00266895" w:rsidRDefault="008A0D51">
      <w:pPr>
        <w:spacing w:before="60" w:after="60" w:line="360" w:lineRule="auto"/>
        <w:ind w:firstLine="283"/>
        <w:jc w:val="both"/>
        <w:rPr>
          <w:rFonts w:ascii="Times New Roman" w:eastAsia="Times New Roman" w:hAnsi="Times New Roman" w:cs="Times New Roman"/>
          <w:sz w:val="26"/>
          <w:szCs w:val="26"/>
          <w:lang w:val="en-US"/>
        </w:rPr>
        <w:pPrChange w:id="301" w:author="anh cao" w:date="2024-12-28T22:27:00Z">
          <w:pPr>
            <w:spacing w:before="60" w:after="60" w:line="360" w:lineRule="auto"/>
            <w:jc w:val="both"/>
          </w:pPr>
        </w:pPrChange>
      </w:pPr>
      <w:r w:rsidRPr="00266895">
        <w:rPr>
          <w:rFonts w:ascii="Times New Roman" w:eastAsia="Times New Roman" w:hAnsi="Times New Roman" w:cs="Times New Roman"/>
          <w:sz w:val="26"/>
          <w:szCs w:val="26"/>
          <w:lang w:val="en-US"/>
        </w:rPr>
        <w:t>- Quản lý lịch khám (Bác sĩ):</w:t>
      </w:r>
    </w:p>
    <w:p w14:paraId="2A41A350" w14:textId="6F9F2233" w:rsidR="008A0D51" w:rsidRPr="00266895" w:rsidRDefault="008A0D51" w:rsidP="008A0D51">
      <w:pPr>
        <w:pStyle w:val="Heading8"/>
        <w:rPr>
          <w:rFonts w:eastAsia="Times New Roman" w:cs="Times New Roman"/>
          <w:lang w:val="en-US"/>
        </w:rPr>
      </w:pPr>
      <w:bookmarkStart w:id="302" w:name="_Toc186055334"/>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CE4CB5" w:rsidRPr="00266895">
        <w:rPr>
          <w:rFonts w:eastAsia="Times New Roman" w:cs="Times New Roman"/>
          <w:lang w:val="en-US"/>
        </w:rPr>
        <w:t>12</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lịch khám</w:t>
      </w:r>
      <w:r w:rsidR="00A66963" w:rsidRPr="00266895">
        <w:rPr>
          <w:rFonts w:cs="Times New Roman"/>
          <w:szCs w:val="26"/>
          <w:lang w:val="en-US"/>
        </w:rPr>
        <w:t xml:space="preserve"> (Bác sĩ)</w:t>
      </w:r>
      <w:bookmarkEnd w:id="302"/>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8A0D51" w:rsidRPr="00266895" w14:paraId="504628B8" w14:textId="77777777" w:rsidTr="00612AD6">
        <w:trPr>
          <w:trHeight w:val="477"/>
        </w:trPr>
        <w:tc>
          <w:tcPr>
            <w:tcW w:w="2304" w:type="dxa"/>
          </w:tcPr>
          <w:p w14:paraId="3322F7A6" w14:textId="77777777" w:rsidR="008A0D51" w:rsidRPr="00266895" w:rsidRDefault="008A0D51"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F836EFF" w14:textId="4D31AF13" w:rsidR="008A0D51" w:rsidRPr="00266895" w:rsidRDefault="008A0D51" w:rsidP="00612AD6">
            <w:pPr>
              <w:pStyle w:val="TableParagraph"/>
              <w:ind w:left="105"/>
              <w:rPr>
                <w:sz w:val="26"/>
                <w:szCs w:val="26"/>
                <w:lang w:val="en-US"/>
              </w:rPr>
            </w:pPr>
            <w:r w:rsidRPr="00266895">
              <w:rPr>
                <w:sz w:val="26"/>
                <w:szCs w:val="26"/>
                <w:lang w:val="en-US"/>
              </w:rPr>
              <w:t>Quản lý lịch khám</w:t>
            </w:r>
            <w:r w:rsidR="00A66963" w:rsidRPr="00266895">
              <w:rPr>
                <w:sz w:val="26"/>
                <w:szCs w:val="26"/>
                <w:lang w:val="en-US"/>
              </w:rPr>
              <w:t xml:space="preserve"> </w:t>
            </w:r>
          </w:p>
        </w:tc>
      </w:tr>
      <w:tr w:rsidR="008A0D51" w:rsidRPr="00266895" w14:paraId="0E63D8A7" w14:textId="77777777" w:rsidTr="00612AD6">
        <w:trPr>
          <w:trHeight w:val="477"/>
        </w:trPr>
        <w:tc>
          <w:tcPr>
            <w:tcW w:w="2304" w:type="dxa"/>
          </w:tcPr>
          <w:p w14:paraId="2E94ECE4" w14:textId="77777777" w:rsidR="008A0D51" w:rsidRPr="00266895" w:rsidRDefault="008A0D51" w:rsidP="00612AD6">
            <w:pPr>
              <w:pStyle w:val="TableParagraph"/>
              <w:rPr>
                <w:sz w:val="26"/>
              </w:rPr>
            </w:pPr>
            <w:r w:rsidRPr="00266895">
              <w:rPr>
                <w:spacing w:val="-2"/>
                <w:sz w:val="26"/>
              </w:rPr>
              <w:t>Actor</w:t>
            </w:r>
          </w:p>
        </w:tc>
        <w:tc>
          <w:tcPr>
            <w:tcW w:w="6892" w:type="dxa"/>
          </w:tcPr>
          <w:p w14:paraId="2250BCB3" w14:textId="7A0D1665" w:rsidR="008A0D51" w:rsidRPr="00266895" w:rsidRDefault="00A66963" w:rsidP="00612AD6">
            <w:pPr>
              <w:pStyle w:val="TableParagraph"/>
              <w:ind w:left="105"/>
              <w:rPr>
                <w:sz w:val="26"/>
                <w:lang w:val="en-US"/>
              </w:rPr>
            </w:pPr>
            <w:r w:rsidRPr="00266895">
              <w:rPr>
                <w:sz w:val="26"/>
                <w:lang w:val="en-US"/>
              </w:rPr>
              <w:t>Bác sĩ</w:t>
            </w:r>
          </w:p>
        </w:tc>
      </w:tr>
      <w:tr w:rsidR="008A0D51" w:rsidRPr="00266895" w14:paraId="3559D0BF" w14:textId="77777777" w:rsidTr="00612AD6">
        <w:trPr>
          <w:trHeight w:val="580"/>
        </w:trPr>
        <w:tc>
          <w:tcPr>
            <w:tcW w:w="2304" w:type="dxa"/>
          </w:tcPr>
          <w:p w14:paraId="277B25EF" w14:textId="77777777" w:rsidR="008A0D51" w:rsidRPr="00266895" w:rsidRDefault="008A0D51"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3A6AFC32" w14:textId="49F6691B" w:rsidR="008A0D51" w:rsidRPr="00266895" w:rsidRDefault="00A66963" w:rsidP="00612AD6">
            <w:pPr>
              <w:pStyle w:val="TableParagraph"/>
              <w:spacing w:line="360" w:lineRule="auto"/>
              <w:ind w:left="105" w:right="174"/>
              <w:rPr>
                <w:sz w:val="26"/>
                <w:lang w:val="en-US"/>
              </w:rPr>
            </w:pPr>
            <w:r w:rsidRPr="00266895">
              <w:rPr>
                <w:sz w:val="26"/>
                <w:lang w:val="en-US"/>
              </w:rPr>
              <w:t>Người dùng có thể xem chi tiết, chấp nhận, hủy hoặc chẩn đoán khám bệnh cho lịch khám</w:t>
            </w:r>
          </w:p>
        </w:tc>
      </w:tr>
      <w:tr w:rsidR="008A0D51" w:rsidRPr="00266895" w14:paraId="4445F382" w14:textId="77777777" w:rsidTr="00612AD6">
        <w:trPr>
          <w:trHeight w:val="477"/>
        </w:trPr>
        <w:tc>
          <w:tcPr>
            <w:tcW w:w="2304" w:type="dxa"/>
          </w:tcPr>
          <w:p w14:paraId="51AA0D45" w14:textId="77777777" w:rsidR="008A0D51" w:rsidRPr="00266895" w:rsidRDefault="008A0D51"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03CC00C3" w14:textId="5ABFB308" w:rsidR="008A0D51" w:rsidRPr="00266895" w:rsidRDefault="008A0D51"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w:t>
            </w:r>
            <w:r w:rsidR="00A66963" w:rsidRPr="00266895">
              <w:rPr>
                <w:sz w:val="26"/>
                <w:lang w:val="en-US"/>
              </w:rPr>
              <w:t>với vai trò bác sĩ và được bệnh nhân đặt lịch khám</w:t>
            </w:r>
          </w:p>
        </w:tc>
      </w:tr>
      <w:tr w:rsidR="008A0D51" w:rsidRPr="00266895" w14:paraId="79DB7565" w14:textId="77777777" w:rsidTr="00CE4CB5">
        <w:trPr>
          <w:trHeight w:val="503"/>
        </w:trPr>
        <w:tc>
          <w:tcPr>
            <w:tcW w:w="2304" w:type="dxa"/>
          </w:tcPr>
          <w:p w14:paraId="4A9BA4AF" w14:textId="77777777" w:rsidR="008A0D51" w:rsidRPr="00266895" w:rsidRDefault="008A0D51"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50099AF9" w14:textId="26FDF73D" w:rsidR="008A0D51" w:rsidRPr="00266895" w:rsidRDefault="008A0D51" w:rsidP="00612AD6">
            <w:pPr>
              <w:pStyle w:val="TableParagraph"/>
              <w:rPr>
                <w:sz w:val="26"/>
                <w:lang w:val="en-US"/>
              </w:rPr>
            </w:pPr>
            <w:r w:rsidRPr="00266895">
              <w:rPr>
                <w:sz w:val="26"/>
                <w:lang w:val="en-US"/>
              </w:rPr>
              <w:t xml:space="preserve">1. </w:t>
            </w:r>
            <w:r w:rsidR="00A66963" w:rsidRPr="00266895">
              <w:rPr>
                <w:sz w:val="26"/>
                <w:lang w:val="en-US"/>
              </w:rPr>
              <w:t>Bác sĩ</w:t>
            </w:r>
            <w:r w:rsidRPr="00266895">
              <w:rPr>
                <w:sz w:val="26"/>
                <w:lang w:val="en-US"/>
              </w:rPr>
              <w:t xml:space="preserve"> vào trang </w:t>
            </w:r>
            <w:r w:rsidR="00A66963" w:rsidRPr="00266895">
              <w:rPr>
                <w:sz w:val="26"/>
                <w:lang w:val="en-US"/>
              </w:rPr>
              <w:t>chủ của bác sĩ chọn mục “Lịch khám”</w:t>
            </w:r>
          </w:p>
          <w:p w14:paraId="1B8B34A6" w14:textId="0590831A" w:rsidR="008A0D51" w:rsidRPr="00266895" w:rsidRDefault="008A0D51"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 xml:space="preserve">danh sách lịch </w:t>
            </w:r>
            <w:r w:rsidR="00A66963" w:rsidRPr="00266895">
              <w:rPr>
                <w:sz w:val="26"/>
                <w:lang w:val="en-US"/>
              </w:rPr>
              <w:t>hẹn khám</w:t>
            </w:r>
          </w:p>
          <w:p w14:paraId="466F9740" w14:textId="0FAE5A89" w:rsidR="008A0D51" w:rsidRPr="00266895" w:rsidRDefault="008A0D51" w:rsidP="00612AD6">
            <w:pPr>
              <w:pStyle w:val="TableParagraph"/>
              <w:rPr>
                <w:sz w:val="26"/>
                <w:lang w:val="en-US"/>
              </w:rPr>
            </w:pPr>
            <w:r w:rsidRPr="00266895">
              <w:rPr>
                <w:sz w:val="26"/>
                <w:lang w:val="en-US"/>
              </w:rPr>
              <w:t xml:space="preserve">- </w:t>
            </w:r>
            <w:r w:rsidR="00A66963" w:rsidRPr="00266895">
              <w:rPr>
                <w:sz w:val="26"/>
                <w:lang w:val="en-US"/>
              </w:rPr>
              <w:t>Xem chi tiết:</w:t>
            </w:r>
          </w:p>
          <w:p w14:paraId="420A4F03" w14:textId="5A2EFF4B" w:rsidR="008A0D51" w:rsidRPr="00266895" w:rsidRDefault="008A0D51" w:rsidP="00612AD6">
            <w:pPr>
              <w:pStyle w:val="TableParagraph"/>
              <w:tabs>
                <w:tab w:val="left" w:pos="299"/>
              </w:tabs>
              <w:rPr>
                <w:sz w:val="26"/>
                <w:lang w:val="en-US"/>
              </w:rPr>
            </w:pPr>
            <w:r w:rsidRPr="00266895">
              <w:rPr>
                <w:sz w:val="26"/>
                <w:lang w:val="en-US"/>
              </w:rPr>
              <w:t xml:space="preserve">3.1 Người dùng </w:t>
            </w:r>
            <w:r w:rsidR="00D226E8" w:rsidRPr="00266895">
              <w:rPr>
                <w:sz w:val="26"/>
                <w:lang w:val="en-US"/>
              </w:rPr>
              <w:t>click biểu tượng xem chi tiết</w:t>
            </w:r>
          </w:p>
          <w:p w14:paraId="2085FAFC" w14:textId="62A9B9E0" w:rsidR="008A0D51" w:rsidRPr="00266895" w:rsidRDefault="008A0D51" w:rsidP="00612AD6">
            <w:pPr>
              <w:pStyle w:val="TableParagraph"/>
              <w:tabs>
                <w:tab w:val="left" w:pos="299"/>
              </w:tabs>
              <w:rPr>
                <w:sz w:val="26"/>
                <w:lang w:val="en-US"/>
              </w:rPr>
            </w:pPr>
            <w:r w:rsidRPr="00266895">
              <w:rPr>
                <w:sz w:val="26"/>
                <w:lang w:val="en-US"/>
              </w:rPr>
              <w:t xml:space="preserve">4.1 Hệ thống hiển thị </w:t>
            </w:r>
            <w:r w:rsidR="00D226E8" w:rsidRPr="00266895">
              <w:rPr>
                <w:sz w:val="26"/>
                <w:lang w:val="en-US"/>
              </w:rPr>
              <w:t>màn hình thông tin chi tiết của lịch khám</w:t>
            </w:r>
          </w:p>
          <w:p w14:paraId="2ED59FAC" w14:textId="706264F7" w:rsidR="00D226E8" w:rsidRPr="00266895" w:rsidRDefault="00D226E8" w:rsidP="00612AD6">
            <w:pPr>
              <w:pStyle w:val="TableParagraph"/>
              <w:tabs>
                <w:tab w:val="left" w:pos="299"/>
              </w:tabs>
              <w:rPr>
                <w:sz w:val="26"/>
                <w:lang w:val="en-US"/>
              </w:rPr>
            </w:pPr>
            <w:r w:rsidRPr="00266895">
              <w:rPr>
                <w:sz w:val="26"/>
                <w:lang w:val="en-US"/>
              </w:rPr>
              <w:t>- Chấp nhận:</w:t>
            </w:r>
          </w:p>
          <w:p w14:paraId="65A8C028" w14:textId="696C6014" w:rsidR="00D226E8" w:rsidRPr="00266895" w:rsidRDefault="00D226E8" w:rsidP="00D226E8">
            <w:pPr>
              <w:pStyle w:val="TableParagraph"/>
              <w:tabs>
                <w:tab w:val="left" w:pos="299"/>
              </w:tabs>
              <w:ind w:left="0"/>
              <w:rPr>
                <w:sz w:val="26"/>
                <w:lang w:val="en-US"/>
              </w:rPr>
            </w:pPr>
            <w:r w:rsidRPr="00266895">
              <w:rPr>
                <w:sz w:val="26"/>
                <w:lang w:val="en-US"/>
              </w:rPr>
              <w:t xml:space="preserve">  3.</w:t>
            </w:r>
            <w:r w:rsidR="00CE4CB5" w:rsidRPr="00266895">
              <w:rPr>
                <w:sz w:val="26"/>
                <w:lang w:val="en-US"/>
              </w:rPr>
              <w:t>2</w:t>
            </w:r>
            <w:r w:rsidRPr="00266895">
              <w:rPr>
                <w:sz w:val="26"/>
                <w:lang w:val="en-US"/>
              </w:rPr>
              <w:t xml:space="preserve"> Người dùng ấn nút “Chấp nhận”</w:t>
            </w:r>
          </w:p>
          <w:p w14:paraId="0E1C77E0" w14:textId="389A71F3" w:rsidR="00D226E8" w:rsidRPr="00266895" w:rsidRDefault="00D226E8" w:rsidP="00D226E8">
            <w:pPr>
              <w:pStyle w:val="TableParagraph"/>
              <w:tabs>
                <w:tab w:val="left" w:pos="299"/>
              </w:tabs>
              <w:rPr>
                <w:sz w:val="26"/>
                <w:lang w:val="en-US"/>
              </w:rPr>
            </w:pPr>
            <w:r w:rsidRPr="00266895">
              <w:rPr>
                <w:sz w:val="26"/>
                <w:lang w:val="en-US"/>
              </w:rPr>
              <w:t>4</w:t>
            </w:r>
            <w:r w:rsidR="008A0D51" w:rsidRPr="00266895">
              <w:rPr>
                <w:sz w:val="26"/>
                <w:lang w:val="en-US"/>
              </w:rPr>
              <w:t>.</w:t>
            </w:r>
            <w:r w:rsidR="00CE4CB5" w:rsidRPr="00266895">
              <w:rPr>
                <w:sz w:val="26"/>
                <w:lang w:val="en-US"/>
              </w:rPr>
              <w:t>2</w:t>
            </w:r>
            <w:r w:rsidR="008A0D51" w:rsidRPr="00266895">
              <w:rPr>
                <w:sz w:val="26"/>
                <w:lang w:val="en-US"/>
              </w:rPr>
              <w:t xml:space="preserve"> </w:t>
            </w:r>
            <w:r w:rsidRPr="00266895">
              <w:rPr>
                <w:sz w:val="26"/>
                <w:lang w:val="en-US"/>
              </w:rPr>
              <w:t>Hệ thống cập nhật trạng thái lịch hẹn và đổi nút “Chấp nhận” thành nút “Khám bệnh”</w:t>
            </w:r>
          </w:p>
          <w:p w14:paraId="7767E7F4" w14:textId="0E38262F" w:rsidR="008A0D51" w:rsidRPr="00266895" w:rsidRDefault="00D226E8" w:rsidP="00CE4CB5">
            <w:pPr>
              <w:pStyle w:val="TableParagraph"/>
              <w:tabs>
                <w:tab w:val="left" w:pos="299"/>
              </w:tabs>
              <w:rPr>
                <w:sz w:val="26"/>
                <w:lang w:val="en-US"/>
              </w:rPr>
            </w:pPr>
            <w:r w:rsidRPr="00266895">
              <w:rPr>
                <w:sz w:val="26"/>
                <w:lang w:val="en-US"/>
              </w:rPr>
              <w:t>5.</w:t>
            </w:r>
            <w:r w:rsidR="00CE4CB5" w:rsidRPr="00266895">
              <w:rPr>
                <w:sz w:val="26"/>
                <w:lang w:val="en-US"/>
              </w:rPr>
              <w:t>2</w:t>
            </w:r>
            <w:r w:rsidRPr="00266895">
              <w:rPr>
                <w:sz w:val="26"/>
                <w:lang w:val="en-US"/>
              </w:rPr>
              <w:t xml:space="preserve"> Người dùng có thể ấn nút “Khám bệnh”</w:t>
            </w:r>
            <w:r w:rsidR="00CE4CB5" w:rsidRPr="00266895">
              <w:rPr>
                <w:sz w:val="26"/>
                <w:lang w:val="en-US"/>
              </w:rPr>
              <w:t xml:space="preserve"> để bắt đầu quá trình khám bệnh</w:t>
            </w:r>
          </w:p>
          <w:p w14:paraId="683A7DDD" w14:textId="02CBA02C" w:rsidR="008A0D51" w:rsidRPr="00266895" w:rsidRDefault="008A0D51" w:rsidP="00612AD6">
            <w:pPr>
              <w:pStyle w:val="TableParagraph"/>
              <w:tabs>
                <w:tab w:val="left" w:pos="299"/>
              </w:tabs>
              <w:rPr>
                <w:sz w:val="26"/>
                <w:lang w:val="en-US"/>
              </w:rPr>
            </w:pPr>
            <w:r w:rsidRPr="00266895">
              <w:rPr>
                <w:sz w:val="26"/>
                <w:lang w:val="en-US"/>
              </w:rPr>
              <w:t xml:space="preserve">- </w:t>
            </w:r>
            <w:r w:rsidR="00CE4CB5" w:rsidRPr="00266895">
              <w:rPr>
                <w:sz w:val="26"/>
                <w:lang w:val="en-US"/>
              </w:rPr>
              <w:t>Hủy lịch khám</w:t>
            </w:r>
            <w:r w:rsidRPr="00266895">
              <w:rPr>
                <w:sz w:val="26"/>
                <w:lang w:val="en-US"/>
              </w:rPr>
              <w:t>:</w:t>
            </w:r>
          </w:p>
          <w:p w14:paraId="07637054" w14:textId="4C7DB1B4" w:rsidR="00CE4CB5" w:rsidRPr="00266895" w:rsidRDefault="00CE4CB5" w:rsidP="00CE4CB5">
            <w:pPr>
              <w:pStyle w:val="TableParagraph"/>
              <w:tabs>
                <w:tab w:val="left" w:pos="299"/>
              </w:tabs>
              <w:ind w:left="0"/>
              <w:rPr>
                <w:sz w:val="26"/>
                <w:lang w:val="en-US"/>
              </w:rPr>
            </w:pPr>
            <w:r w:rsidRPr="00266895">
              <w:rPr>
                <w:sz w:val="26"/>
                <w:lang w:val="en-US"/>
              </w:rPr>
              <w:t xml:space="preserve">  3.2 Người dùng ấn nút “Hủy”</w:t>
            </w:r>
          </w:p>
          <w:p w14:paraId="390116FB" w14:textId="451FE3AE" w:rsidR="00CE4CB5" w:rsidRPr="00266895" w:rsidRDefault="00CE4CB5" w:rsidP="00CE4CB5">
            <w:pPr>
              <w:pStyle w:val="TableParagraph"/>
              <w:tabs>
                <w:tab w:val="left" w:pos="299"/>
              </w:tabs>
              <w:rPr>
                <w:sz w:val="26"/>
                <w:lang w:val="en-US"/>
              </w:rPr>
            </w:pPr>
            <w:r w:rsidRPr="00266895">
              <w:rPr>
                <w:sz w:val="26"/>
                <w:lang w:val="en-US"/>
              </w:rPr>
              <w:t>4.2 Hệ thống cập nhật trạng thái lịch hẹn</w:t>
            </w:r>
          </w:p>
        </w:tc>
      </w:tr>
      <w:tr w:rsidR="008A0D51" w:rsidRPr="00266895" w14:paraId="2BC1C134" w14:textId="77777777" w:rsidTr="00612AD6">
        <w:trPr>
          <w:trHeight w:val="679"/>
        </w:trPr>
        <w:tc>
          <w:tcPr>
            <w:tcW w:w="2304" w:type="dxa"/>
          </w:tcPr>
          <w:p w14:paraId="73339834" w14:textId="77777777" w:rsidR="008A0D51" w:rsidRPr="00266895" w:rsidRDefault="008A0D51"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D62EE1E" w14:textId="77777777" w:rsidR="008A0D51" w:rsidRPr="00266895" w:rsidRDefault="008A0D51"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7755A5AC" w14:textId="77777777" w:rsidR="008A0D51" w:rsidRPr="00266895" w:rsidRDefault="008A0D51" w:rsidP="00612AD6">
            <w:pPr>
              <w:rPr>
                <w:rFonts w:ascii="Times New Roman" w:hAnsi="Times New Roman" w:cs="Times New Roman"/>
                <w:sz w:val="26"/>
                <w:szCs w:val="26"/>
                <w:lang w:val="en-US"/>
              </w:rPr>
            </w:pPr>
          </w:p>
        </w:tc>
      </w:tr>
    </w:tbl>
    <w:p w14:paraId="67FD9ECA" w14:textId="77777777" w:rsidR="008A0D51" w:rsidRPr="00266895" w:rsidRDefault="008A0D51" w:rsidP="00394A52">
      <w:pPr>
        <w:spacing w:before="60" w:after="60" w:line="360" w:lineRule="auto"/>
        <w:jc w:val="both"/>
        <w:rPr>
          <w:rFonts w:ascii="Times New Roman" w:eastAsia="Times New Roman" w:hAnsi="Times New Roman" w:cs="Times New Roman"/>
          <w:sz w:val="26"/>
          <w:szCs w:val="26"/>
          <w:lang w:val="en-US"/>
        </w:rPr>
      </w:pPr>
    </w:p>
    <w:p w14:paraId="0CB65F2B" w14:textId="79F6346B" w:rsidR="00CE4CB5" w:rsidRPr="00266895" w:rsidRDefault="00CE4CB5">
      <w:pPr>
        <w:spacing w:before="60" w:after="60" w:line="360" w:lineRule="auto"/>
        <w:ind w:firstLine="284"/>
        <w:jc w:val="both"/>
        <w:rPr>
          <w:rFonts w:ascii="Times New Roman" w:eastAsia="Times New Roman" w:hAnsi="Times New Roman" w:cs="Times New Roman"/>
          <w:sz w:val="26"/>
          <w:szCs w:val="26"/>
          <w:lang w:val="en-US"/>
        </w:rPr>
        <w:pPrChange w:id="303" w:author="anh cao" w:date="2024-12-28T22:27:00Z">
          <w:pPr>
            <w:spacing w:before="60" w:after="60" w:line="360" w:lineRule="auto"/>
            <w:jc w:val="both"/>
          </w:pPr>
        </w:pPrChange>
      </w:pPr>
      <w:r w:rsidRPr="00266895">
        <w:rPr>
          <w:rFonts w:ascii="Times New Roman" w:eastAsia="Times New Roman" w:hAnsi="Times New Roman" w:cs="Times New Roman"/>
          <w:sz w:val="26"/>
          <w:szCs w:val="26"/>
          <w:lang w:val="en-US"/>
        </w:rPr>
        <w:lastRenderedPageBreak/>
        <w:t>- Quản lý bệnh nhân</w:t>
      </w:r>
    </w:p>
    <w:p w14:paraId="4B6D9B95" w14:textId="7C37E9DA" w:rsidR="00CE4CB5" w:rsidRPr="00266895" w:rsidRDefault="00CE4CB5" w:rsidP="00CE4CB5">
      <w:pPr>
        <w:pStyle w:val="Heading8"/>
        <w:rPr>
          <w:rFonts w:eastAsia="Times New Roman" w:cs="Times New Roman"/>
          <w:lang w:val="en-US"/>
        </w:rPr>
      </w:pPr>
      <w:bookmarkStart w:id="304" w:name="_Toc186055335"/>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30402A"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w:t>
      </w:r>
      <w:r w:rsidR="0030402A" w:rsidRPr="00266895">
        <w:rPr>
          <w:rFonts w:cs="Times New Roman"/>
          <w:szCs w:val="26"/>
          <w:lang w:val="en-US"/>
        </w:rPr>
        <w:t xml:space="preserve"> lý</w:t>
      </w:r>
      <w:r w:rsidRPr="00266895">
        <w:rPr>
          <w:rFonts w:cs="Times New Roman"/>
          <w:szCs w:val="26"/>
          <w:lang w:val="en-US"/>
        </w:rPr>
        <w:t xml:space="preserve"> bệnh nhân</w:t>
      </w:r>
      <w:bookmarkEnd w:id="304"/>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CE4CB5" w:rsidRPr="00266895" w14:paraId="0C77BA3B" w14:textId="77777777" w:rsidTr="00612AD6">
        <w:trPr>
          <w:trHeight w:val="477"/>
        </w:trPr>
        <w:tc>
          <w:tcPr>
            <w:tcW w:w="2304" w:type="dxa"/>
          </w:tcPr>
          <w:p w14:paraId="46F68E5A" w14:textId="77777777" w:rsidR="00CE4CB5" w:rsidRPr="00266895" w:rsidRDefault="00CE4CB5"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7BBFE9C2" w14:textId="37244339" w:rsidR="00CE4CB5" w:rsidRPr="00266895" w:rsidRDefault="00CE4CB5" w:rsidP="00612AD6">
            <w:pPr>
              <w:pStyle w:val="TableParagraph"/>
              <w:ind w:left="105"/>
              <w:rPr>
                <w:sz w:val="26"/>
                <w:szCs w:val="26"/>
                <w:lang w:val="en-US"/>
              </w:rPr>
            </w:pPr>
            <w:r w:rsidRPr="00266895">
              <w:rPr>
                <w:sz w:val="26"/>
                <w:szCs w:val="26"/>
                <w:lang w:val="en-US"/>
              </w:rPr>
              <w:t xml:space="preserve">Quản lý bệnh nhân </w:t>
            </w:r>
          </w:p>
        </w:tc>
      </w:tr>
      <w:tr w:rsidR="00CE4CB5" w:rsidRPr="00266895" w14:paraId="06D6D2CA" w14:textId="77777777" w:rsidTr="00612AD6">
        <w:trPr>
          <w:trHeight w:val="477"/>
        </w:trPr>
        <w:tc>
          <w:tcPr>
            <w:tcW w:w="2304" w:type="dxa"/>
          </w:tcPr>
          <w:p w14:paraId="68301B8F" w14:textId="77777777" w:rsidR="00CE4CB5" w:rsidRPr="00266895" w:rsidRDefault="00CE4CB5" w:rsidP="00612AD6">
            <w:pPr>
              <w:pStyle w:val="TableParagraph"/>
              <w:rPr>
                <w:sz w:val="26"/>
              </w:rPr>
            </w:pPr>
            <w:r w:rsidRPr="00266895">
              <w:rPr>
                <w:spacing w:val="-2"/>
                <w:sz w:val="26"/>
              </w:rPr>
              <w:t>Actor</w:t>
            </w:r>
          </w:p>
        </w:tc>
        <w:tc>
          <w:tcPr>
            <w:tcW w:w="6892" w:type="dxa"/>
          </w:tcPr>
          <w:p w14:paraId="189E2AA6" w14:textId="77777777" w:rsidR="00CE4CB5" w:rsidRPr="00266895" w:rsidRDefault="00CE4CB5" w:rsidP="00612AD6">
            <w:pPr>
              <w:pStyle w:val="TableParagraph"/>
              <w:ind w:left="105"/>
              <w:rPr>
                <w:sz w:val="26"/>
                <w:lang w:val="en-US"/>
              </w:rPr>
            </w:pPr>
            <w:r w:rsidRPr="00266895">
              <w:rPr>
                <w:sz w:val="26"/>
                <w:lang w:val="en-US"/>
              </w:rPr>
              <w:t>Bác sĩ</w:t>
            </w:r>
          </w:p>
        </w:tc>
      </w:tr>
      <w:tr w:rsidR="00CE4CB5" w:rsidRPr="00266895" w14:paraId="5F4F2078" w14:textId="77777777" w:rsidTr="00612AD6">
        <w:trPr>
          <w:trHeight w:val="580"/>
        </w:trPr>
        <w:tc>
          <w:tcPr>
            <w:tcW w:w="2304" w:type="dxa"/>
          </w:tcPr>
          <w:p w14:paraId="7A61307F" w14:textId="77777777" w:rsidR="00CE4CB5" w:rsidRPr="00266895" w:rsidRDefault="00CE4CB5"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7D8E8346" w14:textId="1C49A9DB" w:rsidR="00CE4CB5" w:rsidRPr="00266895" w:rsidRDefault="00CE4CB5" w:rsidP="00612AD6">
            <w:pPr>
              <w:pStyle w:val="TableParagraph"/>
              <w:spacing w:line="360" w:lineRule="auto"/>
              <w:ind w:left="105" w:right="174"/>
              <w:rPr>
                <w:sz w:val="26"/>
                <w:lang w:val="en-US"/>
              </w:rPr>
            </w:pPr>
            <w:r w:rsidRPr="00266895">
              <w:rPr>
                <w:sz w:val="26"/>
                <w:lang w:val="en-US"/>
              </w:rPr>
              <w:t xml:space="preserve">Người dùng có thể </w:t>
            </w:r>
            <w:r w:rsidR="00E71D9C" w:rsidRPr="00266895">
              <w:rPr>
                <w:sz w:val="26"/>
                <w:lang w:val="en-US"/>
              </w:rPr>
              <w:t>xem bệnh án, cập nhật thêm thông tin cho bệnh án của bệnh nhân</w:t>
            </w:r>
          </w:p>
        </w:tc>
      </w:tr>
      <w:tr w:rsidR="00CE4CB5" w:rsidRPr="00266895" w14:paraId="0BBD1CB2" w14:textId="77777777" w:rsidTr="00612AD6">
        <w:trPr>
          <w:trHeight w:val="477"/>
        </w:trPr>
        <w:tc>
          <w:tcPr>
            <w:tcW w:w="2304" w:type="dxa"/>
          </w:tcPr>
          <w:p w14:paraId="799D8829" w14:textId="77777777" w:rsidR="00CE4CB5" w:rsidRPr="00266895" w:rsidRDefault="00CE4CB5"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B7D94AB" w14:textId="18BA3D52" w:rsidR="00CE4CB5" w:rsidRPr="00266895" w:rsidRDefault="00CE4CB5"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bác sĩ </w:t>
            </w:r>
          </w:p>
        </w:tc>
      </w:tr>
      <w:tr w:rsidR="00CE4CB5" w:rsidRPr="00266895" w14:paraId="6B7B24D8" w14:textId="77777777" w:rsidTr="00612AD6">
        <w:trPr>
          <w:trHeight w:val="503"/>
        </w:trPr>
        <w:tc>
          <w:tcPr>
            <w:tcW w:w="2304" w:type="dxa"/>
          </w:tcPr>
          <w:p w14:paraId="71029175" w14:textId="77777777" w:rsidR="00CE4CB5" w:rsidRPr="00266895" w:rsidRDefault="00CE4CB5"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A932992" w14:textId="6A98FB18" w:rsidR="00CE4CB5" w:rsidRPr="00266895" w:rsidRDefault="00CE4CB5" w:rsidP="00612AD6">
            <w:pPr>
              <w:pStyle w:val="TableParagraph"/>
              <w:rPr>
                <w:sz w:val="26"/>
                <w:lang w:val="en-US"/>
              </w:rPr>
            </w:pPr>
            <w:r w:rsidRPr="00266895">
              <w:rPr>
                <w:sz w:val="26"/>
                <w:lang w:val="en-US"/>
              </w:rPr>
              <w:t xml:space="preserve">1. </w:t>
            </w:r>
            <w:r w:rsidR="00E71D9C" w:rsidRPr="00266895">
              <w:rPr>
                <w:sz w:val="26"/>
                <w:lang w:val="en-US"/>
              </w:rPr>
              <w:t>Người dùng</w:t>
            </w:r>
            <w:r w:rsidRPr="00266895">
              <w:rPr>
                <w:sz w:val="26"/>
                <w:lang w:val="en-US"/>
              </w:rPr>
              <w:t xml:space="preserve"> vào trang chủ của bác sĩ chọn mục “</w:t>
            </w:r>
            <w:r w:rsidR="00E71D9C" w:rsidRPr="00266895">
              <w:rPr>
                <w:sz w:val="26"/>
                <w:lang w:val="en-US"/>
              </w:rPr>
              <w:t>Bệnh nhân</w:t>
            </w:r>
            <w:r w:rsidRPr="00266895">
              <w:rPr>
                <w:sz w:val="26"/>
                <w:lang w:val="en-US"/>
              </w:rPr>
              <w:t>”</w:t>
            </w:r>
          </w:p>
          <w:p w14:paraId="4AAE8773" w14:textId="4A5067E2" w:rsidR="00CE4CB5" w:rsidRPr="00266895" w:rsidRDefault="00CE4CB5"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 xml:space="preserve">danh sách </w:t>
            </w:r>
            <w:r w:rsidR="00E71D9C" w:rsidRPr="00266895">
              <w:rPr>
                <w:sz w:val="26"/>
                <w:lang w:val="en-US"/>
              </w:rPr>
              <w:t>các bệnh nhân</w:t>
            </w:r>
          </w:p>
          <w:p w14:paraId="72CFF02F" w14:textId="77777777" w:rsidR="00E71D9C" w:rsidRPr="00266895" w:rsidRDefault="00E71D9C" w:rsidP="00612AD6">
            <w:pPr>
              <w:pStyle w:val="TableParagraph"/>
              <w:tabs>
                <w:tab w:val="left" w:pos="299"/>
              </w:tabs>
              <w:rPr>
                <w:sz w:val="26"/>
                <w:lang w:val="en-US"/>
              </w:rPr>
            </w:pPr>
            <w:r w:rsidRPr="00266895">
              <w:rPr>
                <w:sz w:val="26"/>
                <w:lang w:val="en-US"/>
              </w:rPr>
              <w:t xml:space="preserve">3. Người dùng nhập điều kiện tìm kiếm </w:t>
            </w:r>
          </w:p>
          <w:p w14:paraId="4CE2A138" w14:textId="77777777" w:rsidR="00E71D9C" w:rsidRPr="00266895" w:rsidRDefault="00E71D9C" w:rsidP="00612AD6">
            <w:pPr>
              <w:pStyle w:val="TableParagraph"/>
              <w:tabs>
                <w:tab w:val="left" w:pos="299"/>
              </w:tabs>
              <w:rPr>
                <w:sz w:val="26"/>
                <w:lang w:val="en-US"/>
              </w:rPr>
            </w:pPr>
            <w:r w:rsidRPr="00266895">
              <w:rPr>
                <w:sz w:val="26"/>
                <w:lang w:val="en-US"/>
              </w:rPr>
              <w:t>4. Hệ thống hiển thị danh sách bệnh nhân phù hợp</w:t>
            </w:r>
          </w:p>
          <w:p w14:paraId="17692392" w14:textId="77777777" w:rsidR="00E71D9C" w:rsidRPr="00266895" w:rsidRDefault="00E71D9C" w:rsidP="00612AD6">
            <w:pPr>
              <w:pStyle w:val="TableParagraph"/>
              <w:tabs>
                <w:tab w:val="left" w:pos="299"/>
              </w:tabs>
              <w:rPr>
                <w:sz w:val="26"/>
                <w:lang w:val="en-US"/>
              </w:rPr>
            </w:pPr>
            <w:r w:rsidRPr="00266895">
              <w:rPr>
                <w:sz w:val="26"/>
                <w:lang w:val="en-US"/>
              </w:rPr>
              <w:t>5. Người dùng click biểu tượng xem chi tiết</w:t>
            </w:r>
          </w:p>
          <w:p w14:paraId="35B9A36E" w14:textId="77777777" w:rsidR="00E71D9C" w:rsidRPr="00266895" w:rsidRDefault="00E71D9C" w:rsidP="00612AD6">
            <w:pPr>
              <w:pStyle w:val="TableParagraph"/>
              <w:tabs>
                <w:tab w:val="left" w:pos="299"/>
              </w:tabs>
              <w:rPr>
                <w:sz w:val="26"/>
                <w:lang w:val="en-US"/>
              </w:rPr>
            </w:pPr>
            <w:r w:rsidRPr="00266895">
              <w:rPr>
                <w:sz w:val="26"/>
                <w:lang w:val="en-US"/>
              </w:rPr>
              <w:t>6. Hệ thống hiển thị màn hình thông tin chi tiết của bệnh nhân</w:t>
            </w:r>
          </w:p>
          <w:p w14:paraId="32AC5A6D" w14:textId="77777777" w:rsidR="00E71D9C" w:rsidRPr="00266895" w:rsidRDefault="00E71D9C" w:rsidP="00612AD6">
            <w:pPr>
              <w:pStyle w:val="TableParagraph"/>
              <w:tabs>
                <w:tab w:val="left" w:pos="299"/>
              </w:tabs>
              <w:rPr>
                <w:sz w:val="26"/>
                <w:lang w:val="en-US"/>
              </w:rPr>
            </w:pPr>
            <w:r w:rsidRPr="00266895">
              <w:rPr>
                <w:sz w:val="26"/>
                <w:lang w:val="en-US"/>
              </w:rPr>
              <w:t>7. Người dùng có thể chọn xem bệnh án của từng lần khám hoặc click “Tổng hợp bệnh án”</w:t>
            </w:r>
          </w:p>
          <w:p w14:paraId="1DDF5B68" w14:textId="77777777" w:rsidR="00E71D9C" w:rsidRPr="00266895" w:rsidRDefault="00E71D9C" w:rsidP="00612AD6">
            <w:pPr>
              <w:pStyle w:val="TableParagraph"/>
              <w:tabs>
                <w:tab w:val="left" w:pos="299"/>
              </w:tabs>
              <w:rPr>
                <w:sz w:val="26"/>
                <w:lang w:val="en-US"/>
              </w:rPr>
            </w:pPr>
            <w:r w:rsidRPr="00266895">
              <w:rPr>
                <w:sz w:val="26"/>
                <w:lang w:val="en-US"/>
              </w:rPr>
              <w:t>8. Hệ thống hiển thị màn hình bệnh án của từng lần khám hoặc màn tổng hợp bệnh án</w:t>
            </w:r>
          </w:p>
          <w:p w14:paraId="75C6ECE6" w14:textId="5F967CE3" w:rsidR="00CE4CB5" w:rsidRPr="00266895" w:rsidRDefault="00E71D9C" w:rsidP="00612AD6">
            <w:pPr>
              <w:pStyle w:val="TableParagraph"/>
              <w:tabs>
                <w:tab w:val="left" w:pos="299"/>
              </w:tabs>
              <w:rPr>
                <w:sz w:val="26"/>
                <w:lang w:val="en-US"/>
              </w:rPr>
            </w:pPr>
            <w:r w:rsidRPr="00266895">
              <w:rPr>
                <w:sz w:val="26"/>
                <w:lang w:val="en-US"/>
              </w:rPr>
              <w:t xml:space="preserve">9. Tại màn tổng hợp bệnh án người dùng có thể thêm thông tin cho bệnh án (thêm tương tác thuốc của bệnh nhân) </w:t>
            </w:r>
          </w:p>
        </w:tc>
      </w:tr>
      <w:tr w:rsidR="00CE4CB5" w:rsidRPr="00266895" w14:paraId="423E7D69" w14:textId="77777777" w:rsidTr="00612AD6">
        <w:trPr>
          <w:trHeight w:val="679"/>
        </w:trPr>
        <w:tc>
          <w:tcPr>
            <w:tcW w:w="2304" w:type="dxa"/>
          </w:tcPr>
          <w:p w14:paraId="6E4164E2" w14:textId="77777777" w:rsidR="00CE4CB5" w:rsidRPr="00266895" w:rsidRDefault="00CE4CB5"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5DC81A07" w14:textId="77777777" w:rsidR="00CE4CB5" w:rsidRPr="00266895" w:rsidRDefault="00CE4CB5"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609B55FC" w14:textId="77777777" w:rsidR="00CE4CB5" w:rsidRPr="00266895" w:rsidRDefault="00CE4CB5" w:rsidP="00612AD6">
            <w:pPr>
              <w:rPr>
                <w:rFonts w:ascii="Times New Roman" w:hAnsi="Times New Roman" w:cs="Times New Roman"/>
                <w:sz w:val="26"/>
                <w:szCs w:val="26"/>
                <w:lang w:val="en-US"/>
              </w:rPr>
            </w:pPr>
          </w:p>
        </w:tc>
      </w:tr>
    </w:tbl>
    <w:p w14:paraId="0F68EBA2" w14:textId="77777777" w:rsidR="00CE4CB5" w:rsidRPr="00266895" w:rsidRDefault="00CE4CB5" w:rsidP="00394A52">
      <w:pPr>
        <w:spacing w:before="60" w:after="60" w:line="360" w:lineRule="auto"/>
        <w:jc w:val="both"/>
        <w:rPr>
          <w:rFonts w:ascii="Times New Roman" w:eastAsia="Times New Roman" w:hAnsi="Times New Roman" w:cs="Times New Roman"/>
          <w:sz w:val="26"/>
          <w:szCs w:val="26"/>
          <w:lang w:val="en-US"/>
        </w:rPr>
      </w:pPr>
    </w:p>
    <w:p w14:paraId="6FAA4B43" w14:textId="533C4EA6" w:rsidR="00CE4CB5" w:rsidRPr="00266895" w:rsidRDefault="0030402A">
      <w:pPr>
        <w:spacing w:before="60" w:after="60" w:line="360" w:lineRule="auto"/>
        <w:ind w:firstLine="284"/>
        <w:jc w:val="both"/>
        <w:rPr>
          <w:rFonts w:ascii="Times New Roman" w:eastAsia="Times New Roman" w:hAnsi="Times New Roman" w:cs="Times New Roman"/>
          <w:sz w:val="26"/>
          <w:szCs w:val="26"/>
          <w:lang w:val="en-US"/>
        </w:rPr>
        <w:pPrChange w:id="305" w:author="anh cao" w:date="2024-12-28T22:28:00Z">
          <w:pPr>
            <w:spacing w:before="60" w:after="60" w:line="360" w:lineRule="auto"/>
            <w:jc w:val="both"/>
          </w:pPr>
        </w:pPrChange>
      </w:pPr>
      <w:r w:rsidRPr="00266895">
        <w:rPr>
          <w:rFonts w:ascii="Times New Roman" w:eastAsia="Times New Roman" w:hAnsi="Times New Roman" w:cs="Times New Roman"/>
          <w:sz w:val="26"/>
          <w:szCs w:val="26"/>
          <w:lang w:val="en-US"/>
        </w:rPr>
        <w:t>- Quản lý bình luận (Bác sĩ)</w:t>
      </w:r>
    </w:p>
    <w:p w14:paraId="746F10A1" w14:textId="67E64C0A" w:rsidR="0030402A" w:rsidRPr="00266895" w:rsidRDefault="0030402A" w:rsidP="0030402A">
      <w:pPr>
        <w:pStyle w:val="Heading8"/>
        <w:rPr>
          <w:rFonts w:eastAsia="Times New Roman" w:cs="Times New Roman"/>
          <w:lang w:val="en-US"/>
        </w:rPr>
      </w:pPr>
      <w:bookmarkStart w:id="306" w:name="_Toc186055336"/>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14</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bình luận (Bác sĩ)</w:t>
      </w:r>
      <w:bookmarkEnd w:id="306"/>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0402A" w:rsidRPr="00266895" w14:paraId="42BEB306" w14:textId="77777777" w:rsidTr="00612AD6">
        <w:trPr>
          <w:trHeight w:val="477"/>
        </w:trPr>
        <w:tc>
          <w:tcPr>
            <w:tcW w:w="2304" w:type="dxa"/>
          </w:tcPr>
          <w:p w14:paraId="63DDE167" w14:textId="77777777" w:rsidR="0030402A" w:rsidRPr="00266895" w:rsidRDefault="0030402A"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21D226E" w14:textId="313597BC" w:rsidR="0030402A" w:rsidRPr="00266895" w:rsidRDefault="0030402A" w:rsidP="00612AD6">
            <w:pPr>
              <w:pStyle w:val="TableParagraph"/>
              <w:ind w:left="105"/>
              <w:rPr>
                <w:sz w:val="26"/>
                <w:szCs w:val="26"/>
                <w:lang w:val="en-US"/>
              </w:rPr>
            </w:pPr>
            <w:r w:rsidRPr="00266895">
              <w:rPr>
                <w:sz w:val="26"/>
                <w:szCs w:val="26"/>
                <w:lang w:val="en-US"/>
              </w:rPr>
              <w:t>Quản lý bình luận</w:t>
            </w:r>
          </w:p>
        </w:tc>
      </w:tr>
      <w:tr w:rsidR="0030402A" w:rsidRPr="00266895" w14:paraId="2D074B53" w14:textId="77777777" w:rsidTr="00612AD6">
        <w:trPr>
          <w:trHeight w:val="477"/>
        </w:trPr>
        <w:tc>
          <w:tcPr>
            <w:tcW w:w="2304" w:type="dxa"/>
          </w:tcPr>
          <w:p w14:paraId="28E6B796" w14:textId="77777777" w:rsidR="0030402A" w:rsidRPr="00266895" w:rsidRDefault="0030402A" w:rsidP="00612AD6">
            <w:pPr>
              <w:pStyle w:val="TableParagraph"/>
              <w:rPr>
                <w:sz w:val="26"/>
              </w:rPr>
            </w:pPr>
            <w:r w:rsidRPr="00266895">
              <w:rPr>
                <w:spacing w:val="-2"/>
                <w:sz w:val="26"/>
              </w:rPr>
              <w:t>Actor</w:t>
            </w:r>
          </w:p>
        </w:tc>
        <w:tc>
          <w:tcPr>
            <w:tcW w:w="6892" w:type="dxa"/>
          </w:tcPr>
          <w:p w14:paraId="361DB721" w14:textId="77777777" w:rsidR="0030402A" w:rsidRPr="00266895" w:rsidRDefault="0030402A" w:rsidP="00612AD6">
            <w:pPr>
              <w:pStyle w:val="TableParagraph"/>
              <w:ind w:left="105"/>
              <w:rPr>
                <w:sz w:val="26"/>
                <w:lang w:val="en-US"/>
              </w:rPr>
            </w:pPr>
            <w:r w:rsidRPr="00266895">
              <w:rPr>
                <w:sz w:val="26"/>
                <w:lang w:val="en-US"/>
              </w:rPr>
              <w:t>Bác sĩ</w:t>
            </w:r>
          </w:p>
        </w:tc>
      </w:tr>
      <w:tr w:rsidR="0030402A" w:rsidRPr="00266895" w14:paraId="7D4609E7" w14:textId="77777777" w:rsidTr="00612AD6">
        <w:trPr>
          <w:trHeight w:val="580"/>
        </w:trPr>
        <w:tc>
          <w:tcPr>
            <w:tcW w:w="2304" w:type="dxa"/>
          </w:tcPr>
          <w:p w14:paraId="0BE17CEE" w14:textId="77777777" w:rsidR="0030402A" w:rsidRPr="00266895" w:rsidRDefault="0030402A"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4827EC4" w14:textId="5E008512" w:rsidR="0030402A" w:rsidRPr="00266895" w:rsidRDefault="0030402A" w:rsidP="00612AD6">
            <w:pPr>
              <w:pStyle w:val="TableParagraph"/>
              <w:spacing w:line="360" w:lineRule="auto"/>
              <w:ind w:left="105" w:right="174"/>
              <w:rPr>
                <w:sz w:val="26"/>
                <w:lang w:val="en-US"/>
              </w:rPr>
            </w:pPr>
            <w:r w:rsidRPr="00266895">
              <w:rPr>
                <w:sz w:val="26"/>
                <w:lang w:val="en-US"/>
              </w:rPr>
              <w:t>Người dùng có thể xem các đánh giá của bệnh nhân</w:t>
            </w:r>
          </w:p>
        </w:tc>
      </w:tr>
      <w:tr w:rsidR="0030402A" w:rsidRPr="00266895" w14:paraId="10191C18" w14:textId="77777777" w:rsidTr="00612AD6">
        <w:trPr>
          <w:trHeight w:val="477"/>
        </w:trPr>
        <w:tc>
          <w:tcPr>
            <w:tcW w:w="2304" w:type="dxa"/>
          </w:tcPr>
          <w:p w14:paraId="02F6E7EB" w14:textId="77777777" w:rsidR="0030402A" w:rsidRPr="00266895" w:rsidRDefault="0030402A"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552BE5BB" w14:textId="77777777" w:rsidR="0030402A" w:rsidRPr="00266895" w:rsidRDefault="0030402A"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bác sĩ </w:t>
            </w:r>
          </w:p>
        </w:tc>
      </w:tr>
      <w:tr w:rsidR="0030402A" w:rsidRPr="00266895" w14:paraId="03FB2E81" w14:textId="77777777" w:rsidTr="00612AD6">
        <w:trPr>
          <w:trHeight w:val="503"/>
        </w:trPr>
        <w:tc>
          <w:tcPr>
            <w:tcW w:w="2304" w:type="dxa"/>
          </w:tcPr>
          <w:p w14:paraId="2E577114" w14:textId="77777777" w:rsidR="0030402A" w:rsidRPr="00266895" w:rsidRDefault="0030402A"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B99D41F" w14:textId="1755D895" w:rsidR="0030402A" w:rsidRPr="00266895" w:rsidRDefault="0030402A" w:rsidP="00612AD6">
            <w:pPr>
              <w:pStyle w:val="TableParagraph"/>
              <w:rPr>
                <w:sz w:val="26"/>
                <w:lang w:val="en-US"/>
              </w:rPr>
            </w:pPr>
            <w:r w:rsidRPr="00266895">
              <w:rPr>
                <w:sz w:val="26"/>
                <w:lang w:val="en-US"/>
              </w:rPr>
              <w:t>1. Người dùng vào trang chủ của bác sĩ chọn mục “Đánh giá”</w:t>
            </w:r>
          </w:p>
          <w:p w14:paraId="076B8A86" w14:textId="60779934" w:rsidR="0030402A" w:rsidRPr="00266895" w:rsidRDefault="0030402A"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các thông tin được tổng hợp từ các đánh giá và danh sách các đánh giá của bệnh nhân</w:t>
            </w:r>
          </w:p>
          <w:p w14:paraId="43ADE177" w14:textId="55322242" w:rsidR="0030402A" w:rsidRPr="00266895" w:rsidRDefault="0030402A" w:rsidP="0030402A">
            <w:pPr>
              <w:pStyle w:val="TableParagraph"/>
              <w:tabs>
                <w:tab w:val="left" w:pos="299"/>
              </w:tabs>
              <w:rPr>
                <w:sz w:val="26"/>
                <w:lang w:val="en-US"/>
              </w:rPr>
            </w:pPr>
            <w:r w:rsidRPr="00266895">
              <w:rPr>
                <w:sz w:val="26"/>
                <w:lang w:val="en-US"/>
              </w:rPr>
              <w:t xml:space="preserve">3. Người dùng </w:t>
            </w:r>
            <w:r w:rsidR="006B030C" w:rsidRPr="00266895">
              <w:rPr>
                <w:sz w:val="26"/>
                <w:lang w:val="en-US"/>
              </w:rPr>
              <w:t>có thể chọn các mức độ đánh giá (số sao)</w:t>
            </w:r>
          </w:p>
          <w:p w14:paraId="1B8E3516" w14:textId="4385BBAA" w:rsidR="006B030C" w:rsidRPr="00266895" w:rsidRDefault="006B030C" w:rsidP="0030402A">
            <w:pPr>
              <w:pStyle w:val="TableParagraph"/>
              <w:tabs>
                <w:tab w:val="left" w:pos="299"/>
              </w:tabs>
              <w:rPr>
                <w:sz w:val="26"/>
                <w:lang w:val="en-US"/>
              </w:rPr>
            </w:pPr>
            <w:r w:rsidRPr="00266895">
              <w:rPr>
                <w:sz w:val="26"/>
                <w:lang w:val="en-US"/>
              </w:rPr>
              <w:t>4. Hệ thống hiển thị danh sách đánh giá phù hợp</w:t>
            </w:r>
          </w:p>
          <w:p w14:paraId="3F859D95" w14:textId="673D4318" w:rsidR="0030402A" w:rsidRPr="00266895" w:rsidRDefault="0030402A" w:rsidP="00612AD6">
            <w:pPr>
              <w:pStyle w:val="TableParagraph"/>
              <w:tabs>
                <w:tab w:val="left" w:pos="299"/>
              </w:tabs>
              <w:rPr>
                <w:sz w:val="26"/>
                <w:lang w:val="en-US"/>
              </w:rPr>
            </w:pPr>
          </w:p>
        </w:tc>
      </w:tr>
      <w:tr w:rsidR="0030402A" w:rsidRPr="00266895" w14:paraId="218AE679" w14:textId="77777777" w:rsidTr="00612AD6">
        <w:trPr>
          <w:trHeight w:val="679"/>
        </w:trPr>
        <w:tc>
          <w:tcPr>
            <w:tcW w:w="2304" w:type="dxa"/>
          </w:tcPr>
          <w:p w14:paraId="5633C861" w14:textId="77777777" w:rsidR="0030402A" w:rsidRPr="00266895" w:rsidRDefault="0030402A"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B9B0FF3" w14:textId="77777777" w:rsidR="0030402A" w:rsidRPr="00266895" w:rsidRDefault="0030402A"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26BFA788" w14:textId="77777777" w:rsidR="0030402A" w:rsidRPr="00266895" w:rsidRDefault="0030402A" w:rsidP="00612AD6">
            <w:pPr>
              <w:rPr>
                <w:rFonts w:ascii="Times New Roman" w:hAnsi="Times New Roman" w:cs="Times New Roman"/>
                <w:sz w:val="26"/>
                <w:szCs w:val="26"/>
                <w:lang w:val="en-US"/>
              </w:rPr>
            </w:pPr>
          </w:p>
        </w:tc>
      </w:tr>
    </w:tbl>
    <w:p w14:paraId="2426E38C" w14:textId="77777777" w:rsidR="0030402A" w:rsidRPr="00266895" w:rsidRDefault="0030402A" w:rsidP="00394A52">
      <w:pPr>
        <w:spacing w:before="60" w:after="60" w:line="360" w:lineRule="auto"/>
        <w:jc w:val="both"/>
        <w:rPr>
          <w:rFonts w:ascii="Times New Roman" w:eastAsia="Times New Roman" w:hAnsi="Times New Roman" w:cs="Times New Roman"/>
          <w:sz w:val="26"/>
          <w:szCs w:val="26"/>
          <w:lang w:val="en-US"/>
        </w:rPr>
      </w:pPr>
    </w:p>
    <w:p w14:paraId="556FB9F3" w14:textId="27629438" w:rsidR="006B030C" w:rsidRPr="00266895" w:rsidRDefault="001642AA" w:rsidP="006B030C">
      <w:pPr>
        <w:pStyle w:val="Heading3"/>
        <w:spacing w:before="60" w:after="60" w:line="360" w:lineRule="auto"/>
        <w:rPr>
          <w:lang w:val="en-US"/>
        </w:rPr>
      </w:pPr>
      <w:bookmarkStart w:id="307" w:name="_Toc186055182"/>
      <w:r w:rsidRPr="00266895">
        <w:rPr>
          <w:lang w:val="en-US"/>
        </w:rPr>
        <w:t>3</w:t>
      </w:r>
      <w:r w:rsidR="006B030C" w:rsidRPr="00266895">
        <w:rPr>
          <w:lang w:val="en-US"/>
        </w:rPr>
        <w:t>.4</w:t>
      </w:r>
      <w:r w:rsidR="006B030C" w:rsidRPr="00266895">
        <w:t>.</w:t>
      </w:r>
      <w:r w:rsidR="006B030C" w:rsidRPr="00266895">
        <w:rPr>
          <w:lang w:val="en-US"/>
        </w:rPr>
        <w:t>4 Kịch bản cho các chức năng của quản trị viên</w:t>
      </w:r>
      <w:bookmarkEnd w:id="307"/>
    </w:p>
    <w:p w14:paraId="69F575D5" w14:textId="765A2F19" w:rsidR="006B030C" w:rsidRPr="00266895" w:rsidRDefault="006B030C">
      <w:pPr>
        <w:spacing w:before="60" w:after="60" w:line="360" w:lineRule="auto"/>
        <w:ind w:firstLine="283"/>
        <w:jc w:val="both"/>
        <w:rPr>
          <w:rFonts w:ascii="Times New Roman" w:eastAsia="Times New Roman" w:hAnsi="Times New Roman" w:cs="Times New Roman"/>
          <w:sz w:val="26"/>
          <w:szCs w:val="26"/>
          <w:lang w:val="en-US"/>
        </w:rPr>
        <w:pPrChange w:id="308" w:author="anh cao" w:date="2024-12-28T22:28:00Z">
          <w:pPr>
            <w:spacing w:before="60" w:after="60" w:line="360" w:lineRule="auto"/>
            <w:jc w:val="both"/>
          </w:pPr>
        </w:pPrChange>
      </w:pPr>
      <w:r w:rsidRPr="00266895">
        <w:rPr>
          <w:rFonts w:ascii="Times New Roman" w:eastAsia="Times New Roman" w:hAnsi="Times New Roman" w:cs="Times New Roman"/>
          <w:sz w:val="26"/>
          <w:szCs w:val="26"/>
          <w:lang w:val="en-US"/>
        </w:rPr>
        <w:t>- Quản lý doanh thu:</w:t>
      </w:r>
    </w:p>
    <w:p w14:paraId="74874DA3" w14:textId="604D7F8C" w:rsidR="004759F2" w:rsidRPr="00266895" w:rsidRDefault="004759F2" w:rsidP="004759F2">
      <w:pPr>
        <w:pStyle w:val="Heading8"/>
        <w:rPr>
          <w:rFonts w:eastAsia="Times New Roman" w:cs="Times New Roman"/>
          <w:lang w:val="en-US"/>
        </w:rPr>
      </w:pPr>
      <w:bookmarkStart w:id="309" w:name="_Toc186055337"/>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15</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doanh thu</w:t>
      </w:r>
      <w:bookmarkEnd w:id="309"/>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759F2" w:rsidRPr="00266895" w14:paraId="6A435E6A" w14:textId="77777777" w:rsidTr="00612AD6">
        <w:trPr>
          <w:trHeight w:val="477"/>
        </w:trPr>
        <w:tc>
          <w:tcPr>
            <w:tcW w:w="2304" w:type="dxa"/>
          </w:tcPr>
          <w:p w14:paraId="05BA5410" w14:textId="77777777" w:rsidR="004759F2" w:rsidRPr="00266895" w:rsidRDefault="004759F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837A860" w14:textId="51071C6B" w:rsidR="004759F2" w:rsidRPr="00266895" w:rsidRDefault="004759F2" w:rsidP="00612AD6">
            <w:pPr>
              <w:pStyle w:val="TableParagraph"/>
              <w:ind w:left="105"/>
              <w:rPr>
                <w:sz w:val="26"/>
                <w:szCs w:val="26"/>
                <w:lang w:val="en-US"/>
              </w:rPr>
            </w:pPr>
            <w:r w:rsidRPr="00266895">
              <w:rPr>
                <w:sz w:val="26"/>
                <w:szCs w:val="26"/>
                <w:lang w:val="en-US"/>
              </w:rPr>
              <w:t>Quản lý doanh thu</w:t>
            </w:r>
          </w:p>
        </w:tc>
      </w:tr>
      <w:tr w:rsidR="004759F2" w:rsidRPr="00266895" w14:paraId="194100BA" w14:textId="77777777" w:rsidTr="00612AD6">
        <w:trPr>
          <w:trHeight w:val="477"/>
        </w:trPr>
        <w:tc>
          <w:tcPr>
            <w:tcW w:w="2304" w:type="dxa"/>
          </w:tcPr>
          <w:p w14:paraId="3589E5CB" w14:textId="77777777" w:rsidR="004759F2" w:rsidRPr="00266895" w:rsidRDefault="004759F2" w:rsidP="00612AD6">
            <w:pPr>
              <w:pStyle w:val="TableParagraph"/>
              <w:rPr>
                <w:sz w:val="26"/>
              </w:rPr>
            </w:pPr>
            <w:r w:rsidRPr="00266895">
              <w:rPr>
                <w:spacing w:val="-2"/>
                <w:sz w:val="26"/>
              </w:rPr>
              <w:t>Actor</w:t>
            </w:r>
          </w:p>
        </w:tc>
        <w:tc>
          <w:tcPr>
            <w:tcW w:w="6892" w:type="dxa"/>
          </w:tcPr>
          <w:p w14:paraId="06417C0F" w14:textId="5292DFB0" w:rsidR="004759F2" w:rsidRPr="00266895" w:rsidRDefault="004759F2" w:rsidP="00612AD6">
            <w:pPr>
              <w:pStyle w:val="TableParagraph"/>
              <w:ind w:left="105"/>
              <w:rPr>
                <w:sz w:val="26"/>
                <w:lang w:val="en-US"/>
              </w:rPr>
            </w:pPr>
            <w:r w:rsidRPr="00266895">
              <w:rPr>
                <w:sz w:val="26"/>
                <w:lang w:val="en-US"/>
              </w:rPr>
              <w:t>Quản trị viên</w:t>
            </w:r>
          </w:p>
        </w:tc>
      </w:tr>
      <w:tr w:rsidR="004759F2" w:rsidRPr="00266895" w14:paraId="2419E32C" w14:textId="77777777" w:rsidTr="00612AD6">
        <w:trPr>
          <w:trHeight w:val="580"/>
        </w:trPr>
        <w:tc>
          <w:tcPr>
            <w:tcW w:w="2304" w:type="dxa"/>
          </w:tcPr>
          <w:p w14:paraId="6DC598AA" w14:textId="77777777" w:rsidR="004759F2" w:rsidRPr="00266895" w:rsidRDefault="004759F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507E9B55" w14:textId="3C65C2C0" w:rsidR="004759F2" w:rsidRPr="00266895" w:rsidRDefault="004759F2" w:rsidP="00612AD6">
            <w:pPr>
              <w:pStyle w:val="TableParagraph"/>
              <w:spacing w:line="360" w:lineRule="auto"/>
              <w:ind w:left="105" w:right="174"/>
              <w:rPr>
                <w:sz w:val="26"/>
                <w:lang w:val="en-US"/>
              </w:rPr>
            </w:pPr>
            <w:r w:rsidRPr="00266895">
              <w:rPr>
                <w:sz w:val="26"/>
                <w:lang w:val="en-US"/>
              </w:rPr>
              <w:t>Người dùng có thể xem các thông tin về doanh thu</w:t>
            </w:r>
          </w:p>
        </w:tc>
      </w:tr>
      <w:tr w:rsidR="004759F2" w:rsidRPr="00266895" w14:paraId="4CABD14D" w14:textId="77777777" w:rsidTr="00612AD6">
        <w:trPr>
          <w:trHeight w:val="477"/>
        </w:trPr>
        <w:tc>
          <w:tcPr>
            <w:tcW w:w="2304" w:type="dxa"/>
          </w:tcPr>
          <w:p w14:paraId="102CD9EA" w14:textId="77777777" w:rsidR="004759F2" w:rsidRPr="00266895" w:rsidRDefault="004759F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3B0B210" w14:textId="458D33C3" w:rsidR="004759F2" w:rsidRPr="00266895" w:rsidRDefault="004759F2"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quản trị viên </w:t>
            </w:r>
          </w:p>
        </w:tc>
      </w:tr>
      <w:tr w:rsidR="004759F2" w:rsidRPr="00266895" w14:paraId="78BE5918" w14:textId="77777777" w:rsidTr="00612AD6">
        <w:trPr>
          <w:trHeight w:val="503"/>
        </w:trPr>
        <w:tc>
          <w:tcPr>
            <w:tcW w:w="2304" w:type="dxa"/>
          </w:tcPr>
          <w:p w14:paraId="7689475E" w14:textId="77777777" w:rsidR="004759F2" w:rsidRPr="00266895" w:rsidRDefault="004759F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B83DD88" w14:textId="67F56975" w:rsidR="004759F2" w:rsidRPr="00266895" w:rsidRDefault="004759F2" w:rsidP="00612AD6">
            <w:pPr>
              <w:pStyle w:val="TableParagraph"/>
              <w:rPr>
                <w:sz w:val="26"/>
                <w:lang w:val="en-US"/>
              </w:rPr>
            </w:pPr>
            <w:r w:rsidRPr="00266895">
              <w:rPr>
                <w:sz w:val="26"/>
                <w:lang w:val="en-US"/>
              </w:rPr>
              <w:t xml:space="preserve">1. Người dùng vào trang chủ của Quản trị viên </w:t>
            </w:r>
          </w:p>
          <w:p w14:paraId="2BCE2B02" w14:textId="4C3FC3A0" w:rsidR="00521229" w:rsidRPr="00266895" w:rsidRDefault="004759F2" w:rsidP="00A82335">
            <w:pPr>
              <w:pStyle w:val="TableParagraph"/>
              <w:rPr>
                <w:lang w:val="en-US"/>
              </w:rPr>
            </w:pPr>
            <w:r w:rsidRPr="00266895">
              <w:rPr>
                <w:sz w:val="26"/>
                <w:lang w:val="en-US"/>
              </w:rPr>
              <w:t xml:space="preserve">2. </w:t>
            </w:r>
            <w:r w:rsidRPr="00266895">
              <w:rPr>
                <w:rStyle w:val="fontstyle01"/>
                <w:rFonts w:ascii="Times New Roman" w:hAnsi="Times New Roman"/>
              </w:rPr>
              <w:t>Giao diện trang chủ quản lý hiện ra gồm có các biểu đồ</w:t>
            </w:r>
            <w:r w:rsidRPr="00266895">
              <w:rPr>
                <w:color w:val="000000"/>
                <w:sz w:val="26"/>
                <w:szCs w:val="26"/>
              </w:rPr>
              <w:br/>
            </w:r>
            <w:r w:rsidRPr="00266895">
              <w:rPr>
                <w:rStyle w:val="fontstyle01"/>
                <w:rFonts w:ascii="Times New Roman" w:hAnsi="Times New Roman"/>
              </w:rPr>
              <w:t>thống kê doanh thu theo tháng, biểu đồ thống kê doanh thu</w:t>
            </w:r>
            <w:r w:rsidR="00A82335" w:rsidRPr="00266895">
              <w:rPr>
                <w:rStyle w:val="fontstyle01"/>
                <w:rFonts w:ascii="Times New Roman" w:hAnsi="Times New Roman"/>
                <w:lang w:val="en-US"/>
              </w:rPr>
              <w:t xml:space="preserve"> theo năm và </w:t>
            </w:r>
            <w:r w:rsidRPr="00266895">
              <w:rPr>
                <w:rStyle w:val="fontstyle01"/>
                <w:rFonts w:ascii="Times New Roman" w:hAnsi="Times New Roman"/>
              </w:rPr>
              <w:t>nút In thống kê.</w:t>
            </w:r>
          </w:p>
          <w:p w14:paraId="29DED61E" w14:textId="379079D7" w:rsidR="004759F2" w:rsidRPr="00266895" w:rsidRDefault="004759F2" w:rsidP="00612AD6">
            <w:pPr>
              <w:pStyle w:val="TableParagraph"/>
              <w:tabs>
                <w:tab w:val="left" w:pos="299"/>
              </w:tabs>
              <w:rPr>
                <w:sz w:val="26"/>
                <w:lang w:val="en-US"/>
              </w:rPr>
            </w:pPr>
            <w:r w:rsidRPr="00266895">
              <w:rPr>
                <w:sz w:val="26"/>
                <w:lang w:val="en-US"/>
              </w:rPr>
              <w:t xml:space="preserve">3. Người dùng có thể </w:t>
            </w:r>
            <w:r w:rsidR="00A82335" w:rsidRPr="00266895">
              <w:rPr>
                <w:sz w:val="26"/>
                <w:lang w:val="en-US"/>
              </w:rPr>
              <w:t>click nút “In thống kê”</w:t>
            </w:r>
          </w:p>
          <w:p w14:paraId="64C8F804" w14:textId="0BB57B69" w:rsidR="004759F2" w:rsidRPr="00266895" w:rsidRDefault="004759F2" w:rsidP="00612AD6">
            <w:pPr>
              <w:pStyle w:val="TableParagraph"/>
              <w:tabs>
                <w:tab w:val="left" w:pos="299"/>
              </w:tabs>
              <w:rPr>
                <w:sz w:val="26"/>
                <w:lang w:val="en-US"/>
              </w:rPr>
            </w:pPr>
            <w:r w:rsidRPr="00266895">
              <w:rPr>
                <w:sz w:val="26"/>
                <w:lang w:val="en-US"/>
              </w:rPr>
              <w:t xml:space="preserve">4. Hệ thống </w:t>
            </w:r>
            <w:r w:rsidR="009831C0" w:rsidRPr="00266895">
              <w:rPr>
                <w:sz w:val="26"/>
                <w:lang w:val="en-US"/>
              </w:rPr>
              <w:t>thực hiện xuất file PDF thống kê doanh thu</w:t>
            </w:r>
          </w:p>
          <w:p w14:paraId="0CDF975C" w14:textId="77777777" w:rsidR="004759F2" w:rsidRPr="00266895" w:rsidRDefault="004759F2" w:rsidP="00612AD6">
            <w:pPr>
              <w:pStyle w:val="TableParagraph"/>
              <w:tabs>
                <w:tab w:val="left" w:pos="299"/>
              </w:tabs>
              <w:rPr>
                <w:sz w:val="26"/>
                <w:lang w:val="en-US"/>
              </w:rPr>
            </w:pPr>
          </w:p>
        </w:tc>
      </w:tr>
      <w:tr w:rsidR="004759F2" w:rsidRPr="00266895" w14:paraId="0F71E529" w14:textId="77777777" w:rsidTr="00612AD6">
        <w:trPr>
          <w:trHeight w:val="679"/>
        </w:trPr>
        <w:tc>
          <w:tcPr>
            <w:tcW w:w="2304" w:type="dxa"/>
          </w:tcPr>
          <w:p w14:paraId="396CE228" w14:textId="77777777" w:rsidR="004759F2" w:rsidRPr="00266895" w:rsidRDefault="004759F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212CFCDD" w14:textId="77777777" w:rsidR="004759F2" w:rsidRPr="00266895" w:rsidRDefault="004759F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55ED6614" w14:textId="77777777" w:rsidR="004759F2" w:rsidRPr="00266895" w:rsidRDefault="004759F2" w:rsidP="00612AD6">
            <w:pPr>
              <w:rPr>
                <w:rFonts w:ascii="Times New Roman" w:hAnsi="Times New Roman" w:cs="Times New Roman"/>
                <w:sz w:val="26"/>
                <w:szCs w:val="26"/>
                <w:lang w:val="en-US"/>
              </w:rPr>
            </w:pPr>
          </w:p>
        </w:tc>
      </w:tr>
    </w:tbl>
    <w:p w14:paraId="7F902642" w14:textId="77777777" w:rsidR="006B030C" w:rsidRPr="00266895" w:rsidRDefault="006B030C" w:rsidP="00394A52">
      <w:pPr>
        <w:spacing w:before="60" w:after="60" w:line="360" w:lineRule="auto"/>
        <w:jc w:val="both"/>
        <w:rPr>
          <w:rFonts w:ascii="Times New Roman" w:eastAsia="Times New Roman" w:hAnsi="Times New Roman" w:cs="Times New Roman"/>
          <w:sz w:val="26"/>
          <w:szCs w:val="26"/>
          <w:lang w:val="en-US"/>
        </w:rPr>
      </w:pPr>
    </w:p>
    <w:p w14:paraId="200022C5" w14:textId="60582591" w:rsidR="009831C0" w:rsidRPr="00266895" w:rsidRDefault="009831C0">
      <w:pPr>
        <w:spacing w:before="60" w:after="60" w:line="360" w:lineRule="auto"/>
        <w:ind w:firstLine="284"/>
        <w:jc w:val="both"/>
        <w:rPr>
          <w:rFonts w:ascii="Times New Roman" w:eastAsia="Times New Roman" w:hAnsi="Times New Roman" w:cs="Times New Roman"/>
          <w:sz w:val="26"/>
          <w:szCs w:val="26"/>
          <w:lang w:val="en-US"/>
        </w:rPr>
        <w:pPrChange w:id="310" w:author="anh cao" w:date="2024-12-28T22:28:00Z">
          <w:pPr>
            <w:spacing w:before="60" w:after="60" w:line="360" w:lineRule="auto"/>
            <w:jc w:val="both"/>
          </w:pPr>
        </w:pPrChange>
      </w:pPr>
      <w:r w:rsidRPr="00266895">
        <w:rPr>
          <w:rFonts w:ascii="Times New Roman" w:eastAsia="Times New Roman" w:hAnsi="Times New Roman" w:cs="Times New Roman"/>
          <w:sz w:val="26"/>
          <w:szCs w:val="26"/>
          <w:lang w:val="en-US"/>
        </w:rPr>
        <w:t>- Quản lý người dùng:</w:t>
      </w:r>
    </w:p>
    <w:p w14:paraId="6D08E0CB" w14:textId="5CFD770A"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ab/>
        <w:t>+ Quản lý tài khoản:</w:t>
      </w:r>
    </w:p>
    <w:p w14:paraId="5B2DB7A3" w14:textId="1345A004" w:rsidR="009831C0" w:rsidRPr="00266895" w:rsidRDefault="009831C0" w:rsidP="009831C0">
      <w:pPr>
        <w:pStyle w:val="Heading8"/>
        <w:rPr>
          <w:rFonts w:eastAsia="Times New Roman" w:cs="Times New Roman"/>
          <w:lang w:val="en-US"/>
        </w:rPr>
      </w:pPr>
      <w:bookmarkStart w:id="311" w:name="_Toc186055338"/>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16</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tài khoản</w:t>
      </w:r>
      <w:bookmarkEnd w:id="311"/>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9831C0" w:rsidRPr="00266895" w14:paraId="7E0A0231" w14:textId="77777777" w:rsidTr="00612AD6">
        <w:trPr>
          <w:trHeight w:val="477"/>
        </w:trPr>
        <w:tc>
          <w:tcPr>
            <w:tcW w:w="2304" w:type="dxa"/>
          </w:tcPr>
          <w:p w14:paraId="03EAC1D5" w14:textId="77777777" w:rsidR="009831C0" w:rsidRPr="00266895" w:rsidRDefault="009831C0"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601AC525" w14:textId="6C31FA30" w:rsidR="009831C0" w:rsidRPr="00266895" w:rsidRDefault="009831C0" w:rsidP="00612AD6">
            <w:pPr>
              <w:pStyle w:val="TableParagraph"/>
              <w:ind w:left="105"/>
              <w:rPr>
                <w:sz w:val="26"/>
                <w:szCs w:val="26"/>
                <w:lang w:val="en-US"/>
              </w:rPr>
            </w:pPr>
            <w:r w:rsidRPr="00266895">
              <w:rPr>
                <w:sz w:val="26"/>
                <w:szCs w:val="26"/>
                <w:lang w:val="en-US"/>
              </w:rPr>
              <w:t>Quản lý tài khoản</w:t>
            </w:r>
          </w:p>
        </w:tc>
      </w:tr>
      <w:tr w:rsidR="009831C0" w:rsidRPr="00266895" w14:paraId="7E87FB1D" w14:textId="77777777" w:rsidTr="00612AD6">
        <w:trPr>
          <w:trHeight w:val="477"/>
        </w:trPr>
        <w:tc>
          <w:tcPr>
            <w:tcW w:w="2304" w:type="dxa"/>
          </w:tcPr>
          <w:p w14:paraId="61030543" w14:textId="77777777" w:rsidR="009831C0" w:rsidRPr="00266895" w:rsidRDefault="009831C0" w:rsidP="00612AD6">
            <w:pPr>
              <w:pStyle w:val="TableParagraph"/>
              <w:rPr>
                <w:sz w:val="26"/>
              </w:rPr>
            </w:pPr>
            <w:r w:rsidRPr="00266895">
              <w:rPr>
                <w:spacing w:val="-2"/>
                <w:sz w:val="26"/>
              </w:rPr>
              <w:t>Actor</w:t>
            </w:r>
          </w:p>
        </w:tc>
        <w:tc>
          <w:tcPr>
            <w:tcW w:w="6892" w:type="dxa"/>
          </w:tcPr>
          <w:p w14:paraId="4BEDD818" w14:textId="77777777" w:rsidR="009831C0" w:rsidRPr="00266895" w:rsidRDefault="009831C0" w:rsidP="00612AD6">
            <w:pPr>
              <w:pStyle w:val="TableParagraph"/>
              <w:ind w:left="105"/>
              <w:rPr>
                <w:sz w:val="26"/>
                <w:lang w:val="en-US"/>
              </w:rPr>
            </w:pPr>
            <w:r w:rsidRPr="00266895">
              <w:rPr>
                <w:sz w:val="26"/>
                <w:lang w:val="en-US"/>
              </w:rPr>
              <w:t>Quản trị viên</w:t>
            </w:r>
          </w:p>
        </w:tc>
      </w:tr>
      <w:tr w:rsidR="009831C0" w:rsidRPr="00266895" w14:paraId="5ED5A513" w14:textId="77777777" w:rsidTr="00612AD6">
        <w:trPr>
          <w:trHeight w:val="580"/>
        </w:trPr>
        <w:tc>
          <w:tcPr>
            <w:tcW w:w="2304" w:type="dxa"/>
          </w:tcPr>
          <w:p w14:paraId="41B9850A" w14:textId="77777777" w:rsidR="009831C0" w:rsidRPr="00266895" w:rsidRDefault="009831C0"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0531B411" w14:textId="727E2D37" w:rsidR="009831C0" w:rsidRPr="00266895" w:rsidRDefault="009831C0" w:rsidP="00612AD6">
            <w:pPr>
              <w:pStyle w:val="TableParagraph"/>
              <w:spacing w:line="360" w:lineRule="auto"/>
              <w:ind w:left="105" w:right="174"/>
              <w:rPr>
                <w:sz w:val="26"/>
                <w:lang w:val="en-US"/>
              </w:rPr>
            </w:pPr>
            <w:r w:rsidRPr="00266895">
              <w:rPr>
                <w:sz w:val="26"/>
                <w:lang w:val="en-US"/>
              </w:rPr>
              <w:t xml:space="preserve">Người dùng có thể </w:t>
            </w:r>
            <w:r w:rsidR="003D2BF9" w:rsidRPr="00266895">
              <w:rPr>
                <w:sz w:val="26"/>
                <w:lang w:val="en-US"/>
              </w:rPr>
              <w:t>tạo tài khoản mới, xóa tài khoản</w:t>
            </w:r>
          </w:p>
        </w:tc>
      </w:tr>
      <w:tr w:rsidR="009831C0" w:rsidRPr="00266895" w14:paraId="0D82D9B8" w14:textId="77777777" w:rsidTr="00612AD6">
        <w:trPr>
          <w:trHeight w:val="477"/>
        </w:trPr>
        <w:tc>
          <w:tcPr>
            <w:tcW w:w="2304" w:type="dxa"/>
          </w:tcPr>
          <w:p w14:paraId="452AACE2" w14:textId="77777777" w:rsidR="009831C0" w:rsidRPr="00266895" w:rsidRDefault="009831C0"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13731EC" w14:textId="77777777" w:rsidR="009831C0" w:rsidRPr="00266895" w:rsidRDefault="009831C0"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quản trị viên </w:t>
            </w:r>
          </w:p>
        </w:tc>
      </w:tr>
      <w:tr w:rsidR="009831C0" w:rsidRPr="00266895" w14:paraId="083361D2" w14:textId="77777777" w:rsidTr="00612AD6">
        <w:trPr>
          <w:trHeight w:val="503"/>
        </w:trPr>
        <w:tc>
          <w:tcPr>
            <w:tcW w:w="2304" w:type="dxa"/>
          </w:tcPr>
          <w:p w14:paraId="6FE7170C" w14:textId="77777777" w:rsidR="009831C0" w:rsidRPr="00266895" w:rsidRDefault="009831C0"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F6C11D6" w14:textId="6DF92839" w:rsidR="009831C0" w:rsidRPr="00266895" w:rsidRDefault="009831C0" w:rsidP="00612AD6">
            <w:pPr>
              <w:pStyle w:val="TableParagraph"/>
              <w:rPr>
                <w:sz w:val="26"/>
                <w:lang w:val="en-US"/>
              </w:rPr>
            </w:pPr>
            <w:r w:rsidRPr="00266895">
              <w:rPr>
                <w:sz w:val="26"/>
                <w:lang w:val="en-US"/>
              </w:rPr>
              <w:t>1. Người dùng vào t</w:t>
            </w:r>
            <w:r w:rsidR="003D2BF9" w:rsidRPr="00266895">
              <w:rPr>
                <w:sz w:val="26"/>
                <w:lang w:val="en-US"/>
              </w:rPr>
              <w:t>rang quản lý tài khoản</w:t>
            </w:r>
          </w:p>
          <w:p w14:paraId="3FF4F690" w14:textId="32ADC641" w:rsidR="009831C0" w:rsidRPr="00266895" w:rsidRDefault="009831C0"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r w:rsidR="003D2BF9" w:rsidRPr="00266895">
              <w:rPr>
                <w:rStyle w:val="fontstyle01"/>
                <w:rFonts w:ascii="Times New Roman" w:hAnsi="Times New Roman"/>
                <w:lang w:val="en-US"/>
              </w:rPr>
              <w:t>hiển thị danh sách các tài khoản trong hệ thống</w:t>
            </w:r>
          </w:p>
          <w:p w14:paraId="2E0C6366" w14:textId="18254A9F" w:rsidR="003D2BF9" w:rsidRPr="00266895" w:rsidRDefault="003D2BF9" w:rsidP="00612AD6">
            <w:pPr>
              <w:pStyle w:val="TableParagraph"/>
              <w:rPr>
                <w:lang w:val="en-US"/>
              </w:rPr>
            </w:pPr>
            <w:r w:rsidRPr="00266895">
              <w:rPr>
                <w:rStyle w:val="fontstyle01"/>
                <w:rFonts w:ascii="Times New Roman" w:hAnsi="Times New Roman"/>
              </w:rPr>
              <w:t>- X</w:t>
            </w:r>
            <w:r w:rsidRPr="00266895">
              <w:rPr>
                <w:rStyle w:val="fontstyle01"/>
                <w:rFonts w:ascii="Times New Roman" w:hAnsi="Times New Roman"/>
                <w:lang w:val="en-US"/>
              </w:rPr>
              <w:t>óa tài khoản</w:t>
            </w:r>
          </w:p>
          <w:p w14:paraId="33A3D884" w14:textId="388EB50A" w:rsidR="009831C0" w:rsidRPr="00266895" w:rsidRDefault="009831C0" w:rsidP="00612AD6">
            <w:pPr>
              <w:pStyle w:val="TableParagraph"/>
              <w:tabs>
                <w:tab w:val="left" w:pos="299"/>
              </w:tabs>
              <w:rPr>
                <w:sz w:val="26"/>
                <w:lang w:val="en-US"/>
              </w:rPr>
            </w:pPr>
            <w:r w:rsidRPr="00266895">
              <w:rPr>
                <w:sz w:val="26"/>
                <w:lang w:val="en-US"/>
              </w:rPr>
              <w:t>3</w:t>
            </w:r>
            <w:r w:rsidR="00B77D0E" w:rsidRPr="00266895">
              <w:rPr>
                <w:sz w:val="26"/>
                <w:lang w:val="en-US"/>
              </w:rPr>
              <w:t>.1</w:t>
            </w:r>
            <w:r w:rsidRPr="00266895">
              <w:rPr>
                <w:sz w:val="26"/>
                <w:lang w:val="en-US"/>
              </w:rPr>
              <w:t xml:space="preserve">. Người dùng </w:t>
            </w:r>
            <w:r w:rsidR="003D2BF9" w:rsidRPr="00266895">
              <w:rPr>
                <w:sz w:val="26"/>
                <w:lang w:val="en-US"/>
              </w:rPr>
              <w:t>nhập các điều kiện tìm kiếm</w:t>
            </w:r>
          </w:p>
          <w:p w14:paraId="2FB61081" w14:textId="5FC25F6B" w:rsidR="009831C0" w:rsidRPr="00266895" w:rsidRDefault="009831C0" w:rsidP="00612AD6">
            <w:pPr>
              <w:pStyle w:val="TableParagraph"/>
              <w:tabs>
                <w:tab w:val="left" w:pos="299"/>
              </w:tabs>
              <w:rPr>
                <w:sz w:val="26"/>
                <w:lang w:val="en-US"/>
              </w:rPr>
            </w:pPr>
            <w:r w:rsidRPr="00266895">
              <w:rPr>
                <w:sz w:val="26"/>
                <w:lang w:val="en-US"/>
              </w:rPr>
              <w:t>4</w:t>
            </w:r>
            <w:r w:rsidR="00B77D0E" w:rsidRPr="00266895">
              <w:rPr>
                <w:sz w:val="26"/>
                <w:lang w:val="en-US"/>
              </w:rPr>
              <w:t>.1</w:t>
            </w:r>
            <w:r w:rsidRPr="00266895">
              <w:rPr>
                <w:sz w:val="26"/>
                <w:lang w:val="en-US"/>
              </w:rPr>
              <w:t xml:space="preserve">. Hệ thống </w:t>
            </w:r>
            <w:r w:rsidR="003D2BF9" w:rsidRPr="00266895">
              <w:rPr>
                <w:sz w:val="26"/>
                <w:lang w:val="en-US"/>
              </w:rPr>
              <w:t>hiển thị danh sách tài khoản phù hợp</w:t>
            </w:r>
          </w:p>
          <w:p w14:paraId="642E5C64" w14:textId="53BA51B2" w:rsidR="003D2BF9" w:rsidRPr="00266895" w:rsidRDefault="003D2BF9" w:rsidP="00612AD6">
            <w:pPr>
              <w:pStyle w:val="TableParagraph"/>
              <w:tabs>
                <w:tab w:val="left" w:pos="299"/>
              </w:tabs>
              <w:rPr>
                <w:sz w:val="26"/>
                <w:lang w:val="en-US"/>
              </w:rPr>
            </w:pPr>
            <w:r w:rsidRPr="00266895">
              <w:rPr>
                <w:sz w:val="26"/>
                <w:lang w:val="en-US"/>
              </w:rPr>
              <w:t>5</w:t>
            </w:r>
            <w:r w:rsidR="00B77D0E" w:rsidRPr="00266895">
              <w:rPr>
                <w:sz w:val="26"/>
                <w:lang w:val="en-US"/>
              </w:rPr>
              <w:t>.1</w:t>
            </w:r>
            <w:r w:rsidRPr="00266895">
              <w:rPr>
                <w:sz w:val="26"/>
                <w:lang w:val="en-US"/>
              </w:rPr>
              <w:t>. Người dùng chọn xóa 1 tài khoản</w:t>
            </w:r>
          </w:p>
          <w:p w14:paraId="32FE83D7" w14:textId="11C3DE89" w:rsidR="003D2BF9" w:rsidRPr="00266895" w:rsidRDefault="003D2BF9" w:rsidP="00612AD6">
            <w:pPr>
              <w:pStyle w:val="TableParagraph"/>
              <w:tabs>
                <w:tab w:val="left" w:pos="299"/>
              </w:tabs>
              <w:rPr>
                <w:sz w:val="26"/>
                <w:lang w:val="en-US"/>
              </w:rPr>
            </w:pPr>
            <w:r w:rsidRPr="00266895">
              <w:rPr>
                <w:sz w:val="26"/>
                <w:lang w:val="en-US"/>
              </w:rPr>
              <w:t>6</w:t>
            </w:r>
            <w:r w:rsidR="00B77D0E" w:rsidRPr="00266895">
              <w:rPr>
                <w:sz w:val="26"/>
                <w:lang w:val="en-US"/>
              </w:rPr>
              <w:t>.1</w:t>
            </w:r>
            <w:r w:rsidRPr="00266895">
              <w:rPr>
                <w:sz w:val="26"/>
                <w:lang w:val="en-US"/>
              </w:rPr>
              <w:t xml:space="preserve">. Hệ thống hiển thị thông báo xác nhận </w:t>
            </w:r>
          </w:p>
          <w:p w14:paraId="5F716FFB" w14:textId="26C07094" w:rsidR="003D2BF9" w:rsidRPr="00266895" w:rsidRDefault="003D2BF9" w:rsidP="00612AD6">
            <w:pPr>
              <w:pStyle w:val="TableParagraph"/>
              <w:tabs>
                <w:tab w:val="left" w:pos="299"/>
              </w:tabs>
              <w:rPr>
                <w:sz w:val="26"/>
                <w:lang w:val="en-US"/>
              </w:rPr>
            </w:pPr>
            <w:r w:rsidRPr="00266895">
              <w:rPr>
                <w:sz w:val="26"/>
                <w:lang w:val="en-US"/>
              </w:rPr>
              <w:t>7.</w:t>
            </w:r>
            <w:r w:rsidR="00B77D0E" w:rsidRPr="00266895">
              <w:rPr>
                <w:sz w:val="26"/>
                <w:lang w:val="en-US"/>
              </w:rPr>
              <w:t>1.</w:t>
            </w:r>
            <w:r w:rsidRPr="00266895">
              <w:rPr>
                <w:sz w:val="26"/>
                <w:lang w:val="en-US"/>
              </w:rPr>
              <w:t xml:space="preserve"> Người dùng chọn “Đồng ý”</w:t>
            </w:r>
          </w:p>
          <w:p w14:paraId="1811D096" w14:textId="413198D1" w:rsidR="003D2BF9" w:rsidRPr="00266895" w:rsidRDefault="003D2BF9" w:rsidP="00612AD6">
            <w:pPr>
              <w:pStyle w:val="TableParagraph"/>
              <w:tabs>
                <w:tab w:val="left" w:pos="299"/>
              </w:tabs>
              <w:rPr>
                <w:sz w:val="26"/>
                <w:lang w:val="en-US"/>
              </w:rPr>
            </w:pPr>
            <w:r w:rsidRPr="00266895">
              <w:rPr>
                <w:sz w:val="26"/>
                <w:lang w:val="en-US"/>
              </w:rPr>
              <w:t>8.</w:t>
            </w:r>
            <w:r w:rsidR="00B77D0E" w:rsidRPr="00266895">
              <w:rPr>
                <w:sz w:val="26"/>
                <w:lang w:val="en-US"/>
              </w:rPr>
              <w:t>1.</w:t>
            </w:r>
            <w:r w:rsidRPr="00266895">
              <w:rPr>
                <w:sz w:val="26"/>
                <w:lang w:val="en-US"/>
              </w:rPr>
              <w:t xml:space="preserve"> Hệ thống xóa dữ liệu và </w:t>
            </w:r>
            <w:r w:rsidR="00B77D0E" w:rsidRPr="00266895">
              <w:rPr>
                <w:sz w:val="26"/>
                <w:lang w:val="en-US"/>
              </w:rPr>
              <w:t>cập nhật danh sách</w:t>
            </w:r>
          </w:p>
          <w:p w14:paraId="688A2019" w14:textId="74C826BC" w:rsidR="00B77D0E" w:rsidRPr="00266895" w:rsidRDefault="00B77D0E" w:rsidP="00612AD6">
            <w:pPr>
              <w:pStyle w:val="TableParagraph"/>
              <w:tabs>
                <w:tab w:val="left" w:pos="299"/>
              </w:tabs>
              <w:rPr>
                <w:sz w:val="26"/>
                <w:lang w:val="en-US"/>
              </w:rPr>
            </w:pPr>
            <w:r w:rsidRPr="00266895">
              <w:rPr>
                <w:sz w:val="26"/>
                <w:lang w:val="en-US"/>
              </w:rPr>
              <w:lastRenderedPageBreak/>
              <w:t>- Tạo tài khoản mới:</w:t>
            </w:r>
          </w:p>
          <w:p w14:paraId="62558EE7" w14:textId="5C1067C9" w:rsidR="00B77D0E" w:rsidRPr="00266895" w:rsidRDefault="00B77D0E" w:rsidP="00612AD6">
            <w:pPr>
              <w:pStyle w:val="TableParagraph"/>
              <w:tabs>
                <w:tab w:val="left" w:pos="299"/>
              </w:tabs>
              <w:rPr>
                <w:sz w:val="26"/>
                <w:lang w:val="en-US"/>
              </w:rPr>
            </w:pPr>
            <w:r w:rsidRPr="00266895">
              <w:rPr>
                <w:sz w:val="26"/>
                <w:lang w:val="en-US"/>
              </w:rPr>
              <w:t>3.2 Người dùng ấn nút “Thêm tài khoản mới”</w:t>
            </w:r>
          </w:p>
          <w:p w14:paraId="1B294234" w14:textId="11806A7A" w:rsidR="00B77D0E" w:rsidRPr="00266895" w:rsidRDefault="00B77D0E" w:rsidP="00612AD6">
            <w:pPr>
              <w:pStyle w:val="TableParagraph"/>
              <w:tabs>
                <w:tab w:val="left" w:pos="299"/>
              </w:tabs>
              <w:rPr>
                <w:sz w:val="26"/>
                <w:lang w:val="en-US"/>
              </w:rPr>
            </w:pPr>
            <w:r w:rsidRPr="00266895">
              <w:rPr>
                <w:sz w:val="26"/>
                <w:lang w:val="en-US"/>
              </w:rPr>
              <w:t xml:space="preserve">4.2 Hệ thống hiển thị màn hình nhập thông tin tài khoản </w:t>
            </w:r>
          </w:p>
          <w:p w14:paraId="30EC0AF9" w14:textId="72A15B6E" w:rsidR="00B77D0E" w:rsidRPr="00266895" w:rsidRDefault="00B77D0E" w:rsidP="00612AD6">
            <w:pPr>
              <w:pStyle w:val="TableParagraph"/>
              <w:tabs>
                <w:tab w:val="left" w:pos="299"/>
              </w:tabs>
              <w:rPr>
                <w:sz w:val="26"/>
                <w:lang w:val="en-US"/>
              </w:rPr>
            </w:pPr>
            <w:r w:rsidRPr="00266895">
              <w:rPr>
                <w:sz w:val="26"/>
                <w:lang w:val="en-US"/>
              </w:rPr>
              <w:t>5.2 Người dùng nhập các thông tin và ấn “Tạo mới”</w:t>
            </w:r>
          </w:p>
          <w:p w14:paraId="59F9C89F" w14:textId="6796266D" w:rsidR="00B77D0E" w:rsidRPr="00266895" w:rsidRDefault="00B77D0E" w:rsidP="00612AD6">
            <w:pPr>
              <w:pStyle w:val="TableParagraph"/>
              <w:tabs>
                <w:tab w:val="left" w:pos="299"/>
              </w:tabs>
              <w:rPr>
                <w:sz w:val="26"/>
                <w:lang w:val="en-US"/>
              </w:rPr>
            </w:pPr>
            <w:r w:rsidRPr="00266895">
              <w:rPr>
                <w:sz w:val="26"/>
                <w:lang w:val="en-US"/>
              </w:rPr>
              <w:t>6.2 Hệ thống lưu dữ liệu và thông báo thành công</w:t>
            </w:r>
          </w:p>
          <w:p w14:paraId="76A3E274" w14:textId="77777777" w:rsidR="009831C0" w:rsidRPr="00266895" w:rsidRDefault="009831C0" w:rsidP="00612AD6">
            <w:pPr>
              <w:pStyle w:val="TableParagraph"/>
              <w:tabs>
                <w:tab w:val="left" w:pos="299"/>
              </w:tabs>
              <w:rPr>
                <w:sz w:val="26"/>
                <w:lang w:val="en-US"/>
              </w:rPr>
            </w:pPr>
          </w:p>
        </w:tc>
      </w:tr>
      <w:tr w:rsidR="009831C0" w:rsidRPr="00266895" w14:paraId="5946BA1E" w14:textId="77777777" w:rsidTr="00612AD6">
        <w:trPr>
          <w:trHeight w:val="679"/>
        </w:trPr>
        <w:tc>
          <w:tcPr>
            <w:tcW w:w="2304" w:type="dxa"/>
          </w:tcPr>
          <w:p w14:paraId="363C7B7F" w14:textId="77777777" w:rsidR="009831C0" w:rsidRPr="00266895" w:rsidRDefault="009831C0" w:rsidP="00612AD6">
            <w:pPr>
              <w:pStyle w:val="TableParagraph"/>
              <w:spacing w:line="360" w:lineRule="auto"/>
              <w:rPr>
                <w:sz w:val="26"/>
              </w:rPr>
            </w:pPr>
            <w:r w:rsidRPr="00266895">
              <w:rPr>
                <w:sz w:val="26"/>
                <w:lang w:val="en-US"/>
              </w:rPr>
              <w:lastRenderedPageBreak/>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95A988B" w14:textId="77777777" w:rsidR="009831C0" w:rsidRPr="00266895" w:rsidRDefault="009831C0"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339AEB6E" w14:textId="77777777" w:rsidR="009831C0" w:rsidRPr="00266895" w:rsidRDefault="009831C0" w:rsidP="00612AD6">
            <w:pPr>
              <w:rPr>
                <w:rFonts w:ascii="Times New Roman" w:hAnsi="Times New Roman" w:cs="Times New Roman"/>
                <w:sz w:val="26"/>
                <w:szCs w:val="26"/>
                <w:lang w:val="en-US"/>
              </w:rPr>
            </w:pPr>
          </w:p>
        </w:tc>
      </w:tr>
    </w:tbl>
    <w:p w14:paraId="7D68B7A0" w14:textId="77777777"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p>
    <w:p w14:paraId="5CDC3C32" w14:textId="56DF68D2" w:rsidR="00B77D0E" w:rsidRPr="00266895" w:rsidRDefault="00B77D0E" w:rsidP="00B77D0E">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Quản lý thông tin cá nhân:</w:t>
      </w:r>
    </w:p>
    <w:p w14:paraId="07FE2581" w14:textId="54F1ABC6" w:rsidR="00B77D0E" w:rsidRPr="00266895" w:rsidRDefault="00B77D0E" w:rsidP="00B77D0E">
      <w:pPr>
        <w:pStyle w:val="Heading8"/>
        <w:rPr>
          <w:rFonts w:eastAsia="Times New Roman" w:cs="Times New Roman"/>
          <w:lang w:val="en-US"/>
        </w:rPr>
      </w:pPr>
      <w:bookmarkStart w:id="312" w:name="_Toc186055339"/>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5D763E"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thông tin cá nhân (Quản lý người dùng)</w:t>
      </w:r>
      <w:bookmarkEnd w:id="312"/>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266895" w14:paraId="050DFBAE" w14:textId="77777777" w:rsidTr="00612AD6">
        <w:trPr>
          <w:trHeight w:val="477"/>
        </w:trPr>
        <w:tc>
          <w:tcPr>
            <w:tcW w:w="2304" w:type="dxa"/>
          </w:tcPr>
          <w:p w14:paraId="3BF18973" w14:textId="77777777" w:rsidR="00B77D0E" w:rsidRPr="00266895" w:rsidRDefault="00B77D0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3C32D479" w14:textId="042B6224" w:rsidR="00B77D0E" w:rsidRPr="00266895" w:rsidRDefault="00B77D0E" w:rsidP="00612AD6">
            <w:pPr>
              <w:pStyle w:val="TableParagraph"/>
              <w:ind w:left="105"/>
              <w:rPr>
                <w:sz w:val="26"/>
                <w:szCs w:val="26"/>
                <w:lang w:val="en-US"/>
              </w:rPr>
            </w:pPr>
            <w:r w:rsidRPr="00266895">
              <w:rPr>
                <w:sz w:val="26"/>
                <w:szCs w:val="26"/>
                <w:lang w:val="en-US"/>
              </w:rPr>
              <w:t>Quản lý thông tin cá nhân</w:t>
            </w:r>
          </w:p>
        </w:tc>
      </w:tr>
      <w:tr w:rsidR="00B77D0E" w:rsidRPr="00266895" w14:paraId="0F095F70" w14:textId="77777777" w:rsidTr="00612AD6">
        <w:trPr>
          <w:trHeight w:val="477"/>
        </w:trPr>
        <w:tc>
          <w:tcPr>
            <w:tcW w:w="2304" w:type="dxa"/>
          </w:tcPr>
          <w:p w14:paraId="047CEDE6" w14:textId="77777777" w:rsidR="00B77D0E" w:rsidRPr="00266895" w:rsidRDefault="00B77D0E" w:rsidP="00612AD6">
            <w:pPr>
              <w:pStyle w:val="TableParagraph"/>
              <w:rPr>
                <w:sz w:val="26"/>
              </w:rPr>
            </w:pPr>
            <w:r w:rsidRPr="00266895">
              <w:rPr>
                <w:spacing w:val="-2"/>
                <w:sz w:val="26"/>
              </w:rPr>
              <w:t>Actor</w:t>
            </w:r>
          </w:p>
        </w:tc>
        <w:tc>
          <w:tcPr>
            <w:tcW w:w="6892" w:type="dxa"/>
          </w:tcPr>
          <w:p w14:paraId="47BF400F" w14:textId="77777777" w:rsidR="00B77D0E" w:rsidRPr="00266895" w:rsidRDefault="00B77D0E" w:rsidP="00612AD6">
            <w:pPr>
              <w:pStyle w:val="TableParagraph"/>
              <w:ind w:left="105"/>
              <w:rPr>
                <w:sz w:val="26"/>
                <w:lang w:val="en-US"/>
              </w:rPr>
            </w:pPr>
            <w:r w:rsidRPr="00266895">
              <w:rPr>
                <w:sz w:val="26"/>
                <w:lang w:val="en-US"/>
              </w:rPr>
              <w:t>Quản trị viên</w:t>
            </w:r>
          </w:p>
        </w:tc>
      </w:tr>
      <w:tr w:rsidR="00B77D0E" w:rsidRPr="00266895" w14:paraId="0D8D7AC0" w14:textId="77777777" w:rsidTr="00612AD6">
        <w:trPr>
          <w:trHeight w:val="580"/>
        </w:trPr>
        <w:tc>
          <w:tcPr>
            <w:tcW w:w="2304" w:type="dxa"/>
          </w:tcPr>
          <w:p w14:paraId="759EF2F2" w14:textId="77777777" w:rsidR="00B77D0E" w:rsidRPr="00266895" w:rsidRDefault="00B77D0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DDB3502" w14:textId="62EF74C3" w:rsidR="00B77D0E" w:rsidRPr="00266895" w:rsidRDefault="00B77D0E" w:rsidP="00612AD6">
            <w:pPr>
              <w:pStyle w:val="TableParagraph"/>
              <w:spacing w:line="360" w:lineRule="auto"/>
              <w:ind w:left="105" w:right="174"/>
              <w:rPr>
                <w:sz w:val="26"/>
                <w:lang w:val="en-US"/>
              </w:rPr>
            </w:pPr>
            <w:r w:rsidRPr="00266895">
              <w:rPr>
                <w:sz w:val="26"/>
                <w:lang w:val="en-US"/>
              </w:rPr>
              <w:t>Người dùng có thể cập nhật thông tin cá nhân của đối tượng khác</w:t>
            </w:r>
          </w:p>
        </w:tc>
      </w:tr>
      <w:tr w:rsidR="00B77D0E" w:rsidRPr="00266895" w14:paraId="75F3273A" w14:textId="77777777" w:rsidTr="00612AD6">
        <w:trPr>
          <w:trHeight w:val="477"/>
        </w:trPr>
        <w:tc>
          <w:tcPr>
            <w:tcW w:w="2304" w:type="dxa"/>
          </w:tcPr>
          <w:p w14:paraId="07AAD652" w14:textId="77777777" w:rsidR="00B77D0E" w:rsidRPr="00266895" w:rsidRDefault="00B77D0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FECAE9A" w14:textId="77777777" w:rsidR="00B77D0E" w:rsidRPr="00266895" w:rsidRDefault="00B77D0E"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quản trị viên </w:t>
            </w:r>
          </w:p>
        </w:tc>
      </w:tr>
      <w:tr w:rsidR="00B77D0E" w:rsidRPr="00266895" w14:paraId="49D4BE83" w14:textId="77777777" w:rsidTr="00612AD6">
        <w:trPr>
          <w:trHeight w:val="503"/>
        </w:trPr>
        <w:tc>
          <w:tcPr>
            <w:tcW w:w="2304" w:type="dxa"/>
          </w:tcPr>
          <w:p w14:paraId="0C34E1BF" w14:textId="77777777" w:rsidR="00B77D0E" w:rsidRPr="00266895" w:rsidRDefault="00B77D0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3C511A9" w14:textId="2E1333DC" w:rsidR="00B77D0E" w:rsidRPr="00266895" w:rsidRDefault="00B77D0E" w:rsidP="00612AD6">
            <w:pPr>
              <w:pStyle w:val="TableParagraph"/>
              <w:rPr>
                <w:sz w:val="26"/>
                <w:lang w:val="en-US"/>
              </w:rPr>
            </w:pPr>
            <w:r w:rsidRPr="00266895">
              <w:rPr>
                <w:sz w:val="26"/>
                <w:lang w:val="en-US"/>
              </w:rPr>
              <w:t>1. Người dùng vào trang quản lý thông tin cá nhân</w:t>
            </w:r>
          </w:p>
          <w:p w14:paraId="1A435FDB" w14:textId="70DB9D88" w:rsidR="00B77D0E" w:rsidRPr="00266895" w:rsidRDefault="00B77D0E"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r w:rsidRPr="00266895">
              <w:rPr>
                <w:rStyle w:val="fontstyle01"/>
                <w:rFonts w:ascii="Times New Roman" w:hAnsi="Times New Roman"/>
                <w:lang w:val="en-US"/>
              </w:rPr>
              <w:t>hiển thị danh sách các đối tượng trong hệ thống</w:t>
            </w:r>
          </w:p>
          <w:p w14:paraId="7BB9B7C8" w14:textId="4B414898" w:rsidR="00B77D0E" w:rsidRPr="00266895" w:rsidRDefault="00B77D0E" w:rsidP="00612AD6">
            <w:pPr>
              <w:pStyle w:val="TableParagraph"/>
              <w:tabs>
                <w:tab w:val="left" w:pos="299"/>
              </w:tabs>
              <w:rPr>
                <w:sz w:val="26"/>
                <w:lang w:val="en-US"/>
              </w:rPr>
            </w:pPr>
            <w:r w:rsidRPr="00266895">
              <w:rPr>
                <w:sz w:val="26"/>
                <w:lang w:val="en-US"/>
              </w:rPr>
              <w:t>3. Người dùng nhập các điều kiện tìm kiếm</w:t>
            </w:r>
          </w:p>
          <w:p w14:paraId="1ECC5DFB" w14:textId="10CD8C7F" w:rsidR="00B77D0E" w:rsidRPr="00266895" w:rsidRDefault="00B77D0E" w:rsidP="00612AD6">
            <w:pPr>
              <w:pStyle w:val="TableParagraph"/>
              <w:tabs>
                <w:tab w:val="left" w:pos="299"/>
              </w:tabs>
              <w:rPr>
                <w:sz w:val="26"/>
                <w:lang w:val="en-US"/>
              </w:rPr>
            </w:pPr>
            <w:r w:rsidRPr="00266895">
              <w:rPr>
                <w:sz w:val="26"/>
                <w:lang w:val="en-US"/>
              </w:rPr>
              <w:t>4. Hệ thống hiển thị danh sách đối tượng phù hợp</w:t>
            </w:r>
          </w:p>
          <w:p w14:paraId="213E366F" w14:textId="43930F9F" w:rsidR="00B77D0E" w:rsidRPr="00266895" w:rsidRDefault="00B77D0E" w:rsidP="00612AD6">
            <w:pPr>
              <w:pStyle w:val="TableParagraph"/>
              <w:tabs>
                <w:tab w:val="left" w:pos="299"/>
              </w:tabs>
              <w:rPr>
                <w:sz w:val="26"/>
                <w:lang w:val="en-US"/>
              </w:rPr>
            </w:pPr>
            <w:r w:rsidRPr="00266895">
              <w:rPr>
                <w:sz w:val="26"/>
                <w:lang w:val="en-US"/>
              </w:rPr>
              <w:t>5. Người dùng chọn sửa thông tin 1 đối tượng</w:t>
            </w:r>
          </w:p>
          <w:p w14:paraId="6ABB0867" w14:textId="3878290D" w:rsidR="00B77D0E" w:rsidRPr="00266895" w:rsidRDefault="00B77D0E" w:rsidP="00612AD6">
            <w:pPr>
              <w:pStyle w:val="TableParagraph"/>
              <w:tabs>
                <w:tab w:val="left" w:pos="299"/>
              </w:tabs>
              <w:rPr>
                <w:sz w:val="26"/>
                <w:lang w:val="en-US"/>
              </w:rPr>
            </w:pPr>
            <w:r w:rsidRPr="00266895">
              <w:rPr>
                <w:sz w:val="26"/>
                <w:lang w:val="en-US"/>
              </w:rPr>
              <w:t>6. Hệ thống hiển thị màn hình thông tin cá nhân của đối tượng</w:t>
            </w:r>
          </w:p>
          <w:p w14:paraId="243E4D95" w14:textId="1D9C1727" w:rsidR="00B77D0E" w:rsidRPr="00266895" w:rsidRDefault="00B77D0E" w:rsidP="00612AD6">
            <w:pPr>
              <w:pStyle w:val="TableParagraph"/>
              <w:tabs>
                <w:tab w:val="left" w:pos="299"/>
              </w:tabs>
              <w:rPr>
                <w:sz w:val="26"/>
                <w:lang w:val="en-US"/>
              </w:rPr>
            </w:pPr>
            <w:r w:rsidRPr="00266895">
              <w:rPr>
                <w:sz w:val="26"/>
                <w:lang w:val="en-US"/>
              </w:rPr>
              <w:t>7. Người dùng chỉnh sửa thông tin và ấn “Lưu thay đổi”</w:t>
            </w:r>
          </w:p>
          <w:p w14:paraId="053311C4" w14:textId="0A6FD088" w:rsidR="00B77D0E" w:rsidRPr="00266895" w:rsidRDefault="00B77D0E" w:rsidP="00612AD6">
            <w:pPr>
              <w:pStyle w:val="TableParagraph"/>
              <w:tabs>
                <w:tab w:val="left" w:pos="299"/>
              </w:tabs>
              <w:rPr>
                <w:sz w:val="26"/>
                <w:lang w:val="en-US"/>
              </w:rPr>
            </w:pPr>
            <w:r w:rsidRPr="00266895">
              <w:rPr>
                <w:sz w:val="26"/>
                <w:lang w:val="en-US"/>
              </w:rPr>
              <w:t>8. Hệ thống cập nhật dữ liệu và thông báo thành công</w:t>
            </w:r>
          </w:p>
          <w:p w14:paraId="0C62EAC2" w14:textId="77777777" w:rsidR="00B77D0E" w:rsidRPr="00266895" w:rsidRDefault="00B77D0E" w:rsidP="00B77D0E">
            <w:pPr>
              <w:pStyle w:val="TableParagraph"/>
              <w:tabs>
                <w:tab w:val="left" w:pos="299"/>
              </w:tabs>
              <w:rPr>
                <w:sz w:val="26"/>
                <w:lang w:val="en-US"/>
              </w:rPr>
            </w:pPr>
          </w:p>
        </w:tc>
      </w:tr>
      <w:tr w:rsidR="00B77D0E" w:rsidRPr="00266895" w14:paraId="18D4C3E9" w14:textId="77777777" w:rsidTr="00612AD6">
        <w:trPr>
          <w:trHeight w:val="679"/>
        </w:trPr>
        <w:tc>
          <w:tcPr>
            <w:tcW w:w="2304" w:type="dxa"/>
          </w:tcPr>
          <w:p w14:paraId="019D7D9D" w14:textId="77777777" w:rsidR="00B77D0E" w:rsidRPr="00266895" w:rsidRDefault="00B77D0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1E8913B" w14:textId="77777777" w:rsidR="00B77D0E" w:rsidRPr="00266895" w:rsidRDefault="00B77D0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221849D2" w14:textId="77777777" w:rsidR="00B77D0E" w:rsidRPr="00266895" w:rsidRDefault="00B77D0E" w:rsidP="00612AD6">
            <w:pPr>
              <w:rPr>
                <w:rFonts w:ascii="Times New Roman" w:hAnsi="Times New Roman" w:cs="Times New Roman"/>
                <w:sz w:val="26"/>
                <w:szCs w:val="26"/>
                <w:lang w:val="en-US"/>
              </w:rPr>
            </w:pPr>
          </w:p>
        </w:tc>
      </w:tr>
    </w:tbl>
    <w:p w14:paraId="2E7F1884" w14:textId="77777777"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p>
    <w:p w14:paraId="4BB67898" w14:textId="222D29E3" w:rsidR="00B77D0E" w:rsidRPr="00266895" w:rsidRDefault="00B77D0E">
      <w:pPr>
        <w:spacing w:before="60" w:after="60" w:line="360" w:lineRule="auto"/>
        <w:ind w:firstLine="284"/>
        <w:jc w:val="both"/>
        <w:rPr>
          <w:rFonts w:ascii="Times New Roman" w:eastAsia="Times New Roman" w:hAnsi="Times New Roman" w:cs="Times New Roman"/>
          <w:sz w:val="26"/>
          <w:szCs w:val="26"/>
          <w:lang w:val="en-US"/>
        </w:rPr>
        <w:pPrChange w:id="313" w:author="anh cao" w:date="2024-12-28T22:28:00Z">
          <w:pPr>
            <w:spacing w:before="60" w:after="60" w:line="360" w:lineRule="auto"/>
            <w:jc w:val="both"/>
          </w:pPr>
        </w:pPrChange>
      </w:pPr>
      <w:r w:rsidRPr="00266895">
        <w:rPr>
          <w:rFonts w:ascii="Times New Roman" w:eastAsia="Times New Roman" w:hAnsi="Times New Roman" w:cs="Times New Roman"/>
          <w:sz w:val="26"/>
          <w:szCs w:val="26"/>
          <w:lang w:val="en-US"/>
        </w:rPr>
        <w:t>- Quản lý bình luận (Quản trị viên):</w:t>
      </w:r>
    </w:p>
    <w:p w14:paraId="3A604A10" w14:textId="7C2DA1AA" w:rsidR="00B77D0E" w:rsidRPr="00266895" w:rsidRDefault="00B77D0E" w:rsidP="00B77D0E">
      <w:pPr>
        <w:pStyle w:val="Heading8"/>
        <w:rPr>
          <w:rFonts w:eastAsia="Times New Roman" w:cs="Times New Roman"/>
          <w:lang w:val="en-US"/>
        </w:rPr>
      </w:pPr>
      <w:bookmarkStart w:id="314" w:name="_Toc186055340"/>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5D763E"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bình luận</w:t>
      </w:r>
      <w:bookmarkEnd w:id="314"/>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266895" w14:paraId="5F75C9D2" w14:textId="77777777" w:rsidTr="00612AD6">
        <w:trPr>
          <w:trHeight w:val="477"/>
        </w:trPr>
        <w:tc>
          <w:tcPr>
            <w:tcW w:w="2304" w:type="dxa"/>
          </w:tcPr>
          <w:p w14:paraId="1B061F08" w14:textId="77777777" w:rsidR="00B77D0E" w:rsidRPr="00266895" w:rsidRDefault="00B77D0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4E139DE" w14:textId="7826D9F7" w:rsidR="00B77D0E" w:rsidRPr="00266895" w:rsidRDefault="00B77D0E" w:rsidP="00612AD6">
            <w:pPr>
              <w:pStyle w:val="TableParagraph"/>
              <w:ind w:left="105"/>
              <w:rPr>
                <w:sz w:val="26"/>
                <w:szCs w:val="26"/>
                <w:lang w:val="en-US"/>
              </w:rPr>
            </w:pPr>
            <w:r w:rsidRPr="00266895">
              <w:rPr>
                <w:sz w:val="26"/>
                <w:szCs w:val="26"/>
                <w:lang w:val="en-US"/>
              </w:rPr>
              <w:t>Quản lý bình luận</w:t>
            </w:r>
          </w:p>
        </w:tc>
      </w:tr>
      <w:tr w:rsidR="00B77D0E" w:rsidRPr="00266895" w14:paraId="43469AE3" w14:textId="77777777" w:rsidTr="00612AD6">
        <w:trPr>
          <w:trHeight w:val="477"/>
        </w:trPr>
        <w:tc>
          <w:tcPr>
            <w:tcW w:w="2304" w:type="dxa"/>
          </w:tcPr>
          <w:p w14:paraId="44CC64C4" w14:textId="77777777" w:rsidR="00B77D0E" w:rsidRPr="00266895" w:rsidRDefault="00B77D0E" w:rsidP="00612AD6">
            <w:pPr>
              <w:pStyle w:val="TableParagraph"/>
              <w:rPr>
                <w:sz w:val="26"/>
              </w:rPr>
            </w:pPr>
            <w:r w:rsidRPr="00266895">
              <w:rPr>
                <w:spacing w:val="-2"/>
                <w:sz w:val="26"/>
              </w:rPr>
              <w:t>Actor</w:t>
            </w:r>
          </w:p>
        </w:tc>
        <w:tc>
          <w:tcPr>
            <w:tcW w:w="6892" w:type="dxa"/>
          </w:tcPr>
          <w:p w14:paraId="7042871F" w14:textId="77777777" w:rsidR="00B77D0E" w:rsidRPr="00266895" w:rsidRDefault="00B77D0E" w:rsidP="00612AD6">
            <w:pPr>
              <w:pStyle w:val="TableParagraph"/>
              <w:ind w:left="105"/>
              <w:rPr>
                <w:sz w:val="26"/>
                <w:lang w:val="en-US"/>
              </w:rPr>
            </w:pPr>
            <w:r w:rsidRPr="00266895">
              <w:rPr>
                <w:sz w:val="26"/>
                <w:lang w:val="en-US"/>
              </w:rPr>
              <w:t>Quản trị viên</w:t>
            </w:r>
          </w:p>
        </w:tc>
      </w:tr>
      <w:tr w:rsidR="00B77D0E" w:rsidRPr="00266895" w14:paraId="1EECD56C" w14:textId="77777777" w:rsidTr="00612AD6">
        <w:trPr>
          <w:trHeight w:val="580"/>
        </w:trPr>
        <w:tc>
          <w:tcPr>
            <w:tcW w:w="2304" w:type="dxa"/>
          </w:tcPr>
          <w:p w14:paraId="06B0BC3A" w14:textId="77777777" w:rsidR="00B77D0E" w:rsidRPr="00266895" w:rsidRDefault="00B77D0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4531B4AB" w14:textId="34BC8926" w:rsidR="00B77D0E" w:rsidRPr="00266895" w:rsidRDefault="00B77D0E" w:rsidP="00612AD6">
            <w:pPr>
              <w:pStyle w:val="TableParagraph"/>
              <w:spacing w:line="360" w:lineRule="auto"/>
              <w:ind w:left="105" w:right="174"/>
              <w:rPr>
                <w:sz w:val="26"/>
                <w:lang w:val="en-US"/>
              </w:rPr>
            </w:pPr>
            <w:r w:rsidRPr="00266895">
              <w:rPr>
                <w:sz w:val="26"/>
                <w:lang w:val="en-US"/>
              </w:rPr>
              <w:t>Người dùng có thể xem, xóa bình luận</w:t>
            </w:r>
          </w:p>
        </w:tc>
      </w:tr>
      <w:tr w:rsidR="00B77D0E" w:rsidRPr="00266895" w14:paraId="7FFC0A5C" w14:textId="77777777" w:rsidTr="00612AD6">
        <w:trPr>
          <w:trHeight w:val="477"/>
        </w:trPr>
        <w:tc>
          <w:tcPr>
            <w:tcW w:w="2304" w:type="dxa"/>
          </w:tcPr>
          <w:p w14:paraId="7EC446C7" w14:textId="77777777" w:rsidR="00B77D0E" w:rsidRPr="00266895" w:rsidRDefault="00B77D0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4ADC497D" w14:textId="77777777" w:rsidR="00B77D0E" w:rsidRPr="00266895" w:rsidRDefault="00B77D0E"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quản trị viên </w:t>
            </w:r>
          </w:p>
        </w:tc>
      </w:tr>
      <w:tr w:rsidR="00B77D0E" w:rsidRPr="00266895" w14:paraId="69694D16" w14:textId="77777777" w:rsidTr="00612AD6">
        <w:trPr>
          <w:trHeight w:val="503"/>
        </w:trPr>
        <w:tc>
          <w:tcPr>
            <w:tcW w:w="2304" w:type="dxa"/>
          </w:tcPr>
          <w:p w14:paraId="03267658" w14:textId="77777777" w:rsidR="00B77D0E" w:rsidRPr="00266895" w:rsidRDefault="00B77D0E" w:rsidP="00612AD6">
            <w:pPr>
              <w:pStyle w:val="TableParagraph"/>
              <w:spacing w:line="360" w:lineRule="auto"/>
              <w:rPr>
                <w:sz w:val="26"/>
              </w:rPr>
            </w:pPr>
            <w:r w:rsidRPr="00266895">
              <w:rPr>
                <w:sz w:val="26"/>
              </w:rPr>
              <w:lastRenderedPageBreak/>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7596B873" w14:textId="450879D5" w:rsidR="00B77D0E" w:rsidRPr="00266895" w:rsidRDefault="00B77D0E" w:rsidP="00612AD6">
            <w:pPr>
              <w:pStyle w:val="TableParagraph"/>
              <w:rPr>
                <w:sz w:val="26"/>
                <w:lang w:val="en-US"/>
              </w:rPr>
            </w:pPr>
            <w:r w:rsidRPr="00266895">
              <w:rPr>
                <w:sz w:val="26"/>
                <w:lang w:val="en-US"/>
              </w:rPr>
              <w:t>1. Người dùng vào trang quản lý bình luận</w:t>
            </w:r>
          </w:p>
          <w:p w14:paraId="322F139C" w14:textId="58D5BFDA" w:rsidR="00B77D0E" w:rsidRPr="00266895" w:rsidRDefault="00B77D0E"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r w:rsidRPr="00266895">
              <w:rPr>
                <w:rStyle w:val="fontstyle01"/>
                <w:rFonts w:ascii="Times New Roman" w:hAnsi="Times New Roman"/>
                <w:lang w:val="en-US"/>
              </w:rPr>
              <w:t xml:space="preserve">hiển thị danh sách các bình luận phân loại </w:t>
            </w:r>
            <w:r w:rsidR="005D763E" w:rsidRPr="00266895">
              <w:rPr>
                <w:rStyle w:val="fontstyle01"/>
                <w:rFonts w:ascii="Times New Roman" w:hAnsi="Times New Roman"/>
                <w:lang w:val="en-US"/>
              </w:rPr>
              <w:t>gửi cho phòng khám hoặc đánh giá bác sĩ</w:t>
            </w:r>
          </w:p>
          <w:p w14:paraId="53100D94" w14:textId="77777777" w:rsidR="00B77D0E" w:rsidRPr="00266895" w:rsidRDefault="00B77D0E" w:rsidP="00612AD6">
            <w:pPr>
              <w:pStyle w:val="TableParagraph"/>
              <w:tabs>
                <w:tab w:val="left" w:pos="299"/>
              </w:tabs>
              <w:rPr>
                <w:sz w:val="26"/>
                <w:lang w:val="en-US"/>
              </w:rPr>
            </w:pPr>
            <w:r w:rsidRPr="00266895">
              <w:rPr>
                <w:sz w:val="26"/>
                <w:lang w:val="en-US"/>
              </w:rPr>
              <w:t>3. Người dùng nhập các điều kiện tìm kiếm</w:t>
            </w:r>
          </w:p>
          <w:p w14:paraId="29E5D2AA" w14:textId="71CB9320" w:rsidR="00B77D0E" w:rsidRPr="00266895" w:rsidRDefault="00B77D0E" w:rsidP="00612AD6">
            <w:pPr>
              <w:pStyle w:val="TableParagraph"/>
              <w:tabs>
                <w:tab w:val="left" w:pos="299"/>
              </w:tabs>
              <w:rPr>
                <w:sz w:val="26"/>
                <w:lang w:val="en-US"/>
              </w:rPr>
            </w:pPr>
            <w:r w:rsidRPr="00266895">
              <w:rPr>
                <w:sz w:val="26"/>
                <w:lang w:val="en-US"/>
              </w:rPr>
              <w:t xml:space="preserve">4. Hệ thống hiển thị danh sách </w:t>
            </w:r>
            <w:r w:rsidR="005D763E" w:rsidRPr="00266895">
              <w:rPr>
                <w:sz w:val="26"/>
                <w:lang w:val="en-US"/>
              </w:rPr>
              <w:t>bình luận phù hợp</w:t>
            </w:r>
          </w:p>
          <w:p w14:paraId="70CF8CCF" w14:textId="7AC1F87B" w:rsidR="00B77D0E" w:rsidRPr="00266895" w:rsidRDefault="00B77D0E" w:rsidP="00612AD6">
            <w:pPr>
              <w:pStyle w:val="TableParagraph"/>
              <w:tabs>
                <w:tab w:val="left" w:pos="299"/>
              </w:tabs>
              <w:rPr>
                <w:sz w:val="26"/>
                <w:lang w:val="en-US"/>
              </w:rPr>
            </w:pPr>
            <w:r w:rsidRPr="00266895">
              <w:rPr>
                <w:sz w:val="26"/>
                <w:lang w:val="en-US"/>
              </w:rPr>
              <w:t xml:space="preserve">5. Người dùng chọn </w:t>
            </w:r>
            <w:r w:rsidR="005D763E" w:rsidRPr="00266895">
              <w:rPr>
                <w:sz w:val="26"/>
                <w:lang w:val="en-US"/>
              </w:rPr>
              <w:t>xóa</w:t>
            </w:r>
            <w:r w:rsidRPr="00266895">
              <w:rPr>
                <w:sz w:val="26"/>
                <w:lang w:val="en-US"/>
              </w:rPr>
              <w:t xml:space="preserve"> </w:t>
            </w:r>
            <w:r w:rsidR="005D763E" w:rsidRPr="00266895">
              <w:rPr>
                <w:sz w:val="26"/>
                <w:lang w:val="en-US"/>
              </w:rPr>
              <w:t>bình luận</w:t>
            </w:r>
          </w:p>
          <w:p w14:paraId="3AC52D14" w14:textId="77777777" w:rsidR="005D763E" w:rsidRPr="00266895" w:rsidRDefault="00B77D0E" w:rsidP="005D763E">
            <w:pPr>
              <w:pStyle w:val="TableParagraph"/>
              <w:tabs>
                <w:tab w:val="left" w:pos="299"/>
              </w:tabs>
              <w:rPr>
                <w:sz w:val="26"/>
                <w:lang w:val="en-US"/>
              </w:rPr>
            </w:pPr>
            <w:r w:rsidRPr="00266895">
              <w:rPr>
                <w:sz w:val="26"/>
                <w:lang w:val="en-US"/>
              </w:rPr>
              <w:t xml:space="preserve">6. </w:t>
            </w:r>
            <w:r w:rsidR="005D763E" w:rsidRPr="00266895">
              <w:rPr>
                <w:sz w:val="26"/>
                <w:lang w:val="en-US"/>
              </w:rPr>
              <w:t xml:space="preserve">Hệ thống hiển thị thông báo xác nhận </w:t>
            </w:r>
          </w:p>
          <w:p w14:paraId="395F369A" w14:textId="5341279D" w:rsidR="005D763E" w:rsidRPr="00266895" w:rsidRDefault="005D763E" w:rsidP="005D763E">
            <w:pPr>
              <w:pStyle w:val="TableParagraph"/>
              <w:tabs>
                <w:tab w:val="left" w:pos="299"/>
              </w:tabs>
              <w:rPr>
                <w:sz w:val="26"/>
                <w:lang w:val="en-US"/>
              </w:rPr>
            </w:pPr>
            <w:r w:rsidRPr="00266895">
              <w:rPr>
                <w:sz w:val="26"/>
                <w:lang w:val="en-US"/>
              </w:rPr>
              <w:t>7. Người dùng chọn “Đồng ý”</w:t>
            </w:r>
          </w:p>
          <w:p w14:paraId="14BE7FB9" w14:textId="726C15F2" w:rsidR="005D763E" w:rsidRPr="00266895" w:rsidRDefault="005D763E" w:rsidP="005D763E">
            <w:pPr>
              <w:pStyle w:val="TableParagraph"/>
              <w:tabs>
                <w:tab w:val="left" w:pos="299"/>
              </w:tabs>
              <w:rPr>
                <w:sz w:val="26"/>
                <w:lang w:val="en-US"/>
              </w:rPr>
            </w:pPr>
            <w:r w:rsidRPr="00266895">
              <w:rPr>
                <w:sz w:val="26"/>
                <w:lang w:val="en-US"/>
              </w:rPr>
              <w:t>8. Hệ thống xóa dữ liệu và cập nhật danh sách</w:t>
            </w:r>
          </w:p>
          <w:p w14:paraId="29ACE8BC" w14:textId="6B36A483" w:rsidR="00B77D0E" w:rsidRPr="00266895" w:rsidRDefault="00B77D0E" w:rsidP="00612AD6">
            <w:pPr>
              <w:pStyle w:val="TableParagraph"/>
              <w:tabs>
                <w:tab w:val="left" w:pos="299"/>
              </w:tabs>
              <w:rPr>
                <w:sz w:val="26"/>
                <w:lang w:val="en-US"/>
              </w:rPr>
            </w:pPr>
          </w:p>
        </w:tc>
      </w:tr>
      <w:tr w:rsidR="00B77D0E" w:rsidRPr="00266895" w14:paraId="4ED1671B" w14:textId="77777777" w:rsidTr="00612AD6">
        <w:trPr>
          <w:trHeight w:val="679"/>
        </w:trPr>
        <w:tc>
          <w:tcPr>
            <w:tcW w:w="2304" w:type="dxa"/>
          </w:tcPr>
          <w:p w14:paraId="07BF2833" w14:textId="77777777" w:rsidR="00B77D0E" w:rsidRPr="00266895" w:rsidRDefault="00B77D0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B75F2E2" w14:textId="77777777" w:rsidR="00B77D0E" w:rsidRPr="00266895" w:rsidRDefault="00B77D0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6F3B773" w14:textId="77777777" w:rsidR="00B77D0E" w:rsidRPr="00266895" w:rsidRDefault="00B77D0E" w:rsidP="00612AD6">
            <w:pPr>
              <w:rPr>
                <w:rFonts w:ascii="Times New Roman" w:hAnsi="Times New Roman" w:cs="Times New Roman"/>
                <w:sz w:val="26"/>
                <w:szCs w:val="26"/>
                <w:lang w:val="en-US"/>
              </w:rPr>
            </w:pPr>
          </w:p>
        </w:tc>
      </w:tr>
    </w:tbl>
    <w:p w14:paraId="2E5B37BB" w14:textId="77777777"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p>
    <w:p w14:paraId="19B57F7A" w14:textId="35599CE6" w:rsidR="005D763E" w:rsidRPr="00266895" w:rsidRDefault="001642AA" w:rsidP="005D763E">
      <w:pPr>
        <w:pStyle w:val="Heading3"/>
        <w:spacing w:before="60" w:after="60" w:line="360" w:lineRule="auto"/>
        <w:rPr>
          <w:lang w:val="en-US"/>
        </w:rPr>
      </w:pPr>
      <w:bookmarkStart w:id="315" w:name="_Toc186055183"/>
      <w:r w:rsidRPr="00266895">
        <w:rPr>
          <w:lang w:val="en-US"/>
        </w:rPr>
        <w:t>3</w:t>
      </w:r>
      <w:r w:rsidR="005D763E" w:rsidRPr="00266895">
        <w:rPr>
          <w:lang w:val="en-US"/>
        </w:rPr>
        <w:t>.4</w:t>
      </w:r>
      <w:r w:rsidR="005D763E" w:rsidRPr="00266895">
        <w:t>.</w:t>
      </w:r>
      <w:r w:rsidR="005D763E" w:rsidRPr="00266895">
        <w:rPr>
          <w:lang w:val="en-US"/>
        </w:rPr>
        <w:t>5 Kịch bản cho các chức năng của nhân viên</w:t>
      </w:r>
      <w:bookmarkEnd w:id="315"/>
    </w:p>
    <w:p w14:paraId="15BACC45" w14:textId="6D8A23E9" w:rsidR="005D763E" w:rsidRPr="00266895" w:rsidRDefault="005D763E">
      <w:pPr>
        <w:spacing w:before="60" w:after="60" w:line="360" w:lineRule="auto"/>
        <w:ind w:firstLine="283"/>
        <w:jc w:val="both"/>
        <w:rPr>
          <w:rFonts w:ascii="Times New Roman" w:eastAsia="Times New Roman" w:hAnsi="Times New Roman" w:cs="Times New Roman"/>
          <w:sz w:val="26"/>
          <w:szCs w:val="26"/>
          <w:lang w:val="en-US"/>
        </w:rPr>
        <w:pPrChange w:id="316" w:author="anh cao" w:date="2024-12-28T22:28:00Z">
          <w:pPr>
            <w:spacing w:before="60" w:after="60" w:line="360" w:lineRule="auto"/>
            <w:jc w:val="both"/>
          </w:pPr>
        </w:pPrChange>
      </w:pPr>
      <w:r w:rsidRPr="00266895">
        <w:rPr>
          <w:rFonts w:ascii="Times New Roman" w:eastAsia="Times New Roman" w:hAnsi="Times New Roman" w:cs="Times New Roman"/>
          <w:sz w:val="26"/>
          <w:szCs w:val="26"/>
          <w:lang w:val="en-US"/>
        </w:rPr>
        <w:t>- Quản lý lịch khám (Nhân viên):</w:t>
      </w:r>
    </w:p>
    <w:p w14:paraId="593E55F0" w14:textId="7D0B8A86" w:rsidR="005D763E" w:rsidRPr="00266895" w:rsidRDefault="005D763E" w:rsidP="005D763E">
      <w:pPr>
        <w:pStyle w:val="Heading8"/>
        <w:rPr>
          <w:rFonts w:eastAsia="Times New Roman" w:cs="Times New Roman"/>
          <w:lang w:val="en-US"/>
        </w:rPr>
      </w:pPr>
      <w:bookmarkStart w:id="317" w:name="_Toc186055341"/>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19</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lịch khám (Nhân viên)</w:t>
      </w:r>
      <w:bookmarkEnd w:id="317"/>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5D763E" w:rsidRPr="00266895" w14:paraId="3A6EC9D0" w14:textId="77777777" w:rsidTr="00612AD6">
        <w:trPr>
          <w:trHeight w:val="477"/>
        </w:trPr>
        <w:tc>
          <w:tcPr>
            <w:tcW w:w="2304" w:type="dxa"/>
          </w:tcPr>
          <w:p w14:paraId="4773BB51" w14:textId="77777777" w:rsidR="005D763E" w:rsidRPr="00266895" w:rsidRDefault="005D763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3DE5F82E" w14:textId="77777777" w:rsidR="005D763E" w:rsidRPr="00266895" w:rsidRDefault="005D763E" w:rsidP="00612AD6">
            <w:pPr>
              <w:pStyle w:val="TableParagraph"/>
              <w:ind w:left="105"/>
              <w:rPr>
                <w:sz w:val="26"/>
                <w:szCs w:val="26"/>
                <w:lang w:val="en-US"/>
              </w:rPr>
            </w:pPr>
            <w:r w:rsidRPr="00266895">
              <w:rPr>
                <w:sz w:val="26"/>
                <w:szCs w:val="26"/>
                <w:lang w:val="en-US"/>
              </w:rPr>
              <w:t xml:space="preserve">Quản lý lịch khám </w:t>
            </w:r>
          </w:p>
        </w:tc>
      </w:tr>
      <w:tr w:rsidR="005D763E" w:rsidRPr="00266895" w14:paraId="537F51E2" w14:textId="77777777" w:rsidTr="00612AD6">
        <w:trPr>
          <w:trHeight w:val="477"/>
        </w:trPr>
        <w:tc>
          <w:tcPr>
            <w:tcW w:w="2304" w:type="dxa"/>
          </w:tcPr>
          <w:p w14:paraId="474106E1" w14:textId="77777777" w:rsidR="005D763E" w:rsidRPr="00266895" w:rsidRDefault="005D763E" w:rsidP="00612AD6">
            <w:pPr>
              <w:pStyle w:val="TableParagraph"/>
              <w:rPr>
                <w:sz w:val="26"/>
              </w:rPr>
            </w:pPr>
            <w:r w:rsidRPr="00266895">
              <w:rPr>
                <w:spacing w:val="-2"/>
                <w:sz w:val="26"/>
              </w:rPr>
              <w:t>Actor</w:t>
            </w:r>
          </w:p>
        </w:tc>
        <w:tc>
          <w:tcPr>
            <w:tcW w:w="6892" w:type="dxa"/>
          </w:tcPr>
          <w:p w14:paraId="24B1C92C" w14:textId="3A1DB066" w:rsidR="005D763E" w:rsidRPr="00266895" w:rsidRDefault="005D763E" w:rsidP="00612AD6">
            <w:pPr>
              <w:pStyle w:val="TableParagraph"/>
              <w:ind w:left="105"/>
              <w:rPr>
                <w:sz w:val="26"/>
                <w:lang w:val="en-US"/>
              </w:rPr>
            </w:pPr>
            <w:r w:rsidRPr="00266895">
              <w:rPr>
                <w:sz w:val="26"/>
                <w:lang w:val="en-US"/>
              </w:rPr>
              <w:t>Nhân viên</w:t>
            </w:r>
          </w:p>
        </w:tc>
      </w:tr>
      <w:tr w:rsidR="005D763E" w:rsidRPr="00266895" w14:paraId="0671F1C3" w14:textId="77777777" w:rsidTr="00612AD6">
        <w:trPr>
          <w:trHeight w:val="580"/>
        </w:trPr>
        <w:tc>
          <w:tcPr>
            <w:tcW w:w="2304" w:type="dxa"/>
          </w:tcPr>
          <w:p w14:paraId="56752E15" w14:textId="77777777" w:rsidR="005D763E" w:rsidRPr="00266895" w:rsidRDefault="005D763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875B371" w14:textId="1B7600B8" w:rsidR="005D763E" w:rsidRPr="00266895" w:rsidRDefault="005D763E" w:rsidP="00612AD6">
            <w:pPr>
              <w:pStyle w:val="TableParagraph"/>
              <w:spacing w:line="360" w:lineRule="auto"/>
              <w:ind w:left="105" w:right="174"/>
              <w:rPr>
                <w:sz w:val="26"/>
                <w:lang w:val="en-US"/>
              </w:rPr>
            </w:pPr>
            <w:r w:rsidRPr="00266895">
              <w:rPr>
                <w:sz w:val="26"/>
                <w:lang w:val="en-US"/>
              </w:rPr>
              <w:t>Người dùng có thể xem chi tiết, chấp nhận, hủy lịch khám</w:t>
            </w:r>
          </w:p>
        </w:tc>
      </w:tr>
      <w:tr w:rsidR="005D763E" w:rsidRPr="00266895" w14:paraId="3C7A06B4" w14:textId="77777777" w:rsidTr="00612AD6">
        <w:trPr>
          <w:trHeight w:val="477"/>
        </w:trPr>
        <w:tc>
          <w:tcPr>
            <w:tcW w:w="2304" w:type="dxa"/>
          </w:tcPr>
          <w:p w14:paraId="5C54750B" w14:textId="77777777" w:rsidR="005D763E" w:rsidRPr="00266895" w:rsidRDefault="005D763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F1B1178" w14:textId="29AEB5CD" w:rsidR="005D763E" w:rsidRPr="00266895" w:rsidRDefault="005D763E"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đã đăng nhập vào hệ thống với vai trò nhân viên</w:t>
            </w:r>
          </w:p>
        </w:tc>
      </w:tr>
      <w:tr w:rsidR="005D763E" w:rsidRPr="00266895" w14:paraId="624DD810" w14:textId="77777777" w:rsidTr="00612AD6">
        <w:trPr>
          <w:trHeight w:val="503"/>
        </w:trPr>
        <w:tc>
          <w:tcPr>
            <w:tcW w:w="2304" w:type="dxa"/>
          </w:tcPr>
          <w:p w14:paraId="306006A0" w14:textId="77777777" w:rsidR="005D763E" w:rsidRPr="00266895" w:rsidRDefault="005D763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EEAFCCB" w14:textId="5441F9E4" w:rsidR="005D763E" w:rsidRPr="00266895" w:rsidRDefault="005D763E" w:rsidP="00612AD6">
            <w:pPr>
              <w:pStyle w:val="TableParagraph"/>
              <w:rPr>
                <w:sz w:val="26"/>
                <w:lang w:val="en-US"/>
              </w:rPr>
            </w:pPr>
            <w:r w:rsidRPr="00266895">
              <w:rPr>
                <w:sz w:val="26"/>
                <w:lang w:val="en-US"/>
              </w:rPr>
              <w:t>1. Nười dùng vào trang chủ của nhân viên chọn mục “Lịch khám”</w:t>
            </w:r>
          </w:p>
          <w:p w14:paraId="47F0DB53" w14:textId="77777777" w:rsidR="005D763E" w:rsidRPr="00266895" w:rsidRDefault="005D763E"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danh sách lịch hẹn khám</w:t>
            </w:r>
          </w:p>
          <w:p w14:paraId="7E1AE86C" w14:textId="77777777" w:rsidR="005D763E" w:rsidRPr="00266895" w:rsidRDefault="005D763E" w:rsidP="00612AD6">
            <w:pPr>
              <w:pStyle w:val="TableParagraph"/>
              <w:rPr>
                <w:sz w:val="26"/>
                <w:lang w:val="en-US"/>
              </w:rPr>
            </w:pPr>
            <w:r w:rsidRPr="00266895">
              <w:rPr>
                <w:sz w:val="26"/>
                <w:lang w:val="en-US"/>
              </w:rPr>
              <w:t>- Xem chi tiết:</w:t>
            </w:r>
          </w:p>
          <w:p w14:paraId="69537F4D" w14:textId="77777777" w:rsidR="005D763E" w:rsidRPr="00266895" w:rsidRDefault="005D763E" w:rsidP="00612AD6">
            <w:pPr>
              <w:pStyle w:val="TableParagraph"/>
              <w:tabs>
                <w:tab w:val="left" w:pos="299"/>
              </w:tabs>
              <w:rPr>
                <w:sz w:val="26"/>
                <w:lang w:val="en-US"/>
              </w:rPr>
            </w:pPr>
            <w:r w:rsidRPr="00266895">
              <w:rPr>
                <w:sz w:val="26"/>
                <w:lang w:val="en-US"/>
              </w:rPr>
              <w:t>3.1 Người dùng click biểu tượng xem chi tiết</w:t>
            </w:r>
          </w:p>
          <w:p w14:paraId="4347A7C8" w14:textId="77777777" w:rsidR="005D763E" w:rsidRPr="00266895" w:rsidRDefault="005D763E" w:rsidP="00612AD6">
            <w:pPr>
              <w:pStyle w:val="TableParagraph"/>
              <w:tabs>
                <w:tab w:val="left" w:pos="299"/>
              </w:tabs>
              <w:rPr>
                <w:sz w:val="26"/>
                <w:lang w:val="en-US"/>
              </w:rPr>
            </w:pPr>
            <w:r w:rsidRPr="00266895">
              <w:rPr>
                <w:sz w:val="26"/>
                <w:lang w:val="en-US"/>
              </w:rPr>
              <w:t>4.1 Hệ thống hiển thị màn hình thông tin chi tiết của lịch khám</w:t>
            </w:r>
          </w:p>
          <w:p w14:paraId="2EFC7255" w14:textId="1203BEE5" w:rsidR="005D763E" w:rsidRPr="00266895" w:rsidRDefault="005D763E" w:rsidP="00612AD6">
            <w:pPr>
              <w:pStyle w:val="TableParagraph"/>
              <w:tabs>
                <w:tab w:val="left" w:pos="299"/>
              </w:tabs>
              <w:rPr>
                <w:sz w:val="26"/>
                <w:lang w:val="en-US"/>
              </w:rPr>
            </w:pPr>
            <w:r w:rsidRPr="00266895">
              <w:rPr>
                <w:sz w:val="26"/>
                <w:lang w:val="en-US"/>
              </w:rPr>
              <w:t>- Tiếp nhận/Hủy lịch khám:</w:t>
            </w:r>
          </w:p>
          <w:p w14:paraId="25BAF614" w14:textId="1699ACC1" w:rsidR="005D763E" w:rsidRPr="00266895" w:rsidRDefault="005D763E" w:rsidP="00612AD6">
            <w:pPr>
              <w:pStyle w:val="TableParagraph"/>
              <w:tabs>
                <w:tab w:val="left" w:pos="299"/>
              </w:tabs>
              <w:ind w:left="0"/>
              <w:rPr>
                <w:sz w:val="26"/>
                <w:lang w:val="en-US"/>
              </w:rPr>
            </w:pPr>
            <w:r w:rsidRPr="00266895">
              <w:rPr>
                <w:sz w:val="26"/>
                <w:lang w:val="en-US"/>
              </w:rPr>
              <w:t xml:space="preserve">  3.2 Người dùng ấn nút “Tiếp nhận”/”Hủy”</w:t>
            </w:r>
          </w:p>
          <w:p w14:paraId="2C5F6260" w14:textId="0649F283" w:rsidR="005D763E" w:rsidRPr="00266895" w:rsidRDefault="005D763E" w:rsidP="005D763E">
            <w:pPr>
              <w:pStyle w:val="TableParagraph"/>
              <w:tabs>
                <w:tab w:val="left" w:pos="299"/>
              </w:tabs>
              <w:rPr>
                <w:sz w:val="26"/>
                <w:lang w:val="en-US"/>
              </w:rPr>
            </w:pPr>
            <w:r w:rsidRPr="00266895">
              <w:rPr>
                <w:sz w:val="26"/>
                <w:lang w:val="en-US"/>
              </w:rPr>
              <w:t xml:space="preserve">4.2 Hệ thống cập nhật trạng thái lịch hẹn </w:t>
            </w:r>
          </w:p>
        </w:tc>
      </w:tr>
      <w:tr w:rsidR="005D763E" w:rsidRPr="00266895" w14:paraId="04F35FC0" w14:textId="77777777" w:rsidTr="00612AD6">
        <w:trPr>
          <w:trHeight w:val="679"/>
        </w:trPr>
        <w:tc>
          <w:tcPr>
            <w:tcW w:w="2304" w:type="dxa"/>
          </w:tcPr>
          <w:p w14:paraId="5F66B9D3" w14:textId="77777777" w:rsidR="005D763E" w:rsidRPr="00266895" w:rsidRDefault="005D763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02F3AF98" w14:textId="77777777" w:rsidR="005D763E" w:rsidRPr="00266895" w:rsidRDefault="005D763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59A408D3" w14:textId="77777777" w:rsidR="005D763E" w:rsidRPr="00266895" w:rsidRDefault="005D763E" w:rsidP="00612AD6">
            <w:pPr>
              <w:rPr>
                <w:rFonts w:ascii="Times New Roman" w:hAnsi="Times New Roman" w:cs="Times New Roman"/>
                <w:sz w:val="26"/>
                <w:szCs w:val="26"/>
                <w:lang w:val="en-US"/>
              </w:rPr>
            </w:pPr>
          </w:p>
        </w:tc>
      </w:tr>
    </w:tbl>
    <w:p w14:paraId="30EEA6FB" w14:textId="77777777"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p>
    <w:p w14:paraId="58EB636A" w14:textId="77777777" w:rsidR="000615B6" w:rsidRDefault="000615B6" w:rsidP="00394A52">
      <w:pPr>
        <w:spacing w:before="60" w:after="60" w:line="360" w:lineRule="auto"/>
        <w:jc w:val="both"/>
        <w:rPr>
          <w:ins w:id="318" w:author="anh cao" w:date="2024-12-28T22:28:00Z"/>
          <w:rFonts w:ascii="Times New Roman" w:eastAsia="Times New Roman" w:hAnsi="Times New Roman" w:cs="Times New Roman"/>
          <w:sz w:val="26"/>
          <w:szCs w:val="26"/>
          <w:lang w:val="en-US"/>
        </w:rPr>
      </w:pPr>
    </w:p>
    <w:p w14:paraId="59251556" w14:textId="5A8C7182" w:rsidR="005D763E" w:rsidRPr="00266895" w:rsidRDefault="005D763E">
      <w:pPr>
        <w:spacing w:before="60" w:after="60" w:line="360" w:lineRule="auto"/>
        <w:ind w:firstLine="284"/>
        <w:jc w:val="both"/>
        <w:rPr>
          <w:rFonts w:ascii="Times New Roman" w:eastAsia="Times New Roman" w:hAnsi="Times New Roman" w:cs="Times New Roman"/>
          <w:sz w:val="26"/>
          <w:szCs w:val="26"/>
          <w:lang w:val="en-US"/>
        </w:rPr>
        <w:pPrChange w:id="319" w:author="anh cao" w:date="2024-12-28T22:28:00Z">
          <w:pPr>
            <w:spacing w:before="60" w:after="60" w:line="360" w:lineRule="auto"/>
            <w:jc w:val="both"/>
          </w:pPr>
        </w:pPrChange>
      </w:pPr>
      <w:r w:rsidRPr="00266895">
        <w:rPr>
          <w:rFonts w:ascii="Times New Roman" w:eastAsia="Times New Roman" w:hAnsi="Times New Roman" w:cs="Times New Roman"/>
          <w:sz w:val="26"/>
          <w:szCs w:val="26"/>
          <w:lang w:val="en-US"/>
        </w:rPr>
        <w:t xml:space="preserve">- Quản lý </w:t>
      </w:r>
      <w:r w:rsidR="004E4D6D" w:rsidRPr="00266895">
        <w:rPr>
          <w:rFonts w:ascii="Times New Roman" w:eastAsia="Times New Roman" w:hAnsi="Times New Roman" w:cs="Times New Roman"/>
          <w:sz w:val="26"/>
          <w:szCs w:val="26"/>
          <w:lang w:val="en-US"/>
        </w:rPr>
        <w:t>hóa đơn:</w:t>
      </w:r>
    </w:p>
    <w:p w14:paraId="7E77557E" w14:textId="083ECC4D" w:rsidR="004E4D6D" w:rsidRPr="00266895" w:rsidRDefault="004E4D6D" w:rsidP="004E4D6D">
      <w:pPr>
        <w:pStyle w:val="Heading8"/>
        <w:rPr>
          <w:rFonts w:eastAsia="Times New Roman" w:cs="Times New Roman"/>
          <w:lang w:val="en-US"/>
        </w:rPr>
      </w:pPr>
      <w:bookmarkStart w:id="320" w:name="_Toc186055342"/>
      <w:r w:rsidRPr="00266895">
        <w:rPr>
          <w:rFonts w:eastAsia="Times New Roman" w:cs="Times New Roman"/>
          <w:lang w:val="en-US"/>
        </w:rPr>
        <w:t>Bảng</w:t>
      </w:r>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20</w:t>
      </w:r>
      <w:r w:rsidRPr="00266895">
        <w:rPr>
          <w:rFonts w:eastAsia="Times New Roman" w:cs="Times New Roman"/>
        </w:rPr>
        <w:t xml:space="preserve"> </w:t>
      </w:r>
      <w:r w:rsidRPr="00266895">
        <w:rPr>
          <w:rFonts w:eastAsia="Times New Roman" w:cs="Times New Roman"/>
          <w:lang w:val="en-US"/>
        </w:rPr>
        <w:t xml:space="preserve">Kịch bản use case </w:t>
      </w:r>
      <w:r w:rsidRPr="00266895">
        <w:rPr>
          <w:rFonts w:cs="Times New Roman"/>
          <w:szCs w:val="26"/>
          <w:lang w:val="en-US"/>
        </w:rPr>
        <w:t>Quản lý hóa đơn</w:t>
      </w:r>
      <w:bookmarkEnd w:id="320"/>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E4D6D" w:rsidRPr="00266895" w14:paraId="619ABEFD" w14:textId="77777777" w:rsidTr="00612AD6">
        <w:trPr>
          <w:trHeight w:val="477"/>
        </w:trPr>
        <w:tc>
          <w:tcPr>
            <w:tcW w:w="2304" w:type="dxa"/>
          </w:tcPr>
          <w:p w14:paraId="4317AE72" w14:textId="77777777" w:rsidR="004E4D6D" w:rsidRPr="00266895" w:rsidRDefault="004E4D6D"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7E8C2600" w14:textId="752EFC7C" w:rsidR="004E4D6D" w:rsidRPr="00266895" w:rsidRDefault="004E4D6D" w:rsidP="00612AD6">
            <w:pPr>
              <w:pStyle w:val="TableParagraph"/>
              <w:ind w:left="105"/>
              <w:rPr>
                <w:sz w:val="26"/>
                <w:szCs w:val="26"/>
                <w:lang w:val="en-US"/>
              </w:rPr>
            </w:pPr>
            <w:r w:rsidRPr="00266895">
              <w:rPr>
                <w:sz w:val="26"/>
                <w:szCs w:val="26"/>
                <w:lang w:val="en-US"/>
              </w:rPr>
              <w:t xml:space="preserve">Quản lý hóa đơn </w:t>
            </w:r>
          </w:p>
        </w:tc>
      </w:tr>
      <w:tr w:rsidR="004E4D6D" w:rsidRPr="00266895" w14:paraId="76A44973" w14:textId="77777777" w:rsidTr="00612AD6">
        <w:trPr>
          <w:trHeight w:val="477"/>
        </w:trPr>
        <w:tc>
          <w:tcPr>
            <w:tcW w:w="2304" w:type="dxa"/>
          </w:tcPr>
          <w:p w14:paraId="089DECD2" w14:textId="77777777" w:rsidR="004E4D6D" w:rsidRPr="00266895" w:rsidRDefault="004E4D6D" w:rsidP="00612AD6">
            <w:pPr>
              <w:pStyle w:val="TableParagraph"/>
              <w:rPr>
                <w:sz w:val="26"/>
              </w:rPr>
            </w:pPr>
            <w:r w:rsidRPr="00266895">
              <w:rPr>
                <w:spacing w:val="-2"/>
                <w:sz w:val="26"/>
              </w:rPr>
              <w:lastRenderedPageBreak/>
              <w:t>Actor</w:t>
            </w:r>
          </w:p>
        </w:tc>
        <w:tc>
          <w:tcPr>
            <w:tcW w:w="6892" w:type="dxa"/>
          </w:tcPr>
          <w:p w14:paraId="2D92DFE6" w14:textId="568E1BEC" w:rsidR="004E4D6D" w:rsidRPr="00266895" w:rsidRDefault="004E4D6D" w:rsidP="00612AD6">
            <w:pPr>
              <w:pStyle w:val="TableParagraph"/>
              <w:ind w:left="105"/>
              <w:rPr>
                <w:sz w:val="26"/>
                <w:lang w:val="en-US"/>
              </w:rPr>
            </w:pPr>
            <w:r w:rsidRPr="00266895">
              <w:rPr>
                <w:sz w:val="26"/>
                <w:lang w:val="en-US"/>
              </w:rPr>
              <w:t>Nhân viên</w:t>
            </w:r>
          </w:p>
        </w:tc>
      </w:tr>
      <w:tr w:rsidR="004E4D6D" w:rsidRPr="00266895" w14:paraId="730B0BF7" w14:textId="77777777" w:rsidTr="00612AD6">
        <w:trPr>
          <w:trHeight w:val="580"/>
        </w:trPr>
        <w:tc>
          <w:tcPr>
            <w:tcW w:w="2304" w:type="dxa"/>
          </w:tcPr>
          <w:p w14:paraId="17A2CB3F" w14:textId="77777777" w:rsidR="004E4D6D" w:rsidRPr="00266895" w:rsidRDefault="004E4D6D"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5B5BFD23" w14:textId="50AFCCC3" w:rsidR="004E4D6D" w:rsidRPr="00266895" w:rsidRDefault="004E4D6D" w:rsidP="00612AD6">
            <w:pPr>
              <w:pStyle w:val="TableParagraph"/>
              <w:spacing w:line="360" w:lineRule="auto"/>
              <w:ind w:left="105" w:right="174"/>
              <w:rPr>
                <w:sz w:val="26"/>
                <w:lang w:val="en-US"/>
              </w:rPr>
            </w:pPr>
            <w:r w:rsidRPr="00266895">
              <w:rPr>
                <w:sz w:val="26"/>
                <w:lang w:val="en-US"/>
              </w:rPr>
              <w:t xml:space="preserve">Người dùng có thể xem hóa đơn, cập nhật trạng thái thanh toán </w:t>
            </w:r>
          </w:p>
        </w:tc>
      </w:tr>
      <w:tr w:rsidR="004E4D6D" w:rsidRPr="00266895" w14:paraId="69179F6D" w14:textId="77777777" w:rsidTr="00612AD6">
        <w:trPr>
          <w:trHeight w:val="477"/>
        </w:trPr>
        <w:tc>
          <w:tcPr>
            <w:tcW w:w="2304" w:type="dxa"/>
          </w:tcPr>
          <w:p w14:paraId="09D70449" w14:textId="77777777" w:rsidR="004E4D6D" w:rsidRPr="00266895" w:rsidRDefault="004E4D6D"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8CC1A3F" w14:textId="1B1539C0" w:rsidR="004E4D6D" w:rsidRPr="00266895" w:rsidRDefault="004E4D6D" w:rsidP="00612AD6">
            <w:pPr>
              <w:pStyle w:val="TableParagraph"/>
              <w:ind w:left="105"/>
              <w:rPr>
                <w:sz w:val="26"/>
                <w:lang w:val="en-US"/>
              </w:rPr>
            </w:pPr>
            <w:r w:rsidRPr="00266895">
              <w:rPr>
                <w:sz w:val="26"/>
                <w:lang w:val="en-US"/>
              </w:rPr>
              <w:t>Người dùng</w:t>
            </w:r>
            <w:r w:rsidRPr="00266895">
              <w:rPr>
                <w:spacing w:val="-4"/>
                <w:sz w:val="26"/>
              </w:rPr>
              <w:t xml:space="preserve"> </w:t>
            </w:r>
            <w:r w:rsidRPr="00266895">
              <w:rPr>
                <w:sz w:val="26"/>
                <w:lang w:val="en-US"/>
              </w:rPr>
              <w:t xml:space="preserve">đã đăng nhập vào hệ thống với vai trò nhân viên </w:t>
            </w:r>
          </w:p>
        </w:tc>
      </w:tr>
      <w:tr w:rsidR="004E4D6D" w:rsidRPr="00266895" w14:paraId="059A212B" w14:textId="77777777" w:rsidTr="00612AD6">
        <w:trPr>
          <w:trHeight w:val="503"/>
        </w:trPr>
        <w:tc>
          <w:tcPr>
            <w:tcW w:w="2304" w:type="dxa"/>
          </w:tcPr>
          <w:p w14:paraId="4A4C0FCF" w14:textId="77777777" w:rsidR="004E4D6D" w:rsidRPr="00266895" w:rsidRDefault="004E4D6D"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30751A9" w14:textId="577ED77A" w:rsidR="004E4D6D" w:rsidRPr="00266895" w:rsidRDefault="004E4D6D" w:rsidP="00612AD6">
            <w:pPr>
              <w:pStyle w:val="TableParagraph"/>
              <w:rPr>
                <w:sz w:val="26"/>
                <w:lang w:val="en-US"/>
              </w:rPr>
            </w:pPr>
            <w:r w:rsidRPr="00266895">
              <w:rPr>
                <w:sz w:val="26"/>
                <w:lang w:val="en-US"/>
              </w:rPr>
              <w:t>1. Người dùng vào trang chủ của nhân viên chọn mục “Hóa đơn”</w:t>
            </w:r>
          </w:p>
          <w:p w14:paraId="2AD4BBF4" w14:textId="77777777" w:rsidR="004E4D6D" w:rsidRPr="00266895" w:rsidRDefault="004E4D6D"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r w:rsidRPr="00266895">
              <w:rPr>
                <w:sz w:val="26"/>
                <w:lang w:val="en-US"/>
              </w:rPr>
              <w:t>danh sách các bệnh nhân</w:t>
            </w:r>
          </w:p>
          <w:p w14:paraId="3E3B4746" w14:textId="77777777" w:rsidR="004E4D6D" w:rsidRPr="00266895" w:rsidRDefault="004E4D6D" w:rsidP="00612AD6">
            <w:pPr>
              <w:pStyle w:val="TableParagraph"/>
              <w:tabs>
                <w:tab w:val="left" w:pos="299"/>
              </w:tabs>
              <w:rPr>
                <w:sz w:val="26"/>
                <w:lang w:val="en-US"/>
              </w:rPr>
            </w:pPr>
            <w:r w:rsidRPr="00266895">
              <w:rPr>
                <w:sz w:val="26"/>
                <w:lang w:val="en-US"/>
              </w:rPr>
              <w:t xml:space="preserve">3. Người dùng nhập điều kiện tìm kiếm </w:t>
            </w:r>
          </w:p>
          <w:p w14:paraId="032A14C9" w14:textId="77777777" w:rsidR="004E4D6D" w:rsidRPr="00266895" w:rsidRDefault="004E4D6D" w:rsidP="00612AD6">
            <w:pPr>
              <w:pStyle w:val="TableParagraph"/>
              <w:tabs>
                <w:tab w:val="left" w:pos="299"/>
              </w:tabs>
              <w:rPr>
                <w:sz w:val="26"/>
                <w:lang w:val="en-US"/>
              </w:rPr>
            </w:pPr>
            <w:r w:rsidRPr="00266895">
              <w:rPr>
                <w:sz w:val="26"/>
                <w:lang w:val="en-US"/>
              </w:rPr>
              <w:t>4. Hệ thống hiển thị danh sách bệnh nhân phù hợp</w:t>
            </w:r>
          </w:p>
          <w:p w14:paraId="006C1A05" w14:textId="77777777" w:rsidR="004E4D6D" w:rsidRPr="00266895" w:rsidRDefault="004E4D6D" w:rsidP="00612AD6">
            <w:pPr>
              <w:pStyle w:val="TableParagraph"/>
              <w:tabs>
                <w:tab w:val="left" w:pos="299"/>
              </w:tabs>
              <w:rPr>
                <w:sz w:val="26"/>
                <w:lang w:val="en-US"/>
              </w:rPr>
            </w:pPr>
            <w:r w:rsidRPr="00266895">
              <w:rPr>
                <w:sz w:val="26"/>
                <w:lang w:val="en-US"/>
              </w:rPr>
              <w:t>5. Người dùng click biểu tượng xem chi tiết</w:t>
            </w:r>
          </w:p>
          <w:p w14:paraId="4E2EF1BB" w14:textId="1AE4B230" w:rsidR="004E4D6D" w:rsidRPr="00266895" w:rsidRDefault="004E4D6D" w:rsidP="00612AD6">
            <w:pPr>
              <w:pStyle w:val="TableParagraph"/>
              <w:tabs>
                <w:tab w:val="left" w:pos="299"/>
              </w:tabs>
              <w:rPr>
                <w:sz w:val="26"/>
                <w:lang w:val="en-US"/>
              </w:rPr>
            </w:pPr>
            <w:r w:rsidRPr="00266895">
              <w:rPr>
                <w:sz w:val="26"/>
                <w:lang w:val="en-US"/>
              </w:rPr>
              <w:t>6. Hệ thống hiển thị màn hình danh sách hóa đơn kèm trạng thái thanh toán của bệnh nhân</w:t>
            </w:r>
          </w:p>
          <w:p w14:paraId="79FC8172" w14:textId="04CC7225" w:rsidR="004E4D6D" w:rsidRPr="00266895" w:rsidRDefault="004E4D6D" w:rsidP="00612AD6">
            <w:pPr>
              <w:pStyle w:val="TableParagraph"/>
              <w:tabs>
                <w:tab w:val="left" w:pos="299"/>
              </w:tabs>
              <w:rPr>
                <w:sz w:val="26"/>
                <w:lang w:val="en-US"/>
              </w:rPr>
            </w:pPr>
            <w:r w:rsidRPr="00266895">
              <w:rPr>
                <w:sz w:val="26"/>
                <w:lang w:val="en-US"/>
              </w:rPr>
              <w:t>7. Người dùng chọn xem hóa đơn của lần khám</w:t>
            </w:r>
          </w:p>
          <w:p w14:paraId="66FEDC70" w14:textId="60AA8947" w:rsidR="004E4D6D" w:rsidRPr="00266895" w:rsidRDefault="004E4D6D" w:rsidP="00612AD6">
            <w:pPr>
              <w:pStyle w:val="TableParagraph"/>
              <w:tabs>
                <w:tab w:val="left" w:pos="299"/>
              </w:tabs>
              <w:rPr>
                <w:sz w:val="26"/>
                <w:lang w:val="en-US"/>
              </w:rPr>
            </w:pPr>
            <w:r w:rsidRPr="00266895">
              <w:rPr>
                <w:sz w:val="26"/>
                <w:lang w:val="en-US"/>
              </w:rPr>
              <w:t>8. Hệ thống hiển thị màn hình thông tin hóa đơn</w:t>
            </w:r>
          </w:p>
          <w:p w14:paraId="04E8AE29" w14:textId="77777777" w:rsidR="004E4D6D" w:rsidRPr="00266895" w:rsidRDefault="004E4D6D" w:rsidP="00612AD6">
            <w:pPr>
              <w:pStyle w:val="TableParagraph"/>
              <w:tabs>
                <w:tab w:val="left" w:pos="299"/>
              </w:tabs>
              <w:rPr>
                <w:sz w:val="26"/>
                <w:lang w:val="en-US"/>
              </w:rPr>
            </w:pPr>
            <w:r w:rsidRPr="00266895">
              <w:rPr>
                <w:sz w:val="26"/>
                <w:lang w:val="en-US"/>
              </w:rPr>
              <w:t>9. Nếu hóa đơn chưa thanh toán thì người dùng có thể cập nhật lại trạng thái thanh toán</w:t>
            </w:r>
          </w:p>
          <w:p w14:paraId="5A5B8F6D" w14:textId="743B9BFC" w:rsidR="004E4D6D" w:rsidRPr="00266895" w:rsidRDefault="004E4D6D" w:rsidP="00612AD6">
            <w:pPr>
              <w:pStyle w:val="TableParagraph"/>
              <w:tabs>
                <w:tab w:val="left" w:pos="299"/>
              </w:tabs>
              <w:rPr>
                <w:sz w:val="26"/>
                <w:lang w:val="en-US"/>
              </w:rPr>
            </w:pPr>
            <w:r w:rsidRPr="00266895">
              <w:rPr>
                <w:sz w:val="26"/>
                <w:lang w:val="en-US"/>
              </w:rPr>
              <w:t>10. Hệ thống cập nhật dữ liệu, thông báo thành công và gửi email về cho bệnh nhân</w:t>
            </w:r>
          </w:p>
        </w:tc>
      </w:tr>
      <w:tr w:rsidR="004E4D6D" w:rsidRPr="00266895" w14:paraId="4C572EDD" w14:textId="77777777" w:rsidTr="00612AD6">
        <w:trPr>
          <w:trHeight w:val="679"/>
        </w:trPr>
        <w:tc>
          <w:tcPr>
            <w:tcW w:w="2304" w:type="dxa"/>
          </w:tcPr>
          <w:p w14:paraId="04F71690" w14:textId="77777777" w:rsidR="004E4D6D" w:rsidRPr="00266895" w:rsidRDefault="004E4D6D"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6293EAC" w14:textId="77777777" w:rsidR="004E4D6D" w:rsidRPr="00266895" w:rsidRDefault="004E4D6D"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47561457" w14:textId="77777777" w:rsidR="004E4D6D" w:rsidRPr="00266895" w:rsidRDefault="004E4D6D" w:rsidP="00612AD6">
            <w:pPr>
              <w:rPr>
                <w:rFonts w:ascii="Times New Roman" w:hAnsi="Times New Roman" w:cs="Times New Roman"/>
                <w:sz w:val="26"/>
                <w:szCs w:val="26"/>
                <w:lang w:val="en-US"/>
              </w:rPr>
            </w:pPr>
          </w:p>
        </w:tc>
      </w:tr>
    </w:tbl>
    <w:p w14:paraId="292E37F9" w14:textId="77777777" w:rsidR="004E4D6D" w:rsidRPr="00266895" w:rsidRDefault="004E4D6D" w:rsidP="00394A52">
      <w:pPr>
        <w:spacing w:before="60" w:after="60" w:line="360" w:lineRule="auto"/>
        <w:jc w:val="both"/>
        <w:rPr>
          <w:rFonts w:ascii="Times New Roman" w:eastAsia="Times New Roman" w:hAnsi="Times New Roman" w:cs="Times New Roman"/>
          <w:sz w:val="26"/>
          <w:szCs w:val="26"/>
          <w:lang w:val="en-US"/>
        </w:rPr>
      </w:pPr>
    </w:p>
    <w:p w14:paraId="144B4211" w14:textId="77777777" w:rsidR="004E4D6D" w:rsidRPr="00266895" w:rsidRDefault="004E4D6D" w:rsidP="00394A52">
      <w:pPr>
        <w:spacing w:before="60" w:after="60" w:line="360" w:lineRule="auto"/>
        <w:jc w:val="both"/>
        <w:rPr>
          <w:rFonts w:ascii="Times New Roman" w:eastAsia="Times New Roman" w:hAnsi="Times New Roman" w:cs="Times New Roman"/>
          <w:sz w:val="26"/>
          <w:szCs w:val="26"/>
          <w:lang w:val="en-US"/>
        </w:rPr>
      </w:pPr>
    </w:p>
    <w:p w14:paraId="09B0F316" w14:textId="6EFF92B3" w:rsidR="00E97F61" w:rsidRPr="00266895" w:rsidRDefault="001642AA" w:rsidP="00BD1AE8">
      <w:pPr>
        <w:pStyle w:val="Heading2"/>
        <w:spacing w:before="60" w:after="60" w:line="360" w:lineRule="auto"/>
        <w:rPr>
          <w:noProof/>
          <w:lang w:val="en-US"/>
        </w:rPr>
      </w:pPr>
      <w:bookmarkStart w:id="321" w:name="_Toc186055184"/>
      <w:r w:rsidRPr="00266895">
        <w:rPr>
          <w:sz w:val="28"/>
          <w:lang w:val="en-US"/>
        </w:rPr>
        <w:t>3</w:t>
      </w:r>
      <w:r w:rsidR="002746A5" w:rsidRPr="00266895">
        <w:rPr>
          <w:sz w:val="28"/>
          <w:lang w:val="en-US"/>
        </w:rPr>
        <w:t>.</w:t>
      </w:r>
      <w:r w:rsidR="00382196" w:rsidRPr="00266895">
        <w:rPr>
          <w:sz w:val="28"/>
          <w:lang w:val="en-US"/>
        </w:rPr>
        <w:t>5</w:t>
      </w:r>
      <w:r w:rsidR="002746A5" w:rsidRPr="00266895">
        <w:rPr>
          <w:sz w:val="28"/>
        </w:rPr>
        <w:t xml:space="preserve"> </w:t>
      </w:r>
      <w:r w:rsidR="00E97F61" w:rsidRPr="00266895">
        <w:rPr>
          <w:sz w:val="28"/>
          <w:lang w:val="en-US"/>
        </w:rPr>
        <w:t>Biểu đồ lớp phân tích (Class Diagram)</w:t>
      </w:r>
      <w:bookmarkEnd w:id="321"/>
    </w:p>
    <w:p w14:paraId="783FC50C" w14:textId="2039CE90" w:rsidR="003E1CBD" w:rsidRPr="00266895" w:rsidRDefault="003E1CBD" w:rsidP="003E1CBD">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07F25F54" wp14:editId="7ED33D15">
            <wp:extent cx="5761990" cy="3278038"/>
            <wp:effectExtent l="0" t="0" r="0" b="0"/>
            <wp:docPr id="264293922"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3922" name="Picture 4" descr="A diagram of a computer pro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9118" cy="3282093"/>
                    </a:xfrm>
                    <a:prstGeom prst="rect">
                      <a:avLst/>
                    </a:prstGeom>
                    <a:noFill/>
                    <a:ln>
                      <a:noFill/>
                    </a:ln>
                  </pic:spPr>
                </pic:pic>
              </a:graphicData>
            </a:graphic>
          </wp:inline>
        </w:drawing>
      </w:r>
    </w:p>
    <w:p w14:paraId="2A2666AF" w14:textId="77777777" w:rsidR="003E1CBD" w:rsidRPr="00266895" w:rsidRDefault="003E1CBD" w:rsidP="003E1CBD">
      <w:pPr>
        <w:rPr>
          <w:rFonts w:ascii="Times New Roman" w:hAnsi="Times New Roman" w:cs="Times New Roman"/>
          <w:lang w:val="en-US"/>
        </w:rPr>
      </w:pPr>
    </w:p>
    <w:p w14:paraId="404CFF6D" w14:textId="49E79761" w:rsidR="002746A5" w:rsidRPr="00266895" w:rsidRDefault="00E97F61" w:rsidP="003E1CBD">
      <w:pPr>
        <w:pStyle w:val="Heading7"/>
        <w:spacing w:line="360" w:lineRule="auto"/>
        <w:rPr>
          <w:rFonts w:eastAsia="Times New Roman" w:cs="Times New Roman"/>
          <w:lang w:val="en-US"/>
        </w:rPr>
      </w:pPr>
      <w:bookmarkStart w:id="322" w:name="_Toc186055272"/>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39</w:t>
      </w:r>
      <w:r w:rsidRPr="00266895">
        <w:rPr>
          <w:rFonts w:eastAsia="Times New Roman" w:cs="Times New Roman"/>
        </w:rPr>
        <w:t xml:space="preserve"> </w:t>
      </w:r>
      <w:r w:rsidRPr="00266895">
        <w:rPr>
          <w:rFonts w:eastAsia="Times New Roman" w:cs="Times New Roman"/>
          <w:lang w:val="en-US"/>
        </w:rPr>
        <w:t>(</w:t>
      </w:r>
      <w:r w:rsidR="00F70E0D" w:rsidRPr="00266895">
        <w:rPr>
          <w:rFonts w:eastAsia="Times New Roman" w:cs="Times New Roman"/>
          <w:lang w:val="en-US"/>
        </w:rPr>
        <w:t>Biểu đồ lớp phân tích</w:t>
      </w:r>
      <w:r w:rsidRPr="00266895">
        <w:rPr>
          <w:rFonts w:eastAsia="Times New Roman" w:cs="Times New Roman"/>
          <w:lang w:val="en-US"/>
        </w:rPr>
        <w:t>)</w:t>
      </w:r>
      <w:bookmarkEnd w:id="322"/>
    </w:p>
    <w:p w14:paraId="2C58B7D8" w14:textId="23AC651E" w:rsidR="00F70E0D" w:rsidRPr="00266895" w:rsidRDefault="001642AA" w:rsidP="00BD1AE8">
      <w:pPr>
        <w:pStyle w:val="Heading2"/>
        <w:spacing w:before="60" w:after="60" w:line="360" w:lineRule="auto"/>
        <w:rPr>
          <w:sz w:val="28"/>
          <w:lang w:val="en-US"/>
        </w:rPr>
      </w:pPr>
      <w:bookmarkStart w:id="323" w:name="_Toc186055185"/>
      <w:r w:rsidRPr="00266895">
        <w:rPr>
          <w:sz w:val="28"/>
          <w:lang w:val="en-US"/>
        </w:rPr>
        <w:t>3</w:t>
      </w:r>
      <w:r w:rsidR="002746A5" w:rsidRPr="00266895">
        <w:rPr>
          <w:sz w:val="28"/>
          <w:lang w:val="en-US"/>
        </w:rPr>
        <w:t>.</w:t>
      </w:r>
      <w:r w:rsidR="00382196" w:rsidRPr="00266895">
        <w:rPr>
          <w:sz w:val="28"/>
          <w:lang w:val="en-US"/>
        </w:rPr>
        <w:t>6</w:t>
      </w:r>
      <w:r w:rsidR="002746A5" w:rsidRPr="00266895">
        <w:rPr>
          <w:sz w:val="28"/>
        </w:rPr>
        <w:t xml:space="preserve"> </w:t>
      </w:r>
      <w:r w:rsidR="00E97F61" w:rsidRPr="00266895">
        <w:rPr>
          <w:sz w:val="28"/>
          <w:lang w:val="en-US"/>
        </w:rPr>
        <w:t>Biểu đồ quan hệ thực thể (Entity</w:t>
      </w:r>
      <w:r w:rsidR="00F70E0D" w:rsidRPr="00266895">
        <w:rPr>
          <w:sz w:val="28"/>
          <w:lang w:val="en-US"/>
        </w:rPr>
        <w:t>-</w:t>
      </w:r>
      <w:r w:rsidR="00E97F61" w:rsidRPr="00266895">
        <w:rPr>
          <w:sz w:val="28"/>
          <w:lang w:val="en-US"/>
        </w:rPr>
        <w:t>Relati</w:t>
      </w:r>
      <w:r w:rsidR="00F70E0D" w:rsidRPr="00266895">
        <w:rPr>
          <w:sz w:val="28"/>
          <w:lang w:val="en-US"/>
        </w:rPr>
        <w:t>onship Diagram)</w:t>
      </w:r>
      <w:bookmarkEnd w:id="323"/>
    </w:p>
    <w:p w14:paraId="04D4BEF0" w14:textId="77777777" w:rsidR="00EC78C8" w:rsidRPr="00266895" w:rsidRDefault="00EC78C8" w:rsidP="00EC78C8">
      <w:pPr>
        <w:rPr>
          <w:rFonts w:ascii="Times New Roman" w:hAnsi="Times New Roman" w:cs="Times New Roman"/>
          <w:lang w:val="en-US"/>
        </w:rPr>
      </w:pPr>
    </w:p>
    <w:p w14:paraId="13CB9717" w14:textId="4575D3EE" w:rsidR="00EC78C8" w:rsidRPr="00266895" w:rsidRDefault="00EC78C8" w:rsidP="00EC78C8">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05EDEDE1" wp14:editId="7A79C0F1">
            <wp:extent cx="5761990" cy="4511615"/>
            <wp:effectExtent l="0" t="0" r="0" b="3810"/>
            <wp:docPr id="1961512993"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12993" name="Picture 6" descr="A computer screen shot of a computer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9664" cy="4517624"/>
                    </a:xfrm>
                    <a:prstGeom prst="rect">
                      <a:avLst/>
                    </a:prstGeom>
                    <a:noFill/>
                    <a:ln>
                      <a:noFill/>
                    </a:ln>
                  </pic:spPr>
                </pic:pic>
              </a:graphicData>
            </a:graphic>
          </wp:inline>
        </w:drawing>
      </w:r>
    </w:p>
    <w:p w14:paraId="3F90F779" w14:textId="77777777" w:rsidR="00EC78C8" w:rsidRPr="00266895" w:rsidRDefault="00EC78C8" w:rsidP="00EC78C8">
      <w:pPr>
        <w:rPr>
          <w:rFonts w:ascii="Times New Roman" w:hAnsi="Times New Roman" w:cs="Times New Roman"/>
          <w:lang w:val="en-US"/>
        </w:rPr>
      </w:pPr>
    </w:p>
    <w:p w14:paraId="6291AECF" w14:textId="4B56CBE8" w:rsidR="00F70E0D" w:rsidRPr="00266895" w:rsidRDefault="00F70E0D" w:rsidP="00F70E0D">
      <w:pPr>
        <w:pStyle w:val="Heading7"/>
        <w:spacing w:line="360" w:lineRule="auto"/>
        <w:rPr>
          <w:rFonts w:eastAsia="Times New Roman" w:cs="Times New Roman"/>
          <w:lang w:val="en-US"/>
        </w:rPr>
      </w:pPr>
      <w:bookmarkStart w:id="324" w:name="_Toc18605527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40</w:t>
      </w:r>
      <w:r w:rsidRPr="00266895">
        <w:rPr>
          <w:rFonts w:eastAsia="Times New Roman" w:cs="Times New Roman"/>
        </w:rPr>
        <w:t xml:space="preserve"> </w:t>
      </w:r>
      <w:r w:rsidRPr="00266895">
        <w:rPr>
          <w:rFonts w:eastAsia="Times New Roman" w:cs="Times New Roman"/>
          <w:lang w:val="en-US"/>
        </w:rPr>
        <w:t>Biểu đồ Quan hệ thực thể</w:t>
      </w:r>
      <w:bookmarkEnd w:id="324"/>
    </w:p>
    <w:p w14:paraId="1785758B" w14:textId="2D11998F" w:rsidR="007C0171" w:rsidRPr="00266895" w:rsidRDefault="007C0171" w:rsidP="009326DF">
      <w:pPr>
        <w:pStyle w:val="Heading8"/>
        <w:rPr>
          <w:rFonts w:eastAsia="Times New Roman"/>
          <w:lang w:val="en-US"/>
        </w:rPr>
      </w:pPr>
      <w:bookmarkStart w:id="325" w:name="_Toc186055343"/>
      <w:r w:rsidRPr="00266895">
        <w:rPr>
          <w:rFonts w:eastAsia="Times New Roman"/>
          <w:lang w:val="en-US"/>
        </w:rPr>
        <w:t>Bảng</w:t>
      </w:r>
      <w:r w:rsidRPr="00266895">
        <w:rPr>
          <w:rFonts w:eastAsia="Times New Roman"/>
        </w:rPr>
        <w:t xml:space="preserve"> </w:t>
      </w:r>
      <w:r w:rsidR="001642AA" w:rsidRPr="00266895">
        <w:rPr>
          <w:rFonts w:eastAsia="Times New Roman"/>
          <w:lang w:val="en-US"/>
        </w:rPr>
        <w:t>3</w:t>
      </w:r>
      <w:r w:rsidRPr="00266895">
        <w:rPr>
          <w:rFonts w:eastAsia="Times New Roman"/>
        </w:rPr>
        <w:t>.</w:t>
      </w:r>
      <w:r w:rsidR="001642AA" w:rsidRPr="00266895">
        <w:rPr>
          <w:rFonts w:eastAsia="Times New Roman"/>
          <w:lang w:val="en-US"/>
        </w:rPr>
        <w:t>21</w:t>
      </w:r>
      <w:r w:rsidRPr="00266895">
        <w:rPr>
          <w:rFonts w:eastAsia="Times New Roman"/>
        </w:rPr>
        <w:t xml:space="preserve"> </w:t>
      </w:r>
      <w:r w:rsidRPr="00266895">
        <w:rPr>
          <w:rFonts w:eastAsia="Times New Roman"/>
          <w:lang w:val="en-US"/>
        </w:rPr>
        <w:t>Mô tả cơ sở dữ liệu</w:t>
      </w:r>
      <w:bookmarkEnd w:id="325"/>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rsidRPr="00266895" w14:paraId="34F55C00" w14:textId="77777777" w:rsidTr="007C0171">
        <w:trPr>
          <w:trHeight w:val="457"/>
        </w:trPr>
        <w:tc>
          <w:tcPr>
            <w:tcW w:w="1134" w:type="dxa"/>
          </w:tcPr>
          <w:p w14:paraId="57C72923" w14:textId="28A768FB" w:rsidR="007C0171" w:rsidRPr="00266895" w:rsidRDefault="007C0171" w:rsidP="004972CD">
            <w:pPr>
              <w:pStyle w:val="TableParagraph"/>
              <w:rPr>
                <w:sz w:val="26"/>
                <w:lang w:val="en-US"/>
              </w:rPr>
            </w:pPr>
            <w:r w:rsidRPr="00266895">
              <w:rPr>
                <w:sz w:val="26"/>
                <w:lang w:val="en-US"/>
              </w:rPr>
              <w:t>STT</w:t>
            </w:r>
          </w:p>
        </w:tc>
        <w:tc>
          <w:tcPr>
            <w:tcW w:w="2658" w:type="dxa"/>
          </w:tcPr>
          <w:p w14:paraId="75FB0898" w14:textId="0DB79B22" w:rsidR="007C0171" w:rsidRPr="00266895" w:rsidRDefault="007C0171" w:rsidP="004972CD">
            <w:pPr>
              <w:pStyle w:val="TableParagraph"/>
              <w:rPr>
                <w:sz w:val="26"/>
                <w:lang w:val="en-US"/>
              </w:rPr>
            </w:pPr>
            <w:r w:rsidRPr="00266895">
              <w:rPr>
                <w:sz w:val="26"/>
              </w:rPr>
              <w:t>Tên</w:t>
            </w:r>
            <w:r w:rsidRPr="00266895">
              <w:rPr>
                <w:spacing w:val="-6"/>
                <w:sz w:val="26"/>
              </w:rPr>
              <w:t xml:space="preserve"> </w:t>
            </w:r>
            <w:r w:rsidRPr="00266895">
              <w:rPr>
                <w:sz w:val="26"/>
                <w:lang w:val="en-US"/>
              </w:rPr>
              <w:t>bảng</w:t>
            </w:r>
          </w:p>
        </w:tc>
        <w:tc>
          <w:tcPr>
            <w:tcW w:w="5671" w:type="dxa"/>
          </w:tcPr>
          <w:p w14:paraId="3A85AAC7" w14:textId="478791EB" w:rsidR="007C0171" w:rsidRPr="00266895" w:rsidRDefault="007C0171" w:rsidP="004972CD">
            <w:pPr>
              <w:pStyle w:val="TableParagraph"/>
              <w:ind w:left="105"/>
              <w:rPr>
                <w:sz w:val="26"/>
                <w:szCs w:val="26"/>
                <w:lang w:val="en-US"/>
              </w:rPr>
            </w:pPr>
            <w:r w:rsidRPr="00266895">
              <w:rPr>
                <w:sz w:val="26"/>
                <w:szCs w:val="26"/>
                <w:lang w:val="en-US"/>
              </w:rPr>
              <w:t>Mô tả</w:t>
            </w:r>
          </w:p>
        </w:tc>
      </w:tr>
      <w:tr w:rsidR="007C0171" w:rsidRPr="00266895" w14:paraId="5CE52131" w14:textId="77777777" w:rsidTr="007C0171">
        <w:trPr>
          <w:trHeight w:val="457"/>
        </w:trPr>
        <w:tc>
          <w:tcPr>
            <w:tcW w:w="1134" w:type="dxa"/>
          </w:tcPr>
          <w:p w14:paraId="2EAC2272" w14:textId="397338E1" w:rsidR="007C0171" w:rsidRPr="00266895" w:rsidRDefault="007C0171" w:rsidP="004972CD">
            <w:pPr>
              <w:pStyle w:val="TableParagraph"/>
              <w:rPr>
                <w:spacing w:val="-2"/>
                <w:sz w:val="26"/>
                <w:lang w:val="en-US"/>
              </w:rPr>
            </w:pPr>
            <w:r w:rsidRPr="00266895">
              <w:rPr>
                <w:spacing w:val="-2"/>
                <w:sz w:val="26"/>
                <w:lang w:val="en-US"/>
              </w:rPr>
              <w:t>1</w:t>
            </w:r>
          </w:p>
        </w:tc>
        <w:tc>
          <w:tcPr>
            <w:tcW w:w="2658" w:type="dxa"/>
          </w:tcPr>
          <w:p w14:paraId="43D73F52" w14:textId="6B86F93C" w:rsidR="007C0171" w:rsidRPr="00266895" w:rsidRDefault="007C0171" w:rsidP="004972CD">
            <w:pPr>
              <w:pStyle w:val="TableParagraph"/>
              <w:rPr>
                <w:sz w:val="26"/>
                <w:lang w:val="en-US"/>
              </w:rPr>
            </w:pPr>
            <w:r w:rsidRPr="00266895">
              <w:rPr>
                <w:spacing w:val="-2"/>
                <w:sz w:val="26"/>
                <w:lang w:val="en-US"/>
              </w:rPr>
              <w:t>users</w:t>
            </w:r>
          </w:p>
        </w:tc>
        <w:tc>
          <w:tcPr>
            <w:tcW w:w="5671" w:type="dxa"/>
          </w:tcPr>
          <w:p w14:paraId="33A50608" w14:textId="7BD11DAC" w:rsidR="007C0171" w:rsidRPr="00266895" w:rsidRDefault="007C0171" w:rsidP="004972CD">
            <w:pPr>
              <w:pStyle w:val="TableParagraph"/>
              <w:ind w:left="105"/>
              <w:rPr>
                <w:sz w:val="26"/>
                <w:lang w:val="en-US"/>
              </w:rPr>
            </w:pPr>
            <w:r w:rsidRPr="00266895">
              <w:rPr>
                <w:sz w:val="26"/>
                <w:lang w:val="en-US"/>
              </w:rPr>
              <w:t>Lưu tài khoản người dùng</w:t>
            </w:r>
          </w:p>
        </w:tc>
      </w:tr>
      <w:tr w:rsidR="007C0171" w:rsidRPr="00266895" w14:paraId="3752C430" w14:textId="77777777" w:rsidTr="007C0171">
        <w:trPr>
          <w:trHeight w:val="555"/>
        </w:trPr>
        <w:tc>
          <w:tcPr>
            <w:tcW w:w="1134" w:type="dxa"/>
          </w:tcPr>
          <w:p w14:paraId="7C2D3140" w14:textId="1459E576" w:rsidR="007C0171" w:rsidRPr="00266895" w:rsidRDefault="007C0171" w:rsidP="004972CD">
            <w:pPr>
              <w:pStyle w:val="TableParagraph"/>
              <w:rPr>
                <w:sz w:val="26"/>
                <w:lang w:val="en-US"/>
              </w:rPr>
            </w:pPr>
            <w:r w:rsidRPr="00266895">
              <w:rPr>
                <w:sz w:val="26"/>
                <w:lang w:val="en-US"/>
              </w:rPr>
              <w:t>2</w:t>
            </w:r>
          </w:p>
        </w:tc>
        <w:tc>
          <w:tcPr>
            <w:tcW w:w="2658" w:type="dxa"/>
          </w:tcPr>
          <w:p w14:paraId="5D374F28" w14:textId="62BD4839" w:rsidR="007C0171" w:rsidRPr="00266895" w:rsidRDefault="007C0171" w:rsidP="004972CD">
            <w:pPr>
              <w:pStyle w:val="TableParagraph"/>
              <w:rPr>
                <w:sz w:val="26"/>
                <w:lang w:val="en-US"/>
              </w:rPr>
            </w:pPr>
            <w:r w:rsidRPr="00266895">
              <w:rPr>
                <w:sz w:val="26"/>
                <w:lang w:val="en-US"/>
              </w:rPr>
              <w:t>patient</w:t>
            </w:r>
          </w:p>
        </w:tc>
        <w:tc>
          <w:tcPr>
            <w:tcW w:w="5671" w:type="dxa"/>
          </w:tcPr>
          <w:p w14:paraId="2DE4A320" w14:textId="08690E2E" w:rsidR="007C0171" w:rsidRPr="00266895" w:rsidRDefault="007C0171" w:rsidP="004972CD">
            <w:pPr>
              <w:pStyle w:val="TableParagraph"/>
              <w:spacing w:line="360" w:lineRule="auto"/>
              <w:ind w:left="105" w:right="174"/>
              <w:rPr>
                <w:sz w:val="26"/>
                <w:lang w:val="en-US"/>
              </w:rPr>
            </w:pPr>
            <w:r w:rsidRPr="00266895">
              <w:rPr>
                <w:sz w:val="26"/>
                <w:lang w:val="en-US"/>
              </w:rPr>
              <w:t>Lưu thông tin cá nhân của bệnh nhân</w:t>
            </w:r>
          </w:p>
        </w:tc>
      </w:tr>
      <w:tr w:rsidR="007C0171" w:rsidRPr="00266895" w14:paraId="4488004E" w14:textId="77777777" w:rsidTr="007C0171">
        <w:trPr>
          <w:trHeight w:val="457"/>
        </w:trPr>
        <w:tc>
          <w:tcPr>
            <w:tcW w:w="1134" w:type="dxa"/>
          </w:tcPr>
          <w:p w14:paraId="38B04487" w14:textId="57C48B8D" w:rsidR="007C0171" w:rsidRPr="00266895" w:rsidRDefault="007C0171" w:rsidP="004972CD">
            <w:pPr>
              <w:pStyle w:val="TableParagraph"/>
              <w:rPr>
                <w:sz w:val="26"/>
                <w:lang w:val="en-US"/>
              </w:rPr>
            </w:pPr>
            <w:r w:rsidRPr="00266895">
              <w:rPr>
                <w:sz w:val="26"/>
                <w:lang w:val="en-US"/>
              </w:rPr>
              <w:t>3</w:t>
            </w:r>
          </w:p>
        </w:tc>
        <w:tc>
          <w:tcPr>
            <w:tcW w:w="2658" w:type="dxa"/>
          </w:tcPr>
          <w:p w14:paraId="7D3D3CCD" w14:textId="34740507" w:rsidR="007C0171" w:rsidRPr="00266895" w:rsidRDefault="007C0171" w:rsidP="004972CD">
            <w:pPr>
              <w:pStyle w:val="TableParagraph"/>
              <w:rPr>
                <w:sz w:val="26"/>
                <w:lang w:val="en-US"/>
              </w:rPr>
            </w:pPr>
            <w:r w:rsidRPr="00266895">
              <w:rPr>
                <w:sz w:val="26"/>
                <w:lang w:val="en-US"/>
              </w:rPr>
              <w:t>doctor</w:t>
            </w:r>
          </w:p>
        </w:tc>
        <w:tc>
          <w:tcPr>
            <w:tcW w:w="5671" w:type="dxa"/>
          </w:tcPr>
          <w:p w14:paraId="31527CBC" w14:textId="616EC4CF" w:rsidR="007C0171" w:rsidRPr="00266895" w:rsidRDefault="007C0171" w:rsidP="004972CD">
            <w:pPr>
              <w:pStyle w:val="TableParagraph"/>
              <w:ind w:left="105"/>
              <w:rPr>
                <w:sz w:val="26"/>
                <w:lang w:val="en-US"/>
              </w:rPr>
            </w:pPr>
            <w:r w:rsidRPr="00266895">
              <w:rPr>
                <w:sz w:val="26"/>
                <w:lang w:val="en-US"/>
              </w:rPr>
              <w:t>Lưu thông tin cá nhân của bác sĩ</w:t>
            </w:r>
          </w:p>
        </w:tc>
      </w:tr>
      <w:tr w:rsidR="007C0171" w:rsidRPr="00266895" w14:paraId="6FD5EC2F" w14:textId="77777777" w:rsidTr="007C0171">
        <w:trPr>
          <w:trHeight w:val="1353"/>
        </w:trPr>
        <w:tc>
          <w:tcPr>
            <w:tcW w:w="1134" w:type="dxa"/>
          </w:tcPr>
          <w:p w14:paraId="3C3240E6" w14:textId="19D60FF4" w:rsidR="007C0171" w:rsidRPr="00266895" w:rsidRDefault="007C0171" w:rsidP="004972CD">
            <w:pPr>
              <w:pStyle w:val="TableParagraph"/>
              <w:spacing w:line="360" w:lineRule="auto"/>
              <w:rPr>
                <w:sz w:val="26"/>
                <w:lang w:val="en-US"/>
              </w:rPr>
            </w:pPr>
            <w:r w:rsidRPr="00266895">
              <w:rPr>
                <w:sz w:val="26"/>
                <w:lang w:val="en-US"/>
              </w:rPr>
              <w:t>4</w:t>
            </w:r>
          </w:p>
        </w:tc>
        <w:tc>
          <w:tcPr>
            <w:tcW w:w="2658" w:type="dxa"/>
          </w:tcPr>
          <w:p w14:paraId="3080792B" w14:textId="414C714E" w:rsidR="007C0171" w:rsidRPr="00266895" w:rsidRDefault="007C0171" w:rsidP="004972CD">
            <w:pPr>
              <w:pStyle w:val="TableParagraph"/>
              <w:spacing w:line="360" w:lineRule="auto"/>
              <w:rPr>
                <w:sz w:val="26"/>
                <w:lang w:val="en-US"/>
              </w:rPr>
            </w:pPr>
            <w:r w:rsidRPr="00266895">
              <w:rPr>
                <w:sz w:val="26"/>
                <w:lang w:val="en-US"/>
              </w:rPr>
              <w:t>employee</w:t>
            </w:r>
          </w:p>
        </w:tc>
        <w:tc>
          <w:tcPr>
            <w:tcW w:w="5671" w:type="dxa"/>
          </w:tcPr>
          <w:p w14:paraId="3E58CDA4" w14:textId="478772E2" w:rsidR="007C0171" w:rsidRPr="00266895" w:rsidRDefault="007C0171" w:rsidP="004972CD">
            <w:pPr>
              <w:pStyle w:val="TableParagraph"/>
              <w:tabs>
                <w:tab w:val="left" w:pos="299"/>
              </w:tabs>
              <w:rPr>
                <w:sz w:val="26"/>
                <w:lang w:val="en-US"/>
              </w:rPr>
            </w:pPr>
            <w:r w:rsidRPr="00266895">
              <w:rPr>
                <w:sz w:val="26"/>
                <w:lang w:val="en-US"/>
              </w:rPr>
              <w:t>Lưu thông tin cá nhân của nhân viên</w:t>
            </w:r>
          </w:p>
        </w:tc>
      </w:tr>
      <w:tr w:rsidR="007C0171" w:rsidRPr="00266895" w14:paraId="75348A39" w14:textId="77777777" w:rsidTr="007C0171">
        <w:trPr>
          <w:trHeight w:val="650"/>
        </w:trPr>
        <w:tc>
          <w:tcPr>
            <w:tcW w:w="1134" w:type="dxa"/>
          </w:tcPr>
          <w:p w14:paraId="1EE11789" w14:textId="442EC5CD" w:rsidR="007C0171" w:rsidRPr="00266895" w:rsidRDefault="007C0171" w:rsidP="004972CD">
            <w:pPr>
              <w:pStyle w:val="TableParagraph"/>
              <w:spacing w:line="360" w:lineRule="auto"/>
              <w:rPr>
                <w:sz w:val="26"/>
                <w:lang w:val="en-US"/>
              </w:rPr>
            </w:pPr>
            <w:r w:rsidRPr="00266895">
              <w:rPr>
                <w:sz w:val="26"/>
                <w:lang w:val="en-US"/>
              </w:rPr>
              <w:t>5</w:t>
            </w:r>
          </w:p>
        </w:tc>
        <w:tc>
          <w:tcPr>
            <w:tcW w:w="2658" w:type="dxa"/>
          </w:tcPr>
          <w:p w14:paraId="7CD2BE95" w14:textId="7778EBF6" w:rsidR="007C0171" w:rsidRPr="00266895" w:rsidRDefault="007C0171" w:rsidP="004972CD">
            <w:pPr>
              <w:pStyle w:val="TableParagraph"/>
              <w:spacing w:line="360" w:lineRule="auto"/>
              <w:rPr>
                <w:sz w:val="26"/>
                <w:lang w:val="en-US"/>
              </w:rPr>
            </w:pPr>
            <w:r w:rsidRPr="00266895">
              <w:rPr>
                <w:sz w:val="26"/>
                <w:lang w:val="en-US"/>
              </w:rPr>
              <w:t xml:space="preserve"> appointment</w:t>
            </w:r>
          </w:p>
        </w:tc>
        <w:tc>
          <w:tcPr>
            <w:tcW w:w="5671" w:type="dxa"/>
          </w:tcPr>
          <w:p w14:paraId="0D865341" w14:textId="2FFFFF3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thông tin lịch hẹn khám</w:t>
            </w:r>
          </w:p>
        </w:tc>
      </w:tr>
      <w:tr w:rsidR="007C0171" w:rsidRPr="00266895" w14:paraId="010EE2C1" w14:textId="77777777" w:rsidTr="007C0171">
        <w:trPr>
          <w:trHeight w:val="650"/>
        </w:trPr>
        <w:tc>
          <w:tcPr>
            <w:tcW w:w="1134" w:type="dxa"/>
          </w:tcPr>
          <w:p w14:paraId="608714CD" w14:textId="06157A20" w:rsidR="007C0171" w:rsidRPr="00266895" w:rsidRDefault="007C0171" w:rsidP="004972CD">
            <w:pPr>
              <w:pStyle w:val="TableParagraph"/>
              <w:spacing w:line="360" w:lineRule="auto"/>
              <w:rPr>
                <w:sz w:val="26"/>
                <w:lang w:val="en-US"/>
              </w:rPr>
            </w:pPr>
            <w:r w:rsidRPr="00266895">
              <w:rPr>
                <w:sz w:val="26"/>
                <w:lang w:val="en-US"/>
              </w:rPr>
              <w:t>6</w:t>
            </w:r>
          </w:p>
        </w:tc>
        <w:tc>
          <w:tcPr>
            <w:tcW w:w="2658" w:type="dxa"/>
          </w:tcPr>
          <w:p w14:paraId="3935F51C" w14:textId="59684781" w:rsidR="007C0171" w:rsidRPr="00266895" w:rsidRDefault="007C0171" w:rsidP="004972CD">
            <w:pPr>
              <w:pStyle w:val="TableParagraph"/>
              <w:spacing w:line="360" w:lineRule="auto"/>
              <w:rPr>
                <w:sz w:val="26"/>
                <w:lang w:val="en-US"/>
              </w:rPr>
            </w:pPr>
            <w:r w:rsidRPr="00266895">
              <w:rPr>
                <w:sz w:val="26"/>
                <w:lang w:val="en-US"/>
              </w:rPr>
              <w:t>treatment_detail</w:t>
            </w:r>
          </w:p>
        </w:tc>
        <w:tc>
          <w:tcPr>
            <w:tcW w:w="5671" w:type="dxa"/>
          </w:tcPr>
          <w:p w14:paraId="6608F794" w14:textId="6ECDDCEE"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kết quả khám chi tiết</w:t>
            </w:r>
          </w:p>
        </w:tc>
      </w:tr>
      <w:tr w:rsidR="007C0171" w:rsidRPr="00266895" w14:paraId="6169E43C" w14:textId="77777777" w:rsidTr="007C0171">
        <w:trPr>
          <w:trHeight w:val="650"/>
        </w:trPr>
        <w:tc>
          <w:tcPr>
            <w:tcW w:w="1134" w:type="dxa"/>
          </w:tcPr>
          <w:p w14:paraId="33CFB1B1" w14:textId="36B84517" w:rsidR="007C0171" w:rsidRPr="00266895" w:rsidRDefault="007C0171" w:rsidP="004972CD">
            <w:pPr>
              <w:pStyle w:val="TableParagraph"/>
              <w:spacing w:line="360" w:lineRule="auto"/>
              <w:rPr>
                <w:sz w:val="26"/>
                <w:lang w:val="en-US"/>
              </w:rPr>
            </w:pPr>
            <w:r w:rsidRPr="00266895">
              <w:rPr>
                <w:sz w:val="26"/>
                <w:lang w:val="en-US"/>
              </w:rPr>
              <w:lastRenderedPageBreak/>
              <w:t>7</w:t>
            </w:r>
          </w:p>
        </w:tc>
        <w:tc>
          <w:tcPr>
            <w:tcW w:w="2658" w:type="dxa"/>
          </w:tcPr>
          <w:p w14:paraId="41E08F95" w14:textId="3F4E78F4" w:rsidR="007C0171" w:rsidRPr="00266895" w:rsidRDefault="007C0171" w:rsidP="004972CD">
            <w:pPr>
              <w:pStyle w:val="TableParagraph"/>
              <w:spacing w:line="360" w:lineRule="auto"/>
              <w:rPr>
                <w:sz w:val="26"/>
                <w:lang w:val="en-US"/>
              </w:rPr>
            </w:pPr>
            <w:r w:rsidRPr="00266895">
              <w:rPr>
                <w:sz w:val="26"/>
                <w:lang w:val="en-US"/>
              </w:rPr>
              <w:t>treatment_service</w:t>
            </w:r>
          </w:p>
        </w:tc>
        <w:tc>
          <w:tcPr>
            <w:tcW w:w="5671" w:type="dxa"/>
          </w:tcPr>
          <w:p w14:paraId="5EF112C4" w14:textId="51A5A5A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Lưu kết quả xét nghiệm</w:t>
            </w:r>
          </w:p>
        </w:tc>
      </w:tr>
      <w:tr w:rsidR="007C0171" w:rsidRPr="00266895" w14:paraId="2ABA1F73" w14:textId="77777777" w:rsidTr="007C0171">
        <w:trPr>
          <w:trHeight w:val="650"/>
        </w:trPr>
        <w:tc>
          <w:tcPr>
            <w:tcW w:w="1134" w:type="dxa"/>
          </w:tcPr>
          <w:p w14:paraId="1C5AA839" w14:textId="5AD12952" w:rsidR="007C0171" w:rsidRPr="00266895" w:rsidRDefault="007C0171" w:rsidP="004972CD">
            <w:pPr>
              <w:pStyle w:val="TableParagraph"/>
              <w:spacing w:line="360" w:lineRule="auto"/>
              <w:rPr>
                <w:sz w:val="26"/>
                <w:lang w:val="en-US"/>
              </w:rPr>
            </w:pPr>
            <w:r w:rsidRPr="00266895">
              <w:rPr>
                <w:sz w:val="26"/>
                <w:lang w:val="en-US"/>
              </w:rPr>
              <w:t>8</w:t>
            </w:r>
          </w:p>
        </w:tc>
        <w:tc>
          <w:tcPr>
            <w:tcW w:w="2658" w:type="dxa"/>
          </w:tcPr>
          <w:p w14:paraId="5CF4419C" w14:textId="741808AF" w:rsidR="007C0171" w:rsidRPr="00266895" w:rsidRDefault="007C0171" w:rsidP="004972CD">
            <w:pPr>
              <w:pStyle w:val="TableParagraph"/>
              <w:spacing w:line="360" w:lineRule="auto"/>
              <w:rPr>
                <w:sz w:val="26"/>
                <w:lang w:val="en-US"/>
              </w:rPr>
            </w:pPr>
            <w:r w:rsidRPr="00266895">
              <w:rPr>
                <w:sz w:val="26"/>
                <w:lang w:val="en-US"/>
              </w:rPr>
              <w:t>prescription</w:t>
            </w:r>
          </w:p>
        </w:tc>
        <w:tc>
          <w:tcPr>
            <w:tcW w:w="5671" w:type="dxa"/>
          </w:tcPr>
          <w:p w14:paraId="2185F2A3" w14:textId="00775B77"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thông tin đơn thuốc</w:t>
            </w:r>
          </w:p>
        </w:tc>
      </w:tr>
      <w:tr w:rsidR="007C0171" w:rsidRPr="00266895" w14:paraId="314218D4" w14:textId="77777777" w:rsidTr="007C0171">
        <w:trPr>
          <w:trHeight w:val="650"/>
        </w:trPr>
        <w:tc>
          <w:tcPr>
            <w:tcW w:w="1134" w:type="dxa"/>
          </w:tcPr>
          <w:p w14:paraId="4F2D497D" w14:textId="252B2255" w:rsidR="007C0171" w:rsidRPr="00266895" w:rsidRDefault="007C0171" w:rsidP="004972CD">
            <w:pPr>
              <w:pStyle w:val="TableParagraph"/>
              <w:spacing w:line="360" w:lineRule="auto"/>
              <w:rPr>
                <w:sz w:val="26"/>
                <w:lang w:val="en-US"/>
              </w:rPr>
            </w:pPr>
            <w:r w:rsidRPr="00266895">
              <w:rPr>
                <w:sz w:val="26"/>
                <w:lang w:val="en-US"/>
              </w:rPr>
              <w:t>9</w:t>
            </w:r>
          </w:p>
        </w:tc>
        <w:tc>
          <w:tcPr>
            <w:tcW w:w="2658" w:type="dxa"/>
          </w:tcPr>
          <w:p w14:paraId="17691BD3" w14:textId="613AD29B" w:rsidR="007C0171" w:rsidRPr="00266895" w:rsidRDefault="007C0171" w:rsidP="004972CD">
            <w:pPr>
              <w:pStyle w:val="TableParagraph"/>
              <w:spacing w:line="360" w:lineRule="auto"/>
              <w:rPr>
                <w:sz w:val="26"/>
                <w:lang w:val="en-US"/>
              </w:rPr>
            </w:pPr>
            <w:r w:rsidRPr="00266895">
              <w:rPr>
                <w:sz w:val="26"/>
                <w:lang w:val="en-US"/>
              </w:rPr>
              <w:t>drug_allergy</w:t>
            </w:r>
          </w:p>
        </w:tc>
        <w:tc>
          <w:tcPr>
            <w:tcW w:w="5671" w:type="dxa"/>
          </w:tcPr>
          <w:p w14:paraId="365D3835" w14:textId="36C989C1"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thông tin tương tác thuốc của bệnh nhân</w:t>
            </w:r>
          </w:p>
        </w:tc>
      </w:tr>
      <w:tr w:rsidR="007C0171" w:rsidRPr="00266895" w14:paraId="1150A941" w14:textId="77777777" w:rsidTr="007C0171">
        <w:trPr>
          <w:trHeight w:val="650"/>
        </w:trPr>
        <w:tc>
          <w:tcPr>
            <w:tcW w:w="1134" w:type="dxa"/>
          </w:tcPr>
          <w:p w14:paraId="73A01646" w14:textId="1F7410C9" w:rsidR="007C0171" w:rsidRPr="00266895" w:rsidRDefault="007C0171" w:rsidP="004972CD">
            <w:pPr>
              <w:pStyle w:val="TableParagraph"/>
              <w:spacing w:line="360" w:lineRule="auto"/>
              <w:rPr>
                <w:sz w:val="26"/>
                <w:lang w:val="en-US"/>
              </w:rPr>
            </w:pPr>
            <w:r w:rsidRPr="00266895">
              <w:rPr>
                <w:sz w:val="26"/>
                <w:lang w:val="en-US"/>
              </w:rPr>
              <w:t>10</w:t>
            </w:r>
          </w:p>
        </w:tc>
        <w:tc>
          <w:tcPr>
            <w:tcW w:w="2658" w:type="dxa"/>
          </w:tcPr>
          <w:p w14:paraId="5F8375F0" w14:textId="640EC8DA" w:rsidR="007C0171" w:rsidRPr="00266895" w:rsidRDefault="007C0171" w:rsidP="004972CD">
            <w:pPr>
              <w:pStyle w:val="TableParagraph"/>
              <w:spacing w:line="360" w:lineRule="auto"/>
              <w:rPr>
                <w:sz w:val="26"/>
                <w:lang w:val="en-US"/>
              </w:rPr>
            </w:pPr>
            <w:r w:rsidRPr="00266895">
              <w:rPr>
                <w:sz w:val="26"/>
                <w:lang w:val="en-US"/>
              </w:rPr>
              <w:t>bill</w:t>
            </w:r>
          </w:p>
        </w:tc>
        <w:tc>
          <w:tcPr>
            <w:tcW w:w="5671" w:type="dxa"/>
          </w:tcPr>
          <w:p w14:paraId="5150516D" w14:textId="25A4CF6D"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thông tin hóa đơn </w:t>
            </w:r>
          </w:p>
        </w:tc>
      </w:tr>
      <w:tr w:rsidR="007C0171" w:rsidRPr="00266895" w14:paraId="7844E516" w14:textId="77777777" w:rsidTr="007C0171">
        <w:trPr>
          <w:trHeight w:val="650"/>
        </w:trPr>
        <w:tc>
          <w:tcPr>
            <w:tcW w:w="1134" w:type="dxa"/>
          </w:tcPr>
          <w:p w14:paraId="2F304F1A" w14:textId="270FC7B6" w:rsidR="007C0171" w:rsidRPr="00266895" w:rsidRDefault="007C0171" w:rsidP="004972CD">
            <w:pPr>
              <w:pStyle w:val="TableParagraph"/>
              <w:spacing w:line="360" w:lineRule="auto"/>
              <w:rPr>
                <w:sz w:val="26"/>
                <w:lang w:val="en-US"/>
              </w:rPr>
            </w:pPr>
            <w:r w:rsidRPr="00266895">
              <w:rPr>
                <w:sz w:val="26"/>
                <w:lang w:val="en-US"/>
              </w:rPr>
              <w:t>11</w:t>
            </w:r>
          </w:p>
        </w:tc>
        <w:tc>
          <w:tcPr>
            <w:tcW w:w="2658" w:type="dxa"/>
          </w:tcPr>
          <w:p w14:paraId="6B5764A5" w14:textId="1258F83B" w:rsidR="007C0171" w:rsidRPr="00266895" w:rsidRDefault="007C0171" w:rsidP="004972CD">
            <w:pPr>
              <w:pStyle w:val="TableParagraph"/>
              <w:spacing w:line="360" w:lineRule="auto"/>
              <w:rPr>
                <w:sz w:val="26"/>
                <w:lang w:val="en-US"/>
              </w:rPr>
            </w:pPr>
            <w:r w:rsidRPr="00266895">
              <w:rPr>
                <w:sz w:val="26"/>
                <w:lang w:val="en-US"/>
              </w:rPr>
              <w:t>comment</w:t>
            </w:r>
          </w:p>
        </w:tc>
        <w:tc>
          <w:tcPr>
            <w:tcW w:w="5671" w:type="dxa"/>
          </w:tcPr>
          <w:p w14:paraId="12BD03BB" w14:textId="538EE684"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nội dung bình luận</w:t>
            </w:r>
          </w:p>
        </w:tc>
      </w:tr>
      <w:tr w:rsidR="007C0171" w:rsidRPr="00266895" w14:paraId="21F32FB1" w14:textId="77777777" w:rsidTr="007C0171">
        <w:trPr>
          <w:trHeight w:val="650"/>
        </w:trPr>
        <w:tc>
          <w:tcPr>
            <w:tcW w:w="1134" w:type="dxa"/>
          </w:tcPr>
          <w:p w14:paraId="6584F23C" w14:textId="32ED2162" w:rsidR="007C0171" w:rsidRPr="00266895" w:rsidRDefault="007C0171" w:rsidP="004972CD">
            <w:pPr>
              <w:pStyle w:val="TableParagraph"/>
              <w:spacing w:line="360" w:lineRule="auto"/>
              <w:rPr>
                <w:sz w:val="26"/>
                <w:lang w:val="en-US"/>
              </w:rPr>
            </w:pPr>
            <w:r w:rsidRPr="00266895">
              <w:rPr>
                <w:sz w:val="26"/>
                <w:lang w:val="en-US"/>
              </w:rPr>
              <w:t>12</w:t>
            </w:r>
          </w:p>
        </w:tc>
        <w:tc>
          <w:tcPr>
            <w:tcW w:w="2658" w:type="dxa"/>
          </w:tcPr>
          <w:p w14:paraId="384DD0B0" w14:textId="085ABEFB" w:rsidR="007C0171" w:rsidRPr="00266895" w:rsidRDefault="007C0171" w:rsidP="004972CD">
            <w:pPr>
              <w:pStyle w:val="TableParagraph"/>
              <w:spacing w:line="360" w:lineRule="auto"/>
              <w:rPr>
                <w:sz w:val="26"/>
                <w:lang w:val="en-US"/>
              </w:rPr>
            </w:pPr>
            <w:r w:rsidRPr="00266895">
              <w:rPr>
                <w:sz w:val="26"/>
                <w:lang w:val="en-US"/>
              </w:rPr>
              <w:t>specialty</w:t>
            </w:r>
          </w:p>
        </w:tc>
        <w:tc>
          <w:tcPr>
            <w:tcW w:w="5671" w:type="dxa"/>
          </w:tcPr>
          <w:p w14:paraId="1C4BC5E2" w14:textId="5838477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danh mục các chuyên khoa</w:t>
            </w:r>
          </w:p>
        </w:tc>
      </w:tr>
      <w:tr w:rsidR="007C0171" w:rsidRPr="00266895" w14:paraId="091A3C1E" w14:textId="77777777" w:rsidTr="007C0171">
        <w:trPr>
          <w:trHeight w:val="650"/>
        </w:trPr>
        <w:tc>
          <w:tcPr>
            <w:tcW w:w="1134" w:type="dxa"/>
          </w:tcPr>
          <w:p w14:paraId="165E5BD1" w14:textId="4AC15865" w:rsidR="007C0171" w:rsidRPr="00266895" w:rsidRDefault="007C0171" w:rsidP="004972CD">
            <w:pPr>
              <w:pStyle w:val="TableParagraph"/>
              <w:spacing w:line="360" w:lineRule="auto"/>
              <w:rPr>
                <w:sz w:val="26"/>
                <w:lang w:val="en-US"/>
              </w:rPr>
            </w:pPr>
            <w:r w:rsidRPr="00266895">
              <w:rPr>
                <w:sz w:val="26"/>
                <w:lang w:val="en-US"/>
              </w:rPr>
              <w:t>13</w:t>
            </w:r>
          </w:p>
        </w:tc>
        <w:tc>
          <w:tcPr>
            <w:tcW w:w="2658" w:type="dxa"/>
          </w:tcPr>
          <w:p w14:paraId="3CF523EA" w14:textId="3DD687C8" w:rsidR="007C0171" w:rsidRPr="00266895" w:rsidRDefault="007C0171" w:rsidP="004972CD">
            <w:pPr>
              <w:pStyle w:val="TableParagraph"/>
              <w:spacing w:line="360" w:lineRule="auto"/>
              <w:rPr>
                <w:sz w:val="26"/>
                <w:lang w:val="en-US"/>
              </w:rPr>
            </w:pPr>
            <w:r w:rsidRPr="00266895">
              <w:rPr>
                <w:sz w:val="26"/>
                <w:lang w:val="en-US"/>
              </w:rPr>
              <w:t>exam_service</w:t>
            </w:r>
          </w:p>
        </w:tc>
        <w:tc>
          <w:tcPr>
            <w:tcW w:w="5671" w:type="dxa"/>
          </w:tcPr>
          <w:p w14:paraId="236F8A52" w14:textId="4C3A0715"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danh mục các dịch vụ xét nghiệm</w:t>
            </w:r>
          </w:p>
        </w:tc>
      </w:tr>
    </w:tbl>
    <w:p w14:paraId="182CC831" w14:textId="77777777" w:rsidR="002746A5" w:rsidRPr="00266895"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1250AD62" w:rsidR="002746A5" w:rsidRPr="00266895" w:rsidRDefault="001642AA" w:rsidP="00C6564B">
      <w:pPr>
        <w:pStyle w:val="Heading2"/>
        <w:spacing w:before="60" w:after="60" w:line="360" w:lineRule="auto"/>
        <w:rPr>
          <w:sz w:val="28"/>
          <w:lang w:val="en-US"/>
        </w:rPr>
      </w:pPr>
      <w:bookmarkStart w:id="326" w:name="_Toc186055186"/>
      <w:r w:rsidRPr="00266895">
        <w:rPr>
          <w:sz w:val="28"/>
          <w:lang w:val="en-US"/>
        </w:rPr>
        <w:t>3</w:t>
      </w:r>
      <w:r w:rsidR="002746A5" w:rsidRPr="00266895">
        <w:rPr>
          <w:sz w:val="28"/>
          <w:lang w:val="en-US"/>
        </w:rPr>
        <w:t>.</w:t>
      </w:r>
      <w:r w:rsidR="00382196" w:rsidRPr="00266895">
        <w:rPr>
          <w:sz w:val="28"/>
          <w:lang w:val="en-US"/>
        </w:rPr>
        <w:t>7</w:t>
      </w:r>
      <w:r w:rsidR="002746A5" w:rsidRPr="00266895">
        <w:rPr>
          <w:sz w:val="28"/>
        </w:rPr>
        <w:t xml:space="preserve"> </w:t>
      </w:r>
      <w:r w:rsidR="00F70E0D" w:rsidRPr="00266895">
        <w:rPr>
          <w:sz w:val="28"/>
          <w:lang w:val="en-US"/>
        </w:rPr>
        <w:t>Kết luận chương</w:t>
      </w:r>
      <w:bookmarkEnd w:id="326"/>
      <w:r w:rsidR="00F70E0D" w:rsidRPr="00266895">
        <w:rPr>
          <w:sz w:val="28"/>
          <w:lang w:val="en-US"/>
        </w:rPr>
        <w:t xml:space="preserve"> </w:t>
      </w:r>
    </w:p>
    <w:p w14:paraId="28128384" w14:textId="3F6B4718" w:rsidR="00EC78C8" w:rsidRPr="00266895" w:rsidRDefault="00C6564B" w:rsidP="002746A5">
      <w:pPr>
        <w:spacing w:before="60" w:after="60" w:line="360" w:lineRule="auto"/>
        <w:jc w:val="both"/>
        <w:rPr>
          <w:rFonts w:ascii="Times New Roman" w:eastAsia="Times New Roman" w:hAnsi="Times New Roman" w:cs="Times New Roman"/>
          <w:sz w:val="26"/>
          <w:szCs w:val="26"/>
          <w:lang w:val="en-US"/>
        </w:rPr>
        <w:sectPr w:rsidR="00EC78C8" w:rsidRPr="00266895" w:rsidSect="00A202E4">
          <w:headerReference w:type="default" r:id="rId66"/>
          <w:pgSz w:w="11909" w:h="16834"/>
          <w:pgMar w:top="1134" w:right="1134" w:bottom="1134" w:left="1701" w:header="720" w:footer="720" w:gutter="0"/>
          <w:cols w:space="720"/>
          <w:docGrid w:linePitch="299"/>
        </w:sectPr>
      </w:pPr>
      <w:r w:rsidRPr="00266895">
        <w:rPr>
          <w:rFonts w:ascii="Times New Roman" w:eastAsia="Times New Roman" w:hAnsi="Times New Roman" w:cs="Times New Roman"/>
          <w:sz w:val="26"/>
          <w:szCs w:val="26"/>
          <w:lang w:val="en-US"/>
        </w:rPr>
        <w:t>Trong chương này đã hoàn thành các bước phân tích và thiết kế hệ thống quản lý phòng khám, bao gồm việc xây dựng các biểu đồ use case, biểu đồ hoạt động, trích xuất lớp thực thể, và thiết kế cơ sở dữ liệu. Những nội dung này là cơ sở quan trọng để đảm bảo tính logic, hiệu quả và khả năng triển khai của hệ thống. Tiếp theo, chương I</w:t>
      </w:r>
      <w:r w:rsidR="005A09FE" w:rsidRPr="00266895">
        <w:rPr>
          <w:rFonts w:ascii="Times New Roman" w:eastAsia="Times New Roman" w:hAnsi="Times New Roman" w:cs="Times New Roman"/>
          <w:sz w:val="26"/>
          <w:szCs w:val="26"/>
          <w:lang w:val="en-US"/>
        </w:rPr>
        <w:t>V</w:t>
      </w:r>
      <w:r w:rsidRPr="00266895">
        <w:rPr>
          <w:rFonts w:ascii="Times New Roman" w:eastAsia="Times New Roman" w:hAnsi="Times New Roman" w:cs="Times New Roman"/>
          <w:sz w:val="26"/>
          <w:szCs w:val="26"/>
          <w:lang w:val="en-US"/>
        </w:rPr>
        <w:t xml:space="preserve"> sẽ trình bày chi tiết các bước cài đặt và kiểm thử hệ thống quản lý phòng khám.  </w:t>
      </w:r>
    </w:p>
    <w:p w14:paraId="30C85861" w14:textId="77777777" w:rsidR="00137515" w:rsidRDefault="00137515" w:rsidP="00260234">
      <w:pPr>
        <w:pStyle w:val="Heading1"/>
        <w:spacing w:before="60" w:after="60" w:line="360" w:lineRule="auto"/>
        <w:rPr>
          <w:sz w:val="30"/>
        </w:rPr>
        <w:sectPr w:rsidR="00137515" w:rsidSect="00825F1E">
          <w:headerReference w:type="default" r:id="rId67"/>
          <w:pgSz w:w="11909" w:h="16834"/>
          <w:pgMar w:top="1134" w:right="1134" w:bottom="1134" w:left="1701" w:header="720" w:footer="720" w:gutter="0"/>
          <w:cols w:space="720"/>
          <w:docGrid w:linePitch="299"/>
        </w:sectPr>
      </w:pPr>
      <w:bookmarkStart w:id="327" w:name="_Toc186055187"/>
    </w:p>
    <w:p w14:paraId="1160DF0E" w14:textId="7BF03600" w:rsidR="00260234" w:rsidRPr="00266895" w:rsidRDefault="00260234" w:rsidP="00260234">
      <w:pPr>
        <w:pStyle w:val="Heading1"/>
        <w:spacing w:before="60" w:after="60" w:line="360" w:lineRule="auto"/>
        <w:rPr>
          <w:sz w:val="30"/>
          <w:lang w:val="en-US"/>
        </w:rPr>
      </w:pPr>
      <w:r w:rsidRPr="00266895">
        <w:rPr>
          <w:sz w:val="30"/>
        </w:rPr>
        <w:t>CHƯƠNG</w:t>
      </w:r>
      <w:r w:rsidR="00541B4F" w:rsidRPr="00266895">
        <w:rPr>
          <w:sz w:val="30"/>
          <w:lang w:val="en-US"/>
        </w:rPr>
        <w:t xml:space="preserve"> </w:t>
      </w:r>
      <w:r w:rsidR="001642AA" w:rsidRPr="00266895">
        <w:rPr>
          <w:sz w:val="30"/>
          <w:lang w:val="en-US"/>
        </w:rPr>
        <w:t>IV</w:t>
      </w:r>
      <w:r w:rsidR="00541B4F" w:rsidRPr="00266895">
        <w:rPr>
          <w:sz w:val="30"/>
          <w:lang w:val="en-US"/>
        </w:rPr>
        <w:t xml:space="preserve">. CÀI ĐẶT VÀ </w:t>
      </w:r>
      <w:r w:rsidR="007A41C9">
        <w:rPr>
          <w:sz w:val="30"/>
          <w:lang w:val="en-US"/>
        </w:rPr>
        <w:t>KIỂM THỬ</w:t>
      </w:r>
      <w:r w:rsidR="00541B4F" w:rsidRPr="00266895">
        <w:rPr>
          <w:sz w:val="30"/>
          <w:lang w:val="en-US"/>
        </w:rPr>
        <w:t xml:space="preserve"> HỆ THỐNG</w:t>
      </w:r>
      <w:bookmarkEnd w:id="327"/>
    </w:p>
    <w:p w14:paraId="4C59DC86" w14:textId="58F53446" w:rsidR="00260234" w:rsidRPr="00266895" w:rsidRDefault="003B55CE" w:rsidP="00260234">
      <w:pPr>
        <w:spacing w:before="60" w:after="60" w:line="360" w:lineRule="auto"/>
        <w:ind w:firstLine="720"/>
        <w:jc w:val="both"/>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Từ những bước phân tích và thiết kế hệ thống chi tiết đã trình bày ở chương trước, chương này tập trung vào việc triển khai ứng dụng quản lý phòng khám. Giai đoạn này bao gồm việc lựa chọn môi trường phát triển</w:t>
      </w:r>
      <w:r w:rsidR="005A09FE" w:rsidRPr="00266895">
        <w:rPr>
          <w:rFonts w:ascii="Times New Roman" w:eastAsia="Times New Roman" w:hAnsi="Times New Roman" w:cs="Times New Roman"/>
          <w:sz w:val="26"/>
          <w:szCs w:val="26"/>
          <w:lang w:val="en-US"/>
        </w:rPr>
        <w:t xml:space="preserve"> và triển khai hệ thống</w:t>
      </w:r>
      <w:r w:rsidRPr="00266895">
        <w:rPr>
          <w:rFonts w:ascii="Times New Roman" w:eastAsia="Times New Roman" w:hAnsi="Times New Roman" w:cs="Times New Roman"/>
          <w:sz w:val="26"/>
          <w:szCs w:val="26"/>
        </w:rPr>
        <w:t xml:space="preserve">. Cuối cùng, chương sẽ đánh giá kết quả đạt được, chỉ ra những ưu điểm, hạn chế, và đề xuất định hướng phát triển hệ thống trong tương lai.  </w:t>
      </w:r>
    </w:p>
    <w:p w14:paraId="2E6DE29D" w14:textId="2FD743D3" w:rsidR="00260234" w:rsidRPr="00266895" w:rsidRDefault="0001301D" w:rsidP="00260234">
      <w:pPr>
        <w:pStyle w:val="Heading2"/>
        <w:spacing w:before="60" w:after="60" w:line="360" w:lineRule="auto"/>
        <w:jc w:val="both"/>
        <w:rPr>
          <w:sz w:val="28"/>
          <w:lang w:val="en-US"/>
        </w:rPr>
      </w:pPr>
      <w:bookmarkStart w:id="328" w:name="_Toc186055188"/>
      <w:r w:rsidRPr="00266895">
        <w:rPr>
          <w:sz w:val="28"/>
          <w:lang w:val="en-US"/>
        </w:rPr>
        <w:t>4</w:t>
      </w:r>
      <w:r w:rsidR="00025E32" w:rsidRPr="00266895">
        <w:rPr>
          <w:sz w:val="28"/>
          <w:lang w:val="en-US"/>
        </w:rPr>
        <w:t>.1 Môi trường triển khai ứng dụng</w:t>
      </w:r>
      <w:bookmarkEnd w:id="328"/>
    </w:p>
    <w:p w14:paraId="2532FA9E" w14:textId="0D302AD9" w:rsidR="00025E32" w:rsidRPr="00266895" w:rsidRDefault="0001301D" w:rsidP="00025E32">
      <w:pPr>
        <w:pStyle w:val="Heading3"/>
        <w:spacing w:before="60" w:after="60" w:line="360" w:lineRule="auto"/>
        <w:rPr>
          <w:lang w:val="en-US"/>
        </w:rPr>
      </w:pPr>
      <w:bookmarkStart w:id="329" w:name="_Toc186055189"/>
      <w:r w:rsidRPr="00266895">
        <w:rPr>
          <w:lang w:val="en-US"/>
        </w:rPr>
        <w:t>4</w:t>
      </w:r>
      <w:r w:rsidR="00025E32" w:rsidRPr="00266895">
        <w:rPr>
          <w:lang w:val="en-US"/>
        </w:rPr>
        <w:t>.1</w:t>
      </w:r>
      <w:r w:rsidR="00025E32" w:rsidRPr="00266895">
        <w:t>.1</w:t>
      </w:r>
      <w:r w:rsidR="00025E32" w:rsidRPr="00266895">
        <w:rPr>
          <w:lang w:val="en-US"/>
        </w:rPr>
        <w:t xml:space="preserve"> Cài đặt ReactJS cho giao diện</w:t>
      </w:r>
      <w:bookmarkEnd w:id="329"/>
    </w:p>
    <w:p w14:paraId="67086D81" w14:textId="77777777" w:rsidR="00BD1AE8" w:rsidRPr="00266895" w:rsidRDefault="009961A4" w:rsidP="00BD1AE8">
      <w:pPr>
        <w:rPr>
          <w:rFonts w:ascii="Times New Roman" w:hAnsi="Times New Roman" w:cs="Times New Roman"/>
          <w:noProof/>
          <w:lang w:val="en-US"/>
        </w:rPr>
      </w:pPr>
      <w:r w:rsidRPr="00266895">
        <w:rPr>
          <w:rFonts w:ascii="Times New Roman" w:hAnsi="Times New Roman" w:cs="Times New Roman"/>
          <w:sz w:val="26"/>
          <w:szCs w:val="26"/>
          <w:lang w:val="en-US"/>
        </w:rPr>
        <w:t xml:space="preserve">- Cài đặt NodeJS: Link download </w:t>
      </w:r>
      <w:hyperlink r:id="rId68" w:history="1">
        <w:r w:rsidRPr="00266895">
          <w:rPr>
            <w:rStyle w:val="Hyperlink"/>
            <w:rFonts w:ascii="Times New Roman" w:hAnsi="Times New Roman" w:cs="Times New Roman"/>
            <w:sz w:val="26"/>
            <w:szCs w:val="26"/>
            <w:lang w:val="vi-VN"/>
          </w:rPr>
          <w:t>https://nodejs.org/en/download</w:t>
        </w:r>
      </w:hyperlink>
      <w:r w:rsidR="00BD1AE8" w:rsidRPr="00266895">
        <w:rPr>
          <w:rFonts w:ascii="Times New Roman" w:hAnsi="Times New Roman" w:cs="Times New Roman"/>
          <w:noProof/>
          <w:lang w:val="en-US"/>
        </w:rPr>
        <w:t xml:space="preserve">    </w:t>
      </w:r>
    </w:p>
    <w:p w14:paraId="351602B9" w14:textId="287336C2" w:rsidR="00BD1AE8" w:rsidRPr="00266895" w:rsidRDefault="00BD1AE8" w:rsidP="00BD1AE8">
      <w:pPr>
        <w:rPr>
          <w:rFonts w:ascii="Times New Roman" w:hAnsi="Times New Roman" w:cs="Times New Roman"/>
          <w:noProof/>
          <w:lang w:val="en-US"/>
        </w:rPr>
      </w:pPr>
      <w:r w:rsidRPr="00266895">
        <w:rPr>
          <w:rFonts w:ascii="Times New Roman" w:hAnsi="Times New Roman" w:cs="Times New Roman"/>
          <w:noProof/>
          <w:lang w:val="en-US"/>
        </w:rPr>
        <w:t xml:space="preserve"> </w:t>
      </w:r>
    </w:p>
    <w:p w14:paraId="31EC29A1" w14:textId="234F5253" w:rsidR="009961A4" w:rsidRPr="00266895" w:rsidRDefault="009961A4" w:rsidP="00BD1AE8">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69" cstate="print"/>
                    <a:stretch>
                      <a:fillRect/>
                    </a:stretch>
                  </pic:blipFill>
                  <pic:spPr>
                    <a:xfrm>
                      <a:off x="0" y="0"/>
                      <a:ext cx="3299460" cy="2546350"/>
                    </a:xfrm>
                    <a:prstGeom prst="rect">
                      <a:avLst/>
                    </a:prstGeom>
                  </pic:spPr>
                </pic:pic>
              </a:graphicData>
            </a:graphic>
          </wp:inline>
        </w:drawing>
      </w:r>
    </w:p>
    <w:p w14:paraId="1C1C1097" w14:textId="33213D00" w:rsidR="009961A4" w:rsidRPr="00266895" w:rsidRDefault="009961A4" w:rsidP="009961A4">
      <w:pPr>
        <w:pStyle w:val="Heading7"/>
        <w:spacing w:line="360" w:lineRule="auto"/>
        <w:rPr>
          <w:rFonts w:eastAsia="Times New Roman" w:cs="Times New Roman"/>
          <w:lang w:val="en-US"/>
        </w:rPr>
      </w:pPr>
      <w:bookmarkStart w:id="330" w:name="_Toc186055274"/>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Cài đặt NodeJS bước 1</w:t>
      </w:r>
      <w:bookmarkEnd w:id="330"/>
    </w:p>
    <w:p w14:paraId="23D9DFBA" w14:textId="77777777" w:rsidR="00BD1AE8" w:rsidRPr="00266895" w:rsidRDefault="009961A4" w:rsidP="00BD1AE8">
      <w:pPr>
        <w:rPr>
          <w:rFonts w:ascii="Times New Roman" w:hAnsi="Times New Roman" w:cs="Times New Roman"/>
          <w:sz w:val="26"/>
          <w:szCs w:val="26"/>
          <w:lang w:val="en-US"/>
        </w:rPr>
      </w:pPr>
      <w:r w:rsidRPr="00266895">
        <w:rPr>
          <w:rFonts w:ascii="Times New Roman" w:hAnsi="Times New Roman" w:cs="Times New Roman"/>
          <w:sz w:val="26"/>
          <w:szCs w:val="26"/>
          <w:lang w:val="vi-VN"/>
        </w:rPr>
        <w:t>Sau khi tải xuống thành công, mở file vừa tải và cài đặt theo hướng dẫn.</w:t>
      </w:r>
    </w:p>
    <w:p w14:paraId="61EBFE07" w14:textId="77777777" w:rsidR="00BD1AE8" w:rsidRPr="00266895" w:rsidRDefault="00BD1AE8" w:rsidP="00BD1AE8">
      <w:pPr>
        <w:rPr>
          <w:rFonts w:ascii="Times New Roman" w:hAnsi="Times New Roman" w:cs="Times New Roman"/>
          <w:sz w:val="26"/>
          <w:szCs w:val="26"/>
          <w:lang w:val="en-US"/>
        </w:rPr>
      </w:pPr>
    </w:p>
    <w:p w14:paraId="77D3CFF7" w14:textId="7868A76D" w:rsidR="009961A4" w:rsidRPr="00266895" w:rsidRDefault="009961A4" w:rsidP="00BD1AE8">
      <w:pPr>
        <w:jc w:val="center"/>
        <w:rPr>
          <w:rFonts w:ascii="Times New Roman" w:hAnsi="Times New Roman" w:cs="Times New Roman"/>
          <w:sz w:val="26"/>
          <w:szCs w:val="26"/>
          <w:lang w:val="vi-VN"/>
        </w:rPr>
      </w:pPr>
      <w:r w:rsidRPr="00266895">
        <w:rPr>
          <w:rFonts w:ascii="Times New Roman" w:hAnsi="Times New Roman" w:cs="Times New Roman"/>
          <w:noProof/>
        </w:rPr>
        <w:lastRenderedPageBreak/>
        <w:drawing>
          <wp:inline distT="0" distB="0" distL="0" distR="0" wp14:anchorId="0359B5BD" wp14:editId="1F66FE11">
            <wp:extent cx="3371850" cy="264795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70" cstate="print"/>
                    <a:stretch>
                      <a:fillRect/>
                    </a:stretch>
                  </pic:blipFill>
                  <pic:spPr>
                    <a:xfrm>
                      <a:off x="0" y="0"/>
                      <a:ext cx="3371850" cy="2647950"/>
                    </a:xfrm>
                    <a:prstGeom prst="rect">
                      <a:avLst/>
                    </a:prstGeom>
                  </pic:spPr>
                </pic:pic>
              </a:graphicData>
            </a:graphic>
          </wp:inline>
        </w:drawing>
      </w:r>
    </w:p>
    <w:p w14:paraId="2214FD70" w14:textId="07A315A1" w:rsidR="009961A4" w:rsidRPr="00266895" w:rsidRDefault="009961A4" w:rsidP="00BD1AE8">
      <w:pPr>
        <w:pStyle w:val="Heading7"/>
        <w:spacing w:line="360" w:lineRule="auto"/>
        <w:ind w:left="2160" w:firstLine="720"/>
        <w:jc w:val="left"/>
        <w:rPr>
          <w:rFonts w:eastAsia="Times New Roman" w:cs="Times New Roman"/>
          <w:lang w:val="en-US"/>
        </w:rPr>
      </w:pPr>
      <w:bookmarkStart w:id="331" w:name="_Toc186055275"/>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Cài đặt NodeJS bước 2</w:t>
      </w:r>
      <w:bookmarkEnd w:id="331"/>
    </w:p>
    <w:p w14:paraId="2B76C229" w14:textId="77777777" w:rsidR="00BD1AE8" w:rsidRPr="00266895" w:rsidRDefault="00BD1AE8" w:rsidP="00BD1AE8">
      <w:pPr>
        <w:rPr>
          <w:rFonts w:ascii="Times New Roman" w:hAnsi="Times New Roman" w:cs="Times New Roman"/>
          <w:lang w:val="en-US"/>
        </w:rPr>
      </w:pPr>
    </w:p>
    <w:p w14:paraId="68573747" w14:textId="74F07D59" w:rsidR="00BD1AE8" w:rsidRPr="00266895" w:rsidRDefault="00BD1AE8" w:rsidP="00BD1AE8">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4905C860" wp14:editId="7DE4ED41">
            <wp:extent cx="3562350" cy="259715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71" cstate="print"/>
                    <a:stretch>
                      <a:fillRect/>
                    </a:stretch>
                  </pic:blipFill>
                  <pic:spPr>
                    <a:xfrm>
                      <a:off x="0" y="0"/>
                      <a:ext cx="3562350" cy="2597150"/>
                    </a:xfrm>
                    <a:prstGeom prst="rect">
                      <a:avLst/>
                    </a:prstGeom>
                  </pic:spPr>
                </pic:pic>
              </a:graphicData>
            </a:graphic>
          </wp:inline>
        </w:drawing>
      </w:r>
    </w:p>
    <w:p w14:paraId="6ACD57A2" w14:textId="7E5D05D0" w:rsidR="009961A4" w:rsidRPr="00266895" w:rsidRDefault="009961A4" w:rsidP="004A123D">
      <w:pPr>
        <w:pStyle w:val="Heading7"/>
        <w:spacing w:line="360" w:lineRule="auto"/>
        <w:rPr>
          <w:rFonts w:eastAsia="Times New Roman" w:cs="Times New Roman"/>
          <w:lang w:val="en-US"/>
        </w:rPr>
      </w:pPr>
      <w:bookmarkStart w:id="332" w:name="_Toc186055276"/>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Cài đặt NodeJS bước 3</w:t>
      </w:r>
      <w:bookmarkEnd w:id="332"/>
    </w:p>
    <w:p w14:paraId="00F6188C" w14:textId="77777777" w:rsidR="004A123D" w:rsidRPr="00266895" w:rsidRDefault="004A123D" w:rsidP="004A123D">
      <w:pPr>
        <w:rPr>
          <w:rFonts w:ascii="Times New Roman" w:hAnsi="Times New Roman" w:cs="Times New Roman"/>
          <w:lang w:val="en-US"/>
        </w:rPr>
      </w:pPr>
    </w:p>
    <w:p w14:paraId="1F4A8205" w14:textId="086AAB0C"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F30ABCB" wp14:editId="093B930B">
            <wp:extent cx="3543300" cy="2660650"/>
            <wp:effectExtent l="0" t="0" r="0" b="635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72" cstate="print"/>
                    <a:stretch>
                      <a:fillRect/>
                    </a:stretch>
                  </pic:blipFill>
                  <pic:spPr>
                    <a:xfrm>
                      <a:off x="0" y="0"/>
                      <a:ext cx="3543300" cy="2660650"/>
                    </a:xfrm>
                    <a:prstGeom prst="rect">
                      <a:avLst/>
                    </a:prstGeom>
                  </pic:spPr>
                </pic:pic>
              </a:graphicData>
            </a:graphic>
          </wp:inline>
        </w:drawing>
      </w:r>
    </w:p>
    <w:p w14:paraId="6EDD787B" w14:textId="290C6909" w:rsidR="009961A4" w:rsidRPr="00266895" w:rsidRDefault="009961A4" w:rsidP="004A123D">
      <w:pPr>
        <w:pStyle w:val="Heading7"/>
        <w:spacing w:line="360" w:lineRule="auto"/>
        <w:rPr>
          <w:rFonts w:eastAsia="Times New Roman" w:cs="Times New Roman"/>
          <w:lang w:val="en-US"/>
        </w:rPr>
      </w:pPr>
      <w:bookmarkStart w:id="333" w:name="_Toc186055277"/>
      <w:r w:rsidRPr="00266895">
        <w:rPr>
          <w:rFonts w:eastAsia="Times New Roman" w:cs="Times New Roman"/>
        </w:rPr>
        <w:lastRenderedPageBreak/>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Cài đặt NodeJS bước 4</w:t>
      </w:r>
      <w:bookmarkEnd w:id="333"/>
    </w:p>
    <w:p w14:paraId="4266B2E7" w14:textId="77777777" w:rsidR="004A123D" w:rsidRPr="00266895" w:rsidRDefault="004A123D" w:rsidP="004A123D">
      <w:pPr>
        <w:rPr>
          <w:rFonts w:ascii="Times New Roman" w:hAnsi="Times New Roman" w:cs="Times New Roman"/>
          <w:lang w:val="en-US"/>
        </w:rPr>
      </w:pPr>
    </w:p>
    <w:p w14:paraId="14819375" w14:textId="4A02BCFB"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6618BBFA" wp14:editId="5DF05B02">
            <wp:extent cx="3492500" cy="3022600"/>
            <wp:effectExtent l="0" t="0" r="0" b="635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73" cstate="print"/>
                    <a:stretch>
                      <a:fillRect/>
                    </a:stretch>
                  </pic:blipFill>
                  <pic:spPr>
                    <a:xfrm>
                      <a:off x="0" y="0"/>
                      <a:ext cx="3492500" cy="3022600"/>
                    </a:xfrm>
                    <a:prstGeom prst="rect">
                      <a:avLst/>
                    </a:prstGeom>
                  </pic:spPr>
                </pic:pic>
              </a:graphicData>
            </a:graphic>
          </wp:inline>
        </w:drawing>
      </w:r>
    </w:p>
    <w:p w14:paraId="4E8CC7DF" w14:textId="43E9F48C" w:rsidR="009961A4" w:rsidRPr="00266895" w:rsidRDefault="009961A4" w:rsidP="004A123D">
      <w:pPr>
        <w:pStyle w:val="Heading7"/>
        <w:spacing w:line="360" w:lineRule="auto"/>
        <w:rPr>
          <w:rFonts w:eastAsia="Times New Roman" w:cs="Times New Roman"/>
          <w:lang w:val="en-US"/>
        </w:rPr>
      </w:pPr>
      <w:bookmarkStart w:id="334" w:name="_Toc186055278"/>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Cài đặt NodeJS bước 5</w:t>
      </w:r>
      <w:bookmarkEnd w:id="334"/>
    </w:p>
    <w:p w14:paraId="1ADA55E1" w14:textId="77777777" w:rsidR="004A123D" w:rsidRPr="00266895" w:rsidRDefault="004A123D" w:rsidP="004A123D">
      <w:pPr>
        <w:rPr>
          <w:rFonts w:ascii="Times New Roman" w:hAnsi="Times New Roman" w:cs="Times New Roman"/>
          <w:lang w:val="en-US"/>
        </w:rPr>
      </w:pPr>
    </w:p>
    <w:p w14:paraId="13E9FEA6" w14:textId="0CD8DB71"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6673F3C" wp14:editId="600911D2">
            <wp:extent cx="3524250" cy="2660650"/>
            <wp:effectExtent l="0" t="0" r="0" b="635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74" cstate="print"/>
                    <a:stretch>
                      <a:fillRect/>
                    </a:stretch>
                  </pic:blipFill>
                  <pic:spPr>
                    <a:xfrm>
                      <a:off x="0" y="0"/>
                      <a:ext cx="3524250" cy="2660650"/>
                    </a:xfrm>
                    <a:prstGeom prst="rect">
                      <a:avLst/>
                    </a:prstGeom>
                  </pic:spPr>
                </pic:pic>
              </a:graphicData>
            </a:graphic>
          </wp:inline>
        </w:drawing>
      </w:r>
    </w:p>
    <w:p w14:paraId="3C9B4E1B" w14:textId="10E6FD6C" w:rsidR="009961A4" w:rsidRPr="00266895" w:rsidRDefault="009961A4" w:rsidP="004A123D">
      <w:pPr>
        <w:pStyle w:val="Heading7"/>
        <w:spacing w:line="360" w:lineRule="auto"/>
        <w:rPr>
          <w:rFonts w:eastAsia="Times New Roman" w:cs="Times New Roman"/>
          <w:lang w:val="en-US"/>
        </w:rPr>
      </w:pPr>
      <w:bookmarkStart w:id="335" w:name="_Toc186055279"/>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Cài đặt NodeJS bước 6</w:t>
      </w:r>
      <w:bookmarkEnd w:id="335"/>
    </w:p>
    <w:p w14:paraId="095DE5F9" w14:textId="77777777" w:rsidR="004A123D" w:rsidRPr="00266895" w:rsidRDefault="004A123D" w:rsidP="004A123D">
      <w:pPr>
        <w:rPr>
          <w:rFonts w:ascii="Times New Roman" w:hAnsi="Times New Roman" w:cs="Times New Roman"/>
          <w:lang w:val="en-US"/>
        </w:rPr>
      </w:pPr>
    </w:p>
    <w:p w14:paraId="73662629" w14:textId="705E3AC4"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75" cstate="print"/>
                    <a:stretch>
                      <a:fillRect/>
                    </a:stretch>
                  </pic:blipFill>
                  <pic:spPr>
                    <a:xfrm>
                      <a:off x="0" y="0"/>
                      <a:ext cx="3625850" cy="2444750"/>
                    </a:xfrm>
                    <a:prstGeom prst="rect">
                      <a:avLst/>
                    </a:prstGeom>
                  </pic:spPr>
                </pic:pic>
              </a:graphicData>
            </a:graphic>
          </wp:inline>
        </w:drawing>
      </w:r>
    </w:p>
    <w:p w14:paraId="450AEFDF" w14:textId="504C374C" w:rsidR="00A63963" w:rsidRPr="00266895" w:rsidRDefault="009961A4" w:rsidP="00382196">
      <w:pPr>
        <w:pStyle w:val="Heading7"/>
        <w:spacing w:line="360" w:lineRule="auto"/>
        <w:rPr>
          <w:rFonts w:eastAsia="Times New Roman" w:cs="Times New Roman"/>
          <w:lang w:val="en-US"/>
        </w:rPr>
      </w:pPr>
      <w:bookmarkStart w:id="336" w:name="_Toc186055280"/>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Cài đặt NodeJS thành công</w:t>
      </w:r>
      <w:bookmarkEnd w:id="336"/>
    </w:p>
    <w:p w14:paraId="205EF2C8" w14:textId="77777777" w:rsidR="00CB4EB6" w:rsidRPr="00266895" w:rsidRDefault="00CB4EB6" w:rsidP="009961A4">
      <w:pPr>
        <w:rPr>
          <w:rFonts w:ascii="Times New Roman" w:hAnsi="Times New Roman" w:cs="Times New Roman"/>
          <w:sz w:val="26"/>
          <w:szCs w:val="26"/>
          <w:lang w:val="en-US"/>
        </w:rPr>
      </w:pPr>
    </w:p>
    <w:p w14:paraId="7CF9F7B6" w14:textId="3535422A" w:rsidR="004A123D" w:rsidRPr="00266895" w:rsidRDefault="00CB4EB6" w:rsidP="004A123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82196" w:rsidRPr="00266895">
        <w:rPr>
          <w:rFonts w:ascii="Times New Roman" w:hAnsi="Times New Roman" w:cs="Times New Roman"/>
          <w:sz w:val="26"/>
          <w:szCs w:val="26"/>
          <w:lang w:val="en-US"/>
        </w:rPr>
        <w:t>M</w:t>
      </w:r>
      <w:r w:rsidRPr="00266895">
        <w:rPr>
          <w:rFonts w:ascii="Times New Roman" w:hAnsi="Times New Roman" w:cs="Times New Roman"/>
          <w:sz w:val="26"/>
          <w:szCs w:val="26"/>
          <w:lang w:val="en-US"/>
        </w:rPr>
        <w:t>ở dự án lên và chạy dự án bằng lệnh: npm run start</w:t>
      </w:r>
    </w:p>
    <w:p w14:paraId="693507AB" w14:textId="77777777" w:rsidR="004A123D" w:rsidRPr="00266895" w:rsidRDefault="004A123D" w:rsidP="004A123D">
      <w:pPr>
        <w:rPr>
          <w:rFonts w:ascii="Times New Roman" w:hAnsi="Times New Roman" w:cs="Times New Roman"/>
          <w:sz w:val="26"/>
          <w:szCs w:val="26"/>
          <w:lang w:val="en-US"/>
        </w:rPr>
      </w:pPr>
    </w:p>
    <w:p w14:paraId="0A13B77B" w14:textId="43E9D76B" w:rsidR="00A63963" w:rsidRPr="00266895" w:rsidRDefault="00A63963" w:rsidP="004A123D">
      <w:pPr>
        <w:jc w:val="center"/>
        <w:rPr>
          <w:rFonts w:ascii="Times New Roman" w:hAnsi="Times New Roman" w:cs="Times New Roman"/>
          <w:sz w:val="26"/>
          <w:szCs w:val="26"/>
          <w:lang w:val="en-US"/>
        </w:rPr>
      </w:pPr>
      <w:r w:rsidRPr="00266895">
        <w:rPr>
          <w:rFonts w:ascii="Times New Roman" w:hAnsi="Times New Roman"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76"/>
                    <a:stretch>
                      <a:fillRect/>
                    </a:stretch>
                  </pic:blipFill>
                  <pic:spPr>
                    <a:xfrm>
                      <a:off x="0" y="0"/>
                      <a:ext cx="4406849" cy="1181603"/>
                    </a:xfrm>
                    <a:prstGeom prst="rect">
                      <a:avLst/>
                    </a:prstGeom>
                  </pic:spPr>
                </pic:pic>
              </a:graphicData>
            </a:graphic>
          </wp:inline>
        </w:drawing>
      </w:r>
    </w:p>
    <w:p w14:paraId="02B139A4" w14:textId="66CC8591" w:rsidR="00CB4EB6" w:rsidRPr="00266895" w:rsidRDefault="00A63963" w:rsidP="00382196">
      <w:pPr>
        <w:pStyle w:val="Heading7"/>
        <w:spacing w:line="360" w:lineRule="auto"/>
        <w:rPr>
          <w:rFonts w:eastAsia="Times New Roman" w:cs="Times New Roman"/>
          <w:lang w:val="en-US"/>
        </w:rPr>
      </w:pPr>
      <w:bookmarkStart w:id="337" w:name="_Toc186055281"/>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w:t>
      </w:r>
      <w:r w:rsidR="00382196" w:rsidRPr="00266895">
        <w:rPr>
          <w:rFonts w:eastAsia="Times New Roman" w:cs="Times New Roman"/>
          <w:lang w:val="en-US"/>
        </w:rPr>
        <w:t>8</w:t>
      </w:r>
      <w:r w:rsidRPr="00266895">
        <w:rPr>
          <w:rFonts w:eastAsia="Times New Roman" w:cs="Times New Roman"/>
        </w:rPr>
        <w:t xml:space="preserve"> </w:t>
      </w:r>
      <w:r w:rsidR="008C4594" w:rsidRPr="00266895">
        <w:rPr>
          <w:rFonts w:eastAsia="Times New Roman" w:cs="Times New Roman"/>
          <w:lang w:val="en-US"/>
        </w:rPr>
        <w:t>Chạy dự án</w:t>
      </w:r>
      <w:bookmarkEnd w:id="337"/>
    </w:p>
    <w:p w14:paraId="333470A2" w14:textId="77777777" w:rsidR="004A123D" w:rsidRPr="00266895" w:rsidRDefault="00CB4EB6" w:rsidP="004A123D">
      <w:pPr>
        <w:rPr>
          <w:rStyle w:val="Hyperlink"/>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Lúc này, ReactJS sẽ khởi chạy dự án mặc định ở port 3000, chúng ta có thể mở trình duyệt và truy cập đường dẫn </w:t>
      </w:r>
      <w:hyperlink r:id="rId77" w:history="1">
        <w:r w:rsidRPr="00266895">
          <w:rPr>
            <w:rStyle w:val="Hyperlink"/>
            <w:rFonts w:ascii="Times New Roman" w:hAnsi="Times New Roman" w:cs="Times New Roman"/>
            <w:sz w:val="26"/>
            <w:szCs w:val="26"/>
          </w:rPr>
          <w:t>http://localhost:3000</w:t>
        </w:r>
      </w:hyperlink>
    </w:p>
    <w:p w14:paraId="32EA1140" w14:textId="6C14A77E" w:rsidR="008C4594" w:rsidRPr="00266895" w:rsidRDefault="003B55CE" w:rsidP="004A123D">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78"/>
                    <a:stretch>
                      <a:fillRect/>
                    </a:stretch>
                  </pic:blipFill>
                  <pic:spPr>
                    <a:xfrm>
                      <a:off x="0" y="0"/>
                      <a:ext cx="5761990" cy="2802890"/>
                    </a:xfrm>
                    <a:prstGeom prst="rect">
                      <a:avLst/>
                    </a:prstGeom>
                  </pic:spPr>
                </pic:pic>
              </a:graphicData>
            </a:graphic>
          </wp:inline>
        </w:drawing>
      </w:r>
    </w:p>
    <w:p w14:paraId="58A480A4" w14:textId="0CAC59BE" w:rsidR="008C4594" w:rsidRPr="00266895" w:rsidRDefault="008C4594" w:rsidP="008C4594">
      <w:pPr>
        <w:pStyle w:val="Heading7"/>
        <w:spacing w:line="360" w:lineRule="auto"/>
        <w:rPr>
          <w:rFonts w:eastAsia="Times New Roman" w:cs="Times New Roman"/>
          <w:lang w:val="en-US"/>
        </w:rPr>
      </w:pPr>
      <w:bookmarkStart w:id="338" w:name="_Toc186055282"/>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w:t>
      </w:r>
      <w:r w:rsidR="00382196"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Chạy dự án thành công</w:t>
      </w:r>
      <w:bookmarkEnd w:id="338"/>
    </w:p>
    <w:p w14:paraId="514FEA3C" w14:textId="77777777" w:rsidR="00CB4EB6" w:rsidRPr="00266895" w:rsidRDefault="00CB4EB6" w:rsidP="009961A4">
      <w:pPr>
        <w:rPr>
          <w:rFonts w:ascii="Times New Roman" w:hAnsi="Times New Roman" w:cs="Times New Roman"/>
          <w:sz w:val="26"/>
          <w:szCs w:val="26"/>
          <w:lang w:val="en-US"/>
        </w:rPr>
      </w:pPr>
    </w:p>
    <w:p w14:paraId="4E3A5C2A" w14:textId="6E98122A" w:rsidR="00025E32" w:rsidRPr="00266895" w:rsidRDefault="0001301D" w:rsidP="00025E32">
      <w:pPr>
        <w:pStyle w:val="Heading3"/>
        <w:spacing w:before="60" w:after="60" w:line="360" w:lineRule="auto"/>
        <w:rPr>
          <w:lang w:val="en-US"/>
        </w:rPr>
      </w:pPr>
      <w:bookmarkStart w:id="339" w:name="_Toc186055190"/>
      <w:r w:rsidRPr="00266895">
        <w:rPr>
          <w:lang w:val="en-US"/>
        </w:rPr>
        <w:lastRenderedPageBreak/>
        <w:t>4</w:t>
      </w:r>
      <w:r w:rsidR="00025E32" w:rsidRPr="00266895">
        <w:rPr>
          <w:lang w:val="en-US"/>
        </w:rPr>
        <w:t>.1</w:t>
      </w:r>
      <w:r w:rsidR="00025E32" w:rsidRPr="00266895">
        <w:t>.</w:t>
      </w:r>
      <w:r w:rsidR="00025E32" w:rsidRPr="00266895">
        <w:rPr>
          <w:lang w:val="en-US"/>
        </w:rPr>
        <w:t>2 Cài đặt Java Spring Boot cho server</w:t>
      </w:r>
      <w:bookmarkEnd w:id="339"/>
    </w:p>
    <w:p w14:paraId="2F4EFE9B" w14:textId="5318C855" w:rsidR="003B55CE" w:rsidRPr="00266895" w:rsidRDefault="00DF4A2A" w:rsidP="003B55C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đặt </w:t>
      </w:r>
      <w:r w:rsidR="00BE3953" w:rsidRPr="00266895">
        <w:rPr>
          <w:rFonts w:ascii="Times New Roman" w:hAnsi="Times New Roman" w:cs="Times New Roman"/>
          <w:sz w:val="26"/>
          <w:szCs w:val="26"/>
        </w:rPr>
        <w:t>Java Runtime Environment (JRE)</w:t>
      </w:r>
      <w:r w:rsidR="00BE3953" w:rsidRPr="00266895">
        <w:rPr>
          <w:rFonts w:ascii="Times New Roman" w:hAnsi="Times New Roman" w:cs="Times New Roman"/>
          <w:sz w:val="26"/>
          <w:szCs w:val="26"/>
          <w:lang w:val="en-US"/>
        </w:rPr>
        <w:t xml:space="preserve">: </w:t>
      </w:r>
    </w:p>
    <w:p w14:paraId="6D8022ED" w14:textId="7FBD6E40" w:rsidR="00BE3953" w:rsidRPr="00266895" w:rsidRDefault="00BE3953" w:rsidP="00BE3953">
      <w:pPr>
        <w:ind w:firstLine="720"/>
        <w:rPr>
          <w:rFonts w:ascii="Times New Roman" w:hAnsi="Times New Roman" w:cs="Times New Roman"/>
          <w:sz w:val="26"/>
          <w:szCs w:val="26"/>
          <w:lang w:val="en-US"/>
        </w:rPr>
      </w:pPr>
      <w:r w:rsidRPr="00266895">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Pr="00266895" w:rsidRDefault="00BE3953" w:rsidP="00BE3953">
      <w:pPr>
        <w:ind w:firstLine="720"/>
        <w:rPr>
          <w:rStyle w:val="Hyperlink"/>
          <w:rFonts w:ascii="Times New Roman" w:hAnsi="Times New Roman" w:cs="Times New Roman"/>
          <w:lang w:val="en-US"/>
        </w:rPr>
      </w:pPr>
      <w:r w:rsidRPr="00266895">
        <w:rPr>
          <w:rFonts w:ascii="Times New Roman" w:hAnsi="Times New Roman" w:cs="Times New Roman"/>
          <w:sz w:val="26"/>
          <w:szCs w:val="26"/>
          <w:lang w:val="en-US"/>
        </w:rPr>
        <w:t xml:space="preserve">Link cài đặt: </w:t>
      </w:r>
      <w:hyperlink r:id="rId79" w:history="1">
        <w:r w:rsidRPr="00266895">
          <w:rPr>
            <w:rStyle w:val="Hyperlink"/>
            <w:rFonts w:ascii="Times New Roman" w:hAnsi="Times New Roman" w:cs="Times New Roman"/>
            <w:lang w:val="en-US"/>
          </w:rPr>
          <w:t>https://www.java.com/en/download/windows_offline.jsp</w:t>
        </w:r>
      </w:hyperlink>
    </w:p>
    <w:p w14:paraId="4D2DE7CE" w14:textId="4803DF63"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t>- Cài đặt Java Development Kit (JDK)</w:t>
      </w:r>
    </w:p>
    <w:p w14:paraId="7522A6AB" w14:textId="77777777" w:rsidR="00BE3953" w:rsidRPr="00266895" w:rsidRDefault="00BE3953" w:rsidP="00BE3953">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Java Development Kit là một bộ phần mềm cung cấp môi trường phát triển ứng dụng viết bằng ngôn ngữ Java. JDK bao gồm cả Java Runtime Environment giúp lập trình viên có thể chạy thử để kiểm tra ứng dụng trong quá trình phát triển ứng dụng.</w:t>
      </w:r>
    </w:p>
    <w:p w14:paraId="4BE1F02B" w14:textId="3C972570" w:rsidR="00BE3953" w:rsidRPr="00266895" w:rsidRDefault="00BE3953"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80"/>
                    <a:stretch>
                      <a:fillRect/>
                    </a:stretch>
                  </pic:blipFill>
                  <pic:spPr>
                    <a:xfrm>
                      <a:off x="0" y="0"/>
                      <a:ext cx="5761990" cy="2534285"/>
                    </a:xfrm>
                    <a:prstGeom prst="rect">
                      <a:avLst/>
                    </a:prstGeom>
                  </pic:spPr>
                </pic:pic>
              </a:graphicData>
            </a:graphic>
          </wp:inline>
        </w:drawing>
      </w:r>
    </w:p>
    <w:p w14:paraId="35C781C1" w14:textId="5588B1E8" w:rsidR="00BE3953" w:rsidRPr="00266895" w:rsidRDefault="00BE3953" w:rsidP="00BE3953">
      <w:pPr>
        <w:pStyle w:val="Heading7"/>
        <w:spacing w:line="360" w:lineRule="auto"/>
        <w:rPr>
          <w:rFonts w:eastAsia="Times New Roman" w:cs="Times New Roman"/>
          <w:lang w:val="en-US"/>
        </w:rPr>
      </w:pPr>
      <w:bookmarkStart w:id="340" w:name="_Toc186055283"/>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.10</w:t>
      </w:r>
      <w:r w:rsidRPr="00266895">
        <w:rPr>
          <w:rFonts w:eastAsia="Times New Roman" w:cs="Times New Roman"/>
        </w:rPr>
        <w:t xml:space="preserve"> </w:t>
      </w:r>
      <w:r w:rsidRPr="00266895">
        <w:rPr>
          <w:rFonts w:eastAsia="Times New Roman" w:cs="Times New Roman"/>
          <w:lang w:val="en-US"/>
        </w:rPr>
        <w:t>Tải file JDK</w:t>
      </w:r>
      <w:bookmarkEnd w:id="340"/>
    </w:p>
    <w:p w14:paraId="5A87896A" w14:textId="3585896C"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t>- Cài đặt Maven:</w:t>
      </w:r>
    </w:p>
    <w:p w14:paraId="569C2937" w14:textId="0858AC43" w:rsidR="00BE3953" w:rsidRPr="00266895" w:rsidRDefault="00BE3953" w:rsidP="00BE3953">
      <w:pPr>
        <w:rPr>
          <w:rFonts w:ascii="Times New Roman" w:hAnsi="Times New Roman" w:cs="Times New Roman"/>
          <w:sz w:val="26"/>
          <w:szCs w:val="26"/>
          <w:u w:val="single"/>
          <w:lang w:val="en-US"/>
        </w:rPr>
      </w:pPr>
      <w:r w:rsidRPr="00266895">
        <w:rPr>
          <w:rFonts w:ascii="Times New Roman" w:hAnsi="Times New Roman" w:cs="Times New Roman"/>
          <w:sz w:val="26"/>
          <w:szCs w:val="26"/>
          <w:lang w:val="en-US"/>
        </w:rPr>
        <w:t>+ Bước 1: Tải và giải nén file (Link tải:</w:t>
      </w:r>
      <w:r w:rsidRPr="00266895">
        <w:rPr>
          <w:rFonts w:ascii="Times New Roman" w:hAnsi="Times New Roman" w:cs="Times New Roman"/>
          <w:lang w:val="en-US"/>
        </w:rPr>
        <w:t xml:space="preserve"> </w:t>
      </w:r>
      <w:hyperlink r:id="rId81" w:history="1">
        <w:r w:rsidRPr="00266895">
          <w:rPr>
            <w:rStyle w:val="Hyperlink"/>
            <w:rFonts w:ascii="Times New Roman" w:hAnsi="Times New Roman" w:cs="Times New Roman"/>
            <w:lang w:val="en-US"/>
          </w:rPr>
          <w:t>https://maven.apache.org/download.cgi</w:t>
        </w:r>
      </w:hyperlink>
      <w:r w:rsidRPr="00266895">
        <w:rPr>
          <w:rFonts w:ascii="Times New Roman" w:hAnsi="Times New Roman" w:cs="Times New Roman"/>
          <w:sz w:val="26"/>
          <w:szCs w:val="26"/>
          <w:lang w:val="en-US"/>
        </w:rPr>
        <w:t xml:space="preserve">) </w:t>
      </w:r>
    </w:p>
    <w:p w14:paraId="18F2D86B" w14:textId="32890F99" w:rsidR="00BE3953" w:rsidRPr="00266895" w:rsidRDefault="00BE3953"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82"/>
                    <a:stretch>
                      <a:fillRect/>
                    </a:stretch>
                  </pic:blipFill>
                  <pic:spPr>
                    <a:xfrm>
                      <a:off x="0" y="0"/>
                      <a:ext cx="5761990" cy="2854960"/>
                    </a:xfrm>
                    <a:prstGeom prst="rect">
                      <a:avLst/>
                    </a:prstGeom>
                  </pic:spPr>
                </pic:pic>
              </a:graphicData>
            </a:graphic>
          </wp:inline>
        </w:drawing>
      </w:r>
    </w:p>
    <w:p w14:paraId="37655132" w14:textId="32DF8740" w:rsidR="00BE3953" w:rsidRPr="00266895" w:rsidRDefault="00BE3953" w:rsidP="00BE3953">
      <w:pPr>
        <w:pStyle w:val="Heading7"/>
        <w:spacing w:line="360" w:lineRule="auto"/>
        <w:rPr>
          <w:rFonts w:eastAsia="Times New Roman" w:cs="Times New Roman"/>
          <w:lang w:val="en-US"/>
        </w:rPr>
      </w:pPr>
      <w:bookmarkStart w:id="341" w:name="_Toc186055284"/>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.11</w:t>
      </w:r>
      <w:r w:rsidRPr="00266895">
        <w:rPr>
          <w:rFonts w:eastAsia="Times New Roman" w:cs="Times New Roman"/>
        </w:rPr>
        <w:t xml:space="preserve"> </w:t>
      </w:r>
      <w:r w:rsidRPr="00266895">
        <w:rPr>
          <w:rFonts w:eastAsia="Times New Roman" w:cs="Times New Roman"/>
          <w:lang w:val="en-US"/>
        </w:rPr>
        <w:t>Tải file maven</w:t>
      </w:r>
      <w:bookmarkEnd w:id="341"/>
    </w:p>
    <w:p w14:paraId="493DE14C" w14:textId="77777777" w:rsidR="00BE3953" w:rsidRPr="00266895" w:rsidRDefault="00BE3953" w:rsidP="00BE3953">
      <w:pPr>
        <w:rPr>
          <w:rFonts w:ascii="Times New Roman" w:hAnsi="Times New Roman" w:cs="Times New Roman"/>
          <w:sz w:val="26"/>
          <w:szCs w:val="26"/>
          <w:lang w:val="en-US"/>
        </w:rPr>
      </w:pPr>
    </w:p>
    <w:p w14:paraId="2BDB4FCE" w14:textId="04E027CE"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Bước 2: Tạo Maven_Home:</w:t>
      </w:r>
    </w:p>
    <w:p w14:paraId="5DDADB48" w14:textId="1E271230"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rPr>
        <w:t xml:space="preserve">Search trên thanh window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environment variable</w:t>
      </w:r>
      <w:r w:rsidRPr="00266895">
        <w:rPr>
          <w:rFonts w:ascii="Times New Roman" w:hAnsi="Times New Roman" w:cs="Times New Roman"/>
          <w:sz w:val="26"/>
          <w:szCs w:val="26"/>
          <w:lang w:val="en-US"/>
        </w:rPr>
        <w:t>”:</w:t>
      </w:r>
    </w:p>
    <w:p w14:paraId="3B3403D5" w14:textId="37696008" w:rsidR="00BE3953" w:rsidRPr="00266895" w:rsidRDefault="006F23A8"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83"/>
                    <a:stretch>
                      <a:fillRect/>
                    </a:stretch>
                  </pic:blipFill>
                  <pic:spPr>
                    <a:xfrm>
                      <a:off x="0" y="0"/>
                      <a:ext cx="4549597" cy="3386377"/>
                    </a:xfrm>
                    <a:prstGeom prst="rect">
                      <a:avLst/>
                    </a:prstGeom>
                  </pic:spPr>
                </pic:pic>
              </a:graphicData>
            </a:graphic>
          </wp:inline>
        </w:drawing>
      </w:r>
    </w:p>
    <w:p w14:paraId="5583E0DD" w14:textId="73A00446" w:rsidR="00BE3953" w:rsidRPr="00266895" w:rsidRDefault="00BE3953" w:rsidP="00BE3953">
      <w:pPr>
        <w:pStyle w:val="Heading7"/>
        <w:spacing w:line="360" w:lineRule="auto"/>
        <w:rPr>
          <w:rFonts w:eastAsia="Times New Roman" w:cs="Times New Roman"/>
          <w:lang w:val="en-US"/>
        </w:rPr>
      </w:pPr>
      <w:bookmarkStart w:id="342" w:name="_Toc186055285"/>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.12</w:t>
      </w:r>
      <w:r w:rsidRPr="00266895">
        <w:rPr>
          <w:rFonts w:eastAsia="Times New Roman" w:cs="Times New Roman"/>
        </w:rPr>
        <w:t xml:space="preserve"> </w:t>
      </w:r>
      <w:r w:rsidRPr="00266895">
        <w:rPr>
          <w:rFonts w:eastAsia="Times New Roman" w:cs="Times New Roman"/>
          <w:lang w:val="en-US"/>
        </w:rPr>
        <w:t>Tìm kiếm Environment variable</w:t>
      </w:r>
      <w:bookmarkEnd w:id="342"/>
    </w:p>
    <w:p w14:paraId="5A1BC2F4" w14:textId="2BA2350D" w:rsidR="00BE3953" w:rsidRPr="00266895" w:rsidRDefault="006F23A8" w:rsidP="00BE3953">
      <w:pPr>
        <w:rPr>
          <w:rFonts w:ascii="Times New Roman" w:hAnsi="Times New Roman" w:cs="Times New Roman"/>
          <w:sz w:val="26"/>
          <w:szCs w:val="26"/>
          <w:lang w:val="en-US"/>
        </w:rPr>
      </w:pPr>
      <w:r w:rsidRPr="00266895">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84"/>
                    <a:stretch>
                      <a:fillRect/>
                    </a:stretch>
                  </pic:blipFill>
                  <pic:spPr>
                    <a:xfrm>
                      <a:off x="0" y="0"/>
                      <a:ext cx="2965791" cy="3268538"/>
                    </a:xfrm>
                    <a:prstGeom prst="rect">
                      <a:avLst/>
                    </a:prstGeom>
                  </pic:spPr>
                </pic:pic>
              </a:graphicData>
            </a:graphic>
          </wp:inline>
        </w:drawing>
      </w:r>
    </w:p>
    <w:p w14:paraId="269B98F2" w14:textId="534C0E35" w:rsidR="006F23A8" w:rsidRPr="00266895" w:rsidRDefault="006F23A8" w:rsidP="006F23A8">
      <w:pPr>
        <w:pStyle w:val="Heading7"/>
        <w:spacing w:line="360" w:lineRule="auto"/>
        <w:rPr>
          <w:rFonts w:eastAsia="Times New Roman" w:cs="Times New Roman"/>
          <w:lang w:val="en-US"/>
        </w:rPr>
      </w:pPr>
      <w:bookmarkStart w:id="343" w:name="_Toc186055286"/>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.13</w:t>
      </w:r>
      <w:r w:rsidRPr="00266895">
        <w:rPr>
          <w:rFonts w:eastAsia="Times New Roman" w:cs="Times New Roman"/>
        </w:rPr>
        <w:t xml:space="preserve"> Bảng System Properties</w:t>
      </w:r>
      <w:bookmarkEnd w:id="343"/>
    </w:p>
    <w:p w14:paraId="4F7672EC" w14:textId="79A2B239"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Tạo biến Variable name là M2_Home với value là folder apache maven đã giải nén</w:t>
      </w:r>
      <w:r w:rsidRPr="00266895">
        <w:rPr>
          <w:rFonts w:ascii="Times New Roman" w:hAnsi="Times New Roman" w:cs="Times New Roman"/>
          <w:sz w:val="26"/>
          <w:szCs w:val="26"/>
          <w:lang w:val="en-US"/>
        </w:rPr>
        <w:t>:</w:t>
      </w:r>
    </w:p>
    <w:p w14:paraId="1DED27AF" w14:textId="77777777" w:rsidR="006F23A8" w:rsidRPr="00266895" w:rsidRDefault="006F23A8" w:rsidP="006F23A8">
      <w:pPr>
        <w:rPr>
          <w:rFonts w:ascii="Times New Roman" w:hAnsi="Times New Roman" w:cs="Times New Roman"/>
          <w:sz w:val="26"/>
          <w:szCs w:val="26"/>
          <w:lang w:val="en-US"/>
        </w:rPr>
      </w:pPr>
    </w:p>
    <w:p w14:paraId="0B2AB159" w14:textId="77777777" w:rsidR="006F23A8" w:rsidRPr="00266895" w:rsidRDefault="006F23A8" w:rsidP="006F23A8">
      <w:pPr>
        <w:rPr>
          <w:rFonts w:ascii="Times New Roman" w:hAnsi="Times New Roman" w:cs="Times New Roman"/>
          <w:lang w:val="en-US"/>
        </w:rPr>
      </w:pPr>
    </w:p>
    <w:p w14:paraId="4325C288" w14:textId="2A85374E"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85"/>
                    <a:stretch>
                      <a:fillRect/>
                    </a:stretch>
                  </pic:blipFill>
                  <pic:spPr>
                    <a:xfrm>
                      <a:off x="0" y="0"/>
                      <a:ext cx="3845969" cy="3310229"/>
                    </a:xfrm>
                    <a:prstGeom prst="rect">
                      <a:avLst/>
                    </a:prstGeom>
                  </pic:spPr>
                </pic:pic>
              </a:graphicData>
            </a:graphic>
          </wp:inline>
        </w:drawing>
      </w:r>
    </w:p>
    <w:p w14:paraId="1AA4BA92" w14:textId="063A8DFD" w:rsidR="006F23A8" w:rsidRPr="00266895" w:rsidRDefault="006F23A8" w:rsidP="006F23A8">
      <w:pPr>
        <w:pStyle w:val="Heading7"/>
        <w:spacing w:line="360" w:lineRule="auto"/>
        <w:rPr>
          <w:rFonts w:eastAsia="Times New Roman" w:cs="Times New Roman"/>
          <w:lang w:val="en-US"/>
        </w:rPr>
      </w:pPr>
      <w:bookmarkStart w:id="344" w:name="_Toc186055287"/>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.14</w:t>
      </w:r>
      <w:r w:rsidRPr="00266895">
        <w:rPr>
          <w:rFonts w:eastAsia="Times New Roman" w:cs="Times New Roman"/>
        </w:rPr>
        <w:t xml:space="preserve"> Tạo Variable M2_HOME</w:t>
      </w:r>
      <w:bookmarkEnd w:id="344"/>
    </w:p>
    <w:p w14:paraId="2BEC350F" w14:textId="2BCF7ACC"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Sau khi đã tạo System Variable M2_HOME, chọn Path dưới System variable và ấn edit</w:t>
      </w:r>
    </w:p>
    <w:p w14:paraId="6870ED67" w14:textId="404B1EDD"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86"/>
                    <a:stretch>
                      <a:fillRect/>
                    </a:stretch>
                  </pic:blipFill>
                  <pic:spPr>
                    <a:xfrm>
                      <a:off x="0" y="0"/>
                      <a:ext cx="3478145" cy="3243944"/>
                    </a:xfrm>
                    <a:prstGeom prst="rect">
                      <a:avLst/>
                    </a:prstGeom>
                  </pic:spPr>
                </pic:pic>
              </a:graphicData>
            </a:graphic>
          </wp:inline>
        </w:drawing>
      </w:r>
    </w:p>
    <w:p w14:paraId="4F507E6E" w14:textId="538D66BA" w:rsidR="006F23A8" w:rsidRPr="00266895" w:rsidRDefault="006F23A8" w:rsidP="006F23A8">
      <w:pPr>
        <w:pStyle w:val="Heading7"/>
        <w:spacing w:line="360" w:lineRule="auto"/>
        <w:rPr>
          <w:rFonts w:eastAsia="Times New Roman" w:cs="Times New Roman"/>
          <w:lang w:val="en-US"/>
        </w:rPr>
      </w:pPr>
      <w:bookmarkStart w:id="345" w:name="_Toc186055288"/>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.15</w:t>
      </w:r>
      <w:r w:rsidRPr="00266895">
        <w:rPr>
          <w:rFonts w:eastAsia="Times New Roman" w:cs="Times New Roman"/>
        </w:rPr>
        <w:t xml:space="preserve"> Edit Path</w:t>
      </w:r>
      <w:bookmarkEnd w:id="345"/>
    </w:p>
    <w:p w14:paraId="155CB787" w14:textId="77777777" w:rsidR="006F23A8" w:rsidRPr="00266895" w:rsidRDefault="006F23A8" w:rsidP="006F23A8">
      <w:pPr>
        <w:rPr>
          <w:rFonts w:ascii="Times New Roman" w:hAnsi="Times New Roman" w:cs="Times New Roman"/>
          <w:lang w:val="en-US"/>
        </w:rPr>
      </w:pPr>
    </w:p>
    <w:p w14:paraId="1B9CA1A1" w14:textId="02727F8A"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266895" w:rsidRDefault="006F23A8" w:rsidP="00BE3953">
      <w:pPr>
        <w:rPr>
          <w:rFonts w:ascii="Times New Roman" w:hAnsi="Times New Roman" w:cs="Times New Roman"/>
          <w:sz w:val="26"/>
          <w:szCs w:val="26"/>
          <w:lang w:val="en-US"/>
        </w:rPr>
      </w:pPr>
    </w:p>
    <w:p w14:paraId="1AB76526" w14:textId="7CF546DC"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87"/>
                    <a:stretch>
                      <a:fillRect/>
                    </a:stretch>
                  </pic:blipFill>
                  <pic:spPr>
                    <a:xfrm>
                      <a:off x="0" y="0"/>
                      <a:ext cx="3644039" cy="3294253"/>
                    </a:xfrm>
                    <a:prstGeom prst="rect">
                      <a:avLst/>
                    </a:prstGeom>
                  </pic:spPr>
                </pic:pic>
              </a:graphicData>
            </a:graphic>
          </wp:inline>
        </w:drawing>
      </w:r>
    </w:p>
    <w:p w14:paraId="08B0299E" w14:textId="1E7FA3FF" w:rsidR="006F23A8" w:rsidRPr="00266895" w:rsidRDefault="006F23A8" w:rsidP="006F23A8">
      <w:pPr>
        <w:pStyle w:val="Heading7"/>
        <w:spacing w:line="360" w:lineRule="auto"/>
        <w:rPr>
          <w:rFonts w:eastAsia="Times New Roman" w:cs="Times New Roman"/>
          <w:lang w:val="en-US"/>
        </w:rPr>
      </w:pPr>
      <w:bookmarkStart w:id="346" w:name="_Toc186055289"/>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.16</w:t>
      </w:r>
      <w:r w:rsidRPr="00266895">
        <w:rPr>
          <w:rFonts w:eastAsia="Times New Roman" w:cs="Times New Roman"/>
        </w:rPr>
        <w:t xml:space="preserve"> Tạo Path Maven Home</w:t>
      </w:r>
      <w:bookmarkEnd w:id="346"/>
    </w:p>
    <w:p w14:paraId="0D59257C" w14:textId="4DEFB806" w:rsidR="00BE3953" w:rsidRPr="00266895" w:rsidRDefault="006F23A8" w:rsidP="00BE3953">
      <w:pPr>
        <w:rPr>
          <w:rStyle w:val="Hyperlink"/>
          <w:rFonts w:ascii="Times New Roman" w:hAnsi="Times New Roman" w:cs="Times New Roman"/>
          <w:lang w:val="en-US"/>
        </w:rPr>
      </w:pPr>
      <w:r w:rsidRPr="00266895">
        <w:rPr>
          <w:rFonts w:ascii="Times New Roman" w:hAnsi="Times New Roman" w:cs="Times New Roman"/>
          <w:sz w:val="26"/>
          <w:szCs w:val="26"/>
          <w:lang w:val="en-US"/>
        </w:rPr>
        <w:t xml:space="preserve">- Cài đặt </w:t>
      </w:r>
      <w:r w:rsidRPr="00266895">
        <w:rPr>
          <w:rFonts w:ascii="Times New Roman" w:hAnsi="Times New Roman" w:cs="Times New Roman"/>
          <w:sz w:val="26"/>
          <w:szCs w:val="26"/>
        </w:rPr>
        <w:t>IDE (Intellij)</w:t>
      </w:r>
      <w:r w:rsidRPr="00266895">
        <w:rPr>
          <w:rFonts w:ascii="Times New Roman" w:hAnsi="Times New Roman" w:cs="Times New Roman"/>
          <w:sz w:val="26"/>
          <w:szCs w:val="26"/>
          <w:lang w:val="en-US"/>
        </w:rPr>
        <w:t xml:space="preserve"> : Link tải </w:t>
      </w:r>
      <w:hyperlink r:id="rId88" w:history="1">
        <w:r w:rsidRPr="00266895">
          <w:rPr>
            <w:rStyle w:val="Hyperlink"/>
            <w:rFonts w:ascii="Times New Roman" w:hAnsi="Times New Roman" w:cs="Times New Roman"/>
            <w:lang w:val="en-US"/>
          </w:rPr>
          <w:t>https://www.jetbrains.com/idea/download/?section=windows</w:t>
        </w:r>
      </w:hyperlink>
    </w:p>
    <w:p w14:paraId="1642914E" w14:textId="77777777" w:rsidR="006F23A8" w:rsidRPr="00266895" w:rsidRDefault="006F23A8" w:rsidP="00BE3953">
      <w:pPr>
        <w:rPr>
          <w:rFonts w:ascii="Times New Roman" w:hAnsi="Times New Roman" w:cs="Times New Roman"/>
          <w:sz w:val="26"/>
          <w:szCs w:val="26"/>
          <w:lang w:val="en-US"/>
        </w:rPr>
      </w:pPr>
    </w:p>
    <w:p w14:paraId="16B1ADF2" w14:textId="5A8D99F3" w:rsidR="00025E32" w:rsidRPr="00266895" w:rsidRDefault="0001301D" w:rsidP="00025E32">
      <w:pPr>
        <w:pStyle w:val="Heading3"/>
        <w:spacing w:before="60" w:after="60" w:line="360" w:lineRule="auto"/>
        <w:rPr>
          <w:lang w:val="en-US"/>
        </w:rPr>
      </w:pPr>
      <w:bookmarkStart w:id="347" w:name="_Toc186055191"/>
      <w:r w:rsidRPr="00266895">
        <w:rPr>
          <w:lang w:val="en-US"/>
        </w:rPr>
        <w:t>4</w:t>
      </w:r>
      <w:r w:rsidR="00025E32" w:rsidRPr="00266895">
        <w:rPr>
          <w:lang w:val="en-US"/>
        </w:rPr>
        <w:t>.1</w:t>
      </w:r>
      <w:r w:rsidR="00025E32" w:rsidRPr="00266895">
        <w:t>.</w:t>
      </w:r>
      <w:r w:rsidR="00025E32" w:rsidRPr="00266895">
        <w:rPr>
          <w:lang w:val="en-US"/>
        </w:rPr>
        <w:t>3 Cài đặt PostgreSQL cho cơ sở dữ liệu</w:t>
      </w:r>
      <w:bookmarkEnd w:id="347"/>
    </w:p>
    <w:p w14:paraId="0E179210" w14:textId="373EFB86" w:rsidR="009A0703" w:rsidRPr="00266895" w:rsidRDefault="009A0703" w:rsidP="00363F1D">
      <w:pPr>
        <w:rPr>
          <w:rFonts w:ascii="Times New Roman" w:hAnsi="Times New Roman" w:cs="Times New Roman"/>
          <w:color w:val="0000FF" w:themeColor="hyperlink"/>
          <w:u w:val="single"/>
          <w:lang w:val="en-US"/>
        </w:rPr>
      </w:pPr>
      <w:r w:rsidRPr="00266895">
        <w:rPr>
          <w:rFonts w:ascii="Times New Roman" w:hAnsi="Times New Roman" w:cs="Times New Roman"/>
          <w:sz w:val="26"/>
          <w:szCs w:val="26"/>
          <w:lang w:val="en-US"/>
        </w:rPr>
        <w:t xml:space="preserve">Link download PostgreSQL cho windows: </w:t>
      </w:r>
      <w:hyperlink r:id="rId89" w:history="1">
        <w:r w:rsidRPr="00266895">
          <w:rPr>
            <w:rStyle w:val="Hyperlink"/>
            <w:rFonts w:ascii="Times New Roman" w:hAnsi="Times New Roman" w:cs="Times New Roman"/>
            <w:lang w:val="en-US"/>
          </w:rPr>
          <w:t>https://www.postgresql.org/download/windows/</w:t>
        </w:r>
      </w:hyperlink>
    </w:p>
    <w:p w14:paraId="7AA3D1B9" w14:textId="0A2D9901" w:rsidR="009A0703" w:rsidRPr="00266895" w:rsidRDefault="009A0703" w:rsidP="000C7B17">
      <w:pPr>
        <w:rPr>
          <w:rFonts w:ascii="Times New Roman" w:hAnsi="Times New Roman" w:cs="Times New Roman"/>
          <w:sz w:val="26"/>
          <w:szCs w:val="26"/>
          <w:lang w:val="en-US"/>
        </w:rPr>
      </w:pPr>
      <w:r w:rsidRPr="00266895">
        <w:rPr>
          <w:rFonts w:ascii="Times New Roman" w:hAnsi="Times New Roman" w:cs="Times New Roman"/>
          <w:sz w:val="26"/>
          <w:szCs w:val="26"/>
          <w:lang w:val="en-US"/>
        </w:rPr>
        <w:t>Sau khi tải và cài đặt thì phần mềm chạy sẽ nằm trong thư mục bin:</w:t>
      </w:r>
    </w:p>
    <w:p w14:paraId="0D3AD361" w14:textId="77777777" w:rsidR="000C7B17" w:rsidRPr="00266895" w:rsidRDefault="000C7B17" w:rsidP="000C7B17">
      <w:pPr>
        <w:rPr>
          <w:rFonts w:ascii="Times New Roman" w:hAnsi="Times New Roman" w:cs="Times New Roman"/>
          <w:sz w:val="26"/>
          <w:szCs w:val="26"/>
          <w:lang w:val="en-US"/>
        </w:rPr>
      </w:pPr>
    </w:p>
    <w:p w14:paraId="5A4AA300" w14:textId="721BA263" w:rsidR="009A0703" w:rsidRPr="00266895" w:rsidRDefault="009A0703" w:rsidP="009A070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2931AD52" wp14:editId="3BA20572">
            <wp:extent cx="4151257" cy="3221182"/>
            <wp:effectExtent l="0" t="0" r="1905"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90"/>
                    <a:stretch>
                      <a:fillRect/>
                    </a:stretch>
                  </pic:blipFill>
                  <pic:spPr>
                    <a:xfrm>
                      <a:off x="0" y="0"/>
                      <a:ext cx="4173698" cy="3238595"/>
                    </a:xfrm>
                    <a:prstGeom prst="rect">
                      <a:avLst/>
                    </a:prstGeom>
                  </pic:spPr>
                </pic:pic>
              </a:graphicData>
            </a:graphic>
          </wp:inline>
        </w:drawing>
      </w:r>
    </w:p>
    <w:p w14:paraId="7C5C1508" w14:textId="59D9792A" w:rsidR="009A0703" w:rsidRPr="00266895" w:rsidRDefault="009A0703" w:rsidP="009A0703">
      <w:pPr>
        <w:pStyle w:val="Heading7"/>
        <w:spacing w:line="360" w:lineRule="auto"/>
        <w:rPr>
          <w:rFonts w:eastAsia="Times New Roman" w:cs="Times New Roman"/>
          <w:lang w:val="en-US"/>
        </w:rPr>
      </w:pPr>
      <w:bookmarkStart w:id="348" w:name="_Toc186055290"/>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.17</w:t>
      </w:r>
      <w:r w:rsidRPr="00266895">
        <w:rPr>
          <w:rFonts w:eastAsia="Times New Roman" w:cs="Times New Roman"/>
        </w:rPr>
        <w:t xml:space="preserve"> </w:t>
      </w:r>
      <w:r w:rsidRPr="00266895">
        <w:rPr>
          <w:rFonts w:eastAsia="Times New Roman" w:cs="Times New Roman"/>
          <w:lang w:val="en-US"/>
        </w:rPr>
        <w:t>Ứng dụng khởi chạy PostgreSQL</w:t>
      </w:r>
      <w:bookmarkEnd w:id="348"/>
    </w:p>
    <w:p w14:paraId="68D8322E" w14:textId="61C825BB" w:rsidR="009A0703" w:rsidRPr="00266895" w:rsidRDefault="009A0703" w:rsidP="009A0703">
      <w:pPr>
        <w:rPr>
          <w:rFonts w:ascii="Times New Roman" w:hAnsi="Times New Roman" w:cs="Times New Roman"/>
          <w:sz w:val="26"/>
          <w:szCs w:val="26"/>
          <w:lang w:val="en-US"/>
        </w:rPr>
      </w:pPr>
      <w:r w:rsidRPr="00266895">
        <w:rPr>
          <w:rFonts w:ascii="Times New Roman" w:hAnsi="Times New Roman" w:cs="Times New Roman"/>
          <w:sz w:val="26"/>
          <w:szCs w:val="26"/>
          <w:lang w:val="en-US"/>
        </w:rPr>
        <w:t>Khi mở lên sẽ có giao diện giống như sau:</w:t>
      </w:r>
    </w:p>
    <w:p w14:paraId="23631BB7" w14:textId="77777777" w:rsidR="009A0703" w:rsidRPr="00266895" w:rsidRDefault="009A0703" w:rsidP="009A0703">
      <w:pPr>
        <w:rPr>
          <w:rFonts w:ascii="Times New Roman" w:hAnsi="Times New Roman" w:cs="Times New Roman"/>
          <w:lang w:val="en-US"/>
        </w:rPr>
      </w:pPr>
    </w:p>
    <w:p w14:paraId="74E5ACD6" w14:textId="071A11BD" w:rsidR="009A0703" w:rsidRPr="00266895" w:rsidRDefault="009A0703" w:rsidP="009A0703">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91"/>
                    <a:stretch>
                      <a:fillRect/>
                    </a:stretch>
                  </pic:blipFill>
                  <pic:spPr>
                    <a:xfrm>
                      <a:off x="0" y="0"/>
                      <a:ext cx="5761990" cy="3042920"/>
                    </a:xfrm>
                    <a:prstGeom prst="rect">
                      <a:avLst/>
                    </a:prstGeom>
                  </pic:spPr>
                </pic:pic>
              </a:graphicData>
            </a:graphic>
          </wp:inline>
        </w:drawing>
      </w:r>
    </w:p>
    <w:p w14:paraId="2A24919E" w14:textId="783DF38B" w:rsidR="009A0703" w:rsidRPr="00266895" w:rsidRDefault="009A0703" w:rsidP="009A0703">
      <w:pPr>
        <w:pStyle w:val="Heading7"/>
        <w:spacing w:line="360" w:lineRule="auto"/>
        <w:rPr>
          <w:rFonts w:eastAsia="Times New Roman" w:cs="Times New Roman"/>
          <w:lang w:val="en-US"/>
        </w:rPr>
      </w:pPr>
      <w:bookmarkStart w:id="349" w:name="_Toc186055291"/>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w:t>
      </w:r>
      <w:r w:rsidR="0001301D"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Giao diện PostgreSQL</w:t>
      </w:r>
      <w:bookmarkEnd w:id="349"/>
    </w:p>
    <w:p w14:paraId="2F656FA0" w14:textId="77777777" w:rsidR="009A0703" w:rsidRPr="00266895" w:rsidRDefault="009A0703" w:rsidP="009A0703">
      <w:pPr>
        <w:rPr>
          <w:rFonts w:ascii="Times New Roman" w:hAnsi="Times New Roman" w:cs="Times New Roman"/>
          <w:lang w:val="en-US"/>
        </w:rPr>
      </w:pPr>
    </w:p>
    <w:p w14:paraId="09BFB70E" w14:textId="6B76507B" w:rsidR="00260234" w:rsidRPr="00266895" w:rsidRDefault="0001301D" w:rsidP="00260234">
      <w:pPr>
        <w:pStyle w:val="Heading2"/>
        <w:spacing w:before="60" w:after="60" w:line="360" w:lineRule="auto"/>
        <w:rPr>
          <w:sz w:val="28"/>
          <w:lang w:val="en-US"/>
        </w:rPr>
      </w:pPr>
      <w:bookmarkStart w:id="350" w:name="_Toc186055192"/>
      <w:r w:rsidRPr="00266895">
        <w:rPr>
          <w:sz w:val="28"/>
          <w:lang w:val="en-US"/>
        </w:rPr>
        <w:t>4</w:t>
      </w:r>
      <w:r w:rsidR="00260234" w:rsidRPr="00266895">
        <w:rPr>
          <w:sz w:val="28"/>
          <w:lang w:val="en-US"/>
        </w:rPr>
        <w:t>.</w:t>
      </w:r>
      <w:r w:rsidR="00025E32" w:rsidRPr="00266895">
        <w:rPr>
          <w:sz w:val="28"/>
          <w:lang w:val="en-US"/>
        </w:rPr>
        <w:t>2</w:t>
      </w:r>
      <w:r w:rsidR="00260234" w:rsidRPr="00266895">
        <w:rPr>
          <w:sz w:val="28"/>
        </w:rPr>
        <w:t xml:space="preserve"> </w:t>
      </w:r>
      <w:r w:rsidR="008B135F" w:rsidRPr="00266895">
        <w:rPr>
          <w:sz w:val="28"/>
          <w:lang w:val="en-US"/>
        </w:rPr>
        <w:t>Kết quả cài đặt</w:t>
      </w:r>
      <w:bookmarkEnd w:id="350"/>
    </w:p>
    <w:p w14:paraId="197787ED" w14:textId="08FF5AEC" w:rsidR="0001301D" w:rsidRPr="00266895" w:rsidRDefault="0001301D" w:rsidP="0001301D">
      <w:pPr>
        <w:pStyle w:val="Heading3"/>
        <w:spacing w:before="60" w:after="60" w:line="360" w:lineRule="auto"/>
        <w:rPr>
          <w:lang w:val="en-US"/>
        </w:rPr>
      </w:pPr>
      <w:bookmarkStart w:id="351" w:name="_Toc186055193"/>
      <w:r w:rsidRPr="00266895">
        <w:rPr>
          <w:lang w:val="en-US"/>
        </w:rPr>
        <w:t>4.2</w:t>
      </w:r>
      <w:r w:rsidRPr="00266895">
        <w:t>.</w:t>
      </w:r>
      <w:r w:rsidRPr="00266895">
        <w:rPr>
          <w:lang w:val="en-US"/>
        </w:rPr>
        <w:t>1 Các chức năng của bệnh nhân</w:t>
      </w:r>
      <w:bookmarkEnd w:id="351"/>
    </w:p>
    <w:p w14:paraId="78E72A6E" w14:textId="7732A338" w:rsidR="0001301D" w:rsidRPr="00266895" w:rsidRDefault="0001301D">
      <w:pPr>
        <w:ind w:firstLine="283"/>
        <w:rPr>
          <w:rFonts w:ascii="Times New Roman" w:hAnsi="Times New Roman" w:cs="Times New Roman"/>
          <w:sz w:val="26"/>
          <w:szCs w:val="26"/>
          <w:lang w:val="en-US"/>
        </w:rPr>
        <w:pPrChange w:id="352" w:author="anh cao" w:date="2024-12-28T22:29:00Z">
          <w:pPr/>
        </w:pPrChange>
      </w:pPr>
      <w:r w:rsidRPr="00266895">
        <w:rPr>
          <w:rFonts w:ascii="Times New Roman" w:hAnsi="Times New Roman" w:cs="Times New Roman"/>
          <w:sz w:val="26"/>
          <w:szCs w:val="26"/>
          <w:lang w:val="en-US"/>
        </w:rPr>
        <w:t>- Đăng ký tài khoản:</w:t>
      </w:r>
    </w:p>
    <w:p w14:paraId="51BF4F50" w14:textId="28988959" w:rsidR="0001301D" w:rsidRPr="00266895" w:rsidRDefault="0001301D" w:rsidP="0001301D">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ED9E056" wp14:editId="43B6775E">
            <wp:extent cx="5015230" cy="2414761"/>
            <wp:effectExtent l="0" t="0" r="0" b="5080"/>
            <wp:docPr id="171715131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1311" name="Picture 1" descr="A screenshot of a cartoon character&#10;&#10;Description automatically generated"/>
                    <pic:cNvPicPr/>
                  </pic:nvPicPr>
                  <pic:blipFill>
                    <a:blip r:embed="rId92"/>
                    <a:stretch>
                      <a:fillRect/>
                    </a:stretch>
                  </pic:blipFill>
                  <pic:spPr>
                    <a:xfrm>
                      <a:off x="0" y="0"/>
                      <a:ext cx="5023556" cy="2418770"/>
                    </a:xfrm>
                    <a:prstGeom prst="rect">
                      <a:avLst/>
                    </a:prstGeom>
                  </pic:spPr>
                </pic:pic>
              </a:graphicData>
            </a:graphic>
          </wp:inline>
        </w:drawing>
      </w:r>
    </w:p>
    <w:p w14:paraId="3352A1A8" w14:textId="1B45CC8A" w:rsidR="0001301D" w:rsidRPr="00266895" w:rsidRDefault="0001301D" w:rsidP="0001301D">
      <w:pPr>
        <w:pStyle w:val="Heading7"/>
        <w:spacing w:line="360" w:lineRule="auto"/>
        <w:rPr>
          <w:rFonts w:eastAsia="Times New Roman" w:cs="Times New Roman"/>
          <w:lang w:val="en-US"/>
        </w:rPr>
      </w:pPr>
      <w:bookmarkStart w:id="353" w:name="_Toc186055292"/>
      <w:r w:rsidRPr="00266895">
        <w:rPr>
          <w:rFonts w:eastAsia="Times New Roman" w:cs="Times New Roman"/>
        </w:rPr>
        <w:t>Hình</w:t>
      </w:r>
      <w:r w:rsidRPr="00266895">
        <w:rPr>
          <w:rFonts w:eastAsia="Times New Roman" w:cs="Times New Roman"/>
          <w:lang w:val="en-US"/>
        </w:rPr>
        <w:t xml:space="preserve"> 4.19</w:t>
      </w:r>
      <w:r w:rsidRPr="00266895">
        <w:rPr>
          <w:rFonts w:eastAsia="Times New Roman" w:cs="Times New Roman"/>
        </w:rPr>
        <w:t xml:space="preserve"> </w:t>
      </w:r>
      <w:r w:rsidRPr="00266895">
        <w:rPr>
          <w:rFonts w:eastAsia="Times New Roman" w:cs="Times New Roman"/>
          <w:lang w:val="en-US"/>
        </w:rPr>
        <w:t>Trang đăng ký tài khoản</w:t>
      </w:r>
      <w:bookmarkEnd w:id="353"/>
    </w:p>
    <w:p w14:paraId="48DA34C8" w14:textId="77777777" w:rsidR="0001301D" w:rsidRPr="00266895" w:rsidRDefault="0001301D" w:rsidP="0001301D">
      <w:pPr>
        <w:rPr>
          <w:rFonts w:ascii="Times New Roman" w:hAnsi="Times New Roman" w:cs="Times New Roman"/>
          <w:sz w:val="26"/>
          <w:szCs w:val="26"/>
          <w:lang w:val="en-US"/>
        </w:rPr>
      </w:pPr>
    </w:p>
    <w:p w14:paraId="08149A7E" w14:textId="1F41A90C" w:rsidR="0001301D" w:rsidRPr="00266895" w:rsidRDefault="0001301D">
      <w:pPr>
        <w:ind w:firstLine="720"/>
        <w:rPr>
          <w:rFonts w:ascii="Times New Roman" w:hAnsi="Times New Roman" w:cs="Times New Roman"/>
          <w:sz w:val="26"/>
          <w:szCs w:val="26"/>
          <w:lang w:val="en-US"/>
        </w:rPr>
        <w:pPrChange w:id="354" w:author="anh cao" w:date="2024-12-28T22:29:00Z">
          <w:pPr/>
        </w:pPrChange>
      </w:pPr>
      <w:r w:rsidRPr="00266895">
        <w:rPr>
          <w:rFonts w:ascii="Times New Roman" w:hAnsi="Times New Roman" w:cs="Times New Roman"/>
          <w:sz w:val="26"/>
          <w:szCs w:val="26"/>
          <w:lang w:val="en-US"/>
        </w:rPr>
        <w:t>+ Bệnh nhân nhập thông tin tài khoản và bấm “Đăng ký”</w:t>
      </w:r>
    </w:p>
    <w:p w14:paraId="1DAFE102" w14:textId="32DBE069" w:rsidR="00576958" w:rsidRPr="00266895" w:rsidRDefault="00576958">
      <w:pPr>
        <w:ind w:firstLine="720"/>
        <w:rPr>
          <w:rFonts w:ascii="Times New Roman" w:hAnsi="Times New Roman" w:cs="Times New Roman"/>
          <w:sz w:val="26"/>
          <w:szCs w:val="26"/>
          <w:lang w:val="en-US"/>
        </w:rPr>
        <w:pPrChange w:id="355" w:author="anh cao" w:date="2024-12-28T22:29:00Z">
          <w:pPr/>
        </w:pPrChange>
      </w:pPr>
      <w:r w:rsidRPr="00266895">
        <w:rPr>
          <w:rFonts w:ascii="Times New Roman" w:hAnsi="Times New Roman" w:cs="Times New Roman"/>
          <w:sz w:val="26"/>
          <w:szCs w:val="26"/>
          <w:lang w:val="en-US"/>
        </w:rPr>
        <w:t>+ Sau khi bấm đăng ký thì hệ thống sẽ gửi email xác nhận:</w:t>
      </w:r>
    </w:p>
    <w:p w14:paraId="1370F058" w14:textId="77777777" w:rsidR="00576958" w:rsidRPr="00266895" w:rsidRDefault="00576958" w:rsidP="0001301D">
      <w:pPr>
        <w:rPr>
          <w:rFonts w:ascii="Times New Roman" w:hAnsi="Times New Roman" w:cs="Times New Roman"/>
          <w:lang w:val="en-US"/>
        </w:rPr>
      </w:pPr>
    </w:p>
    <w:p w14:paraId="7AA5991B" w14:textId="39B7C64C" w:rsidR="00576958" w:rsidRPr="00266895" w:rsidRDefault="00576958" w:rsidP="00576958">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5A3F15DE" wp14:editId="37EA48FB">
            <wp:extent cx="4335780" cy="1668086"/>
            <wp:effectExtent l="0" t="0" r="7620" b="8890"/>
            <wp:docPr id="565742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2305" name="Picture 1" descr="A screenshot of a chat&#10;&#10;Description automatically generated"/>
                    <pic:cNvPicPr/>
                  </pic:nvPicPr>
                  <pic:blipFill>
                    <a:blip r:embed="rId93"/>
                    <a:stretch>
                      <a:fillRect/>
                    </a:stretch>
                  </pic:blipFill>
                  <pic:spPr>
                    <a:xfrm>
                      <a:off x="0" y="0"/>
                      <a:ext cx="4341493" cy="1670284"/>
                    </a:xfrm>
                    <a:prstGeom prst="rect">
                      <a:avLst/>
                    </a:prstGeom>
                  </pic:spPr>
                </pic:pic>
              </a:graphicData>
            </a:graphic>
          </wp:inline>
        </w:drawing>
      </w:r>
    </w:p>
    <w:p w14:paraId="3DEF9014" w14:textId="23E8677A" w:rsidR="00576958" w:rsidRPr="00266895" w:rsidRDefault="00576958" w:rsidP="00576958">
      <w:pPr>
        <w:pStyle w:val="Heading7"/>
        <w:spacing w:line="360" w:lineRule="auto"/>
        <w:rPr>
          <w:rFonts w:eastAsia="Times New Roman" w:cs="Times New Roman"/>
          <w:lang w:val="en-US"/>
        </w:rPr>
      </w:pPr>
      <w:bookmarkStart w:id="356" w:name="_Toc186055293"/>
      <w:r w:rsidRPr="00266895">
        <w:rPr>
          <w:rFonts w:eastAsia="Times New Roman" w:cs="Times New Roman"/>
        </w:rPr>
        <w:t>Hình</w:t>
      </w:r>
      <w:r w:rsidRPr="00266895">
        <w:rPr>
          <w:rFonts w:eastAsia="Times New Roman" w:cs="Times New Roman"/>
          <w:lang w:val="en-US"/>
        </w:rPr>
        <w:t xml:space="preserve"> 4.20</w:t>
      </w:r>
      <w:r w:rsidRPr="00266895">
        <w:rPr>
          <w:rFonts w:eastAsia="Times New Roman" w:cs="Times New Roman"/>
        </w:rPr>
        <w:t xml:space="preserve"> </w:t>
      </w:r>
      <w:r w:rsidRPr="00266895">
        <w:rPr>
          <w:rFonts w:eastAsia="Times New Roman" w:cs="Times New Roman"/>
          <w:lang w:val="en-US"/>
        </w:rPr>
        <w:t>Email xác thực tài khoản</w:t>
      </w:r>
      <w:bookmarkEnd w:id="356"/>
    </w:p>
    <w:p w14:paraId="35FEC4FA" w14:textId="425E560F" w:rsidR="0001301D" w:rsidRPr="00266895" w:rsidRDefault="00FE40E7">
      <w:pPr>
        <w:ind w:firstLine="720"/>
        <w:rPr>
          <w:rFonts w:ascii="Times New Roman" w:hAnsi="Times New Roman" w:cs="Times New Roman"/>
          <w:sz w:val="26"/>
          <w:szCs w:val="26"/>
          <w:lang w:val="en-US"/>
        </w:rPr>
        <w:pPrChange w:id="357" w:author="anh cao" w:date="2024-12-28T22:29:00Z">
          <w:pPr/>
        </w:pPrChange>
      </w:pPr>
      <w:r w:rsidRPr="00266895">
        <w:rPr>
          <w:rFonts w:ascii="Times New Roman" w:hAnsi="Times New Roman" w:cs="Times New Roman"/>
          <w:sz w:val="26"/>
          <w:szCs w:val="26"/>
          <w:lang w:val="en-US"/>
        </w:rPr>
        <w:t>+ Sau khi người dùng xác thực qua email, hệ thống sẽ điều hướng về trang đăng nhập</w:t>
      </w:r>
    </w:p>
    <w:p w14:paraId="16B19C63" w14:textId="06F725E8" w:rsidR="00FE40E7" w:rsidRPr="00266895" w:rsidRDefault="00FE40E7">
      <w:pPr>
        <w:ind w:firstLine="284"/>
        <w:rPr>
          <w:rFonts w:ascii="Times New Roman" w:hAnsi="Times New Roman" w:cs="Times New Roman"/>
          <w:sz w:val="26"/>
          <w:szCs w:val="26"/>
          <w:lang w:val="en-US"/>
        </w:rPr>
        <w:pPrChange w:id="358" w:author="anh cao" w:date="2024-12-28T22:29:00Z">
          <w:pPr/>
        </w:pPrChange>
      </w:pPr>
      <w:r w:rsidRPr="00266895">
        <w:rPr>
          <w:rFonts w:ascii="Times New Roman" w:hAnsi="Times New Roman" w:cs="Times New Roman"/>
          <w:sz w:val="26"/>
          <w:szCs w:val="26"/>
          <w:lang w:val="en-US"/>
        </w:rPr>
        <w:t>- Đăng nhập:</w:t>
      </w:r>
    </w:p>
    <w:p w14:paraId="3B552DCD" w14:textId="77777777" w:rsidR="00FE40E7" w:rsidRPr="00266895" w:rsidRDefault="00FE40E7" w:rsidP="0001301D">
      <w:pPr>
        <w:rPr>
          <w:rFonts w:ascii="Times New Roman" w:hAnsi="Times New Roman" w:cs="Times New Roman"/>
          <w:lang w:val="en-US"/>
        </w:rPr>
      </w:pPr>
    </w:p>
    <w:p w14:paraId="5F242A79" w14:textId="30BDC2C2" w:rsidR="00FE40E7" w:rsidRPr="00266895" w:rsidRDefault="00FE40E7" w:rsidP="00FE40E7">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7AE55A06" wp14:editId="7EECCF9E">
            <wp:extent cx="4663440" cy="2246921"/>
            <wp:effectExtent l="0" t="0" r="3810" b="1270"/>
            <wp:docPr id="1725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4635" name="Picture 1" descr="A screenshot of a computer&#10;&#10;Description automatically generated"/>
                    <pic:cNvPicPr/>
                  </pic:nvPicPr>
                  <pic:blipFill>
                    <a:blip r:embed="rId94"/>
                    <a:stretch>
                      <a:fillRect/>
                    </a:stretch>
                  </pic:blipFill>
                  <pic:spPr>
                    <a:xfrm>
                      <a:off x="0" y="0"/>
                      <a:ext cx="4668169" cy="2249199"/>
                    </a:xfrm>
                    <a:prstGeom prst="rect">
                      <a:avLst/>
                    </a:prstGeom>
                  </pic:spPr>
                </pic:pic>
              </a:graphicData>
            </a:graphic>
          </wp:inline>
        </w:drawing>
      </w:r>
    </w:p>
    <w:p w14:paraId="097E58C6" w14:textId="68FC2F89" w:rsidR="00FE40E7" w:rsidRPr="00266895" w:rsidRDefault="00FE40E7" w:rsidP="00FE40E7">
      <w:pPr>
        <w:pStyle w:val="Heading7"/>
        <w:spacing w:line="360" w:lineRule="auto"/>
        <w:rPr>
          <w:rFonts w:eastAsia="Times New Roman" w:cs="Times New Roman"/>
          <w:lang w:val="en-US"/>
        </w:rPr>
      </w:pPr>
      <w:bookmarkStart w:id="359" w:name="_Toc186055294"/>
      <w:r w:rsidRPr="00266895">
        <w:rPr>
          <w:rFonts w:eastAsia="Times New Roman" w:cs="Times New Roman"/>
        </w:rPr>
        <w:t>Hình</w:t>
      </w:r>
      <w:r w:rsidRPr="00266895">
        <w:rPr>
          <w:rFonts w:eastAsia="Times New Roman" w:cs="Times New Roman"/>
          <w:lang w:val="en-US"/>
        </w:rPr>
        <w:t xml:space="preserve"> 4.21</w:t>
      </w:r>
      <w:r w:rsidRPr="00266895">
        <w:rPr>
          <w:rFonts w:eastAsia="Times New Roman" w:cs="Times New Roman"/>
        </w:rPr>
        <w:t xml:space="preserve"> </w:t>
      </w:r>
      <w:r w:rsidRPr="00266895">
        <w:rPr>
          <w:rFonts w:eastAsia="Times New Roman" w:cs="Times New Roman"/>
          <w:lang w:val="en-US"/>
        </w:rPr>
        <w:t>Trang đăng nhập</w:t>
      </w:r>
      <w:bookmarkEnd w:id="359"/>
    </w:p>
    <w:p w14:paraId="1D0FE04A" w14:textId="25A8D84C" w:rsidR="00FE40E7" w:rsidRPr="00266895" w:rsidRDefault="00FE40E7">
      <w:pPr>
        <w:ind w:firstLine="720"/>
        <w:rPr>
          <w:rFonts w:ascii="Times New Roman" w:hAnsi="Times New Roman" w:cs="Times New Roman"/>
          <w:sz w:val="26"/>
          <w:szCs w:val="26"/>
          <w:lang w:val="en-US"/>
        </w:rPr>
        <w:pPrChange w:id="360" w:author="anh cao" w:date="2024-12-28T22:29:00Z">
          <w:pPr/>
        </w:pPrChange>
      </w:pPr>
      <w:r w:rsidRPr="00266895">
        <w:rPr>
          <w:rFonts w:ascii="Times New Roman" w:hAnsi="Times New Roman" w:cs="Times New Roman"/>
          <w:sz w:val="26"/>
          <w:szCs w:val="26"/>
          <w:lang w:val="en-US"/>
        </w:rPr>
        <w:t>+ Người dùng nhập thông tin tài khoản đã được đăng ký và bấm “Đăng nhập”</w:t>
      </w:r>
    </w:p>
    <w:p w14:paraId="6A0FD076" w14:textId="4A78D200" w:rsidR="00FE40E7" w:rsidRPr="00266895" w:rsidRDefault="00FE40E7">
      <w:pPr>
        <w:ind w:firstLine="720"/>
        <w:rPr>
          <w:rFonts w:ascii="Times New Roman" w:hAnsi="Times New Roman" w:cs="Times New Roman"/>
          <w:sz w:val="26"/>
          <w:szCs w:val="26"/>
          <w:lang w:val="en-US"/>
        </w:rPr>
        <w:pPrChange w:id="361" w:author="anh cao" w:date="2024-12-28T22:29:00Z">
          <w:pPr/>
        </w:pPrChange>
      </w:pPr>
      <w:r w:rsidRPr="00266895">
        <w:rPr>
          <w:rFonts w:ascii="Times New Roman" w:hAnsi="Times New Roman" w:cs="Times New Roman"/>
          <w:sz w:val="26"/>
          <w:szCs w:val="26"/>
          <w:lang w:val="en-US"/>
        </w:rPr>
        <w:t xml:space="preserve">+ Hệ thống </w:t>
      </w:r>
      <w:r w:rsidR="009F4EBE" w:rsidRPr="00266895">
        <w:rPr>
          <w:rFonts w:ascii="Times New Roman" w:hAnsi="Times New Roman" w:cs="Times New Roman"/>
          <w:sz w:val="26"/>
          <w:szCs w:val="26"/>
          <w:lang w:val="en-US"/>
        </w:rPr>
        <w:t>kiểm tra dữ liệu, nếu hợp lệ sẽ vào trang chủ:</w:t>
      </w:r>
    </w:p>
    <w:p w14:paraId="3053C805" w14:textId="77777777" w:rsidR="009F4EBE" w:rsidRPr="00266895" w:rsidRDefault="009F4EBE" w:rsidP="00FE40E7">
      <w:pPr>
        <w:rPr>
          <w:rFonts w:ascii="Times New Roman" w:hAnsi="Times New Roman" w:cs="Times New Roman"/>
          <w:lang w:val="en-US"/>
        </w:rPr>
      </w:pPr>
    </w:p>
    <w:p w14:paraId="2712A994" w14:textId="7266EC7E" w:rsidR="009F4EBE" w:rsidRPr="00266895" w:rsidRDefault="009F4EBE" w:rsidP="009F4EBE">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18B8CD1" wp14:editId="7B92EF57">
            <wp:extent cx="5761990" cy="2786380"/>
            <wp:effectExtent l="0" t="0" r="0" b="0"/>
            <wp:docPr id="2049406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6321" name="Picture 1" descr="A screenshot of a phone&#10;&#10;Description automatically generated"/>
                    <pic:cNvPicPr/>
                  </pic:nvPicPr>
                  <pic:blipFill>
                    <a:blip r:embed="rId95"/>
                    <a:stretch>
                      <a:fillRect/>
                    </a:stretch>
                  </pic:blipFill>
                  <pic:spPr>
                    <a:xfrm>
                      <a:off x="0" y="0"/>
                      <a:ext cx="5761990" cy="2786380"/>
                    </a:xfrm>
                    <a:prstGeom prst="rect">
                      <a:avLst/>
                    </a:prstGeom>
                  </pic:spPr>
                </pic:pic>
              </a:graphicData>
            </a:graphic>
          </wp:inline>
        </w:drawing>
      </w:r>
    </w:p>
    <w:p w14:paraId="12005AED" w14:textId="72405397" w:rsidR="009F4EBE" w:rsidRPr="00266895" w:rsidRDefault="009F4EBE" w:rsidP="009F4EBE">
      <w:pPr>
        <w:pStyle w:val="Heading7"/>
        <w:spacing w:line="360" w:lineRule="auto"/>
        <w:rPr>
          <w:rFonts w:eastAsia="Times New Roman" w:cs="Times New Roman"/>
          <w:lang w:val="en-US"/>
        </w:rPr>
      </w:pPr>
      <w:bookmarkStart w:id="362" w:name="_Toc186055295"/>
      <w:r w:rsidRPr="00266895">
        <w:rPr>
          <w:rFonts w:eastAsia="Times New Roman" w:cs="Times New Roman"/>
        </w:rPr>
        <w:lastRenderedPageBreak/>
        <w:t>Hình</w:t>
      </w:r>
      <w:r w:rsidRPr="00266895">
        <w:rPr>
          <w:rFonts w:eastAsia="Times New Roman" w:cs="Times New Roman"/>
          <w:lang w:val="en-US"/>
        </w:rPr>
        <w:t xml:space="preserve"> 4.22</w:t>
      </w:r>
      <w:r w:rsidRPr="00266895">
        <w:rPr>
          <w:rFonts w:eastAsia="Times New Roman" w:cs="Times New Roman"/>
        </w:rPr>
        <w:t xml:space="preserve"> </w:t>
      </w:r>
      <w:r w:rsidRPr="00266895">
        <w:rPr>
          <w:rFonts w:eastAsia="Times New Roman" w:cs="Times New Roman"/>
          <w:lang w:val="en-US"/>
        </w:rPr>
        <w:t>Trang chủ hệ thống</w:t>
      </w:r>
      <w:bookmarkEnd w:id="362"/>
    </w:p>
    <w:p w14:paraId="75A2A194" w14:textId="77777777" w:rsidR="00FE40E7" w:rsidRPr="00266895" w:rsidRDefault="00FE40E7" w:rsidP="0001301D">
      <w:pPr>
        <w:rPr>
          <w:rFonts w:ascii="Times New Roman" w:hAnsi="Times New Roman" w:cs="Times New Roman"/>
          <w:lang w:val="en-US"/>
        </w:rPr>
      </w:pPr>
    </w:p>
    <w:p w14:paraId="695B3250" w14:textId="1F74E93B" w:rsidR="00FE40E7" w:rsidRPr="00266895" w:rsidRDefault="009F4EBE">
      <w:pPr>
        <w:ind w:firstLine="284"/>
        <w:rPr>
          <w:rFonts w:ascii="Times New Roman" w:hAnsi="Times New Roman" w:cs="Times New Roman"/>
          <w:sz w:val="26"/>
          <w:szCs w:val="26"/>
          <w:lang w:val="en-US"/>
        </w:rPr>
        <w:pPrChange w:id="363" w:author="anh cao" w:date="2024-12-28T22:29:00Z">
          <w:pPr/>
        </w:pPrChange>
      </w:pPr>
      <w:r w:rsidRPr="00266895">
        <w:rPr>
          <w:rFonts w:ascii="Times New Roman" w:hAnsi="Times New Roman" w:cs="Times New Roman"/>
          <w:sz w:val="26"/>
          <w:szCs w:val="26"/>
          <w:lang w:val="en-US"/>
        </w:rPr>
        <w:t xml:space="preserve">- Quên mật khẩu: </w:t>
      </w:r>
    </w:p>
    <w:p w14:paraId="7F55A549" w14:textId="78149094" w:rsidR="009E24F4" w:rsidRPr="00266895" w:rsidRDefault="009E24F4">
      <w:pPr>
        <w:ind w:firstLine="720"/>
        <w:rPr>
          <w:rFonts w:ascii="Times New Roman" w:hAnsi="Times New Roman" w:cs="Times New Roman"/>
          <w:sz w:val="26"/>
          <w:szCs w:val="26"/>
          <w:lang w:val="en-US"/>
        </w:rPr>
        <w:pPrChange w:id="364" w:author="anh cao" w:date="2024-12-28T22:29:00Z">
          <w:pPr/>
        </w:pPrChange>
      </w:pPr>
      <w:r w:rsidRPr="00266895">
        <w:rPr>
          <w:rFonts w:ascii="Times New Roman" w:hAnsi="Times New Roman" w:cs="Times New Roman"/>
          <w:sz w:val="26"/>
          <w:szCs w:val="26"/>
          <w:lang w:val="en-US"/>
        </w:rPr>
        <w:t xml:space="preserve">+ Trong trường hợp người dùng quên mật khẩu và muốn lấy lại mật khẩu thì người dùng ấn “Quên mật khẩu” </w:t>
      </w:r>
    </w:p>
    <w:p w14:paraId="1E259E55" w14:textId="77777777" w:rsidR="009E24F4" w:rsidRPr="00266895" w:rsidRDefault="009E24F4">
      <w:pPr>
        <w:ind w:firstLine="720"/>
        <w:rPr>
          <w:rFonts w:ascii="Times New Roman" w:hAnsi="Times New Roman" w:cs="Times New Roman"/>
          <w:sz w:val="26"/>
          <w:szCs w:val="26"/>
          <w:lang w:val="en-US"/>
        </w:rPr>
        <w:pPrChange w:id="365" w:author="anh cao" w:date="2024-12-28T22:29:00Z">
          <w:pPr/>
        </w:pPrChange>
      </w:pPr>
      <w:r w:rsidRPr="00266895">
        <w:rPr>
          <w:rFonts w:ascii="Times New Roman" w:hAnsi="Times New Roman" w:cs="Times New Roman"/>
          <w:sz w:val="26"/>
          <w:szCs w:val="26"/>
          <w:lang w:val="en-US"/>
        </w:rPr>
        <w:t>+ Hệ thống yêu cầu người dùng nhập email đã được đăng ký và sẽ gửi OTP tới email đó, sau đó người dùng sẽ nhập các thông tin để cập nhật mật khẩu mới:</w:t>
      </w:r>
    </w:p>
    <w:p w14:paraId="53497A91" w14:textId="257B05E3" w:rsidR="009E24F4" w:rsidRPr="00266895" w:rsidRDefault="009E24F4" w:rsidP="009E24F4">
      <w:pPr>
        <w:jc w:val="center"/>
        <w:rPr>
          <w:rFonts w:ascii="Times New Roman" w:hAnsi="Times New Roman" w:cs="Times New Roman"/>
          <w:sz w:val="26"/>
          <w:szCs w:val="26"/>
          <w:lang w:val="en-US"/>
        </w:rPr>
      </w:pPr>
      <w:r w:rsidRPr="00266895">
        <w:rPr>
          <w:rFonts w:ascii="Times New Roman" w:hAnsi="Times New Roman" w:cs="Times New Roman"/>
          <w:lang w:val="en-US"/>
        </w:rPr>
        <w:br/>
      </w:r>
      <w:r w:rsidRPr="00266895">
        <w:rPr>
          <w:rFonts w:ascii="Times New Roman" w:hAnsi="Times New Roman" w:cs="Times New Roman"/>
          <w:noProof/>
        </w:rPr>
        <w:drawing>
          <wp:inline distT="0" distB="0" distL="0" distR="0" wp14:anchorId="7B9D93E0" wp14:editId="038696AF">
            <wp:extent cx="5356860" cy="2562721"/>
            <wp:effectExtent l="0" t="0" r="0" b="9525"/>
            <wp:docPr id="18471210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1044" name="Picture 1" descr="A screenshot of a web page&#10;&#10;Description automatically generated"/>
                    <pic:cNvPicPr/>
                  </pic:nvPicPr>
                  <pic:blipFill>
                    <a:blip r:embed="rId96"/>
                    <a:stretch>
                      <a:fillRect/>
                    </a:stretch>
                  </pic:blipFill>
                  <pic:spPr>
                    <a:xfrm>
                      <a:off x="0" y="0"/>
                      <a:ext cx="5362831" cy="2565578"/>
                    </a:xfrm>
                    <a:prstGeom prst="rect">
                      <a:avLst/>
                    </a:prstGeom>
                  </pic:spPr>
                </pic:pic>
              </a:graphicData>
            </a:graphic>
          </wp:inline>
        </w:drawing>
      </w:r>
    </w:p>
    <w:p w14:paraId="44EFEEE8" w14:textId="61989A76" w:rsidR="009E24F4" w:rsidRPr="00266895" w:rsidRDefault="009E24F4" w:rsidP="009E24F4">
      <w:pPr>
        <w:pStyle w:val="Heading7"/>
        <w:spacing w:line="360" w:lineRule="auto"/>
        <w:rPr>
          <w:rFonts w:eastAsia="Times New Roman" w:cs="Times New Roman"/>
          <w:lang w:val="en-US"/>
        </w:rPr>
      </w:pPr>
      <w:bookmarkStart w:id="366" w:name="_Toc186055296"/>
      <w:r w:rsidRPr="00266895">
        <w:rPr>
          <w:rFonts w:eastAsia="Times New Roman" w:cs="Times New Roman"/>
        </w:rPr>
        <w:t>Hình</w:t>
      </w:r>
      <w:r w:rsidRPr="00266895">
        <w:rPr>
          <w:rFonts w:eastAsia="Times New Roman" w:cs="Times New Roman"/>
          <w:lang w:val="en-US"/>
        </w:rPr>
        <w:t xml:space="preserve"> 4.2</w:t>
      </w:r>
      <w:r w:rsidR="0085582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Quên mật khẩu</w:t>
      </w:r>
      <w:bookmarkEnd w:id="366"/>
    </w:p>
    <w:p w14:paraId="6BB6D749" w14:textId="43AD1924" w:rsidR="009E24F4" w:rsidRPr="00266895" w:rsidRDefault="009E24F4" w:rsidP="009F4EBE">
      <w:pPr>
        <w:rPr>
          <w:rFonts w:ascii="Times New Roman" w:hAnsi="Times New Roman" w:cs="Times New Roman"/>
          <w:lang w:val="en-US"/>
        </w:rPr>
      </w:pPr>
    </w:p>
    <w:p w14:paraId="5D4D549D" w14:textId="38F83F40" w:rsidR="009F4EBE" w:rsidRPr="00266895" w:rsidRDefault="0085582C">
      <w:pPr>
        <w:ind w:firstLine="284"/>
        <w:rPr>
          <w:rFonts w:ascii="Times New Roman" w:hAnsi="Times New Roman" w:cs="Times New Roman"/>
          <w:sz w:val="26"/>
          <w:szCs w:val="26"/>
          <w:lang w:val="en-US"/>
        </w:rPr>
        <w:pPrChange w:id="367" w:author="anh cao" w:date="2024-12-28T22:30:00Z">
          <w:pPr/>
        </w:pPrChange>
      </w:pPr>
      <w:r w:rsidRPr="00266895">
        <w:rPr>
          <w:rFonts w:ascii="Times New Roman" w:hAnsi="Times New Roman" w:cs="Times New Roman"/>
          <w:sz w:val="26"/>
          <w:szCs w:val="26"/>
          <w:lang w:val="en-US"/>
        </w:rPr>
        <w:t>- Liên hệ phòng khám:</w:t>
      </w:r>
    </w:p>
    <w:p w14:paraId="46B22753" w14:textId="2584ADCA" w:rsidR="0085582C" w:rsidRPr="00266895" w:rsidRDefault="0085582C">
      <w:pPr>
        <w:ind w:firstLine="720"/>
        <w:rPr>
          <w:rFonts w:ascii="Times New Roman" w:hAnsi="Times New Roman" w:cs="Times New Roman"/>
          <w:sz w:val="26"/>
          <w:szCs w:val="26"/>
          <w:lang w:val="en-US"/>
        </w:rPr>
        <w:pPrChange w:id="368" w:author="anh cao" w:date="2024-12-28T22:30:00Z">
          <w:pPr/>
        </w:pPrChange>
      </w:pPr>
      <w:r w:rsidRPr="00266895">
        <w:rPr>
          <w:rFonts w:ascii="Times New Roman" w:hAnsi="Times New Roman" w:cs="Times New Roman"/>
          <w:sz w:val="26"/>
          <w:szCs w:val="26"/>
          <w:lang w:val="en-US"/>
        </w:rPr>
        <w:t>+ Người dùng chọn mục “Liên hệ”, hệ thống sẽ hiển thị giao diện trang liên hệ:</w:t>
      </w:r>
    </w:p>
    <w:p w14:paraId="5A98AE0C" w14:textId="77777777" w:rsidR="0085582C" w:rsidRPr="00266895" w:rsidRDefault="0085582C" w:rsidP="0001301D">
      <w:pPr>
        <w:rPr>
          <w:rFonts w:ascii="Times New Roman" w:hAnsi="Times New Roman" w:cs="Times New Roman"/>
          <w:lang w:val="en-US"/>
        </w:rPr>
      </w:pPr>
    </w:p>
    <w:p w14:paraId="01F02504" w14:textId="6FDA17A2" w:rsidR="0085582C" w:rsidRPr="00266895" w:rsidRDefault="0085582C" w:rsidP="0085582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CC99C10" wp14:editId="0E440267">
            <wp:extent cx="5105400" cy="2338897"/>
            <wp:effectExtent l="0" t="0" r="0" b="4445"/>
            <wp:docPr id="16495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51" name="Picture 1" descr="A screenshot of a computer&#10;&#10;Description automatically generated"/>
                    <pic:cNvPicPr/>
                  </pic:nvPicPr>
                  <pic:blipFill>
                    <a:blip r:embed="rId97"/>
                    <a:stretch>
                      <a:fillRect/>
                    </a:stretch>
                  </pic:blipFill>
                  <pic:spPr>
                    <a:xfrm>
                      <a:off x="0" y="0"/>
                      <a:ext cx="5112159" cy="2341993"/>
                    </a:xfrm>
                    <a:prstGeom prst="rect">
                      <a:avLst/>
                    </a:prstGeom>
                  </pic:spPr>
                </pic:pic>
              </a:graphicData>
            </a:graphic>
          </wp:inline>
        </w:drawing>
      </w:r>
    </w:p>
    <w:p w14:paraId="74C8AA38" w14:textId="64B59A08" w:rsidR="0085582C" w:rsidRPr="00266895" w:rsidRDefault="0085582C" w:rsidP="0085582C">
      <w:pPr>
        <w:pStyle w:val="Heading7"/>
        <w:spacing w:line="360" w:lineRule="auto"/>
        <w:rPr>
          <w:rFonts w:eastAsia="Times New Roman" w:cs="Times New Roman"/>
          <w:lang w:val="en-US"/>
        </w:rPr>
      </w:pPr>
      <w:bookmarkStart w:id="369" w:name="_Toc186055297"/>
      <w:r w:rsidRPr="00266895">
        <w:rPr>
          <w:rFonts w:eastAsia="Times New Roman" w:cs="Times New Roman"/>
        </w:rPr>
        <w:t>Hình</w:t>
      </w:r>
      <w:r w:rsidRPr="00266895">
        <w:rPr>
          <w:rFonts w:eastAsia="Times New Roman" w:cs="Times New Roman"/>
          <w:lang w:val="en-US"/>
        </w:rPr>
        <w:t xml:space="preserve"> 4.24</w:t>
      </w:r>
      <w:r w:rsidRPr="00266895">
        <w:rPr>
          <w:rFonts w:eastAsia="Times New Roman" w:cs="Times New Roman"/>
        </w:rPr>
        <w:t xml:space="preserve"> </w:t>
      </w:r>
      <w:r w:rsidRPr="00266895">
        <w:rPr>
          <w:rFonts w:eastAsia="Times New Roman" w:cs="Times New Roman"/>
          <w:lang w:val="en-US"/>
        </w:rPr>
        <w:t>Trang liên hệ</w:t>
      </w:r>
      <w:bookmarkEnd w:id="369"/>
    </w:p>
    <w:p w14:paraId="57B248C1" w14:textId="5E33A679" w:rsidR="0085582C" w:rsidRPr="00266895" w:rsidRDefault="0085582C">
      <w:pPr>
        <w:ind w:firstLine="720"/>
        <w:rPr>
          <w:rFonts w:ascii="Times New Roman" w:hAnsi="Times New Roman" w:cs="Times New Roman"/>
          <w:sz w:val="26"/>
          <w:szCs w:val="26"/>
          <w:lang w:val="en-US"/>
        </w:rPr>
        <w:pPrChange w:id="370" w:author="anh cao" w:date="2024-12-28T22:30:00Z">
          <w:pPr/>
        </w:pPrChange>
      </w:pPr>
      <w:r w:rsidRPr="00266895">
        <w:rPr>
          <w:rFonts w:ascii="Times New Roman" w:hAnsi="Times New Roman" w:cs="Times New Roman"/>
          <w:sz w:val="26"/>
          <w:szCs w:val="26"/>
          <w:lang w:val="en-US"/>
        </w:rPr>
        <w:t>+ Người dùng có thể nhập các thông tin và gửi về hệ thống</w:t>
      </w:r>
    </w:p>
    <w:p w14:paraId="5819BC3C" w14:textId="3CE7E609" w:rsidR="0085582C" w:rsidRPr="00266895" w:rsidRDefault="0085582C">
      <w:pPr>
        <w:ind w:firstLine="284"/>
        <w:rPr>
          <w:rFonts w:ascii="Times New Roman" w:hAnsi="Times New Roman" w:cs="Times New Roman"/>
          <w:sz w:val="26"/>
          <w:szCs w:val="26"/>
          <w:lang w:val="en-US"/>
        </w:rPr>
        <w:pPrChange w:id="371" w:author="anh cao" w:date="2024-12-28T22:30:00Z">
          <w:pPr/>
        </w:pPrChange>
      </w:pPr>
      <w:r w:rsidRPr="00266895">
        <w:rPr>
          <w:rFonts w:ascii="Times New Roman" w:hAnsi="Times New Roman" w:cs="Times New Roman"/>
          <w:sz w:val="26"/>
          <w:szCs w:val="26"/>
          <w:lang w:val="en-US"/>
        </w:rPr>
        <w:t>- Tìm kiếm bác sĩ:</w:t>
      </w:r>
    </w:p>
    <w:p w14:paraId="696D4475" w14:textId="6F408567" w:rsidR="0085582C" w:rsidRPr="00266895" w:rsidRDefault="0085582C">
      <w:pPr>
        <w:ind w:firstLine="720"/>
        <w:rPr>
          <w:rFonts w:ascii="Times New Roman" w:hAnsi="Times New Roman" w:cs="Times New Roman"/>
          <w:sz w:val="26"/>
          <w:szCs w:val="26"/>
          <w:lang w:val="en-US"/>
        </w:rPr>
        <w:pPrChange w:id="372" w:author="anh cao" w:date="2024-12-28T22:30:00Z">
          <w:pPr/>
        </w:pPrChange>
      </w:pPr>
      <w:r w:rsidRPr="00266895">
        <w:rPr>
          <w:rFonts w:ascii="Times New Roman" w:hAnsi="Times New Roman" w:cs="Times New Roman"/>
          <w:sz w:val="26"/>
          <w:szCs w:val="26"/>
          <w:lang w:val="en-US"/>
        </w:rPr>
        <w:t>+ Người dùng vào trang tìm kiếm bác sĩ</w:t>
      </w:r>
    </w:p>
    <w:p w14:paraId="70B4979B" w14:textId="23B556A0" w:rsidR="0085582C" w:rsidRPr="00266895" w:rsidRDefault="00A26A3B" w:rsidP="0085582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7EC9012D" wp14:editId="09B98E16">
            <wp:extent cx="5761990" cy="2772410"/>
            <wp:effectExtent l="0" t="0" r="0" b="8890"/>
            <wp:docPr id="6313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011" name="Picture 1" descr="A screenshot of a computer&#10;&#10;Description automatically generated"/>
                    <pic:cNvPicPr/>
                  </pic:nvPicPr>
                  <pic:blipFill>
                    <a:blip r:embed="rId98"/>
                    <a:stretch>
                      <a:fillRect/>
                    </a:stretch>
                  </pic:blipFill>
                  <pic:spPr>
                    <a:xfrm>
                      <a:off x="0" y="0"/>
                      <a:ext cx="5761990" cy="2772410"/>
                    </a:xfrm>
                    <a:prstGeom prst="rect">
                      <a:avLst/>
                    </a:prstGeom>
                  </pic:spPr>
                </pic:pic>
              </a:graphicData>
            </a:graphic>
          </wp:inline>
        </w:drawing>
      </w:r>
    </w:p>
    <w:p w14:paraId="5B28F84A" w14:textId="480CE009" w:rsidR="0085582C" w:rsidRPr="00266895" w:rsidRDefault="0085582C" w:rsidP="0085582C">
      <w:pPr>
        <w:pStyle w:val="Heading7"/>
        <w:spacing w:line="360" w:lineRule="auto"/>
        <w:rPr>
          <w:rFonts w:eastAsia="Times New Roman" w:cs="Times New Roman"/>
          <w:lang w:val="en-US"/>
        </w:rPr>
      </w:pPr>
      <w:bookmarkStart w:id="373" w:name="_Toc186055298"/>
      <w:r w:rsidRPr="00266895">
        <w:rPr>
          <w:rFonts w:eastAsia="Times New Roman" w:cs="Times New Roman"/>
        </w:rPr>
        <w:t>Hình</w:t>
      </w:r>
      <w:r w:rsidRPr="00266895">
        <w:rPr>
          <w:rFonts w:eastAsia="Times New Roman" w:cs="Times New Roman"/>
          <w:lang w:val="en-US"/>
        </w:rPr>
        <w:t xml:space="preserve"> 4.2</w:t>
      </w:r>
      <w:r w:rsidR="00A26A3B"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Trang tìm kiếm bác sĩ</w:t>
      </w:r>
      <w:bookmarkEnd w:id="373"/>
    </w:p>
    <w:p w14:paraId="5FE41283" w14:textId="0AC26343" w:rsidR="0085582C" w:rsidRPr="00266895" w:rsidRDefault="00A26A3B">
      <w:pPr>
        <w:ind w:firstLine="720"/>
        <w:rPr>
          <w:rFonts w:ascii="Times New Roman" w:hAnsi="Times New Roman" w:cs="Times New Roman"/>
          <w:sz w:val="26"/>
          <w:szCs w:val="26"/>
          <w:lang w:val="en-US"/>
        </w:rPr>
        <w:pPrChange w:id="374" w:author="anh cao" w:date="2024-12-28T22:30:00Z">
          <w:pPr/>
        </w:pPrChange>
      </w:pPr>
      <w:r w:rsidRPr="00266895">
        <w:rPr>
          <w:rFonts w:ascii="Times New Roman" w:hAnsi="Times New Roman" w:cs="Times New Roman"/>
          <w:sz w:val="26"/>
          <w:szCs w:val="26"/>
          <w:lang w:val="en-US"/>
        </w:rPr>
        <w:t>+ Người dùng có thể chọn các điều kiện tìm kiếm để chọn bác sĩ mong muốn, với mỗi bác sĩ người dùng có thể đánh giá hoặc đặt lịch khám bác sĩ đó</w:t>
      </w:r>
    </w:p>
    <w:p w14:paraId="2419D446" w14:textId="687ACE3E" w:rsidR="00A26A3B" w:rsidRPr="00266895" w:rsidRDefault="00A26A3B">
      <w:pPr>
        <w:ind w:firstLine="284"/>
        <w:rPr>
          <w:rFonts w:ascii="Times New Roman" w:hAnsi="Times New Roman" w:cs="Times New Roman"/>
          <w:sz w:val="26"/>
          <w:szCs w:val="26"/>
          <w:lang w:val="en-US"/>
        </w:rPr>
        <w:pPrChange w:id="375" w:author="anh cao" w:date="2024-12-28T22:30:00Z">
          <w:pPr/>
        </w:pPrChange>
      </w:pPr>
      <w:r w:rsidRPr="00266895">
        <w:rPr>
          <w:rFonts w:ascii="Times New Roman" w:hAnsi="Times New Roman" w:cs="Times New Roman"/>
          <w:sz w:val="26"/>
          <w:szCs w:val="26"/>
          <w:lang w:val="en-US"/>
        </w:rPr>
        <w:t>- Đánh giá bác sĩ:</w:t>
      </w:r>
    </w:p>
    <w:p w14:paraId="236C4C04" w14:textId="5B583EFB" w:rsidR="00A26A3B" w:rsidRPr="00266895" w:rsidRDefault="00A26A3B">
      <w:pPr>
        <w:ind w:firstLine="720"/>
        <w:rPr>
          <w:rFonts w:ascii="Times New Roman" w:hAnsi="Times New Roman" w:cs="Times New Roman"/>
          <w:sz w:val="26"/>
          <w:szCs w:val="26"/>
          <w:lang w:val="en-US"/>
        </w:rPr>
        <w:pPrChange w:id="376" w:author="anh cao" w:date="2024-12-28T22:30:00Z">
          <w:pPr/>
        </w:pPrChange>
      </w:pPr>
      <w:r w:rsidRPr="00266895">
        <w:rPr>
          <w:rFonts w:ascii="Times New Roman" w:hAnsi="Times New Roman" w:cs="Times New Roman"/>
          <w:sz w:val="26"/>
          <w:szCs w:val="26"/>
          <w:lang w:val="en-US"/>
        </w:rPr>
        <w:t>+ Người dùng ấn “Đánh giá” để vào giao diện đánh giá bác sĩ:</w:t>
      </w:r>
    </w:p>
    <w:p w14:paraId="28E5E26E" w14:textId="30C2416D" w:rsidR="00A26A3B" w:rsidRPr="00266895" w:rsidRDefault="00CD528B" w:rsidP="00A26A3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2754B270" wp14:editId="10DE29FF">
            <wp:extent cx="5761990" cy="2792095"/>
            <wp:effectExtent l="0" t="0" r="0" b="8255"/>
            <wp:docPr id="26300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058" name="Picture 1" descr="A screenshot of a computer&#10;&#10;Description automatically generated"/>
                    <pic:cNvPicPr/>
                  </pic:nvPicPr>
                  <pic:blipFill>
                    <a:blip r:embed="rId99"/>
                    <a:stretch>
                      <a:fillRect/>
                    </a:stretch>
                  </pic:blipFill>
                  <pic:spPr>
                    <a:xfrm>
                      <a:off x="0" y="0"/>
                      <a:ext cx="5761990" cy="2792095"/>
                    </a:xfrm>
                    <a:prstGeom prst="rect">
                      <a:avLst/>
                    </a:prstGeom>
                  </pic:spPr>
                </pic:pic>
              </a:graphicData>
            </a:graphic>
          </wp:inline>
        </w:drawing>
      </w:r>
    </w:p>
    <w:p w14:paraId="162C69CF" w14:textId="17C9AAB4" w:rsidR="00A26A3B" w:rsidRPr="00266895" w:rsidRDefault="00A26A3B" w:rsidP="00A26A3B">
      <w:pPr>
        <w:pStyle w:val="Heading7"/>
        <w:spacing w:line="360" w:lineRule="auto"/>
        <w:rPr>
          <w:rFonts w:eastAsia="Times New Roman" w:cs="Times New Roman"/>
          <w:lang w:val="en-US"/>
        </w:rPr>
      </w:pPr>
      <w:bookmarkStart w:id="377" w:name="_Toc186055299"/>
      <w:r w:rsidRPr="00266895">
        <w:rPr>
          <w:rFonts w:eastAsia="Times New Roman" w:cs="Times New Roman"/>
        </w:rPr>
        <w:t>Hình</w:t>
      </w:r>
      <w:r w:rsidRPr="00266895">
        <w:rPr>
          <w:rFonts w:eastAsia="Times New Roman" w:cs="Times New Roman"/>
          <w:lang w:val="en-US"/>
        </w:rPr>
        <w:t xml:space="preserve"> 4.2</w:t>
      </w:r>
      <w:r w:rsidR="00CD528B"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r w:rsidR="00CD528B" w:rsidRPr="00266895">
        <w:rPr>
          <w:rFonts w:eastAsia="Times New Roman" w:cs="Times New Roman"/>
          <w:lang w:val="en-US"/>
        </w:rPr>
        <w:t>đánh giá bác sĩ</w:t>
      </w:r>
      <w:bookmarkEnd w:id="377"/>
    </w:p>
    <w:p w14:paraId="1DD5F5EB" w14:textId="16B0A7E9" w:rsidR="00A26A3B" w:rsidRPr="00266895" w:rsidRDefault="00CD528B">
      <w:pPr>
        <w:ind w:firstLine="720"/>
        <w:rPr>
          <w:rFonts w:ascii="Times New Roman" w:hAnsi="Times New Roman" w:cs="Times New Roman"/>
          <w:sz w:val="26"/>
          <w:szCs w:val="26"/>
          <w:lang w:val="en-US"/>
        </w:rPr>
        <w:pPrChange w:id="378" w:author="anh cao" w:date="2024-12-28T22:30:00Z">
          <w:pPr/>
        </w:pPrChange>
      </w:pPr>
      <w:r w:rsidRPr="00266895">
        <w:rPr>
          <w:rFonts w:ascii="Times New Roman" w:hAnsi="Times New Roman" w:cs="Times New Roman"/>
          <w:sz w:val="26"/>
          <w:szCs w:val="26"/>
          <w:lang w:val="en-US"/>
        </w:rPr>
        <w:t>+ Người dùng có thể nhập các thông tin đánh giá và bấm “Gửi” để hệ thống lưu lại đánh giá</w:t>
      </w:r>
    </w:p>
    <w:p w14:paraId="612383B1" w14:textId="61144A6E" w:rsidR="00CD528B" w:rsidRPr="00266895" w:rsidRDefault="00CD528B">
      <w:pPr>
        <w:ind w:firstLine="284"/>
        <w:rPr>
          <w:rFonts w:ascii="Times New Roman" w:hAnsi="Times New Roman" w:cs="Times New Roman"/>
          <w:sz w:val="26"/>
          <w:szCs w:val="26"/>
          <w:lang w:val="en-US"/>
        </w:rPr>
        <w:pPrChange w:id="379" w:author="anh cao" w:date="2024-12-28T22:30:00Z">
          <w:pPr/>
        </w:pPrChange>
      </w:pPr>
      <w:r w:rsidRPr="00266895">
        <w:rPr>
          <w:rFonts w:ascii="Times New Roman" w:hAnsi="Times New Roman" w:cs="Times New Roman"/>
          <w:sz w:val="26"/>
          <w:szCs w:val="26"/>
          <w:lang w:val="en-US"/>
        </w:rPr>
        <w:t>- Đặt lịch khám:</w:t>
      </w:r>
    </w:p>
    <w:p w14:paraId="3A65F51C" w14:textId="7B6A855F" w:rsidR="00CD528B" w:rsidRPr="00266895" w:rsidRDefault="00CD528B">
      <w:pPr>
        <w:ind w:firstLine="720"/>
        <w:rPr>
          <w:rFonts w:ascii="Times New Roman" w:hAnsi="Times New Roman" w:cs="Times New Roman"/>
          <w:sz w:val="26"/>
          <w:szCs w:val="26"/>
          <w:lang w:val="en-US"/>
        </w:rPr>
        <w:pPrChange w:id="380" w:author="anh cao" w:date="2024-12-28T22:30:00Z">
          <w:pPr/>
        </w:pPrChange>
      </w:pPr>
      <w:r w:rsidRPr="00266895">
        <w:rPr>
          <w:rFonts w:ascii="Times New Roman" w:hAnsi="Times New Roman" w:cs="Times New Roman"/>
          <w:sz w:val="26"/>
          <w:szCs w:val="26"/>
          <w:lang w:val="en-US"/>
        </w:rPr>
        <w:t>+ Người dùng có thể đặt lịch khám khi tìm kiếm bác sĩ hoặc bấm “Đặt lịch khám”:</w:t>
      </w:r>
    </w:p>
    <w:p w14:paraId="30C8036B" w14:textId="202AAB71" w:rsidR="00CD528B" w:rsidRPr="00266895" w:rsidRDefault="00CD528B" w:rsidP="00CD528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1FFFCB32" wp14:editId="3DA2725B">
            <wp:extent cx="5761990" cy="2680970"/>
            <wp:effectExtent l="0" t="0" r="0" b="5080"/>
            <wp:docPr id="53388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515" name="Picture 1" descr="A screenshot of a computer&#10;&#10;Description automatically generated"/>
                    <pic:cNvPicPr/>
                  </pic:nvPicPr>
                  <pic:blipFill>
                    <a:blip r:embed="rId100"/>
                    <a:stretch>
                      <a:fillRect/>
                    </a:stretch>
                  </pic:blipFill>
                  <pic:spPr>
                    <a:xfrm>
                      <a:off x="0" y="0"/>
                      <a:ext cx="5761990" cy="2680970"/>
                    </a:xfrm>
                    <a:prstGeom prst="rect">
                      <a:avLst/>
                    </a:prstGeom>
                  </pic:spPr>
                </pic:pic>
              </a:graphicData>
            </a:graphic>
          </wp:inline>
        </w:drawing>
      </w:r>
    </w:p>
    <w:p w14:paraId="0437FA17" w14:textId="4948D952" w:rsidR="00CD528B" w:rsidRPr="00266895" w:rsidRDefault="00CD528B" w:rsidP="00CD528B">
      <w:pPr>
        <w:pStyle w:val="Heading7"/>
        <w:spacing w:line="360" w:lineRule="auto"/>
        <w:rPr>
          <w:rFonts w:eastAsia="Times New Roman" w:cs="Times New Roman"/>
          <w:lang w:val="en-US"/>
        </w:rPr>
      </w:pPr>
      <w:bookmarkStart w:id="381" w:name="_Toc186055300"/>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Trang đặt lịch khám (1)</w:t>
      </w:r>
      <w:bookmarkEnd w:id="381"/>
    </w:p>
    <w:p w14:paraId="424773FE" w14:textId="0C322039" w:rsidR="00CD528B" w:rsidRPr="00266895" w:rsidRDefault="00CD528B">
      <w:pPr>
        <w:ind w:left="709"/>
        <w:rPr>
          <w:rFonts w:ascii="Times New Roman" w:hAnsi="Times New Roman" w:cs="Times New Roman"/>
          <w:sz w:val="26"/>
          <w:szCs w:val="26"/>
          <w:lang w:val="en-US"/>
        </w:rPr>
        <w:pPrChange w:id="382" w:author="anh cao" w:date="2024-12-28T22:30:00Z">
          <w:pPr/>
        </w:pPrChange>
      </w:pPr>
      <w:r w:rsidRPr="00266895">
        <w:rPr>
          <w:rFonts w:ascii="Times New Roman" w:hAnsi="Times New Roman" w:cs="Times New Roman"/>
          <w:sz w:val="26"/>
          <w:szCs w:val="26"/>
          <w:lang w:val="en-US"/>
        </w:rPr>
        <w:t>+ Người dùng chọn chuyên khoa, bác sĩ thuộc chuyên khoa đó phù hợp với tình trạng bệnh muốn khám, sau đó chọn thời gian phù hợp</w:t>
      </w:r>
      <w:r w:rsidRPr="00266895">
        <w:rPr>
          <w:rFonts w:ascii="Times New Roman" w:hAnsi="Times New Roman" w:cs="Times New Roman"/>
          <w:sz w:val="26"/>
          <w:szCs w:val="26"/>
          <w:lang w:val="en-US"/>
        </w:rPr>
        <w:br/>
        <w:t>+ Sau khi chọn xong sẽ nhập các thông tin cá nhân của mình:</w:t>
      </w:r>
    </w:p>
    <w:p w14:paraId="36893793" w14:textId="298C08FD" w:rsidR="00CD528B" w:rsidRPr="00266895" w:rsidRDefault="00F376F0" w:rsidP="00CD528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C41A274" wp14:editId="5709B9DC">
            <wp:extent cx="5761990" cy="2639695"/>
            <wp:effectExtent l="0" t="0" r="0" b="8255"/>
            <wp:docPr id="162920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258" name="Picture 1" descr="A screenshot of a computer&#10;&#10;Description automatically generated"/>
                    <pic:cNvPicPr/>
                  </pic:nvPicPr>
                  <pic:blipFill>
                    <a:blip r:embed="rId101"/>
                    <a:stretch>
                      <a:fillRect/>
                    </a:stretch>
                  </pic:blipFill>
                  <pic:spPr>
                    <a:xfrm>
                      <a:off x="0" y="0"/>
                      <a:ext cx="5761990" cy="2639695"/>
                    </a:xfrm>
                    <a:prstGeom prst="rect">
                      <a:avLst/>
                    </a:prstGeom>
                  </pic:spPr>
                </pic:pic>
              </a:graphicData>
            </a:graphic>
          </wp:inline>
        </w:drawing>
      </w:r>
    </w:p>
    <w:p w14:paraId="1DF49AB9" w14:textId="6A278FE8" w:rsidR="00F376F0" w:rsidRPr="00266895" w:rsidRDefault="00CD528B" w:rsidP="00F376F0">
      <w:pPr>
        <w:pStyle w:val="Heading7"/>
        <w:spacing w:line="360" w:lineRule="auto"/>
        <w:rPr>
          <w:rFonts w:eastAsia="Times New Roman" w:cs="Times New Roman"/>
          <w:lang w:val="en-US"/>
        </w:rPr>
      </w:pPr>
      <w:bookmarkStart w:id="383" w:name="_Toc186055301"/>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Trang đặt lịch khám (</w:t>
      </w:r>
      <w:r w:rsidR="00F376F0" w:rsidRPr="00266895">
        <w:rPr>
          <w:rFonts w:eastAsia="Times New Roman" w:cs="Times New Roman"/>
          <w:lang w:val="en-US"/>
        </w:rPr>
        <w:t>2</w:t>
      </w:r>
      <w:r w:rsidRPr="00266895">
        <w:rPr>
          <w:rFonts w:eastAsia="Times New Roman" w:cs="Times New Roman"/>
          <w:lang w:val="en-US"/>
        </w:rPr>
        <w:t>)</w:t>
      </w:r>
      <w:bookmarkEnd w:id="383"/>
    </w:p>
    <w:p w14:paraId="10E02162" w14:textId="4951AC97" w:rsidR="00CD528B" w:rsidRPr="00266895" w:rsidRDefault="00F376F0">
      <w:pPr>
        <w:ind w:firstLine="720"/>
        <w:rPr>
          <w:rFonts w:ascii="Times New Roman" w:hAnsi="Times New Roman" w:cs="Times New Roman"/>
          <w:sz w:val="26"/>
          <w:szCs w:val="26"/>
          <w:lang w:val="en-US"/>
        </w:rPr>
        <w:pPrChange w:id="384" w:author="anh cao" w:date="2024-12-28T22:31:00Z">
          <w:pPr/>
        </w:pPrChange>
      </w:pPr>
      <w:r w:rsidRPr="00266895">
        <w:rPr>
          <w:rFonts w:ascii="Times New Roman" w:hAnsi="Times New Roman" w:cs="Times New Roman"/>
          <w:sz w:val="26"/>
          <w:szCs w:val="26"/>
          <w:lang w:val="en-US"/>
        </w:rPr>
        <w:t>+ Cuối cùng người dùng xác nhận lại các thông tin của lịch hẹn:</w:t>
      </w:r>
    </w:p>
    <w:p w14:paraId="72106B0E" w14:textId="468A77B2" w:rsidR="00F376F0" w:rsidRPr="00266895" w:rsidRDefault="00F376F0" w:rsidP="00F376F0">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491EB2AB" wp14:editId="15E571C7">
            <wp:extent cx="5761990" cy="2677160"/>
            <wp:effectExtent l="0" t="0" r="0" b="8890"/>
            <wp:docPr id="67577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719" name="Picture 1" descr="A screenshot of a computer&#10;&#10;Description automatically generated"/>
                    <pic:cNvPicPr/>
                  </pic:nvPicPr>
                  <pic:blipFill>
                    <a:blip r:embed="rId102"/>
                    <a:stretch>
                      <a:fillRect/>
                    </a:stretch>
                  </pic:blipFill>
                  <pic:spPr>
                    <a:xfrm>
                      <a:off x="0" y="0"/>
                      <a:ext cx="5761990" cy="2677160"/>
                    </a:xfrm>
                    <a:prstGeom prst="rect">
                      <a:avLst/>
                    </a:prstGeom>
                  </pic:spPr>
                </pic:pic>
              </a:graphicData>
            </a:graphic>
          </wp:inline>
        </w:drawing>
      </w:r>
    </w:p>
    <w:p w14:paraId="7AE7E69A" w14:textId="4C7F77E8" w:rsidR="00F376F0" w:rsidRPr="00266895" w:rsidRDefault="00F376F0" w:rsidP="00F376F0">
      <w:pPr>
        <w:pStyle w:val="Heading7"/>
        <w:spacing w:line="360" w:lineRule="auto"/>
        <w:rPr>
          <w:rFonts w:eastAsia="Times New Roman" w:cs="Times New Roman"/>
          <w:lang w:val="en-US"/>
        </w:rPr>
      </w:pPr>
      <w:bookmarkStart w:id="385" w:name="_Toc186055302"/>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Trang đặt lịch khám (3)</w:t>
      </w:r>
      <w:bookmarkEnd w:id="385"/>
    </w:p>
    <w:p w14:paraId="453D0D3A" w14:textId="7EF73E23" w:rsidR="00A1684B" w:rsidRPr="00266895" w:rsidRDefault="00F376F0">
      <w:pPr>
        <w:ind w:firstLine="720"/>
        <w:rPr>
          <w:rFonts w:ascii="Times New Roman" w:hAnsi="Times New Roman" w:cs="Times New Roman"/>
          <w:sz w:val="26"/>
          <w:szCs w:val="26"/>
          <w:lang w:val="en-US"/>
        </w:rPr>
        <w:pPrChange w:id="386" w:author="anh cao" w:date="2024-12-28T22:31:00Z">
          <w:pPr/>
        </w:pPrChange>
      </w:pPr>
      <w:r w:rsidRPr="00266895">
        <w:rPr>
          <w:rFonts w:ascii="Times New Roman" w:hAnsi="Times New Roman" w:cs="Times New Roman"/>
          <w:sz w:val="26"/>
          <w:szCs w:val="26"/>
          <w:lang w:val="en-US"/>
        </w:rPr>
        <w:t>+ Người dùng bấm xác nhận, hệ thống thông báo đặt lịch khám thành công</w:t>
      </w:r>
    </w:p>
    <w:p w14:paraId="1E609A59" w14:textId="42DD2238" w:rsidR="00A1684B" w:rsidRPr="00266895" w:rsidRDefault="00A1684B">
      <w:pPr>
        <w:ind w:firstLine="284"/>
        <w:rPr>
          <w:rFonts w:ascii="Times New Roman" w:hAnsi="Times New Roman" w:cs="Times New Roman"/>
          <w:sz w:val="26"/>
          <w:szCs w:val="26"/>
          <w:lang w:val="en-US"/>
        </w:rPr>
        <w:pPrChange w:id="387" w:author="anh cao" w:date="2024-12-28T22:31:00Z">
          <w:pPr/>
        </w:pPrChange>
      </w:pPr>
      <w:r w:rsidRPr="00266895">
        <w:rPr>
          <w:rFonts w:ascii="Times New Roman" w:hAnsi="Times New Roman" w:cs="Times New Roman"/>
          <w:sz w:val="26"/>
          <w:szCs w:val="26"/>
          <w:lang w:val="en-US"/>
        </w:rPr>
        <w:t>- Quản lý lịch khám:</w:t>
      </w:r>
    </w:p>
    <w:p w14:paraId="39D887D0" w14:textId="12E0CBBA" w:rsidR="00A1684B" w:rsidRPr="00266895" w:rsidRDefault="00A1684B">
      <w:pPr>
        <w:ind w:firstLine="720"/>
        <w:rPr>
          <w:rFonts w:ascii="Times New Roman" w:hAnsi="Times New Roman" w:cs="Times New Roman"/>
          <w:sz w:val="26"/>
          <w:szCs w:val="26"/>
          <w:lang w:val="en-US"/>
        </w:rPr>
        <w:pPrChange w:id="388" w:author="anh cao" w:date="2024-12-28T22:31:00Z">
          <w:pPr/>
        </w:pPrChange>
      </w:pPr>
      <w:r w:rsidRPr="00266895">
        <w:rPr>
          <w:rFonts w:ascii="Times New Roman" w:hAnsi="Times New Roman" w:cs="Times New Roman"/>
          <w:sz w:val="26"/>
          <w:szCs w:val="26"/>
          <w:lang w:val="en-US"/>
        </w:rPr>
        <w:t>+ Người dùng vào trang hồ sơ của mình, mục “Lịch khám” để xem danh sách lịch khám của mình:</w:t>
      </w:r>
    </w:p>
    <w:p w14:paraId="7541D05A" w14:textId="6332080F" w:rsidR="00A1684B" w:rsidRPr="00266895" w:rsidRDefault="00A00605" w:rsidP="00A1684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16C05DD" wp14:editId="0CAE1C32">
            <wp:extent cx="5761990" cy="2800985"/>
            <wp:effectExtent l="0" t="0" r="0" b="0"/>
            <wp:docPr id="100791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3511" name="Picture 1" descr="A screenshot of a computer&#10;&#10;Description automatically generated"/>
                    <pic:cNvPicPr/>
                  </pic:nvPicPr>
                  <pic:blipFill>
                    <a:blip r:embed="rId103"/>
                    <a:stretch>
                      <a:fillRect/>
                    </a:stretch>
                  </pic:blipFill>
                  <pic:spPr>
                    <a:xfrm>
                      <a:off x="0" y="0"/>
                      <a:ext cx="5761990" cy="2800985"/>
                    </a:xfrm>
                    <a:prstGeom prst="rect">
                      <a:avLst/>
                    </a:prstGeom>
                  </pic:spPr>
                </pic:pic>
              </a:graphicData>
            </a:graphic>
          </wp:inline>
        </w:drawing>
      </w:r>
    </w:p>
    <w:p w14:paraId="6EDA88CE" w14:textId="5760F3C1" w:rsidR="00A1684B" w:rsidRPr="00266895" w:rsidRDefault="00A1684B" w:rsidP="00A1684B">
      <w:pPr>
        <w:pStyle w:val="Heading7"/>
        <w:spacing w:line="360" w:lineRule="auto"/>
        <w:rPr>
          <w:rFonts w:eastAsia="Times New Roman" w:cs="Times New Roman"/>
          <w:lang w:val="en-US"/>
        </w:rPr>
      </w:pPr>
      <w:bookmarkStart w:id="389" w:name="_Toc186055303"/>
      <w:r w:rsidRPr="00266895">
        <w:rPr>
          <w:rFonts w:eastAsia="Times New Roman" w:cs="Times New Roman"/>
        </w:rPr>
        <w:t>Hình</w:t>
      </w:r>
      <w:r w:rsidRPr="00266895">
        <w:rPr>
          <w:rFonts w:eastAsia="Times New Roman" w:cs="Times New Roman"/>
          <w:lang w:val="en-US"/>
        </w:rPr>
        <w:t xml:space="preserve"> 4.</w:t>
      </w:r>
      <w:r w:rsidR="00A00605" w:rsidRPr="00266895">
        <w:rPr>
          <w:rFonts w:eastAsia="Times New Roman" w:cs="Times New Roman"/>
          <w:lang w:val="en-US"/>
        </w:rPr>
        <w:t>30</w:t>
      </w:r>
      <w:r w:rsidRPr="00266895">
        <w:rPr>
          <w:rFonts w:eastAsia="Times New Roman" w:cs="Times New Roman"/>
        </w:rPr>
        <w:t xml:space="preserve"> </w:t>
      </w:r>
      <w:r w:rsidRPr="00266895">
        <w:rPr>
          <w:rFonts w:eastAsia="Times New Roman" w:cs="Times New Roman"/>
          <w:lang w:val="en-US"/>
        </w:rPr>
        <w:t>Trang xem lịch sử hẹn khám</w:t>
      </w:r>
      <w:bookmarkEnd w:id="389"/>
    </w:p>
    <w:p w14:paraId="3AEE3430" w14:textId="01A471E8" w:rsidR="00A1684B" w:rsidRPr="00266895" w:rsidRDefault="00B940CD">
      <w:pPr>
        <w:ind w:firstLine="720"/>
        <w:rPr>
          <w:rFonts w:ascii="Times New Roman" w:hAnsi="Times New Roman" w:cs="Times New Roman"/>
          <w:sz w:val="26"/>
          <w:szCs w:val="26"/>
          <w:lang w:val="en-US"/>
        </w:rPr>
        <w:pPrChange w:id="390" w:author="anh cao" w:date="2024-12-28T22:31:00Z">
          <w:pPr/>
        </w:pPrChange>
      </w:pPr>
      <w:ins w:id="391" w:author="anh cao" w:date="2024-12-28T22:31:00Z">
        <w:r>
          <w:rPr>
            <w:rFonts w:ascii="Times New Roman" w:hAnsi="Times New Roman" w:cs="Times New Roman"/>
            <w:sz w:val="26"/>
            <w:szCs w:val="26"/>
            <w:lang w:val="en-US"/>
          </w:rPr>
          <w:t xml:space="preserve">+ </w:t>
        </w:r>
      </w:ins>
      <w:r w:rsidR="00A1684B" w:rsidRPr="00266895">
        <w:rPr>
          <w:rFonts w:ascii="Times New Roman" w:hAnsi="Times New Roman" w:cs="Times New Roman"/>
          <w:sz w:val="26"/>
          <w:szCs w:val="26"/>
          <w:lang w:val="en-US"/>
        </w:rPr>
        <w:t>Người dùng có thể hủy lịch khám hoặc xem bệnh án nếu đã được khám bệnh</w:t>
      </w:r>
    </w:p>
    <w:p w14:paraId="2DC0CF1F" w14:textId="21378C5F" w:rsidR="00A00605" w:rsidRPr="00266895" w:rsidRDefault="00A1684B" w:rsidP="00A00605">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r w:rsidR="00A00605" w:rsidRPr="00266895">
        <w:rPr>
          <w:rFonts w:ascii="Times New Roman" w:hAnsi="Times New Roman" w:cs="Times New Roman"/>
          <w:sz w:val="26"/>
          <w:szCs w:val="26"/>
          <w:lang w:val="en-US"/>
        </w:rPr>
        <w:t>Người dùng có thể vào mục “Hồ sơ bệnh án” để xem bệnh án của mình:</w:t>
      </w:r>
      <w:r w:rsidR="00A00605" w:rsidRPr="00266895">
        <w:rPr>
          <w:rFonts w:ascii="Times New Roman" w:hAnsi="Times New Roman" w:cs="Times New Roman"/>
          <w:sz w:val="26"/>
          <w:szCs w:val="26"/>
          <w:lang w:val="en-US"/>
        </w:rPr>
        <w:br/>
      </w:r>
      <w:r w:rsidR="00A00605" w:rsidRPr="00266895">
        <w:rPr>
          <w:rFonts w:ascii="Times New Roman" w:hAnsi="Times New Roman" w:cs="Times New Roman"/>
          <w:noProof/>
        </w:rPr>
        <w:drawing>
          <wp:inline distT="0" distB="0" distL="0" distR="0" wp14:anchorId="6B10E1B7" wp14:editId="17E28BF3">
            <wp:extent cx="5761990" cy="2666365"/>
            <wp:effectExtent l="0" t="0" r="0" b="635"/>
            <wp:docPr id="64946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7397" name="Picture 1" descr="A screenshot of a computer&#10;&#10;Description automatically generated"/>
                    <pic:cNvPicPr/>
                  </pic:nvPicPr>
                  <pic:blipFill>
                    <a:blip r:embed="rId104"/>
                    <a:stretch>
                      <a:fillRect/>
                    </a:stretch>
                  </pic:blipFill>
                  <pic:spPr>
                    <a:xfrm>
                      <a:off x="0" y="0"/>
                      <a:ext cx="5761990" cy="2666365"/>
                    </a:xfrm>
                    <a:prstGeom prst="rect">
                      <a:avLst/>
                    </a:prstGeom>
                  </pic:spPr>
                </pic:pic>
              </a:graphicData>
            </a:graphic>
          </wp:inline>
        </w:drawing>
      </w:r>
    </w:p>
    <w:p w14:paraId="58D6B6AC" w14:textId="35CC29FD" w:rsidR="00A00605" w:rsidRPr="00266895" w:rsidRDefault="00A00605" w:rsidP="00A00605">
      <w:pPr>
        <w:pStyle w:val="Heading7"/>
        <w:spacing w:line="360" w:lineRule="auto"/>
        <w:rPr>
          <w:rFonts w:eastAsia="Times New Roman" w:cs="Times New Roman"/>
          <w:lang w:val="en-US"/>
        </w:rPr>
      </w:pPr>
      <w:bookmarkStart w:id="392" w:name="_Toc186055304"/>
      <w:r w:rsidRPr="00266895">
        <w:rPr>
          <w:rFonts w:eastAsia="Times New Roman" w:cs="Times New Roman"/>
        </w:rPr>
        <w:t>Hình</w:t>
      </w:r>
      <w:r w:rsidRPr="00266895">
        <w:rPr>
          <w:rFonts w:eastAsia="Times New Roman" w:cs="Times New Roman"/>
          <w:lang w:val="en-US"/>
        </w:rPr>
        <w:t xml:space="preserve"> 4.31</w:t>
      </w:r>
      <w:r w:rsidRPr="00266895">
        <w:rPr>
          <w:rFonts w:eastAsia="Times New Roman" w:cs="Times New Roman"/>
        </w:rPr>
        <w:t xml:space="preserve"> </w:t>
      </w:r>
      <w:r w:rsidRPr="00266895">
        <w:rPr>
          <w:rFonts w:eastAsia="Times New Roman" w:cs="Times New Roman"/>
          <w:lang w:val="en-US"/>
        </w:rPr>
        <w:t>Trang xem bệnh án</w:t>
      </w:r>
      <w:bookmarkEnd w:id="392"/>
    </w:p>
    <w:p w14:paraId="31882481" w14:textId="23D56A46" w:rsidR="00A1684B" w:rsidRPr="00266895" w:rsidRDefault="00A00605">
      <w:pPr>
        <w:ind w:firstLine="720"/>
        <w:rPr>
          <w:rFonts w:ascii="Times New Roman" w:hAnsi="Times New Roman" w:cs="Times New Roman"/>
          <w:sz w:val="26"/>
          <w:szCs w:val="26"/>
          <w:lang w:val="en-US"/>
        </w:rPr>
        <w:pPrChange w:id="393" w:author="anh cao" w:date="2024-12-28T22:31:00Z">
          <w:pPr/>
        </w:pPrChange>
      </w:pPr>
      <w:r w:rsidRPr="00266895">
        <w:rPr>
          <w:rFonts w:ascii="Times New Roman" w:hAnsi="Times New Roman" w:cs="Times New Roman"/>
          <w:sz w:val="26"/>
          <w:szCs w:val="26"/>
          <w:lang w:val="en-US"/>
        </w:rPr>
        <w:t>+ Người dùng có thể xem các hóa đơn khám bệnh tại mục “Hóa đơn”:</w:t>
      </w:r>
    </w:p>
    <w:p w14:paraId="59F9B394" w14:textId="32E8D504"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2940C6CF" wp14:editId="5D3B8027">
            <wp:extent cx="5761990" cy="2804160"/>
            <wp:effectExtent l="0" t="0" r="0" b="0"/>
            <wp:docPr id="753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360" name="Picture 1" descr="A screenshot of a computer&#10;&#10;Description automatically generated"/>
                    <pic:cNvPicPr/>
                  </pic:nvPicPr>
                  <pic:blipFill>
                    <a:blip r:embed="rId105"/>
                    <a:stretch>
                      <a:fillRect/>
                    </a:stretch>
                  </pic:blipFill>
                  <pic:spPr>
                    <a:xfrm>
                      <a:off x="0" y="0"/>
                      <a:ext cx="5761990" cy="2804160"/>
                    </a:xfrm>
                    <a:prstGeom prst="rect">
                      <a:avLst/>
                    </a:prstGeom>
                  </pic:spPr>
                </pic:pic>
              </a:graphicData>
            </a:graphic>
          </wp:inline>
        </w:drawing>
      </w:r>
    </w:p>
    <w:p w14:paraId="5B6B1E43" w14:textId="28FAC415" w:rsidR="00A00605" w:rsidRPr="00266895" w:rsidRDefault="00A00605" w:rsidP="00A00605">
      <w:pPr>
        <w:pStyle w:val="Heading7"/>
        <w:spacing w:line="360" w:lineRule="auto"/>
        <w:rPr>
          <w:rFonts w:eastAsia="Times New Roman" w:cs="Times New Roman"/>
          <w:lang w:val="en-US"/>
        </w:rPr>
      </w:pPr>
      <w:bookmarkStart w:id="394" w:name="_Toc186055305"/>
      <w:r w:rsidRPr="00266895">
        <w:rPr>
          <w:rFonts w:eastAsia="Times New Roman" w:cs="Times New Roman"/>
        </w:rPr>
        <w:t>Hình</w:t>
      </w:r>
      <w:r w:rsidRPr="00266895">
        <w:rPr>
          <w:rFonts w:eastAsia="Times New Roman" w:cs="Times New Roman"/>
          <w:lang w:val="en-US"/>
        </w:rPr>
        <w:t xml:space="preserve"> 4.32</w:t>
      </w:r>
      <w:r w:rsidRPr="00266895">
        <w:rPr>
          <w:rFonts w:eastAsia="Times New Roman" w:cs="Times New Roman"/>
        </w:rPr>
        <w:t xml:space="preserve"> </w:t>
      </w:r>
      <w:r w:rsidRPr="00266895">
        <w:rPr>
          <w:rFonts w:eastAsia="Times New Roman" w:cs="Times New Roman"/>
          <w:lang w:val="en-US"/>
        </w:rPr>
        <w:t>Trang xem hóa đơn</w:t>
      </w:r>
      <w:bookmarkEnd w:id="394"/>
    </w:p>
    <w:p w14:paraId="2FEF4D84" w14:textId="77777777" w:rsidR="00A00605" w:rsidRPr="00266895" w:rsidRDefault="00A00605" w:rsidP="0001301D">
      <w:pPr>
        <w:rPr>
          <w:rFonts w:ascii="Times New Roman" w:hAnsi="Times New Roman" w:cs="Times New Roman"/>
          <w:sz w:val="26"/>
          <w:szCs w:val="26"/>
          <w:lang w:val="en-US"/>
        </w:rPr>
      </w:pPr>
    </w:p>
    <w:p w14:paraId="5AC7FB1E" w14:textId="263D9260" w:rsidR="00A00605" w:rsidRPr="00266895" w:rsidRDefault="00A00605">
      <w:pPr>
        <w:ind w:left="720" w:hanging="436"/>
        <w:rPr>
          <w:rFonts w:ascii="Times New Roman" w:hAnsi="Times New Roman" w:cs="Times New Roman"/>
          <w:sz w:val="26"/>
          <w:szCs w:val="26"/>
          <w:lang w:val="en-US"/>
        </w:rPr>
        <w:pPrChange w:id="395" w:author="anh cao" w:date="2024-12-28T22:31:00Z">
          <w:pPr/>
        </w:pPrChange>
      </w:pPr>
      <w:r w:rsidRPr="00266895">
        <w:rPr>
          <w:rFonts w:ascii="Times New Roman" w:hAnsi="Times New Roman" w:cs="Times New Roman"/>
          <w:sz w:val="26"/>
          <w:szCs w:val="26"/>
          <w:lang w:val="en-US"/>
        </w:rPr>
        <w:t>- Quản lý bình luận:</w:t>
      </w:r>
      <w:r w:rsidRPr="00266895">
        <w:rPr>
          <w:rFonts w:ascii="Times New Roman" w:hAnsi="Times New Roman" w:cs="Times New Roman"/>
          <w:sz w:val="26"/>
          <w:szCs w:val="26"/>
          <w:lang w:val="en-US"/>
        </w:rPr>
        <w:br/>
        <w:t>+ Người dùng vào trang quản lý bình luận:</w:t>
      </w:r>
      <w:r w:rsidRPr="00266895">
        <w:rPr>
          <w:rFonts w:ascii="Times New Roman" w:hAnsi="Times New Roman" w:cs="Times New Roman"/>
          <w:sz w:val="26"/>
          <w:szCs w:val="26"/>
          <w:lang w:val="en-US"/>
        </w:rPr>
        <w:br/>
      </w:r>
    </w:p>
    <w:p w14:paraId="196F3B78" w14:textId="47A425B8"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7F47D73C" wp14:editId="2C486E48">
            <wp:extent cx="5761990" cy="2802890"/>
            <wp:effectExtent l="0" t="0" r="0" b="0"/>
            <wp:docPr id="42160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493" name="Picture 1" descr="A screenshot of a computer&#10;&#10;Description automatically generated"/>
                    <pic:cNvPicPr/>
                  </pic:nvPicPr>
                  <pic:blipFill>
                    <a:blip r:embed="rId106"/>
                    <a:stretch>
                      <a:fillRect/>
                    </a:stretch>
                  </pic:blipFill>
                  <pic:spPr>
                    <a:xfrm>
                      <a:off x="0" y="0"/>
                      <a:ext cx="5761990" cy="2802890"/>
                    </a:xfrm>
                    <a:prstGeom prst="rect">
                      <a:avLst/>
                    </a:prstGeom>
                  </pic:spPr>
                </pic:pic>
              </a:graphicData>
            </a:graphic>
          </wp:inline>
        </w:drawing>
      </w:r>
    </w:p>
    <w:p w14:paraId="5B493B71" w14:textId="30597EEC" w:rsidR="00A00605" w:rsidRPr="00266895" w:rsidRDefault="00A00605" w:rsidP="00A00605">
      <w:pPr>
        <w:pStyle w:val="Heading7"/>
        <w:spacing w:line="360" w:lineRule="auto"/>
        <w:rPr>
          <w:rFonts w:eastAsia="Times New Roman" w:cs="Times New Roman"/>
          <w:lang w:val="en-US"/>
        </w:rPr>
      </w:pPr>
      <w:bookmarkStart w:id="396" w:name="_Toc186055306"/>
      <w:r w:rsidRPr="00266895">
        <w:rPr>
          <w:rFonts w:eastAsia="Times New Roman" w:cs="Times New Roman"/>
        </w:rPr>
        <w:t>Hình</w:t>
      </w:r>
      <w:r w:rsidRPr="00266895">
        <w:rPr>
          <w:rFonts w:eastAsia="Times New Roman" w:cs="Times New Roman"/>
          <w:lang w:val="en-US"/>
        </w:rPr>
        <w:t xml:space="preserve"> 4.32</w:t>
      </w:r>
      <w:r w:rsidRPr="00266895">
        <w:rPr>
          <w:rFonts w:eastAsia="Times New Roman" w:cs="Times New Roman"/>
        </w:rPr>
        <w:t xml:space="preserve"> </w:t>
      </w:r>
      <w:r w:rsidRPr="00266895">
        <w:rPr>
          <w:rFonts w:eastAsia="Times New Roman" w:cs="Times New Roman"/>
          <w:lang w:val="en-US"/>
        </w:rPr>
        <w:t>Trang quản lý bình luận (Bệnh nhân)</w:t>
      </w:r>
      <w:bookmarkEnd w:id="396"/>
    </w:p>
    <w:p w14:paraId="612311D0" w14:textId="0E5688CB" w:rsidR="00A00605" w:rsidRPr="00266895" w:rsidRDefault="00A00605">
      <w:pPr>
        <w:ind w:firstLine="720"/>
        <w:rPr>
          <w:rFonts w:ascii="Times New Roman" w:hAnsi="Times New Roman" w:cs="Times New Roman"/>
          <w:sz w:val="26"/>
          <w:szCs w:val="26"/>
          <w:lang w:val="en-US"/>
        </w:rPr>
        <w:pPrChange w:id="397" w:author="anh cao" w:date="2024-12-28T22:31:00Z">
          <w:pPr/>
        </w:pPrChange>
      </w:pPr>
      <w:r w:rsidRPr="00266895">
        <w:rPr>
          <w:rFonts w:ascii="Times New Roman" w:hAnsi="Times New Roman" w:cs="Times New Roman"/>
          <w:sz w:val="26"/>
          <w:szCs w:val="26"/>
          <w:lang w:val="en-US"/>
        </w:rPr>
        <w:t>+ Người dùng có thể sửa hoặc xóa bình luận của mình</w:t>
      </w:r>
    </w:p>
    <w:p w14:paraId="3A40230E" w14:textId="2DE223D0" w:rsidR="00A00605" w:rsidRPr="00266895" w:rsidRDefault="00A00605">
      <w:pPr>
        <w:ind w:left="720" w:hanging="436"/>
        <w:rPr>
          <w:rFonts w:ascii="Times New Roman" w:hAnsi="Times New Roman" w:cs="Times New Roman"/>
          <w:sz w:val="26"/>
          <w:szCs w:val="26"/>
          <w:lang w:val="en-US"/>
        </w:rPr>
        <w:pPrChange w:id="398" w:author="anh cao" w:date="2024-12-28T22:32:00Z">
          <w:pPr/>
        </w:pPrChange>
      </w:pPr>
      <w:r w:rsidRPr="00266895">
        <w:rPr>
          <w:rFonts w:ascii="Times New Roman" w:hAnsi="Times New Roman" w:cs="Times New Roman"/>
          <w:sz w:val="26"/>
          <w:szCs w:val="26"/>
          <w:lang w:val="en-US"/>
        </w:rPr>
        <w:t>- Quản lý thông tin cá nhân (Bệnh nhân):</w:t>
      </w:r>
      <w:r w:rsidRPr="00266895">
        <w:rPr>
          <w:rFonts w:ascii="Times New Roman" w:hAnsi="Times New Roman" w:cs="Times New Roman"/>
          <w:sz w:val="26"/>
          <w:szCs w:val="26"/>
          <w:lang w:val="en-US"/>
        </w:rPr>
        <w:br/>
        <w:t>+ Người dùng vào mục “Thông tin cá nhân”, tại đây người dùng có thể cập nhật lại thông tin cá nhân của mình:</w:t>
      </w:r>
    </w:p>
    <w:p w14:paraId="7A6324CD" w14:textId="4454D511"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057EB8DB" wp14:editId="5019C6DD">
            <wp:extent cx="5761990" cy="2510790"/>
            <wp:effectExtent l="0" t="0" r="0" b="3810"/>
            <wp:docPr id="51158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476" name="Picture 1" descr="A screenshot of a computer&#10;&#10;Description automatically generated"/>
                    <pic:cNvPicPr/>
                  </pic:nvPicPr>
                  <pic:blipFill>
                    <a:blip r:embed="rId107"/>
                    <a:stretch>
                      <a:fillRect/>
                    </a:stretch>
                  </pic:blipFill>
                  <pic:spPr>
                    <a:xfrm>
                      <a:off x="0" y="0"/>
                      <a:ext cx="5761990" cy="2510790"/>
                    </a:xfrm>
                    <a:prstGeom prst="rect">
                      <a:avLst/>
                    </a:prstGeom>
                  </pic:spPr>
                </pic:pic>
              </a:graphicData>
            </a:graphic>
          </wp:inline>
        </w:drawing>
      </w:r>
    </w:p>
    <w:p w14:paraId="4887C88E" w14:textId="65A80E51" w:rsidR="00A00605" w:rsidRPr="00266895" w:rsidRDefault="00A00605" w:rsidP="00A00605">
      <w:pPr>
        <w:pStyle w:val="Heading7"/>
        <w:spacing w:line="360" w:lineRule="auto"/>
        <w:rPr>
          <w:rFonts w:eastAsia="Times New Roman" w:cs="Times New Roman"/>
          <w:lang w:val="en-US"/>
        </w:rPr>
      </w:pPr>
      <w:bookmarkStart w:id="399" w:name="_Toc186055307"/>
      <w:r w:rsidRPr="00266895">
        <w:rPr>
          <w:rFonts w:eastAsia="Times New Roman" w:cs="Times New Roman"/>
        </w:rPr>
        <w:t>Hình</w:t>
      </w:r>
      <w:r w:rsidRPr="00266895">
        <w:rPr>
          <w:rFonts w:eastAsia="Times New Roman" w:cs="Times New Roman"/>
          <w:lang w:val="en-US"/>
        </w:rPr>
        <w:t xml:space="preserve"> 4.3</w:t>
      </w:r>
      <w:r w:rsidR="00454A36"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Trang quản lý thông tin cá nhân (Bệnh nhân)</w:t>
      </w:r>
      <w:bookmarkEnd w:id="399"/>
    </w:p>
    <w:p w14:paraId="15712451" w14:textId="432CAB0F" w:rsidR="00A00605" w:rsidRPr="00266895" w:rsidRDefault="00A00605">
      <w:pPr>
        <w:ind w:firstLine="284"/>
        <w:rPr>
          <w:rFonts w:ascii="Times New Roman" w:hAnsi="Times New Roman" w:cs="Times New Roman"/>
          <w:sz w:val="26"/>
          <w:szCs w:val="26"/>
          <w:lang w:val="en-US"/>
        </w:rPr>
        <w:pPrChange w:id="400" w:author="anh cao" w:date="2024-12-28T22:32:00Z">
          <w:pPr/>
        </w:pPrChange>
      </w:pPr>
      <w:r w:rsidRPr="00266895">
        <w:rPr>
          <w:rFonts w:ascii="Times New Roman" w:hAnsi="Times New Roman" w:cs="Times New Roman"/>
          <w:sz w:val="26"/>
          <w:szCs w:val="26"/>
          <w:lang w:val="en-US"/>
        </w:rPr>
        <w:t xml:space="preserve">- Đổi mật khẩu: </w:t>
      </w:r>
    </w:p>
    <w:p w14:paraId="4F99F9ED" w14:textId="11311443" w:rsidR="00A00605" w:rsidRPr="00266895" w:rsidRDefault="00A00605">
      <w:pPr>
        <w:ind w:firstLine="720"/>
        <w:rPr>
          <w:rFonts w:ascii="Times New Roman" w:hAnsi="Times New Roman" w:cs="Times New Roman"/>
          <w:sz w:val="26"/>
          <w:szCs w:val="26"/>
          <w:lang w:val="en-US"/>
        </w:rPr>
        <w:pPrChange w:id="401" w:author="anh cao" w:date="2024-12-28T22:32:00Z">
          <w:pPr/>
        </w:pPrChange>
      </w:pPr>
      <w:r w:rsidRPr="00266895">
        <w:rPr>
          <w:rFonts w:ascii="Times New Roman" w:hAnsi="Times New Roman" w:cs="Times New Roman"/>
          <w:sz w:val="26"/>
          <w:szCs w:val="26"/>
          <w:lang w:val="en-US"/>
        </w:rPr>
        <w:t>Người dùng vào mục “Đổi mật khẩu”, tại đây người dùng có thể cập nhật lại mật khẩu tài khoản của mình:</w:t>
      </w:r>
    </w:p>
    <w:p w14:paraId="21575011" w14:textId="53012A7A"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EC76B33" wp14:editId="68EABEB6">
            <wp:extent cx="5761990" cy="2570480"/>
            <wp:effectExtent l="0" t="0" r="0" b="1270"/>
            <wp:docPr id="9228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229" name="Picture 1" descr="A screenshot of a computer&#10;&#10;Description automatically generated"/>
                    <pic:cNvPicPr/>
                  </pic:nvPicPr>
                  <pic:blipFill>
                    <a:blip r:embed="rId108"/>
                    <a:stretch>
                      <a:fillRect/>
                    </a:stretch>
                  </pic:blipFill>
                  <pic:spPr>
                    <a:xfrm>
                      <a:off x="0" y="0"/>
                      <a:ext cx="5761990" cy="2570480"/>
                    </a:xfrm>
                    <a:prstGeom prst="rect">
                      <a:avLst/>
                    </a:prstGeom>
                  </pic:spPr>
                </pic:pic>
              </a:graphicData>
            </a:graphic>
          </wp:inline>
        </w:drawing>
      </w:r>
    </w:p>
    <w:p w14:paraId="2DA755DF" w14:textId="7F40FB04" w:rsidR="00A00605" w:rsidRPr="00266895" w:rsidRDefault="00A00605" w:rsidP="00A00605">
      <w:pPr>
        <w:pStyle w:val="Heading7"/>
        <w:spacing w:line="360" w:lineRule="auto"/>
        <w:rPr>
          <w:rFonts w:eastAsia="Times New Roman" w:cs="Times New Roman"/>
          <w:lang w:val="en-US"/>
        </w:rPr>
      </w:pPr>
      <w:bookmarkStart w:id="402" w:name="_Toc186055308"/>
      <w:r w:rsidRPr="00266895">
        <w:rPr>
          <w:rFonts w:eastAsia="Times New Roman" w:cs="Times New Roman"/>
        </w:rPr>
        <w:t>Hình</w:t>
      </w:r>
      <w:r w:rsidRPr="00266895">
        <w:rPr>
          <w:rFonts w:eastAsia="Times New Roman" w:cs="Times New Roman"/>
          <w:lang w:val="en-US"/>
        </w:rPr>
        <w:t xml:space="preserve"> 4.3</w:t>
      </w:r>
      <w:r w:rsidR="00454A36"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Trang đổi mật khẩu</w:t>
      </w:r>
      <w:bookmarkEnd w:id="402"/>
    </w:p>
    <w:p w14:paraId="315E7149" w14:textId="53AC05D3" w:rsidR="007B1F29" w:rsidRPr="00266895" w:rsidRDefault="007B1F29" w:rsidP="007B1F29">
      <w:pPr>
        <w:pStyle w:val="Heading3"/>
        <w:spacing w:before="60" w:after="60" w:line="360" w:lineRule="auto"/>
        <w:rPr>
          <w:lang w:val="en-US"/>
        </w:rPr>
      </w:pPr>
      <w:bookmarkStart w:id="403" w:name="_Toc186055194"/>
      <w:r w:rsidRPr="00266895">
        <w:rPr>
          <w:lang w:val="en-US"/>
        </w:rPr>
        <w:t>4.2</w:t>
      </w:r>
      <w:r w:rsidRPr="00266895">
        <w:t>.</w:t>
      </w:r>
      <w:r w:rsidR="009C5F60" w:rsidRPr="00266895">
        <w:rPr>
          <w:lang w:val="en-US"/>
        </w:rPr>
        <w:t>2</w:t>
      </w:r>
      <w:r w:rsidRPr="00266895">
        <w:rPr>
          <w:lang w:val="en-US"/>
        </w:rPr>
        <w:t xml:space="preserve"> Các chức năng của bác sĩ</w:t>
      </w:r>
      <w:bookmarkEnd w:id="403"/>
    </w:p>
    <w:p w14:paraId="7C9529CA" w14:textId="1C62C213" w:rsidR="00A00605" w:rsidRPr="00266895" w:rsidRDefault="00796449">
      <w:pPr>
        <w:ind w:firstLine="283"/>
        <w:rPr>
          <w:rFonts w:ascii="Times New Roman" w:hAnsi="Times New Roman" w:cs="Times New Roman"/>
          <w:sz w:val="26"/>
          <w:szCs w:val="26"/>
          <w:lang w:val="en-US"/>
        </w:rPr>
        <w:pPrChange w:id="404" w:author="anh cao" w:date="2024-12-28T22:32:00Z">
          <w:pPr/>
        </w:pPrChange>
      </w:pPr>
      <w:r w:rsidRPr="00266895">
        <w:rPr>
          <w:rFonts w:ascii="Times New Roman" w:hAnsi="Times New Roman" w:cs="Times New Roman"/>
          <w:sz w:val="26"/>
          <w:szCs w:val="26"/>
          <w:lang w:val="en-US"/>
        </w:rPr>
        <w:t>- Quản lý lịch khám (Bác sĩ):</w:t>
      </w:r>
    </w:p>
    <w:p w14:paraId="557BEA65" w14:textId="666C18E6" w:rsidR="00354A3C" w:rsidRPr="00266895" w:rsidRDefault="00354A3C" w:rsidP="00354A3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5C042F02" wp14:editId="2803D0A6">
            <wp:extent cx="5761990" cy="2796540"/>
            <wp:effectExtent l="0" t="0" r="0" b="3810"/>
            <wp:docPr id="21259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8357" name="Picture 1" descr="A screenshot of a computer&#10;&#10;Description automatically generated"/>
                    <pic:cNvPicPr/>
                  </pic:nvPicPr>
                  <pic:blipFill>
                    <a:blip r:embed="rId109"/>
                    <a:stretch>
                      <a:fillRect/>
                    </a:stretch>
                  </pic:blipFill>
                  <pic:spPr>
                    <a:xfrm>
                      <a:off x="0" y="0"/>
                      <a:ext cx="5761990" cy="2796540"/>
                    </a:xfrm>
                    <a:prstGeom prst="rect">
                      <a:avLst/>
                    </a:prstGeom>
                  </pic:spPr>
                </pic:pic>
              </a:graphicData>
            </a:graphic>
          </wp:inline>
        </w:drawing>
      </w:r>
    </w:p>
    <w:p w14:paraId="0DDC0D98" w14:textId="293254E9" w:rsidR="00354A3C" w:rsidRPr="00266895" w:rsidRDefault="00354A3C" w:rsidP="00354A3C">
      <w:pPr>
        <w:pStyle w:val="Heading7"/>
        <w:spacing w:line="360" w:lineRule="auto"/>
        <w:rPr>
          <w:rFonts w:eastAsia="Times New Roman" w:cs="Times New Roman"/>
          <w:lang w:val="en-US"/>
        </w:rPr>
      </w:pPr>
      <w:bookmarkStart w:id="405" w:name="_Toc186055309"/>
      <w:r w:rsidRPr="00266895">
        <w:rPr>
          <w:rFonts w:eastAsia="Times New Roman" w:cs="Times New Roman"/>
        </w:rPr>
        <w:t>Hình</w:t>
      </w:r>
      <w:r w:rsidRPr="00266895">
        <w:rPr>
          <w:rFonts w:eastAsia="Times New Roman" w:cs="Times New Roman"/>
          <w:lang w:val="en-US"/>
        </w:rPr>
        <w:t xml:space="preserve"> 4.35</w:t>
      </w:r>
      <w:r w:rsidRPr="00266895">
        <w:rPr>
          <w:rFonts w:eastAsia="Times New Roman" w:cs="Times New Roman"/>
        </w:rPr>
        <w:t xml:space="preserve"> </w:t>
      </w:r>
      <w:r w:rsidRPr="00266895">
        <w:rPr>
          <w:rFonts w:eastAsia="Times New Roman" w:cs="Times New Roman"/>
          <w:lang w:val="en-US"/>
        </w:rPr>
        <w:t>Trang quản lý lịch khám (Bác sĩ)</w:t>
      </w:r>
      <w:bookmarkEnd w:id="405"/>
    </w:p>
    <w:p w14:paraId="3297C305" w14:textId="5422B955" w:rsidR="00796449" w:rsidRPr="00266895" w:rsidRDefault="00354A3C">
      <w:pPr>
        <w:ind w:firstLine="720"/>
        <w:rPr>
          <w:rFonts w:ascii="Times New Roman" w:hAnsi="Times New Roman" w:cs="Times New Roman"/>
          <w:sz w:val="26"/>
          <w:szCs w:val="26"/>
          <w:lang w:val="en-US"/>
        </w:rPr>
        <w:pPrChange w:id="406" w:author="anh cao" w:date="2024-12-28T22:32:00Z">
          <w:pPr/>
        </w:pPrChange>
      </w:pPr>
      <w:r w:rsidRPr="00266895">
        <w:rPr>
          <w:rFonts w:ascii="Times New Roman" w:hAnsi="Times New Roman" w:cs="Times New Roman"/>
          <w:sz w:val="26"/>
          <w:szCs w:val="26"/>
          <w:lang w:val="en-US"/>
        </w:rPr>
        <w:t>+ Bác sĩ có thể chấp nhận, hủy lịch hẹn</w:t>
      </w:r>
    </w:p>
    <w:p w14:paraId="799B777C" w14:textId="35683517" w:rsidR="00354A3C" w:rsidRPr="00266895" w:rsidRDefault="00354A3C">
      <w:pPr>
        <w:ind w:firstLine="720"/>
        <w:rPr>
          <w:rFonts w:ascii="Times New Roman" w:hAnsi="Times New Roman" w:cs="Times New Roman"/>
          <w:sz w:val="26"/>
          <w:szCs w:val="26"/>
          <w:lang w:val="en-US"/>
        </w:rPr>
        <w:pPrChange w:id="407" w:author="anh cao" w:date="2024-12-28T22:32:00Z">
          <w:pPr/>
        </w:pPrChange>
      </w:pPr>
      <w:r w:rsidRPr="00266895">
        <w:rPr>
          <w:rFonts w:ascii="Times New Roman" w:hAnsi="Times New Roman" w:cs="Times New Roman"/>
          <w:sz w:val="26"/>
          <w:szCs w:val="26"/>
          <w:lang w:val="en-US"/>
        </w:rPr>
        <w:t>+ Khi chấp nhận lịch hẹn thì bác sĩ có thể bắt đầu khám bệnh:</w:t>
      </w:r>
    </w:p>
    <w:p w14:paraId="28CEBDE4" w14:textId="5F8E5B99" w:rsidR="00354A3C" w:rsidRPr="00266895" w:rsidRDefault="00354A3C" w:rsidP="00354A3C">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735CD7B1" wp14:editId="0D2862F3">
            <wp:extent cx="5761990" cy="2798445"/>
            <wp:effectExtent l="0" t="0" r="0" b="1905"/>
            <wp:docPr id="123037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925" name="Picture 1" descr="A screenshot of a computer&#10;&#10;Description automatically generated"/>
                    <pic:cNvPicPr/>
                  </pic:nvPicPr>
                  <pic:blipFill>
                    <a:blip r:embed="rId110"/>
                    <a:stretch>
                      <a:fillRect/>
                    </a:stretch>
                  </pic:blipFill>
                  <pic:spPr>
                    <a:xfrm>
                      <a:off x="0" y="0"/>
                      <a:ext cx="5761990" cy="2798445"/>
                    </a:xfrm>
                    <a:prstGeom prst="rect">
                      <a:avLst/>
                    </a:prstGeom>
                  </pic:spPr>
                </pic:pic>
              </a:graphicData>
            </a:graphic>
          </wp:inline>
        </w:drawing>
      </w:r>
    </w:p>
    <w:p w14:paraId="1E579894" w14:textId="0813C170" w:rsidR="00354A3C" w:rsidRPr="00266895" w:rsidRDefault="00354A3C" w:rsidP="00354A3C">
      <w:pPr>
        <w:pStyle w:val="Heading7"/>
        <w:spacing w:line="360" w:lineRule="auto"/>
        <w:rPr>
          <w:rFonts w:eastAsia="Times New Roman" w:cs="Times New Roman"/>
          <w:lang w:val="en-US"/>
        </w:rPr>
      </w:pPr>
      <w:bookmarkStart w:id="408" w:name="_Toc186055310"/>
      <w:r w:rsidRPr="00266895">
        <w:rPr>
          <w:rFonts w:eastAsia="Times New Roman" w:cs="Times New Roman"/>
        </w:rPr>
        <w:t>Hình</w:t>
      </w:r>
      <w:r w:rsidRPr="00266895">
        <w:rPr>
          <w:rFonts w:eastAsia="Times New Roman" w:cs="Times New Roman"/>
          <w:lang w:val="en-US"/>
        </w:rPr>
        <w:t xml:space="preserve"> 4.3</w:t>
      </w:r>
      <w:r w:rsidR="00141F73"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Trang khám bệnh</w:t>
      </w:r>
      <w:bookmarkEnd w:id="408"/>
      <w:r w:rsidRPr="00266895">
        <w:rPr>
          <w:rFonts w:eastAsia="Times New Roman" w:cs="Times New Roman"/>
          <w:lang w:val="en-US"/>
        </w:rPr>
        <w:t xml:space="preserve"> </w:t>
      </w:r>
    </w:p>
    <w:p w14:paraId="42C4D9A6" w14:textId="77777777" w:rsidR="00354A3C" w:rsidRPr="00266895" w:rsidRDefault="00354A3C" w:rsidP="0001301D">
      <w:pPr>
        <w:rPr>
          <w:rFonts w:ascii="Times New Roman" w:hAnsi="Times New Roman" w:cs="Times New Roman"/>
          <w:sz w:val="26"/>
          <w:szCs w:val="26"/>
          <w:lang w:val="en-US"/>
        </w:rPr>
      </w:pPr>
    </w:p>
    <w:p w14:paraId="73FBE314" w14:textId="19BB0A7F" w:rsidR="00354A3C" w:rsidRPr="00266895" w:rsidRDefault="00354A3C">
      <w:pPr>
        <w:ind w:left="567"/>
        <w:rPr>
          <w:rFonts w:ascii="Times New Roman" w:hAnsi="Times New Roman" w:cs="Times New Roman"/>
          <w:sz w:val="26"/>
          <w:szCs w:val="26"/>
          <w:lang w:val="en-US"/>
        </w:rPr>
        <w:pPrChange w:id="409" w:author="anh cao" w:date="2024-12-28T22:32:00Z">
          <w:pPr/>
        </w:pPrChange>
      </w:pPr>
      <w:r w:rsidRPr="00266895">
        <w:rPr>
          <w:rFonts w:ascii="Times New Roman" w:hAnsi="Times New Roman" w:cs="Times New Roman"/>
          <w:sz w:val="26"/>
          <w:szCs w:val="26"/>
          <w:lang w:val="en-US"/>
        </w:rPr>
        <w:t>+ Bác sĩ nhập các thông tin khám bệnh, lưu lại vào cơ sở dữ liệu</w:t>
      </w:r>
      <w:r w:rsidR="009C5F60" w:rsidRPr="00266895">
        <w:rPr>
          <w:rFonts w:ascii="Times New Roman" w:hAnsi="Times New Roman" w:cs="Times New Roman"/>
          <w:sz w:val="26"/>
          <w:szCs w:val="26"/>
          <w:lang w:val="en-US"/>
        </w:rPr>
        <w:br/>
        <w:t>+ Khi kết thúc khám thì hệ thống cập nhật hóa đơn khám và bệnh nhân thanh toán</w:t>
      </w:r>
    </w:p>
    <w:p w14:paraId="4B2FCDD9" w14:textId="77777777" w:rsidR="00354A3C" w:rsidRPr="00266895" w:rsidRDefault="00354A3C" w:rsidP="0001301D">
      <w:pPr>
        <w:rPr>
          <w:rFonts w:ascii="Times New Roman" w:hAnsi="Times New Roman" w:cs="Times New Roman"/>
          <w:sz w:val="26"/>
          <w:szCs w:val="26"/>
          <w:lang w:val="en-US"/>
        </w:rPr>
      </w:pPr>
    </w:p>
    <w:p w14:paraId="7BCA3AEA" w14:textId="36512033" w:rsidR="00354A3C" w:rsidRPr="00266895" w:rsidRDefault="00354A3C">
      <w:pPr>
        <w:ind w:firstLine="284"/>
        <w:rPr>
          <w:rFonts w:ascii="Times New Roman" w:hAnsi="Times New Roman" w:cs="Times New Roman"/>
          <w:sz w:val="26"/>
          <w:szCs w:val="26"/>
          <w:lang w:val="en-US"/>
        </w:rPr>
        <w:pPrChange w:id="410" w:author="anh cao" w:date="2024-12-28T22:32:00Z">
          <w:pPr/>
        </w:pPrChange>
      </w:pPr>
      <w:r w:rsidRPr="00266895">
        <w:rPr>
          <w:rFonts w:ascii="Times New Roman" w:hAnsi="Times New Roman" w:cs="Times New Roman"/>
          <w:sz w:val="26"/>
          <w:szCs w:val="26"/>
          <w:lang w:val="en-US"/>
        </w:rPr>
        <w:t>- Quản lý bệnh nhân:</w:t>
      </w:r>
    </w:p>
    <w:p w14:paraId="379383B1" w14:textId="1C6CC035"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1316748B" wp14:editId="0F4056A7">
            <wp:extent cx="5761990" cy="2778125"/>
            <wp:effectExtent l="0" t="0" r="0" b="3175"/>
            <wp:docPr id="125178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6255" name="Picture 1" descr="A screenshot of a computer&#10;&#10;Description automatically generated"/>
                    <pic:cNvPicPr/>
                  </pic:nvPicPr>
                  <pic:blipFill>
                    <a:blip r:embed="rId111"/>
                    <a:stretch>
                      <a:fillRect/>
                    </a:stretch>
                  </pic:blipFill>
                  <pic:spPr>
                    <a:xfrm>
                      <a:off x="0" y="0"/>
                      <a:ext cx="5761990" cy="2778125"/>
                    </a:xfrm>
                    <a:prstGeom prst="rect">
                      <a:avLst/>
                    </a:prstGeom>
                  </pic:spPr>
                </pic:pic>
              </a:graphicData>
            </a:graphic>
          </wp:inline>
        </w:drawing>
      </w:r>
    </w:p>
    <w:p w14:paraId="312FDCEB" w14:textId="409858C9" w:rsidR="00141F73" w:rsidRPr="00266895" w:rsidRDefault="00141F73" w:rsidP="00141F73">
      <w:pPr>
        <w:pStyle w:val="Heading7"/>
        <w:spacing w:line="360" w:lineRule="auto"/>
        <w:rPr>
          <w:rFonts w:eastAsia="Times New Roman" w:cs="Times New Roman"/>
          <w:lang w:val="en-US"/>
        </w:rPr>
      </w:pPr>
      <w:bookmarkStart w:id="411" w:name="_Toc186055311"/>
      <w:r w:rsidRPr="00266895">
        <w:rPr>
          <w:rFonts w:eastAsia="Times New Roman" w:cs="Times New Roman"/>
        </w:rPr>
        <w:t>Hình</w:t>
      </w:r>
      <w:r w:rsidRPr="00266895">
        <w:rPr>
          <w:rFonts w:eastAsia="Times New Roman" w:cs="Times New Roman"/>
          <w:lang w:val="en-US"/>
        </w:rPr>
        <w:t xml:space="preserve"> 4.37</w:t>
      </w:r>
      <w:r w:rsidRPr="00266895">
        <w:rPr>
          <w:rFonts w:eastAsia="Times New Roman" w:cs="Times New Roman"/>
        </w:rPr>
        <w:t xml:space="preserve"> </w:t>
      </w:r>
      <w:r w:rsidRPr="00266895">
        <w:rPr>
          <w:rFonts w:eastAsia="Times New Roman" w:cs="Times New Roman"/>
          <w:lang w:val="en-US"/>
        </w:rPr>
        <w:t>Trang quản lý bệnh nhân</w:t>
      </w:r>
      <w:bookmarkEnd w:id="411"/>
    </w:p>
    <w:p w14:paraId="64458855" w14:textId="3FD4E0D9" w:rsidR="00354A3C" w:rsidRPr="00266895" w:rsidRDefault="00141F73">
      <w:pPr>
        <w:ind w:firstLine="720"/>
        <w:rPr>
          <w:rFonts w:ascii="Times New Roman" w:hAnsi="Times New Roman" w:cs="Times New Roman"/>
          <w:sz w:val="26"/>
          <w:szCs w:val="26"/>
          <w:lang w:val="en-US"/>
        </w:rPr>
        <w:pPrChange w:id="412" w:author="anh cao" w:date="2024-12-28T22:32:00Z">
          <w:pPr/>
        </w:pPrChange>
      </w:pPr>
      <w:r w:rsidRPr="00266895">
        <w:rPr>
          <w:rFonts w:ascii="Times New Roman" w:hAnsi="Times New Roman" w:cs="Times New Roman"/>
          <w:sz w:val="26"/>
          <w:szCs w:val="26"/>
          <w:lang w:val="en-US"/>
        </w:rPr>
        <w:t>+ Bác sĩ tìm kiếm bệnh nhân và vào xem chi tiết thông tin, bệnh án của bệnh nhân:</w:t>
      </w:r>
    </w:p>
    <w:p w14:paraId="2E9BCCCD" w14:textId="59E021BF"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067B776E" wp14:editId="6BBD4728">
            <wp:extent cx="5761990" cy="2796540"/>
            <wp:effectExtent l="0" t="0" r="0" b="3810"/>
            <wp:docPr id="10428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6382" name="Picture 1" descr="A screenshot of a computer&#10;&#10;Description automatically generated"/>
                    <pic:cNvPicPr/>
                  </pic:nvPicPr>
                  <pic:blipFill>
                    <a:blip r:embed="rId112"/>
                    <a:stretch>
                      <a:fillRect/>
                    </a:stretch>
                  </pic:blipFill>
                  <pic:spPr>
                    <a:xfrm>
                      <a:off x="0" y="0"/>
                      <a:ext cx="5761990" cy="2796540"/>
                    </a:xfrm>
                    <a:prstGeom prst="rect">
                      <a:avLst/>
                    </a:prstGeom>
                  </pic:spPr>
                </pic:pic>
              </a:graphicData>
            </a:graphic>
          </wp:inline>
        </w:drawing>
      </w:r>
    </w:p>
    <w:p w14:paraId="2A0C9B82" w14:textId="315D4E8C" w:rsidR="00141F73" w:rsidRPr="00266895" w:rsidRDefault="00141F73" w:rsidP="00141F73">
      <w:pPr>
        <w:pStyle w:val="Heading7"/>
        <w:spacing w:line="360" w:lineRule="auto"/>
        <w:rPr>
          <w:rFonts w:eastAsia="Times New Roman" w:cs="Times New Roman"/>
          <w:lang w:val="en-US"/>
        </w:rPr>
      </w:pPr>
      <w:bookmarkStart w:id="413" w:name="_Toc186055312"/>
      <w:r w:rsidRPr="00266895">
        <w:rPr>
          <w:rFonts w:eastAsia="Times New Roman" w:cs="Times New Roman"/>
        </w:rPr>
        <w:t>Hình</w:t>
      </w:r>
      <w:r w:rsidRPr="00266895">
        <w:rPr>
          <w:rFonts w:eastAsia="Times New Roman" w:cs="Times New Roman"/>
          <w:lang w:val="en-US"/>
        </w:rPr>
        <w:t xml:space="preserve"> 4.38</w:t>
      </w:r>
      <w:r w:rsidRPr="00266895">
        <w:rPr>
          <w:rFonts w:eastAsia="Times New Roman" w:cs="Times New Roman"/>
        </w:rPr>
        <w:t xml:space="preserve"> </w:t>
      </w:r>
      <w:r w:rsidRPr="00266895">
        <w:rPr>
          <w:rFonts w:eastAsia="Times New Roman" w:cs="Times New Roman"/>
          <w:lang w:val="en-US"/>
        </w:rPr>
        <w:t>Trang thông tin chi tiết bệnh nhân</w:t>
      </w:r>
      <w:bookmarkEnd w:id="413"/>
    </w:p>
    <w:p w14:paraId="1BD7D827" w14:textId="77409733" w:rsidR="00141F73" w:rsidRPr="00266895" w:rsidRDefault="00141F73">
      <w:pPr>
        <w:ind w:firstLine="284"/>
        <w:rPr>
          <w:rFonts w:ascii="Times New Roman" w:hAnsi="Times New Roman" w:cs="Times New Roman"/>
          <w:sz w:val="26"/>
          <w:szCs w:val="26"/>
          <w:lang w:val="en-US"/>
        </w:rPr>
        <w:pPrChange w:id="414" w:author="anh cao" w:date="2024-12-28T22:33:00Z">
          <w:pPr/>
        </w:pPrChange>
      </w:pPr>
      <w:r w:rsidRPr="00266895">
        <w:rPr>
          <w:rFonts w:ascii="Times New Roman" w:hAnsi="Times New Roman" w:cs="Times New Roman"/>
          <w:sz w:val="26"/>
          <w:szCs w:val="26"/>
          <w:lang w:val="en-US"/>
        </w:rPr>
        <w:t>- Quản lý bình luận (Bác sĩ):</w:t>
      </w:r>
    </w:p>
    <w:p w14:paraId="17C136EF" w14:textId="25317021" w:rsidR="00141F73" w:rsidRPr="00266895" w:rsidRDefault="00141F73">
      <w:pPr>
        <w:ind w:firstLine="720"/>
        <w:rPr>
          <w:rFonts w:ascii="Times New Roman" w:hAnsi="Times New Roman" w:cs="Times New Roman"/>
          <w:sz w:val="26"/>
          <w:szCs w:val="26"/>
          <w:lang w:val="en-US"/>
        </w:rPr>
        <w:pPrChange w:id="415" w:author="anh cao" w:date="2024-12-28T22:33:00Z">
          <w:pPr>
            <w:jc w:val="center"/>
          </w:pPr>
        </w:pPrChange>
      </w:pPr>
      <w:r w:rsidRPr="00266895">
        <w:rPr>
          <w:rFonts w:ascii="Times New Roman" w:hAnsi="Times New Roman" w:cs="Times New Roman"/>
          <w:sz w:val="26"/>
          <w:szCs w:val="26"/>
          <w:lang w:val="en-US"/>
        </w:rPr>
        <w:t>+ Bác sĩ có thể xem các đánh giá của bệnh nhân về mình:</w:t>
      </w:r>
      <w:r w:rsidRPr="00266895">
        <w:rPr>
          <w:rFonts w:ascii="Times New Roman" w:hAnsi="Times New Roman" w:cs="Times New Roman"/>
          <w:sz w:val="26"/>
          <w:szCs w:val="26"/>
          <w:lang w:val="en-US"/>
        </w:rPr>
        <w:br/>
      </w:r>
      <w:r w:rsidRPr="00266895">
        <w:rPr>
          <w:rFonts w:ascii="Times New Roman" w:hAnsi="Times New Roman" w:cs="Times New Roman"/>
          <w:noProof/>
        </w:rPr>
        <w:drawing>
          <wp:inline distT="0" distB="0" distL="0" distR="0" wp14:anchorId="74A76BDD" wp14:editId="37E5C7BD">
            <wp:extent cx="5761990" cy="2795270"/>
            <wp:effectExtent l="0" t="0" r="0" b="5080"/>
            <wp:docPr id="194796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4736" name="Picture 1" descr="A screenshot of a computer&#10;&#10;Description automatically generated"/>
                    <pic:cNvPicPr/>
                  </pic:nvPicPr>
                  <pic:blipFill>
                    <a:blip r:embed="rId113"/>
                    <a:stretch>
                      <a:fillRect/>
                    </a:stretch>
                  </pic:blipFill>
                  <pic:spPr>
                    <a:xfrm>
                      <a:off x="0" y="0"/>
                      <a:ext cx="5761990" cy="2795270"/>
                    </a:xfrm>
                    <a:prstGeom prst="rect">
                      <a:avLst/>
                    </a:prstGeom>
                  </pic:spPr>
                </pic:pic>
              </a:graphicData>
            </a:graphic>
          </wp:inline>
        </w:drawing>
      </w:r>
    </w:p>
    <w:p w14:paraId="6A652AFD" w14:textId="23BF70D1" w:rsidR="00141F73" w:rsidRPr="00266895" w:rsidRDefault="00141F73" w:rsidP="00141F73">
      <w:pPr>
        <w:pStyle w:val="Heading7"/>
        <w:spacing w:line="360" w:lineRule="auto"/>
        <w:rPr>
          <w:rFonts w:eastAsia="Times New Roman" w:cs="Times New Roman"/>
          <w:lang w:val="en-US"/>
        </w:rPr>
      </w:pPr>
      <w:bookmarkStart w:id="416" w:name="_Toc186055313"/>
      <w:r w:rsidRPr="00266895">
        <w:rPr>
          <w:rFonts w:eastAsia="Times New Roman" w:cs="Times New Roman"/>
        </w:rPr>
        <w:t>Hình</w:t>
      </w:r>
      <w:r w:rsidRPr="00266895">
        <w:rPr>
          <w:rFonts w:eastAsia="Times New Roman" w:cs="Times New Roman"/>
          <w:lang w:val="en-US"/>
        </w:rPr>
        <w:t xml:space="preserve"> 4.39</w:t>
      </w:r>
      <w:r w:rsidRPr="00266895">
        <w:rPr>
          <w:rFonts w:eastAsia="Times New Roman" w:cs="Times New Roman"/>
        </w:rPr>
        <w:t xml:space="preserve"> </w:t>
      </w:r>
      <w:r w:rsidRPr="00266895">
        <w:rPr>
          <w:rFonts w:eastAsia="Times New Roman" w:cs="Times New Roman"/>
          <w:lang w:val="en-US"/>
        </w:rPr>
        <w:t>Trang quản lý bình luận (Bác sĩ)</w:t>
      </w:r>
      <w:bookmarkEnd w:id="416"/>
    </w:p>
    <w:p w14:paraId="79BF56DF" w14:textId="7D092CC8" w:rsidR="00141F73" w:rsidRPr="00266895" w:rsidRDefault="009C5F60" w:rsidP="009C5F60">
      <w:pPr>
        <w:pStyle w:val="Heading3"/>
        <w:spacing w:before="60" w:after="60" w:line="360" w:lineRule="auto"/>
        <w:rPr>
          <w:lang w:val="en-US"/>
        </w:rPr>
      </w:pPr>
      <w:bookmarkStart w:id="417" w:name="_Toc186055195"/>
      <w:r w:rsidRPr="00266895">
        <w:rPr>
          <w:lang w:val="en-US"/>
        </w:rPr>
        <w:t>4.2</w:t>
      </w:r>
      <w:r w:rsidRPr="00266895">
        <w:t>.</w:t>
      </w:r>
      <w:r w:rsidR="00A01ECA" w:rsidRPr="00266895">
        <w:rPr>
          <w:lang w:val="en-US"/>
        </w:rPr>
        <w:t>3</w:t>
      </w:r>
      <w:r w:rsidRPr="00266895">
        <w:rPr>
          <w:lang w:val="en-US"/>
        </w:rPr>
        <w:t xml:space="preserve"> Các chức năng của Nhân viên:</w:t>
      </w:r>
      <w:bookmarkEnd w:id="417"/>
    </w:p>
    <w:p w14:paraId="36DF8371" w14:textId="73189DD7" w:rsidR="009C5F60" w:rsidRPr="00266895" w:rsidRDefault="009C5F60">
      <w:pPr>
        <w:ind w:firstLine="283"/>
        <w:rPr>
          <w:rFonts w:ascii="Times New Roman" w:hAnsi="Times New Roman" w:cs="Times New Roman"/>
          <w:sz w:val="26"/>
          <w:szCs w:val="26"/>
          <w:lang w:val="en-US"/>
        </w:rPr>
        <w:pPrChange w:id="418" w:author="anh cao" w:date="2024-12-28T22:33:00Z">
          <w:pPr/>
        </w:pPrChange>
      </w:pPr>
      <w:r w:rsidRPr="00266895">
        <w:rPr>
          <w:rFonts w:ascii="Times New Roman" w:hAnsi="Times New Roman" w:cs="Times New Roman"/>
          <w:sz w:val="26"/>
          <w:szCs w:val="26"/>
          <w:lang w:val="en-US"/>
        </w:rPr>
        <w:t>- Quản lý lịch khám (Nhân viên):</w:t>
      </w:r>
    </w:p>
    <w:p w14:paraId="09751183" w14:textId="20BA846C" w:rsidR="009C5F60" w:rsidRPr="00266895" w:rsidRDefault="0098744B" w:rsidP="009C5F60">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2E76F91B" wp14:editId="06A47493">
            <wp:extent cx="5761990" cy="2781300"/>
            <wp:effectExtent l="0" t="0" r="0" b="0"/>
            <wp:docPr id="14641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391" name="Picture 1" descr="A screenshot of a computer&#10;&#10;Description automatically generated"/>
                    <pic:cNvPicPr/>
                  </pic:nvPicPr>
                  <pic:blipFill>
                    <a:blip r:embed="rId114"/>
                    <a:stretch>
                      <a:fillRect/>
                    </a:stretch>
                  </pic:blipFill>
                  <pic:spPr>
                    <a:xfrm>
                      <a:off x="0" y="0"/>
                      <a:ext cx="5761990" cy="2781300"/>
                    </a:xfrm>
                    <a:prstGeom prst="rect">
                      <a:avLst/>
                    </a:prstGeom>
                  </pic:spPr>
                </pic:pic>
              </a:graphicData>
            </a:graphic>
          </wp:inline>
        </w:drawing>
      </w:r>
    </w:p>
    <w:p w14:paraId="5746D083" w14:textId="7A6F5924" w:rsidR="0098744B" w:rsidRPr="00266895" w:rsidRDefault="009C5F60" w:rsidP="0098744B">
      <w:pPr>
        <w:pStyle w:val="Heading7"/>
        <w:spacing w:line="360" w:lineRule="auto"/>
        <w:rPr>
          <w:rFonts w:eastAsia="Times New Roman" w:cs="Times New Roman"/>
          <w:lang w:val="en-US"/>
        </w:rPr>
      </w:pPr>
      <w:bookmarkStart w:id="419" w:name="_Toc186055314"/>
      <w:r w:rsidRPr="00266895">
        <w:rPr>
          <w:rFonts w:eastAsia="Times New Roman" w:cs="Times New Roman"/>
        </w:rPr>
        <w:t>Hình</w:t>
      </w:r>
      <w:r w:rsidRPr="00266895">
        <w:rPr>
          <w:rFonts w:eastAsia="Times New Roman" w:cs="Times New Roman"/>
          <w:lang w:val="en-US"/>
        </w:rPr>
        <w:t xml:space="preserve"> 4.</w:t>
      </w:r>
      <w:r w:rsidR="0098744B" w:rsidRPr="00266895">
        <w:rPr>
          <w:rFonts w:eastAsia="Times New Roman" w:cs="Times New Roman"/>
          <w:lang w:val="en-US"/>
        </w:rPr>
        <w:t>40</w:t>
      </w:r>
      <w:r w:rsidRPr="00266895">
        <w:rPr>
          <w:rFonts w:eastAsia="Times New Roman" w:cs="Times New Roman"/>
        </w:rPr>
        <w:t xml:space="preserve"> </w:t>
      </w:r>
      <w:r w:rsidRPr="00266895">
        <w:rPr>
          <w:rFonts w:eastAsia="Times New Roman" w:cs="Times New Roman"/>
          <w:lang w:val="en-US"/>
        </w:rPr>
        <w:t xml:space="preserve">Trang quản lý </w:t>
      </w:r>
      <w:r w:rsidR="0098744B" w:rsidRPr="00266895">
        <w:rPr>
          <w:rFonts w:eastAsia="Times New Roman" w:cs="Times New Roman"/>
          <w:lang w:val="en-US"/>
        </w:rPr>
        <w:t>lịch khám (Nhân viên)</w:t>
      </w:r>
      <w:bookmarkEnd w:id="419"/>
    </w:p>
    <w:p w14:paraId="59EAB54C" w14:textId="27D66249" w:rsidR="009C5F60" w:rsidRPr="00266895" w:rsidRDefault="0098744B">
      <w:pPr>
        <w:ind w:firstLine="720"/>
        <w:rPr>
          <w:rFonts w:ascii="Times New Roman" w:hAnsi="Times New Roman" w:cs="Times New Roman"/>
          <w:sz w:val="26"/>
          <w:szCs w:val="26"/>
          <w:lang w:val="en-US"/>
        </w:rPr>
        <w:pPrChange w:id="420" w:author="anh cao" w:date="2024-12-28T22:33:00Z">
          <w:pPr/>
        </w:pPrChange>
      </w:pPr>
      <w:r w:rsidRPr="00266895">
        <w:rPr>
          <w:rFonts w:ascii="Times New Roman" w:hAnsi="Times New Roman" w:cs="Times New Roman"/>
          <w:sz w:val="26"/>
          <w:szCs w:val="26"/>
          <w:lang w:val="en-US"/>
        </w:rPr>
        <w:t>+ Nhân viên có thể xem chi tiết lịch hẹn, tiếp nhận hoặc hủy lịch hẹn, khi tiếp nhận hoặc hủy sẽ thông báo đến người dùng</w:t>
      </w:r>
    </w:p>
    <w:p w14:paraId="2634316C" w14:textId="541062B2" w:rsidR="0098744B" w:rsidRPr="00266895" w:rsidRDefault="0098744B">
      <w:pPr>
        <w:ind w:firstLine="720"/>
        <w:rPr>
          <w:rFonts w:ascii="Times New Roman" w:hAnsi="Times New Roman" w:cs="Times New Roman"/>
          <w:sz w:val="26"/>
          <w:szCs w:val="26"/>
          <w:lang w:val="en-US"/>
        </w:rPr>
        <w:pPrChange w:id="421" w:author="anh cao" w:date="2024-12-28T22:33:00Z">
          <w:pPr/>
        </w:pPrChange>
      </w:pPr>
      <w:r w:rsidRPr="00266895">
        <w:rPr>
          <w:rFonts w:ascii="Times New Roman" w:hAnsi="Times New Roman" w:cs="Times New Roman"/>
          <w:sz w:val="26"/>
          <w:szCs w:val="26"/>
          <w:lang w:val="en-US"/>
        </w:rPr>
        <w:t>+ Nhân viên có thể tạo lịch hẹn trực tiếp cho bệnh nhân</w:t>
      </w:r>
    </w:p>
    <w:p w14:paraId="0D184C3B" w14:textId="77777777" w:rsidR="0098744B" w:rsidRPr="00266895" w:rsidRDefault="0098744B" w:rsidP="0001301D">
      <w:pPr>
        <w:rPr>
          <w:rFonts w:ascii="Times New Roman" w:hAnsi="Times New Roman" w:cs="Times New Roman"/>
          <w:sz w:val="26"/>
          <w:szCs w:val="26"/>
          <w:lang w:val="en-US"/>
        </w:rPr>
      </w:pPr>
    </w:p>
    <w:p w14:paraId="0F0ADD34" w14:textId="06848E58" w:rsidR="0098744B" w:rsidRPr="00266895" w:rsidRDefault="0098744B">
      <w:pPr>
        <w:ind w:firstLine="284"/>
        <w:rPr>
          <w:rFonts w:ascii="Times New Roman" w:hAnsi="Times New Roman" w:cs="Times New Roman"/>
          <w:sz w:val="26"/>
          <w:szCs w:val="26"/>
          <w:lang w:val="en-US"/>
        </w:rPr>
        <w:pPrChange w:id="422" w:author="anh cao" w:date="2024-12-28T22:33:00Z">
          <w:pPr/>
        </w:pPrChange>
      </w:pPr>
      <w:r w:rsidRPr="00266895">
        <w:rPr>
          <w:rFonts w:ascii="Times New Roman" w:hAnsi="Times New Roman" w:cs="Times New Roman"/>
          <w:sz w:val="26"/>
          <w:szCs w:val="26"/>
          <w:lang w:val="en-US"/>
        </w:rPr>
        <w:t xml:space="preserve">- </w:t>
      </w:r>
      <w:r w:rsidR="00A01ECA" w:rsidRPr="00266895">
        <w:rPr>
          <w:rFonts w:ascii="Times New Roman" w:hAnsi="Times New Roman" w:cs="Times New Roman"/>
          <w:sz w:val="26"/>
          <w:szCs w:val="26"/>
          <w:lang w:val="en-US"/>
        </w:rPr>
        <w:t>Quản lý hóa đơn:</w:t>
      </w:r>
    </w:p>
    <w:p w14:paraId="3A90A006" w14:textId="7B008723" w:rsidR="00A01ECA" w:rsidRPr="00266895" w:rsidRDefault="00A01ECA">
      <w:pPr>
        <w:ind w:firstLine="720"/>
        <w:rPr>
          <w:rFonts w:ascii="Times New Roman" w:hAnsi="Times New Roman" w:cs="Times New Roman"/>
          <w:sz w:val="26"/>
          <w:szCs w:val="26"/>
          <w:lang w:val="en-US"/>
        </w:rPr>
        <w:pPrChange w:id="423" w:author="anh cao" w:date="2024-12-28T22:33:00Z">
          <w:pPr/>
        </w:pPrChange>
      </w:pPr>
      <w:r w:rsidRPr="00266895">
        <w:rPr>
          <w:rFonts w:ascii="Times New Roman" w:hAnsi="Times New Roman" w:cs="Times New Roman"/>
          <w:sz w:val="26"/>
          <w:szCs w:val="26"/>
          <w:lang w:val="en-US"/>
        </w:rPr>
        <w:t>+ Nhân viên vào trang “Hóa đơn”, tìm kiếm bệnh nhân và lịch khám cần thanh toán</w:t>
      </w:r>
    </w:p>
    <w:p w14:paraId="545EE208" w14:textId="0CDE48D5" w:rsidR="00A01ECA" w:rsidRPr="00266895" w:rsidRDefault="00A01ECA">
      <w:pPr>
        <w:ind w:firstLine="720"/>
        <w:rPr>
          <w:rFonts w:ascii="Times New Roman" w:hAnsi="Times New Roman" w:cs="Times New Roman"/>
          <w:sz w:val="26"/>
          <w:szCs w:val="26"/>
          <w:lang w:val="en-US"/>
        </w:rPr>
        <w:pPrChange w:id="424" w:author="anh cao" w:date="2024-12-28T22:33:00Z">
          <w:pPr/>
        </w:pPrChange>
      </w:pPr>
      <w:r w:rsidRPr="00266895">
        <w:rPr>
          <w:rFonts w:ascii="Times New Roman" w:hAnsi="Times New Roman" w:cs="Times New Roman"/>
          <w:sz w:val="26"/>
          <w:szCs w:val="26"/>
          <w:lang w:val="en-US"/>
        </w:rPr>
        <w:t>+ Nhân viên xem hóa đơn và có thể cập nhật trạng thái thanh toán:</w:t>
      </w:r>
    </w:p>
    <w:p w14:paraId="2685D920" w14:textId="31D15529" w:rsidR="00A01ECA" w:rsidRPr="00266895" w:rsidRDefault="00A01ECA" w:rsidP="00A01ECA">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6BCE31B" wp14:editId="395F68A2">
            <wp:extent cx="5761990" cy="2807335"/>
            <wp:effectExtent l="0" t="0" r="0" b="0"/>
            <wp:docPr id="1258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5854" name="Picture 1" descr="A screenshot of a computer&#10;&#10;Description automatically generated"/>
                    <pic:cNvPicPr/>
                  </pic:nvPicPr>
                  <pic:blipFill>
                    <a:blip r:embed="rId115"/>
                    <a:stretch>
                      <a:fillRect/>
                    </a:stretch>
                  </pic:blipFill>
                  <pic:spPr>
                    <a:xfrm>
                      <a:off x="0" y="0"/>
                      <a:ext cx="5761990" cy="2807335"/>
                    </a:xfrm>
                    <a:prstGeom prst="rect">
                      <a:avLst/>
                    </a:prstGeom>
                  </pic:spPr>
                </pic:pic>
              </a:graphicData>
            </a:graphic>
          </wp:inline>
        </w:drawing>
      </w:r>
    </w:p>
    <w:p w14:paraId="77E7573F" w14:textId="042F7EAF" w:rsidR="00A01ECA" w:rsidRPr="00266895" w:rsidRDefault="00A01ECA" w:rsidP="00A01ECA">
      <w:pPr>
        <w:pStyle w:val="Heading7"/>
        <w:spacing w:line="360" w:lineRule="auto"/>
        <w:rPr>
          <w:rFonts w:eastAsia="Times New Roman" w:cs="Times New Roman"/>
          <w:lang w:val="en-US"/>
        </w:rPr>
      </w:pPr>
      <w:bookmarkStart w:id="425" w:name="_Toc186055315"/>
      <w:r w:rsidRPr="00266895">
        <w:rPr>
          <w:rFonts w:eastAsia="Times New Roman" w:cs="Times New Roman"/>
        </w:rPr>
        <w:t>Hình</w:t>
      </w:r>
      <w:r w:rsidRPr="00266895">
        <w:rPr>
          <w:rFonts w:eastAsia="Times New Roman" w:cs="Times New Roman"/>
          <w:lang w:val="en-US"/>
        </w:rPr>
        <w:t xml:space="preserve"> 4.41</w:t>
      </w:r>
      <w:r w:rsidRPr="00266895">
        <w:rPr>
          <w:rFonts w:eastAsia="Times New Roman" w:cs="Times New Roman"/>
        </w:rPr>
        <w:t xml:space="preserve"> </w:t>
      </w:r>
      <w:r w:rsidRPr="00266895">
        <w:rPr>
          <w:rFonts w:eastAsia="Times New Roman" w:cs="Times New Roman"/>
          <w:lang w:val="en-US"/>
        </w:rPr>
        <w:t>Trang xem hóa đơn chi tiết</w:t>
      </w:r>
      <w:bookmarkEnd w:id="425"/>
    </w:p>
    <w:p w14:paraId="633294DD" w14:textId="29257836" w:rsidR="00A01ECA" w:rsidRPr="00266895" w:rsidRDefault="00A01ECA">
      <w:pPr>
        <w:ind w:firstLine="720"/>
        <w:rPr>
          <w:rFonts w:ascii="Times New Roman" w:hAnsi="Times New Roman" w:cs="Times New Roman"/>
          <w:sz w:val="26"/>
          <w:szCs w:val="26"/>
          <w:lang w:val="en-US"/>
        </w:rPr>
        <w:pPrChange w:id="426" w:author="anh cao" w:date="2024-12-28T22:33:00Z">
          <w:pPr/>
        </w:pPrChange>
      </w:pPr>
      <w:r w:rsidRPr="00266895">
        <w:rPr>
          <w:rFonts w:ascii="Times New Roman" w:hAnsi="Times New Roman" w:cs="Times New Roman"/>
          <w:sz w:val="26"/>
          <w:szCs w:val="26"/>
          <w:lang w:val="en-US"/>
        </w:rPr>
        <w:t>+ Khi cập nhật trạng thái thanh toán sẽ gửi email thông báo về cho người dùng</w:t>
      </w:r>
    </w:p>
    <w:p w14:paraId="0C49CD47" w14:textId="1D5BC22B" w:rsidR="00A01ECA" w:rsidRPr="00266895" w:rsidRDefault="00A01ECA" w:rsidP="0001301D">
      <w:pPr>
        <w:rPr>
          <w:rFonts w:ascii="Times New Roman" w:hAnsi="Times New Roman" w:cs="Times New Roman"/>
          <w:sz w:val="26"/>
          <w:szCs w:val="26"/>
          <w:lang w:val="en-US"/>
        </w:rPr>
      </w:pPr>
    </w:p>
    <w:p w14:paraId="7ED1D537" w14:textId="4063CC84" w:rsidR="00E22782" w:rsidRPr="00266895" w:rsidRDefault="00A01ECA" w:rsidP="00E22782">
      <w:pPr>
        <w:pStyle w:val="Heading3"/>
        <w:spacing w:before="60" w:after="60" w:line="360" w:lineRule="auto"/>
        <w:rPr>
          <w:lang w:val="en-US"/>
        </w:rPr>
      </w:pPr>
      <w:bookmarkStart w:id="427" w:name="_Toc186055196"/>
      <w:r w:rsidRPr="00266895">
        <w:rPr>
          <w:lang w:val="en-US"/>
        </w:rPr>
        <w:t>4.2</w:t>
      </w:r>
      <w:r w:rsidRPr="00266895">
        <w:t>.</w:t>
      </w:r>
      <w:r w:rsidRPr="00266895">
        <w:rPr>
          <w:lang w:val="en-US"/>
        </w:rPr>
        <w:t>3 Các chức năng của Quản trị viên:</w:t>
      </w:r>
      <w:bookmarkEnd w:id="427"/>
    </w:p>
    <w:p w14:paraId="64AD5BB5" w14:textId="30C90681" w:rsidR="00A01ECA" w:rsidRPr="00266895" w:rsidRDefault="00E22782">
      <w:pPr>
        <w:ind w:firstLine="283"/>
        <w:rPr>
          <w:rFonts w:ascii="Times New Roman" w:hAnsi="Times New Roman" w:cs="Times New Roman"/>
          <w:sz w:val="26"/>
          <w:szCs w:val="26"/>
          <w:lang w:val="en-US"/>
        </w:rPr>
        <w:pPrChange w:id="428" w:author="anh cao" w:date="2024-12-28T22:33:00Z">
          <w:pPr/>
        </w:pPrChange>
      </w:pPr>
      <w:r w:rsidRPr="00266895">
        <w:rPr>
          <w:rFonts w:ascii="Times New Roman" w:hAnsi="Times New Roman" w:cs="Times New Roman"/>
          <w:sz w:val="26"/>
          <w:szCs w:val="26"/>
          <w:lang w:val="en-US"/>
        </w:rPr>
        <w:t>- Quản lý doanh thu:</w:t>
      </w:r>
    </w:p>
    <w:p w14:paraId="6A979D99" w14:textId="77777777" w:rsidR="00E22782" w:rsidRPr="00266895" w:rsidRDefault="00E22782" w:rsidP="0001301D">
      <w:pPr>
        <w:rPr>
          <w:rFonts w:ascii="Times New Roman" w:hAnsi="Times New Roman" w:cs="Times New Roman"/>
          <w:sz w:val="26"/>
          <w:szCs w:val="26"/>
          <w:lang w:val="en-US"/>
        </w:rPr>
      </w:pPr>
    </w:p>
    <w:p w14:paraId="1D815D21" w14:textId="46EBFB1B" w:rsidR="00E22782" w:rsidRPr="00266895" w:rsidRDefault="00E22782" w:rsidP="00E22782">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60D1120" wp14:editId="2D4FA546">
            <wp:extent cx="5761990" cy="2801620"/>
            <wp:effectExtent l="0" t="0" r="0" b="0"/>
            <wp:docPr id="2035519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183" name="Picture 1" descr="A screenshot of a graph&#10;&#10;Description automatically generated"/>
                    <pic:cNvPicPr/>
                  </pic:nvPicPr>
                  <pic:blipFill>
                    <a:blip r:embed="rId116"/>
                    <a:stretch>
                      <a:fillRect/>
                    </a:stretch>
                  </pic:blipFill>
                  <pic:spPr>
                    <a:xfrm>
                      <a:off x="0" y="0"/>
                      <a:ext cx="5761990" cy="2801620"/>
                    </a:xfrm>
                    <a:prstGeom prst="rect">
                      <a:avLst/>
                    </a:prstGeom>
                  </pic:spPr>
                </pic:pic>
              </a:graphicData>
            </a:graphic>
          </wp:inline>
        </w:drawing>
      </w:r>
    </w:p>
    <w:p w14:paraId="06DE89AB" w14:textId="44480CD2" w:rsidR="00E22782" w:rsidRPr="00266895" w:rsidRDefault="00E22782" w:rsidP="00E22782">
      <w:pPr>
        <w:pStyle w:val="Heading7"/>
        <w:spacing w:line="360" w:lineRule="auto"/>
        <w:rPr>
          <w:rFonts w:eastAsia="Times New Roman" w:cs="Times New Roman"/>
          <w:lang w:val="en-US"/>
        </w:rPr>
      </w:pPr>
      <w:bookmarkStart w:id="429" w:name="_Toc186055316"/>
      <w:r w:rsidRPr="00266895">
        <w:rPr>
          <w:rFonts w:eastAsia="Times New Roman" w:cs="Times New Roman"/>
        </w:rPr>
        <w:t>Hình</w:t>
      </w:r>
      <w:r w:rsidRPr="00266895">
        <w:rPr>
          <w:rFonts w:eastAsia="Times New Roman" w:cs="Times New Roman"/>
          <w:lang w:val="en-US"/>
        </w:rPr>
        <w:t xml:space="preserve"> 4.4</w:t>
      </w:r>
      <w:r w:rsidR="00691F96"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Trang </w:t>
      </w:r>
      <w:r w:rsidR="00691F96" w:rsidRPr="00266895">
        <w:rPr>
          <w:rFonts w:eastAsia="Times New Roman" w:cs="Times New Roman"/>
          <w:lang w:val="en-US"/>
        </w:rPr>
        <w:t>quản lý doanh thu</w:t>
      </w:r>
      <w:bookmarkEnd w:id="429"/>
    </w:p>
    <w:p w14:paraId="0F594EB2" w14:textId="6FDDBB03" w:rsidR="00E22782" w:rsidRPr="00266895" w:rsidRDefault="00E22782">
      <w:pPr>
        <w:ind w:firstLine="720"/>
        <w:rPr>
          <w:rFonts w:ascii="Times New Roman" w:hAnsi="Times New Roman" w:cs="Times New Roman"/>
          <w:sz w:val="26"/>
          <w:szCs w:val="26"/>
          <w:lang w:val="en-US"/>
        </w:rPr>
        <w:pPrChange w:id="430" w:author="anh cao" w:date="2024-12-28T22:33:00Z">
          <w:pPr/>
        </w:pPrChange>
      </w:pPr>
      <w:r w:rsidRPr="00266895">
        <w:rPr>
          <w:rFonts w:ascii="Times New Roman" w:hAnsi="Times New Roman" w:cs="Times New Roman"/>
          <w:sz w:val="26"/>
          <w:szCs w:val="26"/>
          <w:lang w:val="en-US"/>
        </w:rPr>
        <w:t>+ Quản trị viên có thể xem thống kê biểu đồ doanh thu theo tháng và theo năm</w:t>
      </w:r>
    </w:p>
    <w:p w14:paraId="0A3ED653" w14:textId="27B0ED52" w:rsidR="00E22782" w:rsidRPr="00266895" w:rsidRDefault="00E22782">
      <w:pPr>
        <w:ind w:firstLine="720"/>
        <w:rPr>
          <w:rFonts w:ascii="Times New Roman" w:hAnsi="Times New Roman" w:cs="Times New Roman"/>
          <w:sz w:val="26"/>
          <w:szCs w:val="26"/>
          <w:lang w:val="en-US"/>
        </w:rPr>
        <w:pPrChange w:id="431" w:author="anh cao" w:date="2024-12-28T22:33:00Z">
          <w:pPr/>
        </w:pPrChange>
      </w:pPr>
      <w:r w:rsidRPr="00266895">
        <w:rPr>
          <w:rFonts w:ascii="Times New Roman" w:hAnsi="Times New Roman" w:cs="Times New Roman"/>
          <w:sz w:val="26"/>
          <w:szCs w:val="26"/>
          <w:lang w:val="en-US"/>
        </w:rPr>
        <w:t>+ Quản trị viên có thể kết xuất file excel thống kê doanh thu</w:t>
      </w:r>
    </w:p>
    <w:p w14:paraId="4551183A" w14:textId="77777777" w:rsidR="00E22782" w:rsidRPr="00266895" w:rsidRDefault="00E22782" w:rsidP="0001301D">
      <w:pPr>
        <w:rPr>
          <w:rFonts w:ascii="Times New Roman" w:hAnsi="Times New Roman" w:cs="Times New Roman"/>
          <w:sz w:val="26"/>
          <w:szCs w:val="26"/>
          <w:lang w:val="en-US"/>
        </w:rPr>
      </w:pPr>
    </w:p>
    <w:p w14:paraId="73031B45" w14:textId="18C1C7E1" w:rsidR="00E22782" w:rsidRPr="00266895" w:rsidRDefault="00E22782">
      <w:pPr>
        <w:ind w:firstLine="284"/>
        <w:rPr>
          <w:rFonts w:ascii="Times New Roman" w:hAnsi="Times New Roman" w:cs="Times New Roman"/>
          <w:sz w:val="26"/>
          <w:szCs w:val="26"/>
          <w:lang w:val="en-US"/>
        </w:rPr>
        <w:pPrChange w:id="432" w:author="anh cao" w:date="2024-12-28T22:33:00Z">
          <w:pPr/>
        </w:pPrChange>
      </w:pPr>
      <w:r w:rsidRPr="00266895">
        <w:rPr>
          <w:rFonts w:ascii="Times New Roman" w:hAnsi="Times New Roman" w:cs="Times New Roman"/>
          <w:sz w:val="26"/>
          <w:szCs w:val="26"/>
          <w:lang w:val="en-US"/>
        </w:rPr>
        <w:t xml:space="preserve">- Quản lý danh mục: </w:t>
      </w:r>
    </w:p>
    <w:p w14:paraId="58F2787F" w14:textId="54EAED9C" w:rsidR="00E22782" w:rsidRPr="00266895" w:rsidRDefault="00E22782">
      <w:pPr>
        <w:ind w:firstLine="720"/>
        <w:rPr>
          <w:rFonts w:ascii="Times New Roman" w:hAnsi="Times New Roman" w:cs="Times New Roman"/>
          <w:sz w:val="26"/>
          <w:szCs w:val="26"/>
          <w:lang w:val="en-US"/>
        </w:rPr>
        <w:pPrChange w:id="433" w:author="anh cao" w:date="2024-12-28T22:33:00Z">
          <w:pPr/>
        </w:pPrChange>
      </w:pPr>
      <w:r w:rsidRPr="00266895">
        <w:rPr>
          <w:rFonts w:ascii="Times New Roman" w:hAnsi="Times New Roman" w:cs="Times New Roman"/>
          <w:sz w:val="26"/>
          <w:szCs w:val="26"/>
          <w:lang w:val="en-US"/>
        </w:rPr>
        <w:t>+ Quản trị viên có thể thêm, sửa, xóa các danh mục</w:t>
      </w:r>
    </w:p>
    <w:p w14:paraId="4C4F0C5A" w14:textId="250A1AC0" w:rsidR="00E22782" w:rsidRPr="00266895" w:rsidRDefault="00E22782">
      <w:pPr>
        <w:ind w:firstLine="720"/>
        <w:rPr>
          <w:rFonts w:ascii="Times New Roman" w:hAnsi="Times New Roman" w:cs="Times New Roman"/>
          <w:sz w:val="26"/>
          <w:szCs w:val="26"/>
          <w:lang w:val="en-US"/>
        </w:rPr>
        <w:pPrChange w:id="434" w:author="anh cao" w:date="2024-12-28T22:33:00Z">
          <w:pPr/>
        </w:pPrChange>
      </w:pPr>
      <w:r w:rsidRPr="00266895">
        <w:rPr>
          <w:rFonts w:ascii="Times New Roman" w:hAnsi="Times New Roman" w:cs="Times New Roman"/>
          <w:sz w:val="26"/>
          <w:szCs w:val="26"/>
          <w:lang w:val="en-US"/>
        </w:rPr>
        <w:t>+ Quản lý chuyên khoa:</w:t>
      </w:r>
    </w:p>
    <w:p w14:paraId="221772A8" w14:textId="03D61CB5" w:rsidR="00E22782" w:rsidRPr="00266895" w:rsidRDefault="00691F96" w:rsidP="00E22782">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817F69D" wp14:editId="08DF9340">
            <wp:extent cx="5761990" cy="2806065"/>
            <wp:effectExtent l="0" t="0" r="0" b="0"/>
            <wp:docPr id="6811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7142" name="Picture 1" descr="A screenshot of a computer&#10;&#10;Description automatically generated"/>
                    <pic:cNvPicPr/>
                  </pic:nvPicPr>
                  <pic:blipFill>
                    <a:blip r:embed="rId117"/>
                    <a:stretch>
                      <a:fillRect/>
                    </a:stretch>
                  </pic:blipFill>
                  <pic:spPr>
                    <a:xfrm>
                      <a:off x="0" y="0"/>
                      <a:ext cx="5761990" cy="2806065"/>
                    </a:xfrm>
                    <a:prstGeom prst="rect">
                      <a:avLst/>
                    </a:prstGeom>
                  </pic:spPr>
                </pic:pic>
              </a:graphicData>
            </a:graphic>
          </wp:inline>
        </w:drawing>
      </w:r>
    </w:p>
    <w:p w14:paraId="76D6370F" w14:textId="7630A14B" w:rsidR="00691F96" w:rsidRPr="00266895" w:rsidRDefault="00E22782" w:rsidP="00691F96">
      <w:pPr>
        <w:pStyle w:val="Heading7"/>
        <w:spacing w:line="360" w:lineRule="auto"/>
        <w:rPr>
          <w:rFonts w:eastAsia="Times New Roman" w:cs="Times New Roman"/>
          <w:lang w:val="en-US"/>
        </w:rPr>
      </w:pPr>
      <w:bookmarkStart w:id="435" w:name="_Toc186055317"/>
      <w:r w:rsidRPr="00266895">
        <w:rPr>
          <w:rFonts w:eastAsia="Times New Roman" w:cs="Times New Roman"/>
        </w:rPr>
        <w:t>Hình</w:t>
      </w:r>
      <w:r w:rsidRPr="00266895">
        <w:rPr>
          <w:rFonts w:eastAsia="Times New Roman" w:cs="Times New Roman"/>
          <w:lang w:val="en-US"/>
        </w:rPr>
        <w:t xml:space="preserve"> 4.4</w:t>
      </w:r>
      <w:r w:rsidR="00691F96"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Trang </w:t>
      </w:r>
      <w:r w:rsidR="00691F96" w:rsidRPr="00266895">
        <w:rPr>
          <w:rFonts w:eastAsia="Times New Roman" w:cs="Times New Roman"/>
          <w:lang w:val="en-US"/>
        </w:rPr>
        <w:t>quản lý chuyên khoa</w:t>
      </w:r>
      <w:bookmarkEnd w:id="435"/>
    </w:p>
    <w:p w14:paraId="13760824" w14:textId="77777777" w:rsidR="00E22782" w:rsidRPr="00266895" w:rsidRDefault="00E22782" w:rsidP="0001301D">
      <w:pPr>
        <w:rPr>
          <w:rFonts w:ascii="Times New Roman" w:hAnsi="Times New Roman" w:cs="Times New Roman"/>
          <w:sz w:val="26"/>
          <w:szCs w:val="26"/>
          <w:lang w:val="en-US"/>
        </w:rPr>
      </w:pPr>
    </w:p>
    <w:p w14:paraId="5E789A59" w14:textId="73616FB3" w:rsidR="00691F96" w:rsidRPr="00266895" w:rsidRDefault="00691F96">
      <w:pPr>
        <w:ind w:firstLine="720"/>
        <w:rPr>
          <w:rFonts w:ascii="Times New Roman" w:hAnsi="Times New Roman" w:cs="Times New Roman"/>
          <w:sz w:val="26"/>
          <w:szCs w:val="26"/>
          <w:lang w:val="en-US"/>
        </w:rPr>
        <w:pPrChange w:id="436" w:author="anh cao" w:date="2024-12-28T22:33:00Z">
          <w:pPr/>
        </w:pPrChange>
      </w:pPr>
      <w:r w:rsidRPr="00266895">
        <w:rPr>
          <w:rFonts w:ascii="Times New Roman" w:hAnsi="Times New Roman" w:cs="Times New Roman"/>
          <w:sz w:val="26"/>
          <w:szCs w:val="26"/>
          <w:lang w:val="en-US"/>
        </w:rPr>
        <w:t>+ Quản lý dịch vụ:</w:t>
      </w:r>
    </w:p>
    <w:p w14:paraId="20504186" w14:textId="416BAE98" w:rsidR="00691F96" w:rsidRPr="00266895" w:rsidRDefault="00691F96" w:rsidP="00691F96">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5B15D57C" wp14:editId="0CD7DD5E">
            <wp:extent cx="5761990" cy="2778125"/>
            <wp:effectExtent l="0" t="0" r="5080" b="0"/>
            <wp:docPr id="206281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8491" name="Picture 1" descr="A screenshot of a computer&#10;&#10;Description automatically generated"/>
                    <pic:cNvPicPr/>
                  </pic:nvPicPr>
                  <pic:blipFill>
                    <a:blip r:embed="rId118"/>
                    <a:stretch>
                      <a:fillRect/>
                    </a:stretch>
                  </pic:blipFill>
                  <pic:spPr>
                    <a:xfrm>
                      <a:off x="0" y="0"/>
                      <a:ext cx="5761990" cy="2778125"/>
                    </a:xfrm>
                    <a:prstGeom prst="rect">
                      <a:avLst/>
                    </a:prstGeom>
                  </pic:spPr>
                </pic:pic>
              </a:graphicData>
            </a:graphic>
          </wp:inline>
        </w:drawing>
      </w:r>
    </w:p>
    <w:p w14:paraId="41EE7AF6" w14:textId="25AC774E" w:rsidR="00691F96" w:rsidRPr="00266895" w:rsidRDefault="00691F96" w:rsidP="00691F96">
      <w:pPr>
        <w:pStyle w:val="Heading7"/>
        <w:spacing w:line="360" w:lineRule="auto"/>
        <w:rPr>
          <w:rFonts w:eastAsia="Times New Roman" w:cs="Times New Roman"/>
          <w:lang w:val="en-US"/>
        </w:rPr>
      </w:pPr>
      <w:bookmarkStart w:id="437" w:name="_Toc186055318"/>
      <w:r w:rsidRPr="00266895">
        <w:rPr>
          <w:rFonts w:eastAsia="Times New Roman" w:cs="Times New Roman"/>
        </w:rPr>
        <w:t>Hình</w:t>
      </w:r>
      <w:r w:rsidRPr="00266895">
        <w:rPr>
          <w:rFonts w:eastAsia="Times New Roman" w:cs="Times New Roman"/>
          <w:lang w:val="en-US"/>
        </w:rPr>
        <w:t xml:space="preserve"> 4.44</w:t>
      </w:r>
      <w:r w:rsidRPr="00266895">
        <w:rPr>
          <w:rFonts w:eastAsia="Times New Roman" w:cs="Times New Roman"/>
        </w:rPr>
        <w:t xml:space="preserve"> </w:t>
      </w:r>
      <w:r w:rsidRPr="00266895">
        <w:rPr>
          <w:rFonts w:eastAsia="Times New Roman" w:cs="Times New Roman"/>
          <w:lang w:val="en-US"/>
        </w:rPr>
        <w:t>Trang quản lý dịch vụ</w:t>
      </w:r>
      <w:bookmarkEnd w:id="437"/>
    </w:p>
    <w:p w14:paraId="39697626" w14:textId="77777777" w:rsidR="00691F96" w:rsidRPr="00266895" w:rsidRDefault="00691F96" w:rsidP="0001301D">
      <w:pPr>
        <w:rPr>
          <w:rFonts w:ascii="Times New Roman" w:hAnsi="Times New Roman" w:cs="Times New Roman"/>
          <w:sz w:val="26"/>
          <w:szCs w:val="26"/>
          <w:lang w:val="en-US"/>
        </w:rPr>
      </w:pPr>
    </w:p>
    <w:p w14:paraId="161752BE" w14:textId="3D700224" w:rsidR="00691F96" w:rsidRPr="00266895" w:rsidRDefault="00691F96">
      <w:pPr>
        <w:ind w:firstLine="284"/>
        <w:rPr>
          <w:rFonts w:ascii="Times New Roman" w:hAnsi="Times New Roman" w:cs="Times New Roman"/>
          <w:sz w:val="26"/>
          <w:szCs w:val="26"/>
          <w:lang w:val="en-US"/>
        </w:rPr>
        <w:pPrChange w:id="438" w:author="anh cao" w:date="2024-12-28T22:33:00Z">
          <w:pPr/>
        </w:pPrChange>
      </w:pPr>
      <w:r w:rsidRPr="00266895">
        <w:rPr>
          <w:rFonts w:ascii="Times New Roman" w:hAnsi="Times New Roman" w:cs="Times New Roman"/>
          <w:sz w:val="26"/>
          <w:szCs w:val="26"/>
          <w:lang w:val="en-US"/>
        </w:rPr>
        <w:t>- Quản lý người dùng:</w:t>
      </w:r>
    </w:p>
    <w:p w14:paraId="109E75FF" w14:textId="584197B2" w:rsidR="00691F96" w:rsidRPr="00266895" w:rsidRDefault="00691F96">
      <w:pPr>
        <w:ind w:firstLine="709"/>
        <w:rPr>
          <w:rFonts w:ascii="Times New Roman" w:hAnsi="Times New Roman" w:cs="Times New Roman"/>
          <w:sz w:val="26"/>
          <w:szCs w:val="26"/>
          <w:lang w:val="en-US"/>
        </w:rPr>
        <w:pPrChange w:id="439" w:author="anh cao" w:date="2024-12-28T22:34:00Z">
          <w:pPr/>
        </w:pPrChange>
      </w:pPr>
      <w:r w:rsidRPr="00266895">
        <w:rPr>
          <w:rFonts w:ascii="Times New Roman" w:hAnsi="Times New Roman" w:cs="Times New Roman"/>
          <w:sz w:val="26"/>
          <w:szCs w:val="26"/>
          <w:lang w:val="en-US"/>
        </w:rPr>
        <w:tab/>
        <w:t>+ Quản lý tài khoản: Quản trị viên có thể thêm mới hoặc xóa tài khoản</w:t>
      </w:r>
    </w:p>
    <w:p w14:paraId="286423AF" w14:textId="76464DED" w:rsidR="00691F96" w:rsidRPr="00266895" w:rsidRDefault="00691F96" w:rsidP="00691F96">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02286BF5" wp14:editId="6441064B">
            <wp:extent cx="5761990" cy="2792095"/>
            <wp:effectExtent l="0" t="0" r="0" b="8255"/>
            <wp:docPr id="9683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189" name="Picture 1" descr="A screenshot of a computer&#10;&#10;Description automatically generated"/>
                    <pic:cNvPicPr/>
                  </pic:nvPicPr>
                  <pic:blipFill>
                    <a:blip r:embed="rId119"/>
                    <a:stretch>
                      <a:fillRect/>
                    </a:stretch>
                  </pic:blipFill>
                  <pic:spPr>
                    <a:xfrm>
                      <a:off x="0" y="0"/>
                      <a:ext cx="5761990" cy="2792095"/>
                    </a:xfrm>
                    <a:prstGeom prst="rect">
                      <a:avLst/>
                    </a:prstGeom>
                  </pic:spPr>
                </pic:pic>
              </a:graphicData>
            </a:graphic>
          </wp:inline>
        </w:drawing>
      </w:r>
    </w:p>
    <w:p w14:paraId="24B9B057" w14:textId="54FF8CE3" w:rsidR="00691F96" w:rsidRPr="00266895" w:rsidRDefault="00691F96" w:rsidP="00691F96">
      <w:pPr>
        <w:pStyle w:val="Heading7"/>
        <w:spacing w:line="360" w:lineRule="auto"/>
        <w:rPr>
          <w:rFonts w:eastAsia="Times New Roman" w:cs="Times New Roman"/>
          <w:lang w:val="en-US"/>
        </w:rPr>
      </w:pPr>
      <w:bookmarkStart w:id="440" w:name="_Toc186055319"/>
      <w:r w:rsidRPr="00266895">
        <w:rPr>
          <w:rFonts w:eastAsia="Times New Roman" w:cs="Times New Roman"/>
        </w:rPr>
        <w:t>Hình</w:t>
      </w:r>
      <w:r w:rsidRPr="00266895">
        <w:rPr>
          <w:rFonts w:eastAsia="Times New Roman" w:cs="Times New Roman"/>
          <w:lang w:val="en-US"/>
        </w:rPr>
        <w:t xml:space="preserve"> 4.4</w:t>
      </w:r>
      <w:r w:rsidR="001016E4"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Trang quản lý tài khoản</w:t>
      </w:r>
      <w:bookmarkEnd w:id="440"/>
    </w:p>
    <w:p w14:paraId="004DB482" w14:textId="77777777" w:rsidR="00964CB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ab/>
      </w:r>
    </w:p>
    <w:p w14:paraId="06CC94EB" w14:textId="0B7FC2E8" w:rsidR="00691F96" w:rsidRPr="00266895" w:rsidRDefault="00691F96" w:rsidP="00964CB6">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lý Thông tin cá nhân: </w:t>
      </w:r>
      <w:r w:rsidR="00964CB6" w:rsidRPr="00266895">
        <w:rPr>
          <w:rFonts w:ascii="Times New Roman" w:hAnsi="Times New Roman" w:cs="Times New Roman"/>
          <w:sz w:val="26"/>
          <w:szCs w:val="26"/>
          <w:lang w:val="en-US"/>
        </w:rPr>
        <w:t>Quản trị có thể cập nhật thông tin cá nhân cho đối tượng</w:t>
      </w:r>
    </w:p>
    <w:p w14:paraId="7D78AAA8" w14:textId="3CB5727E" w:rsidR="00964CB6" w:rsidRPr="00266895" w:rsidRDefault="00964CB6" w:rsidP="00964CB6">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17F62B29" wp14:editId="1545461C">
            <wp:extent cx="5761990" cy="2796540"/>
            <wp:effectExtent l="0" t="0" r="0" b="3810"/>
            <wp:docPr id="164456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632" name="Picture 1" descr="A screenshot of a computer&#10;&#10;Description automatically generated"/>
                    <pic:cNvPicPr/>
                  </pic:nvPicPr>
                  <pic:blipFill>
                    <a:blip r:embed="rId120"/>
                    <a:stretch>
                      <a:fillRect/>
                    </a:stretch>
                  </pic:blipFill>
                  <pic:spPr>
                    <a:xfrm>
                      <a:off x="0" y="0"/>
                      <a:ext cx="5761990" cy="2796540"/>
                    </a:xfrm>
                    <a:prstGeom prst="rect">
                      <a:avLst/>
                    </a:prstGeom>
                  </pic:spPr>
                </pic:pic>
              </a:graphicData>
            </a:graphic>
          </wp:inline>
        </w:drawing>
      </w:r>
    </w:p>
    <w:p w14:paraId="1937E772" w14:textId="4B22735C" w:rsidR="00964CB6" w:rsidRPr="00266895" w:rsidRDefault="00964CB6" w:rsidP="00964CB6">
      <w:pPr>
        <w:pStyle w:val="Heading7"/>
        <w:spacing w:line="360" w:lineRule="auto"/>
        <w:rPr>
          <w:rFonts w:eastAsia="Times New Roman" w:cs="Times New Roman"/>
          <w:lang w:val="en-US"/>
        </w:rPr>
      </w:pPr>
      <w:bookmarkStart w:id="441" w:name="_Toc186055320"/>
      <w:r w:rsidRPr="00266895">
        <w:rPr>
          <w:rFonts w:eastAsia="Times New Roman" w:cs="Times New Roman"/>
        </w:rPr>
        <w:t>Hình</w:t>
      </w:r>
      <w:r w:rsidRPr="00266895">
        <w:rPr>
          <w:rFonts w:eastAsia="Times New Roman" w:cs="Times New Roman"/>
          <w:lang w:val="en-US"/>
        </w:rPr>
        <w:t xml:space="preserve"> 4.4</w:t>
      </w:r>
      <w:r w:rsidR="001016E4"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Trang quản lý tài khoản</w:t>
      </w:r>
      <w:bookmarkEnd w:id="441"/>
    </w:p>
    <w:p w14:paraId="21AC2DD8" w14:textId="4F4D0BBE" w:rsidR="00964CB6" w:rsidRPr="00266895" w:rsidRDefault="00964CB6" w:rsidP="0001301D">
      <w:pPr>
        <w:rPr>
          <w:rFonts w:ascii="Times New Roman" w:hAnsi="Times New Roman" w:cs="Times New Roman"/>
          <w:sz w:val="26"/>
          <w:szCs w:val="26"/>
          <w:lang w:val="en-US"/>
        </w:rPr>
      </w:pPr>
    </w:p>
    <w:p w14:paraId="78439710" w14:textId="186DA574" w:rsidR="00964CB6" w:rsidRPr="00266895" w:rsidRDefault="00964CB6">
      <w:pPr>
        <w:ind w:firstLine="284"/>
        <w:rPr>
          <w:rFonts w:ascii="Times New Roman" w:hAnsi="Times New Roman" w:cs="Times New Roman"/>
          <w:sz w:val="26"/>
          <w:szCs w:val="26"/>
          <w:lang w:val="en-US"/>
        </w:rPr>
        <w:pPrChange w:id="442" w:author="anh cao" w:date="2024-12-28T22:34:00Z">
          <w:pPr/>
        </w:pPrChange>
      </w:pPr>
      <w:r w:rsidRPr="00266895">
        <w:rPr>
          <w:rFonts w:ascii="Times New Roman" w:hAnsi="Times New Roman" w:cs="Times New Roman"/>
          <w:sz w:val="26"/>
          <w:szCs w:val="26"/>
          <w:lang w:val="en-US"/>
        </w:rPr>
        <w:t>- Quản lý bình luận:</w:t>
      </w:r>
    </w:p>
    <w:p w14:paraId="3678D950" w14:textId="6457FB52" w:rsidR="001016E4" w:rsidRPr="00266895" w:rsidRDefault="001016E4" w:rsidP="001016E4">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E517433" wp14:editId="52DC2F50">
            <wp:extent cx="5761990" cy="2779395"/>
            <wp:effectExtent l="0" t="0" r="0" b="1905"/>
            <wp:docPr id="81589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7119" name="Picture 1" descr="A screenshot of a computer&#10;&#10;Description automatically generated"/>
                    <pic:cNvPicPr/>
                  </pic:nvPicPr>
                  <pic:blipFill>
                    <a:blip r:embed="rId121"/>
                    <a:stretch>
                      <a:fillRect/>
                    </a:stretch>
                  </pic:blipFill>
                  <pic:spPr>
                    <a:xfrm>
                      <a:off x="0" y="0"/>
                      <a:ext cx="5761990" cy="2779395"/>
                    </a:xfrm>
                    <a:prstGeom prst="rect">
                      <a:avLst/>
                    </a:prstGeom>
                  </pic:spPr>
                </pic:pic>
              </a:graphicData>
            </a:graphic>
          </wp:inline>
        </w:drawing>
      </w:r>
    </w:p>
    <w:p w14:paraId="5535A65B" w14:textId="24844003" w:rsidR="001016E4" w:rsidRPr="00266895" w:rsidRDefault="001016E4" w:rsidP="001016E4">
      <w:pPr>
        <w:pStyle w:val="Heading7"/>
        <w:spacing w:line="360" w:lineRule="auto"/>
        <w:rPr>
          <w:rFonts w:eastAsia="Times New Roman" w:cs="Times New Roman"/>
          <w:lang w:val="en-US"/>
        </w:rPr>
      </w:pPr>
      <w:bookmarkStart w:id="443" w:name="_Toc186055321"/>
      <w:r w:rsidRPr="00266895">
        <w:rPr>
          <w:rFonts w:eastAsia="Times New Roman" w:cs="Times New Roman"/>
        </w:rPr>
        <w:t>Hình</w:t>
      </w:r>
      <w:r w:rsidRPr="00266895">
        <w:rPr>
          <w:rFonts w:eastAsia="Times New Roman" w:cs="Times New Roman"/>
          <w:lang w:val="en-US"/>
        </w:rPr>
        <w:t xml:space="preserve"> 4.47</w:t>
      </w:r>
      <w:r w:rsidRPr="00266895">
        <w:rPr>
          <w:rFonts w:eastAsia="Times New Roman" w:cs="Times New Roman"/>
        </w:rPr>
        <w:t xml:space="preserve"> </w:t>
      </w:r>
      <w:r w:rsidRPr="00266895">
        <w:rPr>
          <w:rFonts w:eastAsia="Times New Roman" w:cs="Times New Roman"/>
          <w:lang w:val="en-US"/>
        </w:rPr>
        <w:t>Trang quản lý tài khoản</w:t>
      </w:r>
      <w:bookmarkEnd w:id="443"/>
    </w:p>
    <w:p w14:paraId="29B59A73" w14:textId="45A2088B" w:rsidR="00964CB6" w:rsidRPr="00266895" w:rsidRDefault="001016E4">
      <w:pPr>
        <w:ind w:firstLine="720"/>
        <w:rPr>
          <w:rFonts w:ascii="Times New Roman" w:hAnsi="Times New Roman" w:cs="Times New Roman"/>
          <w:sz w:val="26"/>
          <w:szCs w:val="26"/>
          <w:lang w:val="en-US"/>
        </w:rPr>
        <w:pPrChange w:id="444" w:author="anh cao" w:date="2024-12-28T22:34:00Z">
          <w:pPr/>
        </w:pPrChange>
      </w:pPr>
      <w:r w:rsidRPr="00266895">
        <w:rPr>
          <w:rFonts w:ascii="Times New Roman" w:hAnsi="Times New Roman" w:cs="Times New Roman"/>
          <w:sz w:val="26"/>
          <w:szCs w:val="26"/>
          <w:lang w:val="en-US"/>
        </w:rPr>
        <w:t>+ Quản trị viên có thể lọc và xóa các bình luận được phân loại theo “Liên hệ” hoặc “Đánh giá bác sĩ’</w:t>
      </w:r>
    </w:p>
    <w:p w14:paraId="3BDE425C" w14:textId="77777777" w:rsidR="001016E4" w:rsidRDefault="001016E4" w:rsidP="0001301D">
      <w:pPr>
        <w:rPr>
          <w:rFonts w:ascii="Times New Roman" w:hAnsi="Times New Roman" w:cs="Times New Roman"/>
          <w:sz w:val="26"/>
          <w:szCs w:val="26"/>
          <w:lang w:val="en-US"/>
        </w:rPr>
      </w:pPr>
    </w:p>
    <w:p w14:paraId="61ED883F" w14:textId="550F4F0F" w:rsidR="00BE2B07" w:rsidRDefault="00BE2B07" w:rsidP="00BE2B07">
      <w:pPr>
        <w:pStyle w:val="Heading2"/>
        <w:spacing w:before="60" w:after="60" w:line="360" w:lineRule="auto"/>
        <w:rPr>
          <w:sz w:val="28"/>
          <w:lang w:val="en-US"/>
        </w:rPr>
      </w:pPr>
      <w:bookmarkStart w:id="445" w:name="_Toc186055197"/>
      <w:r w:rsidRPr="00266895">
        <w:rPr>
          <w:sz w:val="28"/>
          <w:lang w:val="en-US"/>
        </w:rPr>
        <w:t>4.</w:t>
      </w:r>
      <w:r>
        <w:rPr>
          <w:sz w:val="28"/>
          <w:lang w:val="en-US"/>
        </w:rPr>
        <w:t>3</w:t>
      </w:r>
      <w:r w:rsidRPr="00266895">
        <w:rPr>
          <w:sz w:val="28"/>
        </w:rPr>
        <w:t xml:space="preserve"> </w:t>
      </w:r>
      <w:r>
        <w:rPr>
          <w:sz w:val="28"/>
          <w:lang w:val="en-US"/>
        </w:rPr>
        <w:t>Kiểm thử hệ thống</w:t>
      </w:r>
      <w:bookmarkEnd w:id="445"/>
    </w:p>
    <w:p w14:paraId="55EC5274"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1. Mục tiêu kiểm thử</w:t>
      </w:r>
    </w:p>
    <w:p w14:paraId="6624017B" w14:textId="371A63E5" w:rsidR="00F654A5" w:rsidRPr="00F654A5" w:rsidRDefault="00F654A5">
      <w:pPr>
        <w:ind w:firstLine="284"/>
        <w:rPr>
          <w:rFonts w:ascii="Times New Roman" w:hAnsi="Times New Roman" w:cs="Times New Roman"/>
          <w:sz w:val="26"/>
          <w:szCs w:val="26"/>
          <w:lang w:val="en-US"/>
        </w:rPr>
        <w:pPrChange w:id="446" w:author="anh cao" w:date="2024-12-28T22:35:00Z">
          <w:pPr/>
        </w:pPrChange>
      </w:pPr>
      <w:r>
        <w:rPr>
          <w:rFonts w:ascii="Times New Roman" w:hAnsi="Times New Roman" w:cs="Times New Roman"/>
          <w:sz w:val="26"/>
          <w:szCs w:val="26"/>
          <w:lang w:val="en-US"/>
        </w:rPr>
        <w:t xml:space="preserve">- </w:t>
      </w:r>
      <w:r w:rsidRPr="00F654A5">
        <w:rPr>
          <w:rFonts w:ascii="Times New Roman" w:hAnsi="Times New Roman" w:cs="Times New Roman"/>
          <w:sz w:val="26"/>
          <w:szCs w:val="26"/>
          <w:lang w:val="en-US"/>
        </w:rPr>
        <w:t>Mục tiêu của kiểm thử hệ thống là đảm bảo rằng:</w:t>
      </w:r>
    </w:p>
    <w:p w14:paraId="0E59C79E" w14:textId="1602AE5C" w:rsidR="00F654A5" w:rsidRPr="00F654A5" w:rsidRDefault="00F654A5">
      <w:pPr>
        <w:ind w:firstLine="284"/>
        <w:rPr>
          <w:rFonts w:ascii="Times New Roman" w:hAnsi="Times New Roman" w:cs="Times New Roman"/>
          <w:sz w:val="26"/>
          <w:szCs w:val="26"/>
          <w:lang w:val="en-US"/>
        </w:rPr>
        <w:pPrChange w:id="447" w:author="anh cao" w:date="2024-12-28T22:35:00Z">
          <w:pPr/>
        </w:pPrChange>
      </w:pPr>
      <w:r>
        <w:rPr>
          <w:rFonts w:ascii="Times New Roman" w:hAnsi="Times New Roman" w:cs="Times New Roman"/>
          <w:sz w:val="26"/>
          <w:szCs w:val="26"/>
          <w:lang w:val="en-US"/>
        </w:rPr>
        <w:t xml:space="preserve">- </w:t>
      </w:r>
      <w:r w:rsidRPr="00F654A5">
        <w:rPr>
          <w:rFonts w:ascii="Times New Roman" w:hAnsi="Times New Roman" w:cs="Times New Roman"/>
          <w:sz w:val="26"/>
          <w:szCs w:val="26"/>
          <w:lang w:val="en-US"/>
        </w:rPr>
        <w:t>Các chức năng chính của hệ thống hoạt động đúng với yêu cầu đề ra.</w:t>
      </w:r>
    </w:p>
    <w:p w14:paraId="254BBC83" w14:textId="7750ED04" w:rsidR="00F654A5" w:rsidDel="00B940CD" w:rsidRDefault="00F654A5">
      <w:pPr>
        <w:ind w:firstLine="284"/>
        <w:rPr>
          <w:del w:id="448" w:author="anh cao" w:date="2024-12-28T22:34:00Z"/>
          <w:rFonts w:ascii="Times New Roman" w:hAnsi="Times New Roman" w:cs="Times New Roman"/>
          <w:sz w:val="26"/>
          <w:szCs w:val="26"/>
          <w:lang w:val="en-US"/>
        </w:rPr>
        <w:pPrChange w:id="449" w:author="anh cao" w:date="2024-12-28T22:35:00Z">
          <w:pPr/>
        </w:pPrChange>
      </w:pPr>
      <w:r>
        <w:rPr>
          <w:rFonts w:ascii="Times New Roman" w:hAnsi="Times New Roman" w:cs="Times New Roman"/>
          <w:sz w:val="26"/>
          <w:szCs w:val="26"/>
          <w:lang w:val="en-US"/>
        </w:rPr>
        <w:t xml:space="preserve">- </w:t>
      </w:r>
      <w:r w:rsidRPr="00F654A5">
        <w:rPr>
          <w:rFonts w:ascii="Times New Roman" w:hAnsi="Times New Roman" w:cs="Times New Roman"/>
          <w:sz w:val="26"/>
          <w:szCs w:val="26"/>
          <w:lang w:val="en-US"/>
        </w:rPr>
        <w:t>Các module phối hợp hiệu quả, không có lỗi trong luồng nghiệp vụ tích hợp.</w:t>
      </w:r>
    </w:p>
    <w:p w14:paraId="2F7E3F7D" w14:textId="77777777" w:rsidR="00D04048" w:rsidRPr="00F654A5" w:rsidRDefault="00D04048">
      <w:pPr>
        <w:ind w:firstLine="720"/>
        <w:rPr>
          <w:rFonts w:ascii="Times New Roman" w:hAnsi="Times New Roman" w:cs="Times New Roman"/>
          <w:sz w:val="26"/>
          <w:szCs w:val="26"/>
          <w:lang w:val="en-US"/>
        </w:rPr>
        <w:pPrChange w:id="450" w:author="anh cao" w:date="2024-12-28T22:34:00Z">
          <w:pPr/>
        </w:pPrChange>
      </w:pPr>
    </w:p>
    <w:p w14:paraId="3952B37A"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2. Phạm vi kiểm thử</w:t>
      </w:r>
    </w:p>
    <w:p w14:paraId="34BC23FE"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Kiểm thử hệ thống tập trung vào các nội dung sau:</w:t>
      </w:r>
    </w:p>
    <w:p w14:paraId="30BD847E" w14:textId="5510CA68" w:rsidR="00F654A5" w:rsidRPr="00F654A5" w:rsidRDefault="00D04048">
      <w:pPr>
        <w:ind w:firstLine="284"/>
        <w:rPr>
          <w:rFonts w:ascii="Times New Roman" w:hAnsi="Times New Roman" w:cs="Times New Roman"/>
          <w:sz w:val="26"/>
          <w:szCs w:val="26"/>
          <w:lang w:val="en-US"/>
        </w:rPr>
        <w:pPrChange w:id="451" w:author="anh cao" w:date="2024-12-28T22:35:00Z">
          <w:pPr/>
        </w:pPrChange>
      </w:pPr>
      <w:r>
        <w:rPr>
          <w:rFonts w:ascii="Times New Roman" w:hAnsi="Times New Roman" w:cs="Times New Roman"/>
          <w:sz w:val="26"/>
          <w:szCs w:val="26"/>
          <w:lang w:val="en-US"/>
        </w:rPr>
        <w:lastRenderedPageBreak/>
        <w:t xml:space="preserve">- </w:t>
      </w:r>
      <w:r w:rsidR="00F654A5" w:rsidRPr="00F654A5">
        <w:rPr>
          <w:rFonts w:ascii="Times New Roman" w:hAnsi="Times New Roman" w:cs="Times New Roman"/>
          <w:sz w:val="26"/>
          <w:szCs w:val="26"/>
          <w:lang w:val="en-US"/>
        </w:rPr>
        <w:t>Kiểm thử chức năng: Xác minh tính chính xác của từng chức năng chính như đăng nhập, đặt lịch hẹn, quản lý thông tin y tế, hóa đơn, và đánh giá.</w:t>
      </w:r>
    </w:p>
    <w:p w14:paraId="7190989B" w14:textId="784834EF" w:rsidR="00F654A5" w:rsidRPr="00F654A5" w:rsidRDefault="00D04048">
      <w:pPr>
        <w:ind w:firstLine="284"/>
        <w:rPr>
          <w:rFonts w:ascii="Times New Roman" w:hAnsi="Times New Roman" w:cs="Times New Roman"/>
          <w:sz w:val="26"/>
          <w:szCs w:val="26"/>
          <w:lang w:val="en-US"/>
        </w:rPr>
        <w:pPrChange w:id="452"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Kiểm thử tích hợp: Đảm bảo các module kết nối trơn tru, đặc biệt là giữa lịch hẹn, hồ sơ bệnh án, thông báo, và hóa đơn.</w:t>
      </w:r>
    </w:p>
    <w:p w14:paraId="533B7369" w14:textId="44972E4B" w:rsidR="00F654A5" w:rsidDel="00B940CD" w:rsidRDefault="00D04048">
      <w:pPr>
        <w:ind w:firstLine="284"/>
        <w:rPr>
          <w:del w:id="453" w:author="anh cao" w:date="2024-12-28T22:34:00Z"/>
          <w:rFonts w:ascii="Times New Roman" w:hAnsi="Times New Roman" w:cs="Times New Roman"/>
          <w:sz w:val="26"/>
          <w:szCs w:val="26"/>
          <w:lang w:val="en-US"/>
        </w:rPr>
        <w:pPrChange w:id="454"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Kiểm thử giao diện: Đánh giá tính trực quan, thân thiện của giao diện người dùng.</w:t>
      </w:r>
    </w:p>
    <w:p w14:paraId="25A63D0B" w14:textId="77777777" w:rsidR="00D04048" w:rsidRPr="00F654A5" w:rsidRDefault="00D04048">
      <w:pPr>
        <w:ind w:firstLine="720"/>
        <w:rPr>
          <w:rFonts w:ascii="Times New Roman" w:hAnsi="Times New Roman" w:cs="Times New Roman"/>
          <w:sz w:val="26"/>
          <w:szCs w:val="26"/>
          <w:lang w:val="en-US"/>
        </w:rPr>
        <w:pPrChange w:id="455" w:author="anh cao" w:date="2024-12-28T22:34:00Z">
          <w:pPr/>
        </w:pPrChange>
      </w:pPr>
    </w:p>
    <w:p w14:paraId="039FFC7D" w14:textId="77777777" w:rsidR="00F654A5" w:rsidRPr="00F654A5" w:rsidDel="00B940CD" w:rsidRDefault="00F654A5" w:rsidP="00F654A5">
      <w:pPr>
        <w:rPr>
          <w:del w:id="456" w:author="anh cao" w:date="2024-12-28T22:34:00Z"/>
          <w:rFonts w:ascii="Times New Roman" w:hAnsi="Times New Roman" w:cs="Times New Roman"/>
          <w:sz w:val="26"/>
          <w:szCs w:val="26"/>
          <w:lang w:val="en-US"/>
        </w:rPr>
      </w:pPr>
      <w:r w:rsidRPr="00F654A5">
        <w:rPr>
          <w:rFonts w:ascii="Times New Roman" w:hAnsi="Times New Roman" w:cs="Times New Roman"/>
          <w:sz w:val="26"/>
          <w:szCs w:val="26"/>
          <w:lang w:val="en-US"/>
        </w:rPr>
        <w:t>3. Phương pháp kiểm thử</w:t>
      </w:r>
    </w:p>
    <w:p w14:paraId="16F32688" w14:textId="364318CC" w:rsidR="00F654A5" w:rsidRPr="00F654A5" w:rsidRDefault="00B940CD">
      <w:pPr>
        <w:ind w:firstLine="284"/>
        <w:rPr>
          <w:rFonts w:ascii="Times New Roman" w:hAnsi="Times New Roman" w:cs="Times New Roman"/>
          <w:sz w:val="26"/>
          <w:szCs w:val="26"/>
          <w:lang w:val="en-US"/>
        </w:rPr>
        <w:pPrChange w:id="457" w:author="anh cao" w:date="2024-12-28T22:35:00Z">
          <w:pPr/>
        </w:pPrChange>
      </w:pPr>
      <w:ins w:id="458" w:author="anh cao" w:date="2024-12-28T22:34:00Z">
        <w:r>
          <w:rPr>
            <w:rFonts w:ascii="Times New Roman" w:hAnsi="Times New Roman" w:cs="Times New Roman"/>
            <w:sz w:val="26"/>
            <w:szCs w:val="26"/>
            <w:lang w:val="en-US"/>
          </w:rPr>
          <w:t xml:space="preserve">- </w:t>
        </w:r>
      </w:ins>
      <w:del w:id="459" w:author="anh cao" w:date="2024-12-28T22:34:00Z">
        <w:r w:rsidR="00D04048" w:rsidDel="00B940CD">
          <w:rPr>
            <w:rFonts w:ascii="Times New Roman" w:hAnsi="Times New Roman" w:cs="Times New Roman"/>
            <w:sz w:val="26"/>
            <w:szCs w:val="26"/>
            <w:lang w:val="en-US"/>
          </w:rPr>
          <w:delText>+</w:delText>
        </w:r>
      </w:del>
      <w:r w:rsidR="00D04048">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Thực hiện kiểm thử trực tiếp trên giao diện người dùng để xác minh tính chính xác của các chức năng.</w:t>
      </w:r>
    </w:p>
    <w:p w14:paraId="0919EBCD" w14:textId="0E864B22" w:rsidR="00F654A5" w:rsidRPr="00F654A5" w:rsidRDefault="00B940CD">
      <w:pPr>
        <w:ind w:firstLine="284"/>
        <w:rPr>
          <w:rFonts w:ascii="Times New Roman" w:hAnsi="Times New Roman" w:cs="Times New Roman"/>
          <w:sz w:val="26"/>
          <w:szCs w:val="26"/>
          <w:lang w:val="en-US"/>
        </w:rPr>
        <w:pPrChange w:id="460" w:author="anh cao" w:date="2024-12-28T22:35:00Z">
          <w:pPr/>
        </w:pPrChange>
      </w:pPr>
      <w:ins w:id="461" w:author="anh cao" w:date="2024-12-28T22:34:00Z">
        <w:r>
          <w:rPr>
            <w:rFonts w:ascii="Times New Roman" w:hAnsi="Times New Roman" w:cs="Times New Roman"/>
            <w:sz w:val="26"/>
            <w:szCs w:val="26"/>
            <w:lang w:val="en-US"/>
          </w:rPr>
          <w:t>-</w:t>
        </w:r>
      </w:ins>
      <w:del w:id="462" w:author="anh cao" w:date="2024-12-28T22:34:00Z">
        <w:r w:rsidR="00D04048" w:rsidDel="00B940CD">
          <w:rPr>
            <w:rFonts w:ascii="Times New Roman" w:hAnsi="Times New Roman" w:cs="Times New Roman"/>
            <w:sz w:val="26"/>
            <w:szCs w:val="26"/>
            <w:lang w:val="en-US"/>
          </w:rPr>
          <w:delText>+</w:delText>
        </w:r>
      </w:del>
      <w:r w:rsidR="00D04048">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Đánh giá trải nghiệm thực tế của người dùng khi tương tác với hệ thống.</w:t>
      </w:r>
    </w:p>
    <w:p w14:paraId="5DAE8224" w14:textId="35DDF863" w:rsidR="00F654A5" w:rsidRDefault="00B940CD">
      <w:pPr>
        <w:ind w:firstLine="284"/>
        <w:rPr>
          <w:rFonts w:ascii="Times New Roman" w:hAnsi="Times New Roman" w:cs="Times New Roman"/>
          <w:sz w:val="26"/>
          <w:szCs w:val="26"/>
          <w:lang w:val="en-US"/>
        </w:rPr>
        <w:pPrChange w:id="463" w:author="anh cao" w:date="2024-12-28T22:35:00Z">
          <w:pPr/>
        </w:pPrChange>
      </w:pPr>
      <w:ins w:id="464" w:author="anh cao" w:date="2024-12-28T22:35:00Z">
        <w:r>
          <w:rPr>
            <w:rFonts w:ascii="Times New Roman" w:hAnsi="Times New Roman" w:cs="Times New Roman"/>
            <w:sz w:val="26"/>
            <w:szCs w:val="26"/>
            <w:lang w:val="en-US"/>
          </w:rPr>
          <w:t>-</w:t>
        </w:r>
      </w:ins>
      <w:del w:id="465" w:author="anh cao" w:date="2024-12-28T22:35:00Z">
        <w:r w:rsidR="00D04048" w:rsidDel="00B940CD">
          <w:rPr>
            <w:rFonts w:ascii="Times New Roman" w:hAnsi="Times New Roman" w:cs="Times New Roman"/>
            <w:sz w:val="26"/>
            <w:szCs w:val="26"/>
            <w:lang w:val="en-US"/>
          </w:rPr>
          <w:delText>+</w:delText>
        </w:r>
      </w:del>
      <w:r w:rsidR="00D04048">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Sử dụng Postman để kiểm tra các API.</w:t>
      </w:r>
    </w:p>
    <w:p w14:paraId="49470159" w14:textId="77777777" w:rsidR="00D04048" w:rsidRPr="00F654A5" w:rsidRDefault="00D04048" w:rsidP="00F654A5">
      <w:pPr>
        <w:rPr>
          <w:rFonts w:ascii="Times New Roman" w:hAnsi="Times New Roman" w:cs="Times New Roman"/>
          <w:sz w:val="26"/>
          <w:szCs w:val="26"/>
          <w:lang w:val="en-US"/>
        </w:rPr>
      </w:pPr>
    </w:p>
    <w:p w14:paraId="0C16121A"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4. Kế hoạch kiểm thử và kịch bản tiêu biểu</w:t>
      </w:r>
    </w:p>
    <w:p w14:paraId="45C122B2" w14:textId="096D4B95" w:rsidR="00F654A5" w:rsidRPr="00F654A5" w:rsidRDefault="00D04048">
      <w:pPr>
        <w:ind w:firstLine="284"/>
        <w:rPr>
          <w:rFonts w:ascii="Times New Roman" w:hAnsi="Times New Roman" w:cs="Times New Roman"/>
          <w:sz w:val="26"/>
          <w:szCs w:val="26"/>
          <w:lang w:val="en-US"/>
        </w:rPr>
        <w:pPrChange w:id="466"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Kế hoạch kiểm thử:</w:t>
      </w:r>
    </w:p>
    <w:p w14:paraId="1D5CE9CC" w14:textId="3863BF78" w:rsidR="00F654A5" w:rsidRPr="00F654A5" w:rsidRDefault="00D04048">
      <w:pPr>
        <w:ind w:left="567" w:firstLine="142"/>
        <w:rPr>
          <w:rFonts w:ascii="Times New Roman" w:hAnsi="Times New Roman" w:cs="Times New Roman"/>
          <w:sz w:val="26"/>
          <w:szCs w:val="26"/>
          <w:lang w:val="en-US"/>
        </w:rPr>
        <w:pPrChange w:id="467"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Xác định các trường hợp kiểm thử (Test Case) cho từng chức năng chính và các luồng nghiệp vụ tích hợp.</w:t>
      </w:r>
    </w:p>
    <w:p w14:paraId="1081F680" w14:textId="7411EE31" w:rsidR="00F654A5" w:rsidRPr="00F654A5" w:rsidRDefault="00D04048">
      <w:pPr>
        <w:ind w:firstLine="720"/>
        <w:rPr>
          <w:rFonts w:ascii="Times New Roman" w:hAnsi="Times New Roman" w:cs="Times New Roman"/>
          <w:sz w:val="26"/>
          <w:szCs w:val="26"/>
          <w:lang w:val="en-US"/>
        </w:rPr>
        <w:pPrChange w:id="468"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Chuẩn bị dữ liệu kiểm thử.</w:t>
      </w:r>
    </w:p>
    <w:p w14:paraId="64DA5999" w14:textId="6639BA52" w:rsidR="00F654A5" w:rsidRPr="00F654A5" w:rsidRDefault="00D04048">
      <w:pPr>
        <w:ind w:firstLine="720"/>
        <w:rPr>
          <w:rFonts w:ascii="Times New Roman" w:hAnsi="Times New Roman" w:cs="Times New Roman"/>
          <w:sz w:val="26"/>
          <w:szCs w:val="26"/>
          <w:lang w:val="en-US"/>
        </w:rPr>
        <w:pPrChange w:id="469"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Thực hiện kiểm thử và ghi nhận kết quả.</w:t>
      </w:r>
    </w:p>
    <w:p w14:paraId="4CA81543" w14:textId="573D263A" w:rsidR="007A41C9" w:rsidRPr="00F654A5" w:rsidRDefault="00D04048">
      <w:pPr>
        <w:ind w:firstLine="720"/>
        <w:rPr>
          <w:rFonts w:ascii="Times New Roman" w:hAnsi="Times New Roman" w:cs="Times New Roman"/>
          <w:sz w:val="26"/>
          <w:szCs w:val="26"/>
          <w:lang w:val="en-US"/>
        </w:rPr>
        <w:pPrChange w:id="470" w:author="anh cao" w:date="2024-12-28T22:35:00Z">
          <w:pPr/>
        </w:pPrChange>
      </w:pPr>
      <w:r>
        <w:rPr>
          <w:rFonts w:ascii="Times New Roman" w:hAnsi="Times New Roman" w:cs="Times New Roman"/>
          <w:sz w:val="26"/>
          <w:szCs w:val="26"/>
          <w:lang w:val="en-US"/>
        </w:rPr>
        <w:t xml:space="preserve">+ </w:t>
      </w:r>
      <w:r w:rsidR="00F654A5" w:rsidRPr="00F654A5">
        <w:rPr>
          <w:rFonts w:ascii="Times New Roman" w:hAnsi="Times New Roman" w:cs="Times New Roman"/>
          <w:sz w:val="26"/>
          <w:szCs w:val="26"/>
          <w:lang w:val="en-US"/>
        </w:rPr>
        <w:t>Phân tích lỗi và khắc phục.</w:t>
      </w:r>
    </w:p>
    <w:p w14:paraId="131D4F57" w14:textId="722BF2FB" w:rsidR="00821947" w:rsidRDefault="00D04048">
      <w:pPr>
        <w:ind w:firstLine="284"/>
        <w:rPr>
          <w:rFonts w:ascii="Times New Roman" w:hAnsi="Times New Roman" w:cs="Times New Roman"/>
          <w:sz w:val="26"/>
          <w:szCs w:val="26"/>
          <w:lang w:val="en-US"/>
        </w:rPr>
        <w:pPrChange w:id="471" w:author="anh cao" w:date="2024-12-28T22:36:00Z">
          <w:pPr/>
        </w:pPrChange>
      </w:pPr>
      <w:r>
        <w:rPr>
          <w:rFonts w:ascii="Times New Roman" w:hAnsi="Times New Roman" w:cs="Times New Roman"/>
          <w:sz w:val="26"/>
          <w:szCs w:val="26"/>
          <w:lang w:val="en-US"/>
        </w:rPr>
        <w:t xml:space="preserve">- </w:t>
      </w:r>
      <w:r w:rsidRPr="00D04048">
        <w:rPr>
          <w:rFonts w:ascii="Times New Roman" w:hAnsi="Times New Roman" w:cs="Times New Roman"/>
          <w:sz w:val="26"/>
          <w:szCs w:val="26"/>
        </w:rPr>
        <w:t>Kịch bản kiểm thử tiêu biểu:</w:t>
      </w:r>
    </w:p>
    <w:p w14:paraId="0613EF30" w14:textId="5E2C105F" w:rsidR="00D04048" w:rsidRPr="00D04048" w:rsidRDefault="00D04048" w:rsidP="00D04048">
      <w:pPr>
        <w:pStyle w:val="Heading8"/>
        <w:rPr>
          <w:rFonts w:eastAsia="Times New Roman" w:cs="Times New Roman"/>
          <w:lang w:val="en-US"/>
        </w:rPr>
      </w:pPr>
      <w:bookmarkStart w:id="472" w:name="_Toc186055344"/>
      <w:r w:rsidRPr="00266895">
        <w:rPr>
          <w:rFonts w:eastAsia="Times New Roman" w:cs="Times New Roman"/>
          <w:lang w:val="en-US"/>
        </w:rPr>
        <w:t>Bảng</w:t>
      </w:r>
      <w:r w:rsidRPr="00266895">
        <w:rPr>
          <w:rFonts w:eastAsia="Times New Roman" w:cs="Times New Roman"/>
        </w:rPr>
        <w:t xml:space="preserve"> </w:t>
      </w:r>
      <w:r>
        <w:rPr>
          <w:rFonts w:eastAsia="Times New Roman" w:cs="Times New Roman"/>
          <w:lang w:val="en-US"/>
        </w:rPr>
        <w:t>4</w:t>
      </w:r>
      <w:r w:rsidRPr="00266895">
        <w:rPr>
          <w:rFonts w:eastAsia="Times New Roman" w:cs="Times New Roman"/>
        </w:rPr>
        <w:t>.</w:t>
      </w:r>
      <w:r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Kịch bản </w:t>
      </w:r>
      <w:r>
        <w:rPr>
          <w:rFonts w:eastAsia="Times New Roman" w:cs="Times New Roman"/>
          <w:lang w:val="en-US"/>
        </w:rPr>
        <w:t>kiểm thử tiêu biểu</w:t>
      </w:r>
      <w:bookmarkEnd w:id="472"/>
    </w:p>
    <w:tbl>
      <w:tblPr>
        <w:tblStyle w:val="TableGrid"/>
        <w:tblW w:w="0" w:type="auto"/>
        <w:tblLook w:val="04A0" w:firstRow="1" w:lastRow="0" w:firstColumn="1" w:lastColumn="0" w:noHBand="0" w:noVBand="1"/>
      </w:tblPr>
      <w:tblGrid>
        <w:gridCol w:w="3021"/>
        <w:gridCol w:w="3021"/>
        <w:gridCol w:w="3022"/>
      </w:tblGrid>
      <w:tr w:rsidR="00D04048" w14:paraId="31EBC349" w14:textId="77777777" w:rsidTr="00D04048">
        <w:tc>
          <w:tcPr>
            <w:tcW w:w="3021" w:type="dxa"/>
          </w:tcPr>
          <w:p w14:paraId="1B2D077D" w14:textId="45743B14" w:rsidR="00D04048" w:rsidRDefault="00D04048"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Tên kịch bản </w:t>
            </w:r>
          </w:p>
        </w:tc>
        <w:tc>
          <w:tcPr>
            <w:tcW w:w="3021" w:type="dxa"/>
          </w:tcPr>
          <w:p w14:paraId="2985061A" w14:textId="2267BC13" w:rsidR="00D04048" w:rsidRDefault="00D04048" w:rsidP="00FF5A1C">
            <w:pPr>
              <w:rPr>
                <w:rFonts w:ascii="Times New Roman" w:hAnsi="Times New Roman" w:cs="Times New Roman"/>
                <w:sz w:val="26"/>
                <w:szCs w:val="26"/>
                <w:lang w:val="en-US"/>
              </w:rPr>
            </w:pPr>
            <w:r>
              <w:rPr>
                <w:rFonts w:ascii="Times New Roman" w:hAnsi="Times New Roman" w:cs="Times New Roman"/>
                <w:sz w:val="26"/>
                <w:szCs w:val="26"/>
                <w:lang w:val="en-US"/>
              </w:rPr>
              <w:t>Mô tả</w:t>
            </w:r>
          </w:p>
        </w:tc>
        <w:tc>
          <w:tcPr>
            <w:tcW w:w="3022" w:type="dxa"/>
          </w:tcPr>
          <w:p w14:paraId="6F47D60E" w14:textId="604BD3F7" w:rsidR="00D04048" w:rsidRDefault="00D04048" w:rsidP="00FF5A1C">
            <w:pPr>
              <w:rPr>
                <w:rFonts w:ascii="Times New Roman" w:hAnsi="Times New Roman" w:cs="Times New Roman"/>
                <w:sz w:val="26"/>
                <w:szCs w:val="26"/>
                <w:lang w:val="en-US"/>
              </w:rPr>
            </w:pPr>
            <w:r>
              <w:rPr>
                <w:rFonts w:ascii="Times New Roman" w:hAnsi="Times New Roman" w:cs="Times New Roman"/>
                <w:sz w:val="26"/>
                <w:szCs w:val="26"/>
                <w:lang w:val="en-US"/>
              </w:rPr>
              <w:t>Kết quả mong đợi</w:t>
            </w:r>
          </w:p>
        </w:tc>
      </w:tr>
      <w:tr w:rsidR="00D04048" w14:paraId="59FD3897" w14:textId="77777777" w:rsidTr="00D04048">
        <w:tc>
          <w:tcPr>
            <w:tcW w:w="3021" w:type="dxa"/>
          </w:tcPr>
          <w:p w14:paraId="3CAF8616" w14:textId="6C8411F8"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Bệnh nhân đặt lịch khám</w:t>
            </w:r>
          </w:p>
        </w:tc>
        <w:tc>
          <w:tcPr>
            <w:tcW w:w="3021" w:type="dxa"/>
          </w:tcPr>
          <w:p w14:paraId="34B7C72B" w14:textId="025A20D8"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Bệnh nhân vào trang đặt lịch khám, chọn chuyên khoa, bác sĩ và thời gian phù hợp. Sau đó nhập thông tin cá nhân và xác nhận lịch hẹn</w:t>
            </w:r>
          </w:p>
        </w:tc>
        <w:tc>
          <w:tcPr>
            <w:tcW w:w="3022" w:type="dxa"/>
          </w:tcPr>
          <w:p w14:paraId="49D8D2D5" w14:textId="77777777"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Lịch hẹn được lưu vào cơ sở dữ liệu với trạng thái “Chờ tiếp nhận”, hiển thị thông báo đặt lịch thành công</w:t>
            </w:r>
          </w:p>
          <w:p w14:paraId="2CFE3C2A" w14:textId="77777777" w:rsidR="00696F71"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Bệnh nhân có thể vào xem lịch sử hẹn khám</w:t>
            </w:r>
          </w:p>
          <w:p w14:paraId="096099E9" w14:textId="0C9E896F" w:rsidR="00696F71"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Nhân viên có thể thấy lịch hẹn để tiếp tục xử lý</w:t>
            </w:r>
          </w:p>
        </w:tc>
      </w:tr>
      <w:tr w:rsidR="00D04048" w14:paraId="36D9EDF2" w14:textId="77777777" w:rsidTr="00D04048">
        <w:tc>
          <w:tcPr>
            <w:tcW w:w="3021" w:type="dxa"/>
          </w:tcPr>
          <w:p w14:paraId="6270D47E" w14:textId="4A5C2438"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Bệnh nhân hủy lịch khám</w:t>
            </w:r>
          </w:p>
        </w:tc>
        <w:tc>
          <w:tcPr>
            <w:tcW w:w="3021" w:type="dxa"/>
          </w:tcPr>
          <w:p w14:paraId="1D94C53C" w14:textId="07F95CB8"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Bệnh nhân vào xem lịch sử hẹn khám, chọn lịch hẹn cần hủy và thực hiện hủy</w:t>
            </w:r>
          </w:p>
        </w:tc>
        <w:tc>
          <w:tcPr>
            <w:tcW w:w="3022" w:type="dxa"/>
          </w:tcPr>
          <w:p w14:paraId="6F5F5201" w14:textId="27D687E8"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Lịch hẹn chuyển sang trạng thái “Đã hủy”</w:t>
            </w:r>
          </w:p>
        </w:tc>
      </w:tr>
      <w:tr w:rsidR="00D04048" w14:paraId="22AE9A2A" w14:textId="77777777" w:rsidTr="00D04048">
        <w:tc>
          <w:tcPr>
            <w:tcW w:w="3021" w:type="dxa"/>
          </w:tcPr>
          <w:p w14:paraId="618A20DF" w14:textId="76B17AD5"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Bệnh nhân đánh giá bác sĩ</w:t>
            </w:r>
          </w:p>
        </w:tc>
        <w:tc>
          <w:tcPr>
            <w:tcW w:w="3021" w:type="dxa"/>
          </w:tcPr>
          <w:p w14:paraId="0B1C018D" w14:textId="3FE2727D"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Bệnh nhân tìm kiếm bác sĩ muốn đánh giá và thực hiện gửi nội dung, mức độ đánh giá</w:t>
            </w:r>
          </w:p>
        </w:tc>
        <w:tc>
          <w:tcPr>
            <w:tcW w:w="3022" w:type="dxa"/>
          </w:tcPr>
          <w:p w14:paraId="4C743F56" w14:textId="4A0A094F"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Đánh giá được lưu và hiển thị trong danh sách của bác sĩ và Quản trị viên</w:t>
            </w:r>
          </w:p>
        </w:tc>
      </w:tr>
      <w:tr w:rsidR="00D04048" w14:paraId="2CCAFCB1" w14:textId="77777777" w:rsidTr="00D04048">
        <w:tc>
          <w:tcPr>
            <w:tcW w:w="3021" w:type="dxa"/>
          </w:tcPr>
          <w:p w14:paraId="1F5D0185" w14:textId="145FC0E8"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Nhân viên tiếp nhận lịch hẹn</w:t>
            </w:r>
          </w:p>
        </w:tc>
        <w:tc>
          <w:tcPr>
            <w:tcW w:w="3021" w:type="dxa"/>
          </w:tcPr>
          <w:p w14:paraId="4E101100" w14:textId="5D040F2A"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Nhân viên xem danh sách lịch hẹn khám, thực hiện tiếp nhận hoặc hủy lịch khám</w:t>
            </w:r>
          </w:p>
        </w:tc>
        <w:tc>
          <w:tcPr>
            <w:tcW w:w="3022" w:type="dxa"/>
          </w:tcPr>
          <w:p w14:paraId="4A641C95" w14:textId="77777777"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 Lịch hẹn chuyển sang trạng thái “Đã tiếp nhận” hoặc “Đã hủy”, gửi thông báo tới bệnh nhân</w:t>
            </w:r>
          </w:p>
          <w:p w14:paraId="596903FE" w14:textId="4814BEB5" w:rsidR="00086FED"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Nếu lịch hẹn được tiếp nhận thì bác sĩ sẽ thấy và tiếp tục xử lý</w:t>
            </w:r>
          </w:p>
        </w:tc>
      </w:tr>
      <w:tr w:rsidR="00D04048" w14:paraId="4291569B" w14:textId="77777777" w:rsidTr="00D04048">
        <w:tc>
          <w:tcPr>
            <w:tcW w:w="3021" w:type="dxa"/>
          </w:tcPr>
          <w:p w14:paraId="024CEED7" w14:textId="61FE36AD"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Bác sĩ xác nhận lịch khám</w:t>
            </w:r>
          </w:p>
        </w:tc>
        <w:tc>
          <w:tcPr>
            <w:tcW w:w="3021" w:type="dxa"/>
          </w:tcPr>
          <w:p w14:paraId="5C736E18" w14:textId="0EA0FD55"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Bác sĩ xem danh sách lịch khám, thực hiện chấp nhận hoặc hủy lịch khám</w:t>
            </w:r>
          </w:p>
        </w:tc>
        <w:tc>
          <w:tcPr>
            <w:tcW w:w="3022" w:type="dxa"/>
          </w:tcPr>
          <w:p w14:paraId="53536D34" w14:textId="7E40403B"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Lịch hẹn cập nhật sang trạng thái “Chấp nhận”  hoặc “Đã hủy”, thông báo gửi tới bệnh nhân</w:t>
            </w:r>
          </w:p>
        </w:tc>
      </w:tr>
      <w:tr w:rsidR="00D04048" w14:paraId="1E353FE0" w14:textId="77777777" w:rsidTr="00D04048">
        <w:tc>
          <w:tcPr>
            <w:tcW w:w="3021" w:type="dxa"/>
          </w:tcPr>
          <w:p w14:paraId="5CB455AB" w14:textId="033A6C87"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Bác sĩ nhập thông tin khám bệnh</w:t>
            </w:r>
          </w:p>
        </w:tc>
        <w:tc>
          <w:tcPr>
            <w:tcW w:w="3021" w:type="dxa"/>
          </w:tcPr>
          <w:p w14:paraId="0D476767" w14:textId="6E3EF454"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Bác sĩ thực hiện nhập thông tin khám bệnh, kết quả các dịch vụ xét nghiệm thực hiện</w:t>
            </w:r>
          </w:p>
        </w:tc>
        <w:tc>
          <w:tcPr>
            <w:tcW w:w="3022" w:type="dxa"/>
          </w:tcPr>
          <w:p w14:paraId="373C3E2F" w14:textId="77777777"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 Thông tin được lưu vào cơ sở dữ liệu</w:t>
            </w:r>
            <w:r w:rsidR="000C3243">
              <w:rPr>
                <w:rFonts w:ascii="Times New Roman" w:hAnsi="Times New Roman" w:cs="Times New Roman"/>
                <w:sz w:val="26"/>
                <w:szCs w:val="26"/>
                <w:lang w:val="en-US"/>
              </w:rPr>
              <w:t>, lịch hẹn đổi sang trạng thái “Đã khám bệnh”</w:t>
            </w:r>
          </w:p>
          <w:p w14:paraId="07568B93" w14:textId="55422DDB" w:rsidR="000C3243"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 Hệ thống tạo hóa đơn dựa trên kết quả khám bệnh</w:t>
            </w:r>
          </w:p>
        </w:tc>
      </w:tr>
      <w:tr w:rsidR="00086FED" w14:paraId="62F9DAA7" w14:textId="77777777" w:rsidTr="00D04048">
        <w:tc>
          <w:tcPr>
            <w:tcW w:w="3021" w:type="dxa"/>
          </w:tcPr>
          <w:p w14:paraId="492EA84B" w14:textId="6A9F446D" w:rsidR="00086FED"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Bác sĩ xem hồ sơ bệnh án</w:t>
            </w:r>
          </w:p>
        </w:tc>
        <w:tc>
          <w:tcPr>
            <w:tcW w:w="3021" w:type="dxa"/>
          </w:tcPr>
          <w:p w14:paraId="1DFB2FDF" w14:textId="66B6A16E" w:rsidR="00086FED"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Bác sĩ tìm kiếm bệnh nhân và xem hồ sơ bệnh án</w:t>
            </w:r>
          </w:p>
        </w:tc>
        <w:tc>
          <w:tcPr>
            <w:tcW w:w="3022" w:type="dxa"/>
          </w:tcPr>
          <w:p w14:paraId="486843B2" w14:textId="5BB6C93D" w:rsidR="00086FED" w:rsidRDefault="000C3243" w:rsidP="00FF5A1C">
            <w:pPr>
              <w:rPr>
                <w:rFonts w:ascii="Times New Roman" w:hAnsi="Times New Roman" w:cs="Times New Roman"/>
                <w:sz w:val="26"/>
                <w:szCs w:val="26"/>
                <w:lang w:val="en-US"/>
              </w:rPr>
            </w:pPr>
            <w:r w:rsidRPr="000C3243">
              <w:rPr>
                <w:rFonts w:ascii="Times New Roman" w:hAnsi="Times New Roman" w:cs="Times New Roman"/>
                <w:sz w:val="26"/>
                <w:szCs w:val="26"/>
              </w:rPr>
              <w:t>Hiển thị đầy đủ thông tin bệnh nhân và lịch sử khám bệnh trong hồ sơ.</w:t>
            </w:r>
          </w:p>
        </w:tc>
      </w:tr>
      <w:tr w:rsidR="00086FED" w14:paraId="663B6473" w14:textId="77777777" w:rsidTr="00D04048">
        <w:tc>
          <w:tcPr>
            <w:tcW w:w="3021" w:type="dxa"/>
          </w:tcPr>
          <w:p w14:paraId="01D79DCF" w14:textId="2F427210" w:rsidR="00086FED" w:rsidRDefault="000C3243" w:rsidP="00FF5A1C">
            <w:pPr>
              <w:rPr>
                <w:rFonts w:ascii="Times New Roman" w:hAnsi="Times New Roman" w:cs="Times New Roman"/>
                <w:sz w:val="26"/>
                <w:szCs w:val="26"/>
                <w:lang w:val="en-US"/>
              </w:rPr>
            </w:pPr>
            <w:r w:rsidRPr="000C3243">
              <w:rPr>
                <w:rFonts w:ascii="Times New Roman" w:hAnsi="Times New Roman" w:cs="Times New Roman"/>
                <w:sz w:val="26"/>
                <w:szCs w:val="26"/>
              </w:rPr>
              <w:t>Nhân viên cập nhật trạng thái thanh toán</w:t>
            </w:r>
          </w:p>
        </w:tc>
        <w:tc>
          <w:tcPr>
            <w:tcW w:w="3021" w:type="dxa"/>
          </w:tcPr>
          <w:p w14:paraId="47CDB217" w14:textId="720C4BD6" w:rsidR="00086FED"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Nhân viên tìm kiếm bệnh nhân kèm theo lịch sử khám bệnh chọn lịch khám có trạng thái chưa thanh toán để cập nhật hóa đơn</w:t>
            </w:r>
          </w:p>
        </w:tc>
        <w:tc>
          <w:tcPr>
            <w:tcW w:w="3022" w:type="dxa"/>
          </w:tcPr>
          <w:p w14:paraId="2D832943" w14:textId="62122D8C" w:rsidR="00086FED"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 Lịch khám đổi trạng thái thanh toán, thông báo gửi về cho bệnh nhân</w:t>
            </w:r>
          </w:p>
          <w:p w14:paraId="5B449ADB" w14:textId="77777777" w:rsidR="000C3243"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 Lịch sử thanh toán của bệnh nhân được cập nhật</w:t>
            </w:r>
          </w:p>
          <w:p w14:paraId="3935F66C" w14:textId="383AEFB4" w:rsidR="000C3243" w:rsidRDefault="000C3243" w:rsidP="00FF5A1C">
            <w:pPr>
              <w:rPr>
                <w:rFonts w:ascii="Times New Roman" w:hAnsi="Times New Roman" w:cs="Times New Roman"/>
                <w:sz w:val="26"/>
                <w:szCs w:val="26"/>
                <w:lang w:val="en-US"/>
              </w:rPr>
            </w:pPr>
          </w:p>
        </w:tc>
      </w:tr>
      <w:tr w:rsidR="00086FED" w14:paraId="126E875D" w14:textId="77777777" w:rsidTr="00D04048">
        <w:tc>
          <w:tcPr>
            <w:tcW w:w="3021" w:type="dxa"/>
          </w:tcPr>
          <w:p w14:paraId="0D830922" w14:textId="7561A3F1" w:rsidR="00086FED" w:rsidRDefault="009326DF" w:rsidP="00FF5A1C">
            <w:pPr>
              <w:rPr>
                <w:rFonts w:ascii="Times New Roman" w:hAnsi="Times New Roman" w:cs="Times New Roman"/>
                <w:sz w:val="26"/>
                <w:szCs w:val="26"/>
                <w:lang w:val="en-US"/>
              </w:rPr>
            </w:pPr>
            <w:r w:rsidRPr="009326DF">
              <w:rPr>
                <w:rFonts w:ascii="Times New Roman" w:hAnsi="Times New Roman" w:cs="Times New Roman"/>
                <w:sz w:val="26"/>
                <w:szCs w:val="26"/>
              </w:rPr>
              <w:t>Quản trị viên xem thống kê doanh thu</w:t>
            </w:r>
          </w:p>
        </w:tc>
        <w:tc>
          <w:tcPr>
            <w:tcW w:w="3021" w:type="dxa"/>
          </w:tcPr>
          <w:p w14:paraId="10DF81E9" w14:textId="77777777" w:rsidR="00086FED"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Quản trị viên xem các biểu đồ thống kê doanh thu theo tháng, năm</w:t>
            </w:r>
          </w:p>
          <w:p w14:paraId="77021D30" w14:textId="7E1933C5" w:rsid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Có thể kết xuất báo cáo doanh thu file excel</w:t>
            </w:r>
          </w:p>
        </w:tc>
        <w:tc>
          <w:tcPr>
            <w:tcW w:w="3022" w:type="dxa"/>
          </w:tcPr>
          <w:p w14:paraId="0724F3EB" w14:textId="202E4A39" w:rsidR="00086FED"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326DF">
              <w:rPr>
                <w:rFonts w:ascii="Times New Roman" w:hAnsi="Times New Roman" w:cs="Times New Roman"/>
                <w:sz w:val="26"/>
                <w:szCs w:val="26"/>
              </w:rPr>
              <w:t>Hiển thị biểu đồ và số liệu doanh thu chính xác theo thời gian chọn.</w:t>
            </w:r>
          </w:p>
          <w:p w14:paraId="2726B15A" w14:textId="77C24B6E" w:rsidR="009326DF" w:rsidRP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Tải về file excel có đúng dữ liệu</w:t>
            </w:r>
          </w:p>
        </w:tc>
      </w:tr>
      <w:tr w:rsidR="009326DF" w14:paraId="3A1C8E91" w14:textId="77777777" w:rsidTr="00D04048">
        <w:tc>
          <w:tcPr>
            <w:tcW w:w="3021" w:type="dxa"/>
          </w:tcPr>
          <w:p w14:paraId="5EFF03AB" w14:textId="665AA9A2" w:rsidR="009326DF" w:rsidRPr="009326DF" w:rsidRDefault="009326DF" w:rsidP="00FF5A1C">
            <w:pPr>
              <w:rPr>
                <w:rFonts w:ascii="Times New Roman" w:hAnsi="Times New Roman" w:cs="Times New Roman"/>
                <w:sz w:val="26"/>
                <w:szCs w:val="26"/>
              </w:rPr>
            </w:pPr>
            <w:r w:rsidRPr="009326DF">
              <w:rPr>
                <w:rFonts w:ascii="Times New Roman" w:hAnsi="Times New Roman" w:cs="Times New Roman"/>
                <w:sz w:val="26"/>
                <w:szCs w:val="26"/>
              </w:rPr>
              <w:t>Quản trị viên tạo tài khoản người dùng mới</w:t>
            </w:r>
          </w:p>
        </w:tc>
        <w:tc>
          <w:tcPr>
            <w:tcW w:w="3021" w:type="dxa"/>
          </w:tcPr>
          <w:p w14:paraId="783CA7E3" w14:textId="43058766" w:rsid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Quản trị viên có thể tạo thêm tài khoản cho các đối tượng khác với các vai trò</w:t>
            </w:r>
          </w:p>
        </w:tc>
        <w:tc>
          <w:tcPr>
            <w:tcW w:w="3022" w:type="dxa"/>
          </w:tcPr>
          <w:p w14:paraId="4A019777" w14:textId="2209E15E" w:rsidR="009326DF" w:rsidRPr="009326DF" w:rsidRDefault="009326DF" w:rsidP="00FF5A1C">
            <w:pPr>
              <w:rPr>
                <w:rFonts w:ascii="Times New Roman" w:hAnsi="Times New Roman" w:cs="Times New Roman"/>
                <w:sz w:val="26"/>
                <w:szCs w:val="26"/>
                <w:lang w:val="en-US"/>
              </w:rPr>
            </w:pPr>
            <w:r w:rsidRPr="009326DF">
              <w:rPr>
                <w:rFonts w:ascii="Times New Roman" w:hAnsi="Times New Roman" w:cs="Times New Roman"/>
                <w:sz w:val="26"/>
                <w:szCs w:val="26"/>
              </w:rPr>
              <w:t xml:space="preserve">Tài khoản mới được lưu và hiển thị trong danh sách tài khoản. Thông báo tạo tài khoản thành công </w:t>
            </w:r>
            <w:r>
              <w:rPr>
                <w:rFonts w:ascii="Times New Roman" w:hAnsi="Times New Roman" w:cs="Times New Roman"/>
                <w:sz w:val="26"/>
                <w:szCs w:val="26"/>
                <w:lang w:val="en-US"/>
              </w:rPr>
              <w:t>cho email người dùng</w:t>
            </w:r>
          </w:p>
        </w:tc>
      </w:tr>
    </w:tbl>
    <w:p w14:paraId="3A124E67" w14:textId="77777777" w:rsidR="00D04048" w:rsidRDefault="00D04048" w:rsidP="00FF5A1C">
      <w:pPr>
        <w:rPr>
          <w:rFonts w:ascii="Times New Roman" w:hAnsi="Times New Roman" w:cs="Times New Roman"/>
          <w:sz w:val="26"/>
          <w:szCs w:val="26"/>
          <w:lang w:val="en-US"/>
        </w:rPr>
      </w:pPr>
    </w:p>
    <w:p w14:paraId="54A8165C" w14:textId="10FEE3F7" w:rsid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5. Nhận xét, đánh giá</w:t>
      </w:r>
    </w:p>
    <w:p w14:paraId="183DAC12" w14:textId="4AA526E3" w:rsidR="009326DF" w:rsidRPr="00D04048" w:rsidRDefault="009326DF" w:rsidP="00FF5A1C">
      <w:pPr>
        <w:rPr>
          <w:rFonts w:ascii="Times New Roman" w:hAnsi="Times New Roman" w:cs="Times New Roman"/>
          <w:sz w:val="26"/>
          <w:szCs w:val="26"/>
          <w:lang w:val="en-US"/>
        </w:rPr>
      </w:pPr>
      <w:r w:rsidRPr="009326DF">
        <w:rPr>
          <w:rFonts w:ascii="Times New Roman" w:hAnsi="Times New Roman" w:cs="Times New Roman"/>
          <w:sz w:val="26"/>
          <w:szCs w:val="26"/>
        </w:rPr>
        <w:t>Các lỗi phát hiện chủ yếu liên quan đến giao diện người dùng</w:t>
      </w:r>
    </w:p>
    <w:p w14:paraId="1FBD7E27" w14:textId="65F864A3" w:rsidR="009A7FE7" w:rsidRPr="009A7FE7" w:rsidRDefault="009A7FE7" w:rsidP="009A7FE7">
      <w:pPr>
        <w:rPr>
          <w:rFonts w:ascii="Times New Roman" w:hAnsi="Times New Roman" w:cs="Times New Roman"/>
          <w:sz w:val="26"/>
          <w:szCs w:val="26"/>
          <w:lang w:val="en-US"/>
        </w:rPr>
      </w:pPr>
      <w:r w:rsidRPr="009A7FE7">
        <w:rPr>
          <w:rFonts w:ascii="Times New Roman" w:hAnsi="Times New Roman" w:cs="Times New Roman"/>
          <w:sz w:val="26"/>
          <w:szCs w:val="26"/>
          <w:lang w:val="en-US"/>
        </w:rPr>
        <w:t>Đánh giá chi tiết</w:t>
      </w:r>
      <w:r>
        <w:rPr>
          <w:rFonts w:ascii="Times New Roman" w:hAnsi="Times New Roman" w:cs="Times New Roman"/>
          <w:sz w:val="26"/>
          <w:szCs w:val="26"/>
          <w:lang w:val="en-US"/>
        </w:rPr>
        <w:t>:</w:t>
      </w:r>
    </w:p>
    <w:p w14:paraId="439D5684" w14:textId="255676A2" w:rsidR="009A7FE7" w:rsidRPr="009A7FE7" w:rsidRDefault="009A7FE7">
      <w:pPr>
        <w:ind w:firstLine="720"/>
        <w:rPr>
          <w:rFonts w:ascii="Times New Roman" w:hAnsi="Times New Roman" w:cs="Times New Roman"/>
          <w:sz w:val="26"/>
          <w:szCs w:val="26"/>
          <w:lang w:val="en-US"/>
        </w:rPr>
        <w:pPrChange w:id="473" w:author="anh cao" w:date="2024-12-28T22:36:00Z">
          <w:pPr/>
        </w:pPrChange>
      </w:pPr>
      <w:r>
        <w:rPr>
          <w:rFonts w:ascii="Times New Roman" w:hAnsi="Times New Roman" w:cs="Times New Roman"/>
          <w:sz w:val="26"/>
          <w:szCs w:val="26"/>
          <w:lang w:val="en-US"/>
        </w:rPr>
        <w:t xml:space="preserve">- </w:t>
      </w:r>
      <w:r w:rsidRPr="009A7FE7">
        <w:rPr>
          <w:rFonts w:ascii="Times New Roman" w:hAnsi="Times New Roman" w:cs="Times New Roman"/>
          <w:sz w:val="26"/>
          <w:szCs w:val="26"/>
        </w:rPr>
        <w:t>Chức năng hoạt động chính xác:</w:t>
      </w: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Hầu hết các chức năng cơ bản như đặt lịch khám, quản lý thông tin bệnh nhân, xác nhận lịch khám, thanh toán hóa đơn và đánh giá bác sĩ hoạt động đúng theo yêu cầu. Các chức năng này đảm bảo tính chính xác và bảo mật thông tin. Việc đồng bộ dữ liệu giữa các module như lịch hẹn, hồ sơ bệnh án, và hóa đơn diễn ra suôn sẻ mà không có sự cố lớn.</w:t>
      </w:r>
    </w:p>
    <w:p w14:paraId="060CD036" w14:textId="21FD1B82" w:rsidR="009A7FE7" w:rsidRDefault="009A7FE7">
      <w:pPr>
        <w:ind w:firstLine="720"/>
        <w:rPr>
          <w:rFonts w:ascii="Times New Roman" w:hAnsi="Times New Roman" w:cs="Times New Roman"/>
          <w:sz w:val="26"/>
          <w:szCs w:val="26"/>
          <w:lang w:val="en-US"/>
        </w:rPr>
        <w:pPrChange w:id="474" w:author="anh cao" w:date="2024-12-28T22:36:00Z">
          <w:pPr/>
        </w:pPrChange>
      </w:pP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Tích hợp giữa các module</w:t>
      </w: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 xml:space="preserve">Các module đã tích hợp tốt với nhau. Chức năng gửi thông báo, đồng bộ thông tin từ hồ sơ bệnh án đến hóa đơn và kết quả xét nghiệm đều hoạt động đúng như mong đợi. Tuy nhiên, trong một số trường hợp </w:t>
      </w:r>
      <w:r>
        <w:rPr>
          <w:rFonts w:ascii="Times New Roman" w:hAnsi="Times New Roman" w:cs="Times New Roman"/>
          <w:sz w:val="26"/>
          <w:szCs w:val="26"/>
          <w:lang w:val="en-US"/>
        </w:rPr>
        <w:t>kết nối kém</w:t>
      </w:r>
      <w:r w:rsidRPr="009A7FE7">
        <w:rPr>
          <w:rFonts w:ascii="Times New Roman" w:hAnsi="Times New Roman" w:cs="Times New Roman"/>
          <w:sz w:val="26"/>
          <w:szCs w:val="26"/>
          <w:lang w:val="en-US"/>
        </w:rPr>
        <w:t>, một số tính năng thông báo bị chậm hoặc bị mất.</w:t>
      </w:r>
    </w:p>
    <w:p w14:paraId="4B695D63" w14:textId="77777777" w:rsidR="009A7FE7" w:rsidRPr="009A7FE7" w:rsidRDefault="009A7FE7" w:rsidP="009A7FE7">
      <w:pPr>
        <w:rPr>
          <w:rFonts w:ascii="Times New Roman" w:hAnsi="Times New Roman" w:cs="Times New Roman"/>
          <w:sz w:val="26"/>
          <w:szCs w:val="26"/>
          <w:lang w:val="en-US"/>
        </w:rPr>
      </w:pPr>
    </w:p>
    <w:p w14:paraId="349C5B52" w14:textId="6B9FA135" w:rsidR="009A7FE7" w:rsidRPr="009A7FE7" w:rsidRDefault="009A7FE7">
      <w:pPr>
        <w:ind w:firstLine="720"/>
        <w:rPr>
          <w:rFonts w:ascii="Times New Roman" w:hAnsi="Times New Roman" w:cs="Times New Roman"/>
          <w:sz w:val="26"/>
          <w:szCs w:val="26"/>
          <w:lang w:val="en-US"/>
        </w:rPr>
        <w:pPrChange w:id="475" w:author="anh cao" w:date="2024-12-28T22:36:00Z">
          <w:pPr/>
        </w:pPrChange>
      </w:pP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Giao diện người dùng:</w:t>
      </w: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Giao diện người dùng tương đối thân thiện, nhưng một số phần của giao diện cần cải thiện, đặc biệt là trong việc hiển thị danh sách bác sĩ và lịch hẹn. Một số lỗi nhỏ trong giao diện khiến người dùng khó thao tác hoặc không thể truy cập nhanh các thông tin quan trọng. Đây là một vấn đề cần khắc phục trong giai đoạn tiếp theo.</w:t>
      </w:r>
    </w:p>
    <w:p w14:paraId="23F9E406" w14:textId="77777777" w:rsidR="00D04048" w:rsidRPr="00FF5A1C" w:rsidRDefault="00D04048" w:rsidP="00FF5A1C">
      <w:pPr>
        <w:rPr>
          <w:rFonts w:ascii="Times New Roman" w:hAnsi="Times New Roman" w:cs="Times New Roman"/>
          <w:sz w:val="26"/>
          <w:szCs w:val="26"/>
          <w:lang w:val="en-US"/>
        </w:rPr>
      </w:pPr>
    </w:p>
    <w:p w14:paraId="7B17E36E" w14:textId="016CBC12" w:rsidR="00260234" w:rsidRPr="00266895" w:rsidRDefault="005A09FE" w:rsidP="00996709">
      <w:pPr>
        <w:pStyle w:val="Heading2"/>
        <w:spacing w:before="60" w:after="60" w:line="360" w:lineRule="auto"/>
        <w:rPr>
          <w:sz w:val="28"/>
          <w:lang w:val="en-US"/>
        </w:rPr>
      </w:pPr>
      <w:bookmarkStart w:id="476" w:name="_Toc186055198"/>
      <w:r w:rsidRPr="00266895">
        <w:rPr>
          <w:sz w:val="28"/>
          <w:lang w:val="en-US"/>
        </w:rPr>
        <w:t>4</w:t>
      </w:r>
      <w:r w:rsidR="008B135F" w:rsidRPr="00266895">
        <w:rPr>
          <w:sz w:val="28"/>
          <w:lang w:val="en-US"/>
        </w:rPr>
        <w:t>.</w:t>
      </w:r>
      <w:r w:rsidR="00BE2B07">
        <w:rPr>
          <w:sz w:val="28"/>
          <w:lang w:val="en-US"/>
        </w:rPr>
        <w:t>4</w:t>
      </w:r>
      <w:r w:rsidR="008B135F" w:rsidRPr="00266895">
        <w:rPr>
          <w:sz w:val="28"/>
        </w:rPr>
        <w:t xml:space="preserve"> </w:t>
      </w:r>
      <w:r w:rsidR="008B135F" w:rsidRPr="00266895">
        <w:rPr>
          <w:sz w:val="28"/>
          <w:lang w:val="en-US"/>
        </w:rPr>
        <w:t>Kết luận chương</w:t>
      </w:r>
      <w:bookmarkEnd w:id="476"/>
    </w:p>
    <w:p w14:paraId="438416C2" w14:textId="533FB1D8" w:rsidR="00902378" w:rsidRPr="009A7FE7" w:rsidRDefault="00902378" w:rsidP="00996709">
      <w:pPr>
        <w:rPr>
          <w:rFonts w:ascii="Times New Roman" w:eastAsia="Times New Roman" w:hAnsi="Times New Roman" w:cs="Times New Roman"/>
          <w:b/>
          <w:sz w:val="28"/>
          <w:szCs w:val="26"/>
          <w:lang w:val="en-US"/>
        </w:rPr>
      </w:pPr>
      <w:r w:rsidRPr="00266895">
        <w:rPr>
          <w:rFonts w:ascii="Times New Roman" w:eastAsia="Times New Roman" w:hAnsi="Times New Roman" w:cs="Times New Roman"/>
          <w:bCs/>
          <w:sz w:val="28"/>
          <w:szCs w:val="26"/>
        </w:rPr>
        <w:t xml:space="preserve">Thông qua chương </w:t>
      </w:r>
      <w:r w:rsidRPr="00266895">
        <w:rPr>
          <w:rFonts w:ascii="Times New Roman" w:eastAsia="Times New Roman" w:hAnsi="Times New Roman" w:cs="Times New Roman"/>
          <w:bCs/>
          <w:sz w:val="28"/>
          <w:szCs w:val="26"/>
          <w:lang w:val="en-US"/>
        </w:rPr>
        <w:t>4</w:t>
      </w:r>
      <w:r w:rsidRPr="00266895">
        <w:rPr>
          <w:rFonts w:ascii="Times New Roman" w:eastAsia="Times New Roman" w:hAnsi="Times New Roman" w:cs="Times New Roman"/>
          <w:bCs/>
          <w:sz w:val="28"/>
          <w:szCs w:val="26"/>
        </w:rPr>
        <w:t xml:space="preserve">, đồ án đã trình bày </w:t>
      </w:r>
      <w:r w:rsidR="009A7FE7">
        <w:rPr>
          <w:rFonts w:ascii="Times New Roman" w:eastAsia="Times New Roman" w:hAnsi="Times New Roman" w:cs="Times New Roman"/>
          <w:bCs/>
          <w:sz w:val="28"/>
          <w:szCs w:val="26"/>
          <w:lang w:val="en-US"/>
        </w:rPr>
        <w:t>cách cài đặt hệ thống, giúp người dùng có cái nhìn tổng quan về</w:t>
      </w:r>
      <w:r w:rsidRPr="00266895">
        <w:rPr>
          <w:rFonts w:ascii="Times New Roman" w:eastAsia="Times New Roman" w:hAnsi="Times New Roman" w:cs="Times New Roman"/>
          <w:bCs/>
          <w:sz w:val="28"/>
          <w:szCs w:val="26"/>
        </w:rPr>
        <w:t xml:space="preserve"> giao diện các trang của</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 xml:space="preserve">website tại </w:t>
      </w:r>
      <w:r w:rsidRPr="00266895">
        <w:rPr>
          <w:rFonts w:ascii="Times New Roman" w:eastAsia="Times New Roman" w:hAnsi="Times New Roman" w:cs="Times New Roman"/>
          <w:bCs/>
          <w:sz w:val="28"/>
          <w:szCs w:val="26"/>
          <w:lang w:val="en-US"/>
        </w:rPr>
        <w:t>4</w:t>
      </w:r>
      <w:r w:rsidRPr="00266895">
        <w:rPr>
          <w:rFonts w:ascii="Times New Roman" w:eastAsia="Times New Roman" w:hAnsi="Times New Roman" w:cs="Times New Roman"/>
          <w:bCs/>
          <w:sz w:val="28"/>
          <w:szCs w:val="26"/>
        </w:rPr>
        <w:t xml:space="preserve"> phía: </w:t>
      </w:r>
      <w:r w:rsidRPr="00266895">
        <w:rPr>
          <w:rFonts w:ascii="Times New Roman" w:eastAsia="Times New Roman" w:hAnsi="Times New Roman" w:cs="Times New Roman"/>
          <w:bCs/>
          <w:sz w:val="28"/>
          <w:szCs w:val="26"/>
          <w:lang w:val="en-US"/>
        </w:rPr>
        <w:t>Bệnh nhân</w:t>
      </w:r>
      <w:r w:rsidRPr="00266895">
        <w:rPr>
          <w:rFonts w:ascii="Times New Roman" w:eastAsia="Times New Roman" w:hAnsi="Times New Roman" w:cs="Times New Roman"/>
          <w:bCs/>
          <w:sz w:val="28"/>
          <w:szCs w:val="26"/>
        </w:rPr>
        <w:t xml:space="preserve">, </w:t>
      </w:r>
      <w:r w:rsidRPr="00266895">
        <w:rPr>
          <w:rFonts w:ascii="Times New Roman" w:eastAsia="Times New Roman" w:hAnsi="Times New Roman" w:cs="Times New Roman"/>
          <w:bCs/>
          <w:sz w:val="28"/>
          <w:szCs w:val="26"/>
          <w:lang w:val="en-US"/>
        </w:rPr>
        <w:t>bác sĩ, quản trị viên</w:t>
      </w:r>
      <w:r w:rsidRPr="00266895">
        <w:rPr>
          <w:rFonts w:ascii="Times New Roman" w:eastAsia="Times New Roman" w:hAnsi="Times New Roman" w:cs="Times New Roman"/>
          <w:bCs/>
          <w:sz w:val="28"/>
          <w:szCs w:val="26"/>
        </w:rPr>
        <w:t xml:space="preserve"> và nhân viên</w:t>
      </w:r>
      <w:r w:rsidR="009A7FE7">
        <w:rPr>
          <w:rFonts w:ascii="Times New Roman" w:eastAsia="Times New Roman" w:hAnsi="Times New Roman" w:cs="Times New Roman"/>
          <w:bCs/>
          <w:sz w:val="28"/>
          <w:szCs w:val="26"/>
          <w:lang w:val="en-US"/>
        </w:rPr>
        <w:t xml:space="preserve"> giúp </w:t>
      </w:r>
      <w:r w:rsidRPr="00266895">
        <w:rPr>
          <w:rFonts w:ascii="Times New Roman" w:eastAsia="Times New Roman" w:hAnsi="Times New Roman" w:cs="Times New Roman"/>
          <w:bCs/>
          <w:sz w:val="28"/>
          <w:szCs w:val="26"/>
        </w:rPr>
        <w:t>người dùng có thể</w:t>
      </w:r>
      <w:r w:rsidR="009A7FE7">
        <w:rPr>
          <w:rFonts w:ascii="Times New Roman" w:eastAsia="Times New Roman" w:hAnsi="Times New Roman" w:cs="Times New Roman"/>
          <w:bCs/>
          <w:sz w:val="28"/>
          <w:szCs w:val="26"/>
          <w:lang w:val="en-US"/>
        </w:rPr>
        <w:t xml:space="preserve"> dễ dàng hơn trong việc</w:t>
      </w:r>
      <w:r w:rsidRPr="00266895">
        <w:rPr>
          <w:rFonts w:ascii="Times New Roman" w:eastAsia="Times New Roman" w:hAnsi="Times New Roman" w:cs="Times New Roman"/>
          <w:bCs/>
          <w:sz w:val="28"/>
          <w:szCs w:val="26"/>
        </w:rPr>
        <w:t xml:space="preserve"> thao tác</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 xml:space="preserve">và thực hiện các chức năng. </w:t>
      </w:r>
      <w:r w:rsidR="009A7FE7">
        <w:rPr>
          <w:rFonts w:ascii="Times New Roman" w:eastAsia="Times New Roman" w:hAnsi="Times New Roman" w:cs="Times New Roman"/>
          <w:bCs/>
          <w:sz w:val="28"/>
          <w:szCs w:val="26"/>
          <w:lang w:val="en-US"/>
        </w:rPr>
        <w:t>Đồng thời chương này cũng nêu ra những điểm đã tốt và chưa tốt cần hoàn thiện thông qua phần kiểm thử hệ thống</w:t>
      </w:r>
    </w:p>
    <w:p w14:paraId="0A3E35A7" w14:textId="77777777" w:rsidR="00902378" w:rsidRPr="00266895" w:rsidRDefault="00902378" w:rsidP="00996709">
      <w:pPr>
        <w:rPr>
          <w:rFonts w:ascii="Times New Roman" w:eastAsia="Times New Roman" w:hAnsi="Times New Roman" w:cs="Times New Roman"/>
          <w:b/>
          <w:sz w:val="28"/>
          <w:szCs w:val="26"/>
          <w:lang w:val="en-US"/>
        </w:rPr>
      </w:pPr>
    </w:p>
    <w:p w14:paraId="694C29CE" w14:textId="7947597A" w:rsidR="00CA471C" w:rsidRPr="00266895" w:rsidRDefault="005E422C" w:rsidP="00E20311">
      <w:pPr>
        <w:pStyle w:val="Heading1"/>
        <w:spacing w:before="60" w:after="60" w:line="360" w:lineRule="auto"/>
        <w:rPr>
          <w:sz w:val="30"/>
        </w:rPr>
      </w:pPr>
      <w:bookmarkStart w:id="477" w:name="_Toc186055199"/>
      <w:commentRangeStart w:id="478"/>
      <w:r w:rsidRPr="00266895">
        <w:rPr>
          <w:sz w:val="30"/>
        </w:rPr>
        <w:t>KẾT LUẬN</w:t>
      </w:r>
      <w:bookmarkEnd w:id="477"/>
      <w:commentRangeEnd w:id="478"/>
      <w:r w:rsidR="00544859">
        <w:rPr>
          <w:rStyle w:val="CommentReference"/>
          <w:rFonts w:ascii="Arial" w:eastAsia="Arial" w:hAnsi="Arial" w:cs="Arial"/>
          <w:b w:val="0"/>
        </w:rPr>
        <w:commentReference w:id="478"/>
      </w:r>
    </w:p>
    <w:p w14:paraId="29ECAF49" w14:textId="63965C6B" w:rsidR="00CA471C" w:rsidRPr="00266895" w:rsidRDefault="008B135F" w:rsidP="00E20311">
      <w:pPr>
        <w:pStyle w:val="Heading2"/>
        <w:spacing w:before="60" w:after="60" w:line="360" w:lineRule="auto"/>
        <w:rPr>
          <w:sz w:val="28"/>
        </w:rPr>
      </w:pPr>
      <w:bookmarkStart w:id="479" w:name="_Toc122440060"/>
      <w:bookmarkStart w:id="480" w:name="_Toc186055200"/>
      <w:r w:rsidRPr="00266895">
        <w:rPr>
          <w:sz w:val="28"/>
          <w:lang w:val="en-US"/>
        </w:rPr>
        <w:t>1.</w:t>
      </w:r>
      <w:r w:rsidR="005E422C" w:rsidRPr="00266895">
        <w:rPr>
          <w:sz w:val="28"/>
        </w:rPr>
        <w:t xml:space="preserve"> Kết quả đạt được</w:t>
      </w:r>
      <w:bookmarkEnd w:id="479"/>
      <w:bookmarkEnd w:id="480"/>
    </w:p>
    <w:p w14:paraId="19A91FDC" w14:textId="790591EB"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bookmarkStart w:id="481" w:name="_Toc122440061"/>
      <w:r w:rsidRPr="00266895">
        <w:rPr>
          <w:rFonts w:ascii="Times New Roman" w:eastAsia="Times New Roman" w:hAnsi="Times New Roman" w:cs="Times New Roman"/>
          <w:sz w:val="26"/>
          <w:szCs w:val="26"/>
          <w:lang w:val="en-US"/>
        </w:rPr>
        <w:t>- Hoàn thiện các chức năng chính:</w:t>
      </w:r>
    </w:p>
    <w:p w14:paraId="68426860" w14:textId="6B44387D" w:rsidR="009C1E87" w:rsidRPr="00266895" w:rsidRDefault="009C1E87" w:rsidP="009C1E87">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Hệ thống cho phép người dùng đặt lịch khám bệnh, quản lý thông tin cá nhân và theo dõi lịch sử khám bệnh một cách tiện lợi và chính xác. Đảm bảo tính minh bạch, giảm thiểu sai sót và nâng cao trải nghiệm người dùng.</w:t>
      </w:r>
    </w:p>
    <w:p w14:paraId="7C9852DA" w14:textId="09553FC9" w:rsidR="009C1E87" w:rsidRPr="00266895" w:rsidRDefault="009C1E87" w:rsidP="009C1E87">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Hỗ trợ quản lý hiệu quả: Tạo điều kiện thuận lợi cho bác sĩ trong việc quản lý thông tin bệnh nhân, lịch làm việc và các chỉ định y khoa.</w:t>
      </w:r>
    </w:p>
    <w:p w14:paraId="7AAF7518" w14:textId="77777777"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Giúp nhân viên y tế và quản trị viên tổ chức công việc một cách khoa học và dễ dàng hơn.</w:t>
      </w:r>
    </w:p>
    <w:p w14:paraId="0F474059" w14:textId="5C96023E"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Tích hợp công nghệ hiện đại: Ứng dụng các công nghệ mới như ReactJS, Spring Boot, và PostgreSQL để đảm bảo hiệu suất cao và khả năng hoạt động ổn định của hệ thống.</w:t>
      </w:r>
    </w:p>
    <w:p w14:paraId="65AAA861" w14:textId="7D0CF6E5"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Cải thiện trải nghiệm người dùng: Giao diện trực quan, dễ sử dụng, thân thiện với cả bệnh nhân và nhân viên y tế.</w:t>
      </w:r>
    </w:p>
    <w:p w14:paraId="5C471045" w14:textId="77DBE74F" w:rsidR="004D1F04"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Khả năng mở rộng: Thiết kế linh hoạt, cho phép hệ thống phát triển thêm các chức năng mới hoặc tích hợp với các hệ thống khác trong tương lai.</w:t>
      </w:r>
    </w:p>
    <w:p w14:paraId="31F5FA67" w14:textId="441CA50A" w:rsidR="000C7B17" w:rsidRPr="00266895" w:rsidRDefault="008B135F" w:rsidP="00E20311">
      <w:pPr>
        <w:pStyle w:val="Heading2"/>
        <w:spacing w:before="60" w:after="60" w:line="360" w:lineRule="auto"/>
        <w:rPr>
          <w:sz w:val="28"/>
          <w:lang w:val="en-US"/>
        </w:rPr>
      </w:pPr>
      <w:bookmarkStart w:id="482" w:name="_Toc186055201"/>
      <w:r w:rsidRPr="00266895">
        <w:rPr>
          <w:sz w:val="28"/>
          <w:lang w:val="en-US"/>
        </w:rPr>
        <w:lastRenderedPageBreak/>
        <w:t>2.</w:t>
      </w:r>
      <w:r w:rsidR="005E422C" w:rsidRPr="00266895">
        <w:rPr>
          <w:sz w:val="28"/>
        </w:rPr>
        <w:t xml:space="preserve"> Hạn chế của hệ thống</w:t>
      </w:r>
      <w:bookmarkStart w:id="483" w:name="_Toc122440062"/>
      <w:bookmarkEnd w:id="481"/>
      <w:bookmarkEnd w:id="482"/>
    </w:p>
    <w:p w14:paraId="2CACCE51" w14:textId="3C9AD641" w:rsidR="000C7B17" w:rsidRPr="00266895" w:rsidRDefault="000C7B17" w:rsidP="000C7B17">
      <w:pPr>
        <w:rPr>
          <w:rFonts w:ascii="Times New Roman" w:hAnsi="Times New Roman" w:cs="Times New Roman"/>
          <w:sz w:val="26"/>
          <w:szCs w:val="26"/>
          <w:lang w:val="en-US"/>
        </w:rPr>
      </w:pPr>
      <w:r w:rsidRPr="00266895">
        <w:rPr>
          <w:rFonts w:ascii="Times New Roman" w:hAnsi="Times New Roman" w:cs="Times New Roman"/>
          <w:sz w:val="26"/>
          <w:szCs w:val="26"/>
        </w:rPr>
        <w:t>- Giới hạn về nghiệp vụ</w:t>
      </w:r>
      <w:r w:rsidRPr="00266895">
        <w:rPr>
          <w:rFonts w:ascii="Times New Roman" w:hAnsi="Times New Roman" w:cs="Times New Roman"/>
          <w:sz w:val="26"/>
          <w:szCs w:val="26"/>
        </w:rPr>
        <w:br/>
        <w:t>+ Chỉ hỗ trợ khám bệnh ngoại trú: Hệ thống chỉ tập trung vào việc quản lý khám và điều</w:t>
      </w:r>
      <w:del w:id="484" w:author="anh cao" w:date="2024-12-28T22:39:00Z">
        <w:r w:rsidRPr="00266895" w:rsidDel="00544859">
          <w:rPr>
            <w:rFonts w:ascii="Times New Roman" w:hAnsi="Times New Roman" w:cs="Times New Roman"/>
            <w:sz w:val="26"/>
            <w:szCs w:val="26"/>
          </w:rPr>
          <w:br/>
        </w:r>
      </w:del>
      <w:r w:rsidRPr="00266895">
        <w:rPr>
          <w:rFonts w:ascii="Times New Roman" w:hAnsi="Times New Roman" w:cs="Times New Roman"/>
          <w:sz w:val="26"/>
          <w:szCs w:val="26"/>
        </w:rPr>
        <w:t>trị cho bệnh nhân ngoại trú, không hỗ trợ quản lý bệnh nhân nội trú.</w:t>
      </w:r>
    </w:p>
    <w:p w14:paraId="59377589" w14:textId="377FC286" w:rsidR="000C7B17" w:rsidRPr="00266895" w:rsidRDefault="000C7B17">
      <w:pPr>
        <w:ind w:firstLine="720"/>
        <w:rPr>
          <w:rFonts w:ascii="Times New Roman" w:hAnsi="Times New Roman" w:cs="Times New Roman"/>
          <w:sz w:val="26"/>
          <w:szCs w:val="26"/>
          <w:lang w:val="en-US"/>
        </w:rPr>
        <w:pPrChange w:id="485" w:author="anh cao" w:date="2024-12-28T22:39:00Z">
          <w:pPr/>
        </w:pPrChange>
      </w:pPr>
      <w:r w:rsidRPr="00266895">
        <w:rPr>
          <w:rFonts w:ascii="Times New Roman" w:hAnsi="Times New Roman" w:cs="Times New Roman"/>
          <w:sz w:val="26"/>
          <w:szCs w:val="26"/>
        </w:rPr>
        <w:t>+ Hạn chế quản lý chuyên sâu về hồ sơ y tế: Hồ sơ bệnh án sẽ lưu trữ chẩn đoán, đơn</w:t>
      </w:r>
      <w:del w:id="486" w:author="anh cao" w:date="2024-12-28T22:39:00Z">
        <w:r w:rsidRPr="00266895" w:rsidDel="00544859">
          <w:rPr>
            <w:rFonts w:ascii="Times New Roman" w:hAnsi="Times New Roman" w:cs="Times New Roman"/>
            <w:sz w:val="26"/>
            <w:szCs w:val="26"/>
          </w:rPr>
          <w:br/>
        </w:r>
      </w:del>
      <w:r w:rsidRPr="00266895">
        <w:rPr>
          <w:rFonts w:ascii="Times New Roman" w:hAnsi="Times New Roman" w:cs="Times New Roman"/>
          <w:sz w:val="26"/>
          <w:szCs w:val="26"/>
        </w:rPr>
        <w:t>thuốc và các dịch vụ đã sử dụng, nhưng không lưu thông tin chi tiết về quá trình điều trị</w:t>
      </w:r>
      <w:del w:id="487" w:author="anh cao" w:date="2024-12-28T22:39:00Z">
        <w:r w:rsidRPr="00266895" w:rsidDel="00544859">
          <w:rPr>
            <w:rFonts w:ascii="Times New Roman" w:hAnsi="Times New Roman" w:cs="Times New Roman"/>
            <w:sz w:val="26"/>
            <w:szCs w:val="26"/>
          </w:rPr>
          <w:br/>
        </w:r>
      </w:del>
      <w:r w:rsidRPr="00266895">
        <w:rPr>
          <w:rFonts w:ascii="Times New Roman" w:hAnsi="Times New Roman" w:cs="Times New Roman"/>
          <w:sz w:val="26"/>
          <w:szCs w:val="26"/>
        </w:rPr>
        <w:t>dài hạn hoặc bệnh sử phức tạp.</w:t>
      </w:r>
      <w:r w:rsidRPr="00266895">
        <w:rPr>
          <w:rFonts w:ascii="Times New Roman" w:hAnsi="Times New Roman" w:cs="Times New Roman"/>
          <w:sz w:val="26"/>
          <w:szCs w:val="26"/>
        </w:rPr>
        <w:br/>
        <w:t>- Giới hạn về loại hình dịch vụ y tế: Chỉ cung cấp các dịch vụ phổ biến (khám tổng quát,</w:t>
      </w:r>
      <w:del w:id="488" w:author="anh cao" w:date="2024-12-28T22:39:00Z">
        <w:r w:rsidRPr="00266895" w:rsidDel="00544859">
          <w:rPr>
            <w:rFonts w:ascii="Times New Roman" w:hAnsi="Times New Roman" w:cs="Times New Roman"/>
            <w:sz w:val="26"/>
            <w:szCs w:val="26"/>
          </w:rPr>
          <w:br/>
        </w:r>
      </w:del>
      <w:r w:rsidRPr="00266895">
        <w:rPr>
          <w:rFonts w:ascii="Times New Roman" w:hAnsi="Times New Roman" w:cs="Times New Roman"/>
          <w:sz w:val="26"/>
          <w:szCs w:val="26"/>
        </w:rPr>
        <w:t>xét nghiệm máu, X-quang), không bao gồm các dịch vụ y tế chuyên khoa phức tạp hoặc</w:t>
      </w:r>
      <w:del w:id="489" w:author="anh cao" w:date="2024-12-28T22:39:00Z">
        <w:r w:rsidRPr="00266895" w:rsidDel="00544859">
          <w:rPr>
            <w:rFonts w:ascii="Times New Roman" w:hAnsi="Times New Roman" w:cs="Times New Roman"/>
            <w:sz w:val="26"/>
            <w:szCs w:val="26"/>
          </w:rPr>
          <w:br/>
        </w:r>
      </w:del>
      <w:r w:rsidRPr="00266895">
        <w:rPr>
          <w:rFonts w:ascii="Times New Roman" w:hAnsi="Times New Roman" w:cs="Times New Roman"/>
          <w:sz w:val="26"/>
          <w:szCs w:val="26"/>
        </w:rPr>
        <w:t>phẫu thuật.</w:t>
      </w:r>
      <w:r w:rsidRPr="00266895">
        <w:rPr>
          <w:rFonts w:ascii="Times New Roman" w:hAnsi="Times New Roman" w:cs="Times New Roman"/>
          <w:sz w:val="26"/>
          <w:szCs w:val="26"/>
        </w:rPr>
        <w:br/>
        <w:t>- Giới hạn về chức năng</w:t>
      </w:r>
      <w:r w:rsidRPr="00266895">
        <w:rPr>
          <w:rFonts w:ascii="Times New Roman" w:hAnsi="Times New Roman" w:cs="Times New Roman"/>
          <w:sz w:val="26"/>
          <w:szCs w:val="26"/>
        </w:rPr>
        <w:br/>
        <w:t>+ Chỉ hỗ trợ một phòng khám duy nhất: Hệ thống được thiết kế để quản lý một phòng</w:t>
      </w:r>
      <w:r w:rsidRPr="00266895">
        <w:rPr>
          <w:rFonts w:ascii="Times New Roman" w:hAnsi="Times New Roman" w:cs="Times New Roman"/>
          <w:sz w:val="26"/>
          <w:szCs w:val="26"/>
        </w:rPr>
        <w:br/>
        <w:t>khám cố định và không hỗ trợ nhiều phòng khám.</w:t>
      </w:r>
      <w:r w:rsidRPr="00266895">
        <w:rPr>
          <w:rFonts w:ascii="Times New Roman" w:hAnsi="Times New Roman" w:cs="Times New Roman"/>
          <w:sz w:val="26"/>
          <w:szCs w:val="26"/>
        </w:rPr>
        <w:br/>
        <w:t>+ Không tích hợp bảo hiểm y tế: Hệ thống sẽ không xử lý bảo hiểm y tế hoặc liên kết</w:t>
      </w:r>
      <w:r w:rsidRPr="00266895">
        <w:rPr>
          <w:rFonts w:ascii="Times New Roman" w:hAnsi="Times New Roman" w:cs="Times New Roman"/>
          <w:sz w:val="26"/>
          <w:szCs w:val="26"/>
        </w:rPr>
        <w:br/>
        <w:t>với các tổ chức bảo hiểm khác; chi phí và thanh toán sẽ được quản lý riêng lẻ cho mỗi</w:t>
      </w:r>
      <w:r w:rsidRPr="00266895">
        <w:rPr>
          <w:rFonts w:ascii="Times New Roman" w:hAnsi="Times New Roman" w:cs="Times New Roman"/>
          <w:sz w:val="26"/>
          <w:szCs w:val="26"/>
        </w:rPr>
        <w:br/>
        <w:t>bệnh nhân.</w:t>
      </w:r>
      <w:r w:rsidRPr="00266895">
        <w:rPr>
          <w:rFonts w:ascii="Times New Roman" w:hAnsi="Times New Roman" w:cs="Times New Roman"/>
          <w:sz w:val="26"/>
          <w:szCs w:val="26"/>
        </w:rPr>
        <w:br/>
        <w:t>+ Giới hạn về thông báo: Thông báo nhắc lịch hẹn hoặc tái khám sẽ chỉ được gửi qua</w:t>
      </w:r>
      <w:r w:rsidRPr="00266895">
        <w:rPr>
          <w:rFonts w:ascii="Times New Roman" w:hAnsi="Times New Roman" w:cs="Times New Roman"/>
          <w:sz w:val="26"/>
          <w:szCs w:val="26"/>
        </w:rPr>
        <w:br/>
        <w:t>email hoặc SMS (không hỗ trợ ứng dụng di động hoặc các phương thức liên lạc khác).</w:t>
      </w:r>
      <w:r w:rsidRPr="00266895">
        <w:rPr>
          <w:rFonts w:ascii="Times New Roman" w:hAnsi="Times New Roman" w:cs="Times New Roman"/>
          <w:sz w:val="26"/>
          <w:szCs w:val="26"/>
        </w:rPr>
        <w:br/>
        <w:t>+ Không bao gồm chức năng thống kê nâng cao: Hệ thống chỉ cung cấp báo cáo cơ bản</w:t>
      </w:r>
      <w:r w:rsidRPr="00266895">
        <w:rPr>
          <w:rFonts w:ascii="Times New Roman" w:hAnsi="Times New Roman" w:cs="Times New Roman"/>
          <w:sz w:val="26"/>
          <w:szCs w:val="26"/>
        </w:rPr>
        <w:br/>
        <w:t>về số lần khám và thu phí, không hỗ trợ báo cáo phân tích dữ liệu nâng cao hoặc AI để</w:t>
      </w:r>
      <w:r w:rsidRPr="00266895">
        <w:rPr>
          <w:rFonts w:ascii="Times New Roman" w:hAnsi="Times New Roman" w:cs="Times New Roman"/>
          <w:sz w:val="26"/>
          <w:szCs w:val="26"/>
        </w:rPr>
        <w:br/>
        <w:t>phân tích dữ liệu y tế.</w:t>
      </w:r>
      <w:r w:rsidRPr="00266895">
        <w:rPr>
          <w:rFonts w:ascii="Times New Roman" w:hAnsi="Times New Roman" w:cs="Times New Roman"/>
          <w:sz w:val="26"/>
          <w:szCs w:val="26"/>
        </w:rPr>
        <w:br/>
        <w:t>- Giới hạn về kỹ thuật</w:t>
      </w:r>
      <w:r w:rsidRPr="00266895">
        <w:rPr>
          <w:rFonts w:ascii="Times New Roman" w:hAnsi="Times New Roman" w:cs="Times New Roman"/>
          <w:sz w:val="26"/>
          <w:szCs w:val="26"/>
        </w:rPr>
        <w:br/>
        <w:t>Bảo mật cơ bản: Hệ thống sử dụng bảo mật thông qua phân quyền và xác thực tài khoản</w:t>
      </w:r>
      <w:r w:rsidRPr="00266895">
        <w:rPr>
          <w:rFonts w:ascii="Times New Roman" w:hAnsi="Times New Roman" w:cs="Times New Roman"/>
          <w:sz w:val="26"/>
          <w:szCs w:val="26"/>
        </w:rPr>
        <w:br/>
        <w:t>cơ bản, không có các phương pháp bảo mật nâng cao như xác thực hai yếu tố hoặc mã</w:t>
      </w:r>
      <w:r w:rsidRPr="00266895">
        <w:rPr>
          <w:rFonts w:ascii="Times New Roman" w:hAnsi="Times New Roman" w:cs="Times New Roman"/>
          <w:sz w:val="26"/>
          <w:szCs w:val="26"/>
        </w:rPr>
        <w:br/>
        <w:t>hóa dữ liệu phức tạp.</w:t>
      </w:r>
      <w:r w:rsidRPr="00266895">
        <w:rPr>
          <w:rFonts w:ascii="Times New Roman" w:hAnsi="Times New Roman" w:cs="Times New Roman"/>
          <w:sz w:val="26"/>
          <w:szCs w:val="26"/>
        </w:rPr>
        <w:br/>
        <w:t>+ Lưu trữ hình ảnh và tài liệu ở mức cơ bản: Hệ thống cho phép lưu trữ các tài liệu như</w:t>
      </w:r>
      <w:r w:rsidRPr="00266895">
        <w:rPr>
          <w:rFonts w:ascii="Times New Roman" w:hAnsi="Times New Roman" w:cs="Times New Roman"/>
          <w:sz w:val="26"/>
          <w:szCs w:val="26"/>
        </w:rPr>
        <w:br/>
        <w:t>ảnh chụp X-quang và xét nghiệm nhưng không hỗ trợ lưu trữ với dung lượng lớn hoặc</w:t>
      </w:r>
      <w:r w:rsidRPr="00266895">
        <w:rPr>
          <w:rFonts w:ascii="Times New Roman" w:hAnsi="Times New Roman" w:cs="Times New Roman"/>
          <w:sz w:val="26"/>
          <w:szCs w:val="26"/>
        </w:rPr>
        <w:br/>
        <w:t>tối ưu hóa tốc độ truy cập file phức tạp.</w:t>
      </w:r>
      <w:r w:rsidRPr="00266895">
        <w:rPr>
          <w:rFonts w:ascii="Times New Roman" w:hAnsi="Times New Roman" w:cs="Times New Roman"/>
          <w:sz w:val="26"/>
          <w:szCs w:val="26"/>
        </w:rPr>
        <w:br/>
        <w:t>+ Không hỗ trợ tích hợp API của bên thứ ba: Hệ thống không tích hợp với các hệ thống</w:t>
      </w:r>
      <w:r w:rsidRPr="00266895">
        <w:rPr>
          <w:rFonts w:ascii="Times New Roman" w:hAnsi="Times New Roman" w:cs="Times New Roman"/>
          <w:sz w:val="26"/>
          <w:szCs w:val="26"/>
        </w:rPr>
        <w:br/>
        <w:t>y tế khác hoặc các API bên ngoài như thanh toán trực tuyến hoặc tích hợp với ứng dụng</w:t>
      </w:r>
      <w:r w:rsidRPr="00266895">
        <w:rPr>
          <w:rFonts w:ascii="Times New Roman" w:hAnsi="Times New Roman" w:cs="Times New Roman"/>
          <w:sz w:val="26"/>
          <w:szCs w:val="26"/>
        </w:rPr>
        <w:br/>
        <w:t>lịch</w:t>
      </w:r>
    </w:p>
    <w:p w14:paraId="1FD5078E" w14:textId="6513C015" w:rsidR="000C7B17" w:rsidRPr="00266895" w:rsidRDefault="008B135F" w:rsidP="000C7B17">
      <w:pPr>
        <w:pStyle w:val="Heading2"/>
        <w:spacing w:before="60" w:after="60" w:line="360" w:lineRule="auto"/>
        <w:rPr>
          <w:sz w:val="28"/>
          <w:lang w:val="en-US"/>
        </w:rPr>
      </w:pPr>
      <w:bookmarkStart w:id="490" w:name="_Toc186055202"/>
      <w:r w:rsidRPr="00266895">
        <w:rPr>
          <w:sz w:val="28"/>
          <w:lang w:val="en-US"/>
        </w:rPr>
        <w:t>3.</w:t>
      </w:r>
      <w:r w:rsidR="005E422C" w:rsidRPr="00266895">
        <w:rPr>
          <w:sz w:val="28"/>
        </w:rPr>
        <w:t xml:space="preserve"> Định hướng phát triển hệ thống</w:t>
      </w:r>
      <w:bookmarkEnd w:id="483"/>
      <w:bookmarkEnd w:id="490"/>
    </w:p>
    <w:p w14:paraId="4A29BFD7" w14:textId="6543EA3C" w:rsidR="000C7B17" w:rsidRPr="00266895" w:rsidRDefault="00544859">
      <w:pPr>
        <w:ind w:firstLine="284"/>
        <w:rPr>
          <w:rFonts w:ascii="Times New Roman" w:hAnsi="Times New Roman" w:cs="Times New Roman"/>
          <w:sz w:val="26"/>
          <w:szCs w:val="26"/>
        </w:rPr>
        <w:pPrChange w:id="491" w:author="anh cao" w:date="2024-12-28T22:38:00Z">
          <w:pPr/>
        </w:pPrChange>
      </w:pPr>
      <w:ins w:id="492" w:author="anh cao" w:date="2024-12-28T22:38:00Z">
        <w:r>
          <w:rPr>
            <w:rFonts w:ascii="Times New Roman" w:hAnsi="Times New Roman" w:cs="Times New Roman"/>
            <w:sz w:val="26"/>
            <w:szCs w:val="26"/>
            <w:lang w:val="en-US"/>
          </w:rPr>
          <w:t xml:space="preserve">- </w:t>
        </w:r>
      </w:ins>
      <w:r w:rsidR="000C7B17" w:rsidRPr="00266895">
        <w:rPr>
          <w:rFonts w:ascii="Times New Roman" w:hAnsi="Times New Roman" w:cs="Times New Roman"/>
          <w:sz w:val="26"/>
          <w:szCs w:val="26"/>
        </w:rPr>
        <w:t>Nâng cấp giao diện người dùng để tăng tính thân thiện và hấp dẫn.</w:t>
      </w:r>
    </w:p>
    <w:p w14:paraId="3EB18727"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Tích hợp công nghệ AI/ML để phân tích dữ liệu y tế, đưa ra gợi ý điều trị hoặc quản lý hiệu quả hơn.</w:t>
      </w:r>
    </w:p>
    <w:p w14:paraId="3B9ABA29" w14:textId="651AD5AC" w:rsidR="000C7B17" w:rsidRPr="00266895" w:rsidRDefault="00544859">
      <w:pPr>
        <w:ind w:firstLine="284"/>
        <w:rPr>
          <w:rFonts w:ascii="Times New Roman" w:hAnsi="Times New Roman" w:cs="Times New Roman"/>
          <w:sz w:val="26"/>
          <w:szCs w:val="26"/>
        </w:rPr>
        <w:pPrChange w:id="493" w:author="anh cao" w:date="2024-12-28T22:38:00Z">
          <w:pPr/>
        </w:pPrChange>
      </w:pPr>
      <w:ins w:id="494" w:author="anh cao" w:date="2024-12-28T22:38:00Z">
        <w:r>
          <w:rPr>
            <w:rFonts w:ascii="Times New Roman" w:hAnsi="Times New Roman" w:cs="Times New Roman"/>
            <w:sz w:val="26"/>
            <w:szCs w:val="26"/>
            <w:lang w:val="en-US"/>
          </w:rPr>
          <w:lastRenderedPageBreak/>
          <w:t xml:space="preserve">- </w:t>
        </w:r>
      </w:ins>
      <w:r w:rsidR="000C7B17" w:rsidRPr="00266895">
        <w:rPr>
          <w:rFonts w:ascii="Times New Roman" w:hAnsi="Times New Roman" w:cs="Times New Roman"/>
          <w:sz w:val="26"/>
          <w:szCs w:val="26"/>
        </w:rPr>
        <w:t>Phát triển thêm tính năng thông báo lịch hẹn qua email hoặc SMS để hỗ trợ người dùng.</w:t>
      </w:r>
    </w:p>
    <w:p w14:paraId="39E48C50" w14:textId="6F721B59" w:rsidR="000C7B17" w:rsidRPr="00266895" w:rsidRDefault="00544859">
      <w:pPr>
        <w:ind w:firstLine="284"/>
        <w:rPr>
          <w:rFonts w:ascii="Times New Roman" w:hAnsi="Times New Roman" w:cs="Times New Roman"/>
          <w:sz w:val="26"/>
          <w:szCs w:val="26"/>
        </w:rPr>
        <w:pPrChange w:id="495" w:author="anh cao" w:date="2024-12-28T22:38:00Z">
          <w:pPr/>
        </w:pPrChange>
      </w:pPr>
      <w:ins w:id="496" w:author="anh cao" w:date="2024-12-28T22:39:00Z">
        <w:r>
          <w:rPr>
            <w:rFonts w:ascii="Times New Roman" w:hAnsi="Times New Roman" w:cs="Times New Roman"/>
            <w:sz w:val="26"/>
            <w:szCs w:val="26"/>
            <w:lang w:val="en-US"/>
          </w:rPr>
          <w:t xml:space="preserve">- </w:t>
        </w:r>
      </w:ins>
      <w:r w:rsidR="000C7B17" w:rsidRPr="00266895">
        <w:rPr>
          <w:rFonts w:ascii="Times New Roman" w:hAnsi="Times New Roman" w:cs="Times New Roman"/>
          <w:sz w:val="26"/>
          <w:szCs w:val="26"/>
        </w:rPr>
        <w:t>Mở rộng tích hợp với các thiết bị IoT như máy đo huyết áp, đo đường huyết, để hỗ trợ theo dõi sức khỏe từ xa.</w:t>
      </w:r>
    </w:p>
    <w:p w14:paraId="037E1109" w14:textId="14ECA9B1" w:rsidR="004D1F04" w:rsidRPr="00266895" w:rsidRDefault="00544859">
      <w:pPr>
        <w:ind w:firstLine="284"/>
        <w:rPr>
          <w:rFonts w:ascii="Times New Roman" w:eastAsia="Times New Roman" w:hAnsi="Times New Roman" w:cs="Times New Roman"/>
          <w:sz w:val="28"/>
        </w:rPr>
        <w:pPrChange w:id="497" w:author="anh cao" w:date="2024-12-28T22:39:00Z">
          <w:pPr/>
        </w:pPrChange>
      </w:pPr>
      <w:ins w:id="498" w:author="anh cao" w:date="2024-12-28T22:39:00Z">
        <w:r>
          <w:rPr>
            <w:rFonts w:ascii="Times New Roman" w:hAnsi="Times New Roman" w:cs="Times New Roman"/>
            <w:sz w:val="26"/>
            <w:szCs w:val="26"/>
            <w:lang w:val="en-US"/>
          </w:rPr>
          <w:t xml:space="preserve">- </w:t>
        </w:r>
      </w:ins>
      <w:r w:rsidR="000C7B17" w:rsidRPr="00266895">
        <w:rPr>
          <w:rFonts w:ascii="Times New Roman" w:hAnsi="Times New Roman" w:cs="Times New Roman"/>
          <w:sz w:val="26"/>
          <w:szCs w:val="26"/>
        </w:rPr>
        <w:t>Triển khai hệ thống trên môi trường cloud để tăng tính sẵn sàng và khả năng mở rộng.</w:t>
      </w:r>
      <w:r w:rsidR="004D1F04" w:rsidRPr="00266895">
        <w:rPr>
          <w:rFonts w:ascii="Times New Roman" w:hAnsi="Times New Roman" w:cs="Times New Roman"/>
          <w:sz w:val="30"/>
        </w:rPr>
        <w:br w:type="page"/>
      </w:r>
    </w:p>
    <w:p w14:paraId="0BAAE1F7" w14:textId="40471F06" w:rsidR="00CA471C" w:rsidRPr="00266895" w:rsidRDefault="005E422C" w:rsidP="00E20311">
      <w:pPr>
        <w:pStyle w:val="Heading1"/>
        <w:spacing w:before="60" w:after="60" w:line="360" w:lineRule="auto"/>
        <w:rPr>
          <w:sz w:val="30"/>
        </w:rPr>
      </w:pPr>
      <w:bookmarkStart w:id="499" w:name="_Toc186055203"/>
      <w:r w:rsidRPr="00266895">
        <w:rPr>
          <w:sz w:val="30"/>
        </w:rPr>
        <w:lastRenderedPageBreak/>
        <w:t>DANH MỤC TÀI LIỆU THAM KHẢO</w:t>
      </w:r>
      <w:bookmarkEnd w:id="499"/>
    </w:p>
    <w:p w14:paraId="35AB861D" w14:textId="77777777" w:rsidR="00CA471C" w:rsidRPr="00266895" w:rsidRDefault="005E422C" w:rsidP="00E20311">
      <w:pPr>
        <w:spacing w:before="60" w:after="60" w:line="360" w:lineRule="auto"/>
        <w:ind w:firstLine="7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Tài liệu, giáo trình:</w:t>
      </w:r>
    </w:p>
    <w:p w14:paraId="1044E805" w14:textId="614AE65C" w:rsidR="00CA471C" w:rsidRPr="0026689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 xml:space="preserve">[1] PGS.TS Trần Đình Quế, Phân tích và thiết kế hệ thống thông tin, Học </w:t>
      </w:r>
      <w:commentRangeStart w:id="500"/>
      <w:r w:rsidRPr="00266895">
        <w:rPr>
          <w:rFonts w:ascii="Times New Roman" w:eastAsia="Times New Roman" w:hAnsi="Times New Roman" w:cs="Times New Roman"/>
          <w:sz w:val="26"/>
          <w:szCs w:val="26"/>
        </w:rPr>
        <w:t>viện Công nghệ Bưu chính Viễn thông, 2014</w:t>
      </w:r>
      <w:r w:rsidR="00EE7DF9" w:rsidRPr="00266895">
        <w:rPr>
          <w:rFonts w:ascii="Times New Roman" w:eastAsia="Times New Roman" w:hAnsi="Times New Roman" w:cs="Times New Roman"/>
          <w:sz w:val="26"/>
          <w:szCs w:val="26"/>
          <w:lang w:val="en-US"/>
        </w:rPr>
        <w:t>.</w:t>
      </w:r>
    </w:p>
    <w:p w14:paraId="3E85C75B" w14:textId="33CFD338" w:rsidR="00CA471C" w:rsidRPr="0026689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w:t>
      </w:r>
      <w:r w:rsidR="002B20D2"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rPr>
        <w:t xml:space="preserve">] </w:t>
      </w:r>
      <w:r w:rsidR="000D0F4B" w:rsidRPr="00266895">
        <w:rPr>
          <w:rFonts w:ascii="Times New Roman" w:eastAsia="Times New Roman" w:hAnsi="Times New Roman" w:cs="Times New Roman"/>
          <w:sz w:val="26"/>
          <w:szCs w:val="26"/>
        </w:rPr>
        <w:t>TS Nguyễn Đình Hóa, Slide môn cơ sở dữ liệu, Học viện Công nghệ</w:t>
      </w:r>
      <w:r w:rsidR="000D0F4B" w:rsidRPr="00266895">
        <w:rPr>
          <w:rFonts w:ascii="Times New Roman" w:eastAsia="Times New Roman" w:hAnsi="Times New Roman" w:cs="Times New Roman"/>
          <w:sz w:val="26"/>
          <w:szCs w:val="26"/>
        </w:rPr>
        <w:br/>
        <w:t>Bưu chính Viễn thông</w:t>
      </w:r>
    </w:p>
    <w:p w14:paraId="18ABC0AE" w14:textId="4E89DFE0" w:rsidR="00B86025" w:rsidRPr="00266895" w:rsidRDefault="00B86025" w:rsidP="00EE7DF9">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w:t>
      </w:r>
      <w:r w:rsidR="002B20D2"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w:t>
      </w:r>
      <w:r w:rsidR="00EE7DF9" w:rsidRPr="00266895">
        <w:rPr>
          <w:rFonts w:ascii="Times New Roman" w:hAnsi="Times New Roman" w:cs="Times New Roman"/>
        </w:rPr>
        <w:t xml:space="preserve"> </w:t>
      </w:r>
      <w:r w:rsidR="002B20D2" w:rsidRPr="00266895">
        <w:rPr>
          <w:rFonts w:ascii="Times New Roman" w:hAnsi="Times New Roman" w:cs="Times New Roman"/>
          <w:lang w:val="en-US"/>
        </w:rPr>
        <w:t>..</w:t>
      </w:r>
      <w:r w:rsidR="00EE7DF9" w:rsidRPr="00266895">
        <w:rPr>
          <w:rFonts w:ascii="Times New Roman" w:hAnsi="Times New Roman" w:cs="Times New Roman"/>
        </w:rPr>
        <w:t>.</w:t>
      </w:r>
      <w:commentRangeEnd w:id="500"/>
      <w:r w:rsidR="00712FEF">
        <w:rPr>
          <w:rStyle w:val="CommentReference"/>
        </w:rPr>
        <w:commentReference w:id="500"/>
      </w:r>
    </w:p>
    <w:p w14:paraId="2D3DC919" w14:textId="77777777" w:rsidR="00CA471C" w:rsidRPr="00266895" w:rsidRDefault="005E422C" w:rsidP="00E20311">
      <w:pPr>
        <w:spacing w:before="60" w:after="60" w:line="360" w:lineRule="auto"/>
        <w:ind w:firstLine="720"/>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Trang web:</w:t>
      </w:r>
    </w:p>
    <w:p w14:paraId="36589229" w14:textId="432A4D06" w:rsidR="000179AD" w:rsidRPr="00266895" w:rsidRDefault="005E422C" w:rsidP="00E20311">
      <w:pPr>
        <w:spacing w:before="60" w:after="60" w:line="360" w:lineRule="auto"/>
        <w:ind w:left="1440"/>
        <w:rPr>
          <w:rFonts w:ascii="Times New Roman" w:hAnsi="Times New Roman" w:cs="Times New Roman"/>
          <w:color w:val="000000" w:themeColor="text1"/>
          <w:sz w:val="26"/>
          <w:szCs w:val="26"/>
          <w:lang w:val="en-US"/>
        </w:rPr>
      </w:pPr>
      <w:r w:rsidRPr="00266895">
        <w:rPr>
          <w:rFonts w:ascii="Times New Roman" w:eastAsia="Times New Roman" w:hAnsi="Times New Roman" w:cs="Times New Roman"/>
          <w:color w:val="000000" w:themeColor="text1"/>
          <w:sz w:val="26"/>
          <w:szCs w:val="26"/>
        </w:rPr>
        <w:t xml:space="preserve">[1] </w:t>
      </w:r>
      <w:r w:rsidR="00BE3953" w:rsidRPr="00266895">
        <w:rPr>
          <w:rFonts w:ascii="Times New Roman" w:eastAsia="Times New Roman" w:hAnsi="Times New Roman" w:cs="Times New Roman"/>
          <w:color w:val="000000" w:themeColor="text1"/>
          <w:sz w:val="26"/>
          <w:szCs w:val="26"/>
          <w:lang w:val="en-US"/>
        </w:rPr>
        <w:t>https://ailab.siu.edu.vn/article/46/huong-dan-cai-at-va-thuc-hanh-spring-boot-phan-1</w:t>
      </w:r>
    </w:p>
    <w:p w14:paraId="7EEBECB5" w14:textId="662F02EB" w:rsidR="000179AD" w:rsidRPr="00266895" w:rsidRDefault="005E422C" w:rsidP="00E20311">
      <w:pPr>
        <w:spacing w:before="60" w:after="60" w:line="360" w:lineRule="auto"/>
        <w:ind w:left="1440"/>
        <w:rPr>
          <w:rFonts w:ascii="Times New Roman" w:hAnsi="Times New Roman" w:cs="Times New Roman"/>
          <w:color w:val="000000" w:themeColor="text1"/>
          <w:sz w:val="26"/>
          <w:szCs w:val="26"/>
        </w:rPr>
      </w:pPr>
      <w:r w:rsidRPr="00266895">
        <w:rPr>
          <w:rFonts w:ascii="Times New Roman" w:eastAsia="Times New Roman" w:hAnsi="Times New Roman" w:cs="Times New Roman"/>
          <w:color w:val="000000" w:themeColor="text1"/>
          <w:sz w:val="26"/>
          <w:szCs w:val="26"/>
        </w:rPr>
        <w:t xml:space="preserve">[2] </w:t>
      </w:r>
      <w:r w:rsidR="009A0703" w:rsidRPr="00266895">
        <w:rPr>
          <w:rStyle w:val="Hyperlink"/>
          <w:rFonts w:ascii="Times New Roman" w:hAnsi="Times New Roman" w:cs="Times New Roman"/>
          <w:color w:val="auto"/>
          <w:u w:val="none"/>
          <w:lang w:val="en-US"/>
        </w:rPr>
        <w:t>https://stackjava.com/postgresql/huong-dan-cai-dat-va-cau-hinh-postgresql-tren-windows.html</w:t>
      </w:r>
    </w:p>
    <w:p w14:paraId="69131B6F" w14:textId="4A70CB94" w:rsidR="00CA471C" w:rsidRPr="00266895" w:rsidRDefault="005E422C" w:rsidP="002B20D2">
      <w:pPr>
        <w:spacing w:before="60" w:after="60" w:line="360" w:lineRule="auto"/>
        <w:ind w:left="1440"/>
        <w:rPr>
          <w:rFonts w:ascii="Times New Roman" w:eastAsia="Times New Roman" w:hAnsi="Times New Roman" w:cs="Times New Roman"/>
          <w:color w:val="000000" w:themeColor="text1"/>
          <w:sz w:val="26"/>
          <w:szCs w:val="26"/>
          <w:lang w:val="en-US"/>
        </w:rPr>
      </w:pPr>
      <w:r w:rsidRPr="00266895">
        <w:rPr>
          <w:rFonts w:ascii="Times New Roman" w:eastAsia="Times New Roman" w:hAnsi="Times New Roman" w:cs="Times New Roman"/>
          <w:color w:val="000000" w:themeColor="text1"/>
          <w:sz w:val="26"/>
          <w:szCs w:val="26"/>
        </w:rPr>
        <w:t>[3]</w:t>
      </w:r>
      <w:r w:rsidR="009A0703" w:rsidRPr="00266895">
        <w:rPr>
          <w:rFonts w:ascii="Times New Roman" w:eastAsia="Times New Roman" w:hAnsi="Times New Roman" w:cs="Times New Roman"/>
          <w:color w:val="000000" w:themeColor="text1"/>
          <w:sz w:val="26"/>
          <w:szCs w:val="26"/>
          <w:lang w:val="en-US"/>
        </w:rPr>
        <w:t xml:space="preserve"> </w:t>
      </w:r>
      <w:hyperlink r:id="rId122" w:history="1">
        <w:r w:rsidR="009A0703" w:rsidRPr="00266895">
          <w:rPr>
            <w:rStyle w:val="Hyperlink"/>
            <w:rFonts w:ascii="Times New Roman" w:eastAsia="Times New Roman" w:hAnsi="Times New Roman" w:cs="Times New Roman"/>
            <w:color w:val="auto"/>
            <w:sz w:val="26"/>
            <w:szCs w:val="26"/>
            <w:u w:val="none"/>
          </w:rPr>
          <w:t>NodeJs Với Express FrameWork</w:t>
        </w:r>
      </w:hyperlink>
    </w:p>
    <w:sectPr w:rsidR="00CA471C" w:rsidRPr="00266895" w:rsidSect="00137515">
      <w:type w:val="continuous"/>
      <w:pgSz w:w="11909" w:h="16834"/>
      <w:pgMar w:top="1134"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dmin" w:date="2024-12-30T10:39:00Z" w:initials="a">
    <w:p w14:paraId="493EFD2A" w14:textId="1FB85E6D" w:rsidR="00C00080" w:rsidRPr="00C00080" w:rsidRDefault="00C00080">
      <w:pPr>
        <w:pStyle w:val="CommentText"/>
        <w:rPr>
          <w:lang w:val="en-US"/>
        </w:rPr>
      </w:pPr>
      <w:r>
        <w:rPr>
          <w:rStyle w:val="CommentReference"/>
        </w:rPr>
        <w:annotationRef/>
      </w:r>
      <w:r>
        <w:rPr>
          <w:lang w:val="en-US"/>
        </w:rPr>
        <w:t>Font chữ lẫn lộn chữ có chân và ko chân</w:t>
      </w:r>
    </w:p>
  </w:comment>
  <w:comment w:id="10" w:author="admin" w:date="2024-12-30T10:40:00Z" w:initials="a">
    <w:p w14:paraId="2CE5AFD1" w14:textId="77344DAC" w:rsidR="00A93F21" w:rsidRPr="00A93F21" w:rsidRDefault="00A93F21">
      <w:pPr>
        <w:pStyle w:val="CommentText"/>
        <w:rPr>
          <w:lang w:val="en-US"/>
        </w:rPr>
      </w:pPr>
      <w:r>
        <w:rPr>
          <w:rStyle w:val="CommentReference"/>
        </w:rPr>
        <w:annotationRef/>
      </w:r>
      <w:r>
        <w:rPr>
          <w:lang w:val="en-US"/>
        </w:rPr>
        <w:t>Hình sai thứ tự, kiểm tra sửa lại cho thật cẩn thận cả trong phần nội dung, trích dẫn hình v.v.</w:t>
      </w:r>
    </w:p>
  </w:comment>
  <w:comment w:id="19" w:author="anh cao" w:date="2024-12-28T22:04:00Z" w:initials="ac">
    <w:p w14:paraId="748D5369" w14:textId="77777777" w:rsidR="00516DE1" w:rsidRDefault="00516DE1" w:rsidP="00516DE1">
      <w:pPr>
        <w:pStyle w:val="CommentText"/>
      </w:pPr>
      <w:r>
        <w:rPr>
          <w:rStyle w:val="CommentReference"/>
        </w:rPr>
        <w:annotationRef/>
      </w:r>
      <w:r>
        <w:t>Mở đầu đoạn thì cần lùi vào 1 khoảng để bắt đầu</w:t>
      </w:r>
    </w:p>
  </w:comment>
  <w:comment w:id="42" w:author="anh cao" w:date="2024-12-28T22:05:00Z" w:initials="ac">
    <w:p w14:paraId="5643BE2C" w14:textId="77777777" w:rsidR="00516DE1" w:rsidRDefault="00516DE1" w:rsidP="00516DE1">
      <w:pPr>
        <w:pStyle w:val="CommentText"/>
      </w:pPr>
      <w:r>
        <w:rPr>
          <w:rStyle w:val="CommentReference"/>
        </w:rPr>
        <w:annotationRef/>
      </w:r>
      <w:r>
        <w:t>Chưa đánh mục lục và xuống dòng</w:t>
      </w:r>
    </w:p>
  </w:comment>
  <w:comment w:id="51" w:author="anh cao" w:date="2024-12-28T22:06:00Z" w:initials="ac">
    <w:p w14:paraId="098794BF" w14:textId="77777777" w:rsidR="00222FE1" w:rsidRDefault="00222FE1" w:rsidP="00222FE1">
      <w:pPr>
        <w:pStyle w:val="CommentText"/>
      </w:pPr>
      <w:r>
        <w:rPr>
          <w:rStyle w:val="CommentReference"/>
        </w:rPr>
        <w:annotationRef/>
      </w:r>
      <w:r>
        <w:t>Chưa đánh mục lục</w:t>
      </w:r>
    </w:p>
  </w:comment>
  <w:comment w:id="61" w:author="anh cao" w:date="2024-12-28T22:06:00Z" w:initials="ac">
    <w:p w14:paraId="084C1EB9" w14:textId="77777777" w:rsidR="00222FE1" w:rsidRDefault="00222FE1" w:rsidP="00222FE1">
      <w:pPr>
        <w:pStyle w:val="CommentText"/>
      </w:pPr>
      <w:r>
        <w:rPr>
          <w:rStyle w:val="CommentReference"/>
        </w:rPr>
        <w:annotationRef/>
      </w:r>
      <w:r>
        <w:t>Mở đầu cần phải lùi 1 khoảng</w:t>
      </w:r>
    </w:p>
  </w:comment>
  <w:comment w:id="88" w:author="admin" w:date="2024-12-30T10:43:00Z" w:initials="a">
    <w:p w14:paraId="4FCE5167" w14:textId="7FC22FAA" w:rsidR="00A86592" w:rsidRPr="00A86592" w:rsidRDefault="00A86592">
      <w:pPr>
        <w:pStyle w:val="CommentText"/>
        <w:rPr>
          <w:lang w:val="en-US"/>
        </w:rPr>
      </w:pPr>
      <w:r>
        <w:rPr>
          <w:rStyle w:val="CommentReference"/>
        </w:rPr>
        <w:annotationRef/>
      </w:r>
      <w:r>
        <w:rPr>
          <w:lang w:val="en-US"/>
        </w:rPr>
        <w:t>Sai format chưa Justify, kiểm tra kỹ toàn đồ án</w:t>
      </w:r>
    </w:p>
  </w:comment>
  <w:comment w:id="135" w:author="admin" w:date="2024-12-30T10:44:00Z" w:initials="a">
    <w:p w14:paraId="320A4D82" w14:textId="3A9701BC" w:rsidR="00C5148A" w:rsidRPr="00C5148A" w:rsidRDefault="00C5148A">
      <w:pPr>
        <w:pStyle w:val="CommentText"/>
        <w:rPr>
          <w:lang w:val="en-US"/>
        </w:rPr>
      </w:pPr>
      <w:r>
        <w:rPr>
          <w:rStyle w:val="CommentReference"/>
        </w:rPr>
        <w:annotationRef/>
      </w:r>
      <w:r w:rsidR="00205C11">
        <w:rPr>
          <w:lang w:val="en-US"/>
        </w:rPr>
        <w:t xml:space="preserve">Kiểm tra toàn bộ đồ án, bắt đầu chương </w:t>
      </w:r>
      <w:r>
        <w:rPr>
          <w:lang w:val="en-US"/>
        </w:rPr>
        <w:t>Phải sang trang mới</w:t>
      </w:r>
    </w:p>
  </w:comment>
  <w:comment w:id="179" w:author="admin" w:date="2024-12-30T10:56:00Z" w:initials="a">
    <w:p w14:paraId="39BCA340" w14:textId="13775DBC" w:rsidR="004B48E2" w:rsidRPr="004B48E2" w:rsidRDefault="004B48E2">
      <w:pPr>
        <w:pStyle w:val="CommentText"/>
        <w:rPr>
          <w:lang w:val="en-US"/>
        </w:rPr>
      </w:pPr>
      <w:r>
        <w:rPr>
          <w:rStyle w:val="CommentReference"/>
        </w:rPr>
        <w:annotationRef/>
      </w:r>
      <w:r>
        <w:rPr>
          <w:lang w:val="en-US"/>
        </w:rPr>
        <w:t>Tất cả ko có căn lề justify</w:t>
      </w:r>
    </w:p>
  </w:comment>
  <w:comment w:id="277" w:author="admin" w:date="2024-12-30T10:56:00Z" w:initials="a">
    <w:p w14:paraId="0E219D72" w14:textId="6A8D8E11" w:rsidR="00EB1A9C" w:rsidRPr="00EB1A9C" w:rsidRDefault="00EB1A9C">
      <w:pPr>
        <w:pStyle w:val="CommentText"/>
        <w:rPr>
          <w:lang w:val="en-US"/>
        </w:rPr>
      </w:pPr>
      <w:r>
        <w:rPr>
          <w:rStyle w:val="CommentReference"/>
        </w:rPr>
        <w:annotationRef/>
      </w:r>
      <w:r>
        <w:rPr>
          <w:lang w:val="en-US"/>
        </w:rPr>
        <w:t>Text phải nối tiếp nhau ko cách ra thế này</w:t>
      </w:r>
    </w:p>
  </w:comment>
  <w:comment w:id="478" w:author="anh cao" w:date="2024-12-28T22:37:00Z" w:initials="ac">
    <w:p w14:paraId="3EF8A1B5" w14:textId="77777777" w:rsidR="00544859" w:rsidRDefault="00544859" w:rsidP="00544859">
      <w:pPr>
        <w:pStyle w:val="CommentText"/>
      </w:pPr>
      <w:r>
        <w:rPr>
          <w:rStyle w:val="CommentReference"/>
        </w:rPr>
        <w:annotationRef/>
      </w:r>
      <w:r>
        <w:t>Kết luận cho trang mới</w:t>
      </w:r>
    </w:p>
  </w:comment>
  <w:comment w:id="500" w:author="admin" w:date="2024-12-30T10:58:00Z" w:initials="a">
    <w:p w14:paraId="2288B1DD" w14:textId="1A2F704D" w:rsidR="00712FEF" w:rsidRPr="00712FEF" w:rsidRDefault="00712FEF">
      <w:pPr>
        <w:pStyle w:val="CommentText"/>
        <w:rPr>
          <w:lang w:val="en-US"/>
        </w:rPr>
      </w:pPr>
      <w:r>
        <w:rPr>
          <w:rStyle w:val="CommentReference"/>
        </w:rPr>
        <w:annotationRef/>
      </w:r>
      <w:r>
        <w:rPr>
          <w:lang w:val="en-US"/>
        </w:rPr>
        <w:t>Bổ sung thêm Tài liệu tham khảo và đánh số, format cho nghiêm túc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3EFD2A" w15:done="0"/>
  <w15:commentEx w15:paraId="2CE5AFD1" w15:done="0"/>
  <w15:commentEx w15:paraId="748D5369" w15:done="0"/>
  <w15:commentEx w15:paraId="5643BE2C" w15:done="0"/>
  <w15:commentEx w15:paraId="098794BF" w15:done="0"/>
  <w15:commentEx w15:paraId="084C1EB9" w15:done="0"/>
  <w15:commentEx w15:paraId="4FCE5167" w15:done="0"/>
  <w15:commentEx w15:paraId="320A4D82" w15:done="0"/>
  <w15:commentEx w15:paraId="39BCA340" w15:done="0"/>
  <w15:commentEx w15:paraId="0E219D72" w15:done="0"/>
  <w15:commentEx w15:paraId="3EF8A1B5" w15:done="0"/>
  <w15:commentEx w15:paraId="2288B1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1CF6D4" w16cex:dateUtc="2024-12-30T03:39:00Z"/>
  <w16cex:commentExtensible w16cex:durableId="2B1CF730" w16cex:dateUtc="2024-12-30T03:40:00Z"/>
  <w16cex:commentExtensible w16cex:durableId="7EA376E1" w16cex:dateUtc="2024-12-28T15:04:00Z"/>
  <w16cex:commentExtensible w16cex:durableId="2476FA66" w16cex:dateUtc="2024-12-28T15:05:00Z"/>
  <w16cex:commentExtensible w16cex:durableId="12F5AC61" w16cex:dateUtc="2024-12-28T15:06:00Z"/>
  <w16cex:commentExtensible w16cex:durableId="4B961736" w16cex:dateUtc="2024-12-28T15:06:00Z"/>
  <w16cex:commentExtensible w16cex:durableId="2B1CF7C2" w16cex:dateUtc="2024-12-30T03:43:00Z"/>
  <w16cex:commentExtensible w16cex:durableId="2B1CF7F0" w16cex:dateUtc="2024-12-30T03:44:00Z"/>
  <w16cex:commentExtensible w16cex:durableId="2B1CFAC7" w16cex:dateUtc="2024-12-30T03:56:00Z"/>
  <w16cex:commentExtensible w16cex:durableId="2B1CFAF0" w16cex:dateUtc="2024-12-30T03:56:00Z"/>
  <w16cex:commentExtensible w16cex:durableId="1067BDE6" w16cex:dateUtc="2024-12-28T15:37:00Z"/>
  <w16cex:commentExtensible w16cex:durableId="2B1CFB38" w16cex:dateUtc="2024-12-30T0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3EFD2A" w16cid:durableId="2B1CF6D4"/>
  <w16cid:commentId w16cid:paraId="2CE5AFD1" w16cid:durableId="2B1CF730"/>
  <w16cid:commentId w16cid:paraId="748D5369" w16cid:durableId="7EA376E1"/>
  <w16cid:commentId w16cid:paraId="5643BE2C" w16cid:durableId="2476FA66"/>
  <w16cid:commentId w16cid:paraId="098794BF" w16cid:durableId="12F5AC61"/>
  <w16cid:commentId w16cid:paraId="084C1EB9" w16cid:durableId="4B961736"/>
  <w16cid:commentId w16cid:paraId="4FCE5167" w16cid:durableId="2B1CF7C2"/>
  <w16cid:commentId w16cid:paraId="320A4D82" w16cid:durableId="2B1CF7F0"/>
  <w16cid:commentId w16cid:paraId="39BCA340" w16cid:durableId="2B1CFAC7"/>
  <w16cid:commentId w16cid:paraId="0E219D72" w16cid:durableId="2B1CFAF0"/>
  <w16cid:commentId w16cid:paraId="3EF8A1B5" w16cid:durableId="1067BDE6"/>
  <w16cid:commentId w16cid:paraId="2288B1DD" w16cid:durableId="2B1CFB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6A890" w14:textId="77777777" w:rsidR="00262B8A" w:rsidRDefault="00262B8A">
      <w:pPr>
        <w:spacing w:line="240" w:lineRule="auto"/>
      </w:pPr>
      <w:r>
        <w:separator/>
      </w:r>
    </w:p>
  </w:endnote>
  <w:endnote w:type="continuationSeparator" w:id="0">
    <w:p w14:paraId="0821BCB9" w14:textId="77777777" w:rsidR="00262B8A" w:rsidRDefault="00262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4E360" w14:textId="77777777" w:rsidR="00262B8A" w:rsidRDefault="00262B8A">
      <w:pPr>
        <w:spacing w:line="240" w:lineRule="auto"/>
      </w:pPr>
      <w:r>
        <w:separator/>
      </w:r>
    </w:p>
  </w:footnote>
  <w:footnote w:type="continuationSeparator" w:id="0">
    <w:p w14:paraId="55CD827E" w14:textId="77777777" w:rsidR="00262B8A" w:rsidRDefault="00262B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CBB9" w14:textId="477BD6A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w:t>
    </w:r>
    <w:r>
      <w:rPr>
        <w:rFonts w:ascii="Times New Roman" w:eastAsia="Times New Roman" w:hAnsi="Times New Roman" w:cs="Times New Roman"/>
        <w:sz w:val="20"/>
        <w:szCs w:val="20"/>
        <w:lang w:val="en-US"/>
      </w:rPr>
      <w:t xml:space="preserve"> </w:t>
    </w:r>
    <w:r w:rsidR="00137515">
      <w:rPr>
        <w:rFonts w:ascii="Times New Roman" w:eastAsia="Times New Roman" w:hAnsi="Times New Roman" w:cs="Times New Roman"/>
        <w:sz w:val="20"/>
        <w:szCs w:val="20"/>
        <w:lang w:val="en-US"/>
      </w:rPr>
      <w:t xml:space="preserve">I. GIỚI THIỆU ĐỀ TÀI </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5F69" w14:textId="43D9D1D5" w:rsidR="00137515" w:rsidRPr="00825F1E" w:rsidRDefault="0013751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II. PHƯƠNG PHÁP THỰC HIỆN VÀ CÔNG NGHỆ SỬ DỤNG </w:t>
    </w:r>
  </w:p>
  <w:p w14:paraId="65FE3288" w14:textId="77777777" w:rsidR="00137515" w:rsidRDefault="00137515">
    <w:pPr>
      <w:rPr>
        <w:rFonts w:ascii="Times New Roman" w:eastAsia="Times New Roman" w:hAnsi="Times New Roman" w:cs="Times New Roman"/>
        <w:sz w:val="8"/>
        <w:szCs w:val="8"/>
      </w:rPr>
    </w:pPr>
  </w:p>
  <w:p w14:paraId="63E5811E" w14:textId="77777777" w:rsidR="00137515" w:rsidRDefault="00137515">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9E642" w14:textId="35C58A2D"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 III. PHÂN TÍCH THIẾT KẾ HỆ THỐNG</w:t>
    </w:r>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81A1E" w14:textId="5DABEA83" w:rsidR="00B86025" w:rsidRPr="001C44FF"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C44FF">
      <w:rPr>
        <w:rFonts w:ascii="Times New Roman" w:eastAsia="Times New Roman" w:hAnsi="Times New Roman" w:cs="Times New Roman"/>
        <w:sz w:val="20"/>
        <w:szCs w:val="20"/>
        <w:lang w:val="en-US"/>
      </w:rPr>
      <w:t>CHƯƠNG III. PHÂN TÍCH THIẾT KẾ HỆ THỐNG</w:t>
    </w:r>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0B8E3" w14:textId="49BAA08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37515">
      <w:rPr>
        <w:rFonts w:ascii="Times New Roman" w:eastAsia="Times New Roman" w:hAnsi="Times New Roman" w:cs="Times New Roman"/>
        <w:sz w:val="20"/>
        <w:szCs w:val="20"/>
        <w:lang w:val="en-US"/>
      </w:rPr>
      <w:t>CHƯƠNG IV. CÀI ĐẶT VÀ KIỂM THỬ HỆ THỐNG</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22583C6C"/>
    <w:multiLevelType w:val="hybridMultilevel"/>
    <w:tmpl w:val="74D46F9E"/>
    <w:lvl w:ilvl="0" w:tplc="9244C878">
      <w:start w:val="1"/>
      <w:numFmt w:val="decimal"/>
      <w:lvlText w:val="%1."/>
      <w:lvlJc w:val="left"/>
      <w:pPr>
        <w:ind w:left="376"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247ABBA0">
      <w:numFmt w:val="bullet"/>
      <w:lvlText w:val="•"/>
      <w:lvlJc w:val="left"/>
      <w:pPr>
        <w:ind w:left="945" w:hanging="196"/>
      </w:pPr>
      <w:rPr>
        <w:rFonts w:hint="default"/>
        <w:lang w:val="vi" w:eastAsia="en-US" w:bidi="ar-SA"/>
      </w:rPr>
    </w:lvl>
    <w:lvl w:ilvl="2" w:tplc="725EE3C2">
      <w:numFmt w:val="bullet"/>
      <w:lvlText w:val="•"/>
      <w:lvlJc w:val="left"/>
      <w:pPr>
        <w:ind w:left="1591" w:hanging="196"/>
      </w:pPr>
      <w:rPr>
        <w:rFonts w:hint="default"/>
        <w:lang w:val="vi" w:eastAsia="en-US" w:bidi="ar-SA"/>
      </w:rPr>
    </w:lvl>
    <w:lvl w:ilvl="3" w:tplc="064E4266">
      <w:numFmt w:val="bullet"/>
      <w:lvlText w:val="•"/>
      <w:lvlJc w:val="left"/>
      <w:pPr>
        <w:ind w:left="2237" w:hanging="196"/>
      </w:pPr>
      <w:rPr>
        <w:rFonts w:hint="default"/>
        <w:lang w:val="vi" w:eastAsia="en-US" w:bidi="ar-SA"/>
      </w:rPr>
    </w:lvl>
    <w:lvl w:ilvl="4" w:tplc="8DC8BD8E">
      <w:numFmt w:val="bullet"/>
      <w:lvlText w:val="•"/>
      <w:lvlJc w:val="left"/>
      <w:pPr>
        <w:ind w:left="2883" w:hanging="196"/>
      </w:pPr>
      <w:rPr>
        <w:rFonts w:hint="default"/>
        <w:lang w:val="vi" w:eastAsia="en-US" w:bidi="ar-SA"/>
      </w:rPr>
    </w:lvl>
    <w:lvl w:ilvl="5" w:tplc="61C2C14A">
      <w:numFmt w:val="bullet"/>
      <w:lvlText w:val="•"/>
      <w:lvlJc w:val="left"/>
      <w:pPr>
        <w:ind w:left="3529" w:hanging="196"/>
      </w:pPr>
      <w:rPr>
        <w:rFonts w:hint="default"/>
        <w:lang w:val="vi" w:eastAsia="en-US" w:bidi="ar-SA"/>
      </w:rPr>
    </w:lvl>
    <w:lvl w:ilvl="6" w:tplc="DE82BDB0">
      <w:numFmt w:val="bullet"/>
      <w:lvlText w:val="•"/>
      <w:lvlJc w:val="left"/>
      <w:pPr>
        <w:ind w:left="4175" w:hanging="196"/>
      </w:pPr>
      <w:rPr>
        <w:rFonts w:hint="default"/>
        <w:lang w:val="vi" w:eastAsia="en-US" w:bidi="ar-SA"/>
      </w:rPr>
    </w:lvl>
    <w:lvl w:ilvl="7" w:tplc="A5D693BA">
      <w:numFmt w:val="bullet"/>
      <w:lvlText w:val="•"/>
      <w:lvlJc w:val="left"/>
      <w:pPr>
        <w:ind w:left="4821" w:hanging="196"/>
      </w:pPr>
      <w:rPr>
        <w:rFonts w:hint="default"/>
        <w:lang w:val="vi" w:eastAsia="en-US" w:bidi="ar-SA"/>
      </w:rPr>
    </w:lvl>
    <w:lvl w:ilvl="8" w:tplc="C366ADDC">
      <w:numFmt w:val="bullet"/>
      <w:lvlText w:val="•"/>
      <w:lvlJc w:val="left"/>
      <w:pPr>
        <w:ind w:left="5467" w:hanging="196"/>
      </w:pPr>
      <w:rPr>
        <w:rFonts w:hint="default"/>
        <w:lang w:val="vi" w:eastAsia="en-US" w:bidi="ar-SA"/>
      </w:rPr>
    </w:lvl>
  </w:abstractNum>
  <w:abstractNum w:abstractNumId="15"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7"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3FCD58F8"/>
    <w:multiLevelType w:val="hybridMultilevel"/>
    <w:tmpl w:val="D4F2C016"/>
    <w:lvl w:ilvl="0" w:tplc="980EFD16">
      <w:start w:val="3"/>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0"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1"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4D1E2B27"/>
    <w:multiLevelType w:val="hybridMultilevel"/>
    <w:tmpl w:val="5A98FC3A"/>
    <w:lvl w:ilvl="0" w:tplc="D59C5D76">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D6FAD536">
      <w:numFmt w:val="bullet"/>
      <w:lvlText w:val="•"/>
      <w:lvlJc w:val="left"/>
      <w:pPr>
        <w:ind w:left="999" w:hanging="260"/>
      </w:pPr>
      <w:rPr>
        <w:rFonts w:hint="default"/>
        <w:lang w:val="vi" w:eastAsia="en-US" w:bidi="ar-SA"/>
      </w:rPr>
    </w:lvl>
    <w:lvl w:ilvl="2" w:tplc="0C7EAA80">
      <w:numFmt w:val="bullet"/>
      <w:lvlText w:val="•"/>
      <w:lvlJc w:val="left"/>
      <w:pPr>
        <w:ind w:left="1639" w:hanging="260"/>
      </w:pPr>
      <w:rPr>
        <w:rFonts w:hint="default"/>
        <w:lang w:val="vi" w:eastAsia="en-US" w:bidi="ar-SA"/>
      </w:rPr>
    </w:lvl>
    <w:lvl w:ilvl="3" w:tplc="6112868C">
      <w:numFmt w:val="bullet"/>
      <w:lvlText w:val="•"/>
      <w:lvlJc w:val="left"/>
      <w:pPr>
        <w:ind w:left="2279" w:hanging="260"/>
      </w:pPr>
      <w:rPr>
        <w:rFonts w:hint="default"/>
        <w:lang w:val="vi" w:eastAsia="en-US" w:bidi="ar-SA"/>
      </w:rPr>
    </w:lvl>
    <w:lvl w:ilvl="4" w:tplc="454AA618">
      <w:numFmt w:val="bullet"/>
      <w:lvlText w:val="•"/>
      <w:lvlJc w:val="left"/>
      <w:pPr>
        <w:ind w:left="2919" w:hanging="260"/>
      </w:pPr>
      <w:rPr>
        <w:rFonts w:hint="default"/>
        <w:lang w:val="vi" w:eastAsia="en-US" w:bidi="ar-SA"/>
      </w:rPr>
    </w:lvl>
    <w:lvl w:ilvl="5" w:tplc="622CA0EC">
      <w:numFmt w:val="bullet"/>
      <w:lvlText w:val="•"/>
      <w:lvlJc w:val="left"/>
      <w:pPr>
        <w:ind w:left="3559" w:hanging="260"/>
      </w:pPr>
      <w:rPr>
        <w:rFonts w:hint="default"/>
        <w:lang w:val="vi" w:eastAsia="en-US" w:bidi="ar-SA"/>
      </w:rPr>
    </w:lvl>
    <w:lvl w:ilvl="6" w:tplc="2110DF16">
      <w:numFmt w:val="bullet"/>
      <w:lvlText w:val="•"/>
      <w:lvlJc w:val="left"/>
      <w:pPr>
        <w:ind w:left="4199" w:hanging="260"/>
      </w:pPr>
      <w:rPr>
        <w:rFonts w:hint="default"/>
        <w:lang w:val="vi" w:eastAsia="en-US" w:bidi="ar-SA"/>
      </w:rPr>
    </w:lvl>
    <w:lvl w:ilvl="7" w:tplc="F0022182">
      <w:numFmt w:val="bullet"/>
      <w:lvlText w:val="•"/>
      <w:lvlJc w:val="left"/>
      <w:pPr>
        <w:ind w:left="4839" w:hanging="260"/>
      </w:pPr>
      <w:rPr>
        <w:rFonts w:hint="default"/>
        <w:lang w:val="vi" w:eastAsia="en-US" w:bidi="ar-SA"/>
      </w:rPr>
    </w:lvl>
    <w:lvl w:ilvl="8" w:tplc="04D234F0">
      <w:numFmt w:val="bullet"/>
      <w:lvlText w:val="•"/>
      <w:lvlJc w:val="left"/>
      <w:pPr>
        <w:ind w:left="5479" w:hanging="260"/>
      </w:pPr>
      <w:rPr>
        <w:rFonts w:hint="default"/>
        <w:lang w:val="vi" w:eastAsia="en-US" w:bidi="ar-SA"/>
      </w:rPr>
    </w:lvl>
  </w:abstractNum>
  <w:abstractNum w:abstractNumId="35"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2"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3"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4"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5"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6"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8"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1"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2" w15:restartNumberingAfterBreak="0">
    <w:nsid w:val="74121F21"/>
    <w:multiLevelType w:val="multilevel"/>
    <w:tmpl w:val="D7C8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D558F6"/>
    <w:multiLevelType w:val="multilevel"/>
    <w:tmpl w:val="194C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5"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6"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8" w15:restartNumberingAfterBreak="0">
    <w:nsid w:val="7E461136"/>
    <w:multiLevelType w:val="hybridMultilevel"/>
    <w:tmpl w:val="A4FCD71C"/>
    <w:lvl w:ilvl="0" w:tplc="C72A3036">
      <w:start w:val="1"/>
      <w:numFmt w:val="decimal"/>
      <w:lvlText w:val="%1."/>
      <w:lvlJc w:val="left"/>
      <w:pPr>
        <w:ind w:left="540" w:hanging="360"/>
      </w:pPr>
      <w:rPr>
        <w:rFonts w:ascii="Times New Roman" w:eastAsia="Times New Roman"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9"/>
  </w:num>
  <w:num w:numId="3">
    <w:abstractNumId w:val="7"/>
  </w:num>
  <w:num w:numId="4">
    <w:abstractNumId w:val="16"/>
  </w:num>
  <w:num w:numId="5">
    <w:abstractNumId w:val="13"/>
  </w:num>
  <w:num w:numId="6">
    <w:abstractNumId w:val="3"/>
  </w:num>
  <w:num w:numId="7">
    <w:abstractNumId w:val="33"/>
  </w:num>
  <w:num w:numId="8">
    <w:abstractNumId w:val="25"/>
  </w:num>
  <w:num w:numId="9">
    <w:abstractNumId w:val="54"/>
  </w:num>
  <w:num w:numId="10">
    <w:abstractNumId w:val="22"/>
  </w:num>
  <w:num w:numId="11">
    <w:abstractNumId w:val="45"/>
  </w:num>
  <w:num w:numId="12">
    <w:abstractNumId w:val="44"/>
  </w:num>
  <w:num w:numId="13">
    <w:abstractNumId w:val="48"/>
  </w:num>
  <w:num w:numId="14">
    <w:abstractNumId w:val="9"/>
  </w:num>
  <w:num w:numId="15">
    <w:abstractNumId w:val="49"/>
  </w:num>
  <w:num w:numId="16">
    <w:abstractNumId w:val="15"/>
  </w:num>
  <w:num w:numId="17">
    <w:abstractNumId w:val="18"/>
  </w:num>
  <w:num w:numId="18">
    <w:abstractNumId w:val="32"/>
  </w:num>
  <w:num w:numId="19">
    <w:abstractNumId w:val="56"/>
  </w:num>
  <w:num w:numId="20">
    <w:abstractNumId w:val="10"/>
  </w:num>
  <w:num w:numId="21">
    <w:abstractNumId w:val="23"/>
  </w:num>
  <w:num w:numId="22">
    <w:abstractNumId w:val="17"/>
  </w:num>
  <w:num w:numId="23">
    <w:abstractNumId w:val="20"/>
  </w:num>
  <w:num w:numId="24">
    <w:abstractNumId w:val="40"/>
  </w:num>
  <w:num w:numId="25">
    <w:abstractNumId w:val="51"/>
  </w:num>
  <w:num w:numId="26">
    <w:abstractNumId w:val="35"/>
  </w:num>
  <w:num w:numId="27">
    <w:abstractNumId w:val="46"/>
  </w:num>
  <w:num w:numId="28">
    <w:abstractNumId w:val="50"/>
  </w:num>
  <w:num w:numId="29">
    <w:abstractNumId w:val="26"/>
  </w:num>
  <w:num w:numId="30">
    <w:abstractNumId w:val="5"/>
  </w:num>
  <w:num w:numId="31">
    <w:abstractNumId w:val="11"/>
  </w:num>
  <w:num w:numId="32">
    <w:abstractNumId w:val="43"/>
  </w:num>
  <w:num w:numId="33">
    <w:abstractNumId w:val="57"/>
  </w:num>
  <w:num w:numId="34">
    <w:abstractNumId w:val="28"/>
  </w:num>
  <w:num w:numId="35">
    <w:abstractNumId w:val="1"/>
  </w:num>
  <w:num w:numId="36">
    <w:abstractNumId w:val="47"/>
  </w:num>
  <w:num w:numId="37">
    <w:abstractNumId w:val="8"/>
  </w:num>
  <w:num w:numId="38">
    <w:abstractNumId w:val="31"/>
  </w:num>
  <w:num w:numId="39">
    <w:abstractNumId w:val="39"/>
  </w:num>
  <w:num w:numId="40">
    <w:abstractNumId w:val="2"/>
  </w:num>
  <w:num w:numId="41">
    <w:abstractNumId w:val="30"/>
  </w:num>
  <w:num w:numId="42">
    <w:abstractNumId w:val="0"/>
  </w:num>
  <w:num w:numId="43">
    <w:abstractNumId w:val="38"/>
  </w:num>
  <w:num w:numId="44">
    <w:abstractNumId w:val="37"/>
  </w:num>
  <w:num w:numId="45">
    <w:abstractNumId w:val="42"/>
  </w:num>
  <w:num w:numId="46">
    <w:abstractNumId w:val="24"/>
  </w:num>
  <w:num w:numId="47">
    <w:abstractNumId w:val="12"/>
  </w:num>
  <w:num w:numId="48">
    <w:abstractNumId w:val="36"/>
  </w:num>
  <w:num w:numId="49">
    <w:abstractNumId w:val="55"/>
  </w:num>
  <w:num w:numId="50">
    <w:abstractNumId w:val="27"/>
  </w:num>
  <w:num w:numId="51">
    <w:abstractNumId w:val="41"/>
  </w:num>
  <w:num w:numId="52">
    <w:abstractNumId w:val="19"/>
  </w:num>
  <w:num w:numId="53">
    <w:abstractNumId w:val="21"/>
  </w:num>
  <w:num w:numId="54">
    <w:abstractNumId w:val="6"/>
  </w:num>
  <w:num w:numId="55">
    <w:abstractNumId w:val="53"/>
  </w:num>
  <w:num w:numId="56">
    <w:abstractNumId w:val="34"/>
  </w:num>
  <w:num w:numId="57">
    <w:abstractNumId w:val="14"/>
  </w:num>
  <w:num w:numId="58">
    <w:abstractNumId w:val="58"/>
  </w:num>
  <w:num w:numId="59">
    <w:abstractNumId w:val="29"/>
  </w:num>
  <w:num w:numId="60">
    <w:abstractNumId w:val="5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
    <w15:presenceInfo w15:providerId="None" w15:userId="admin"/>
  </w15:person>
  <w15:person w15:author="anh cao">
    <w15:presenceInfo w15:providerId="Windows Live" w15:userId="f8ee093e299190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301D"/>
    <w:rsid w:val="000179AD"/>
    <w:rsid w:val="00017E6B"/>
    <w:rsid w:val="000219F9"/>
    <w:rsid w:val="000230F0"/>
    <w:rsid w:val="00025E32"/>
    <w:rsid w:val="00026ABE"/>
    <w:rsid w:val="00027ABF"/>
    <w:rsid w:val="000319E7"/>
    <w:rsid w:val="00031B0B"/>
    <w:rsid w:val="000436EC"/>
    <w:rsid w:val="00050C4B"/>
    <w:rsid w:val="00051265"/>
    <w:rsid w:val="000531B1"/>
    <w:rsid w:val="00054C28"/>
    <w:rsid w:val="000615B6"/>
    <w:rsid w:val="000622B3"/>
    <w:rsid w:val="00064B6D"/>
    <w:rsid w:val="00065085"/>
    <w:rsid w:val="00065AD7"/>
    <w:rsid w:val="00067716"/>
    <w:rsid w:val="00071839"/>
    <w:rsid w:val="0007531F"/>
    <w:rsid w:val="000764E1"/>
    <w:rsid w:val="00083B7E"/>
    <w:rsid w:val="00085DCD"/>
    <w:rsid w:val="00086111"/>
    <w:rsid w:val="00086AEE"/>
    <w:rsid w:val="00086FED"/>
    <w:rsid w:val="0009217A"/>
    <w:rsid w:val="000A03AE"/>
    <w:rsid w:val="000A522D"/>
    <w:rsid w:val="000A63AE"/>
    <w:rsid w:val="000C1EB9"/>
    <w:rsid w:val="000C3243"/>
    <w:rsid w:val="000C7B17"/>
    <w:rsid w:val="000C7EFE"/>
    <w:rsid w:val="000D0F4B"/>
    <w:rsid w:val="000F0E20"/>
    <w:rsid w:val="000F1F3C"/>
    <w:rsid w:val="000F64CC"/>
    <w:rsid w:val="001016E4"/>
    <w:rsid w:val="00101FF6"/>
    <w:rsid w:val="0010557D"/>
    <w:rsid w:val="00116842"/>
    <w:rsid w:val="00116BDD"/>
    <w:rsid w:val="0012331A"/>
    <w:rsid w:val="00123CDB"/>
    <w:rsid w:val="001343A1"/>
    <w:rsid w:val="00137515"/>
    <w:rsid w:val="00141F73"/>
    <w:rsid w:val="00145B47"/>
    <w:rsid w:val="0015732E"/>
    <w:rsid w:val="00162BA2"/>
    <w:rsid w:val="001642AA"/>
    <w:rsid w:val="00164744"/>
    <w:rsid w:val="00164848"/>
    <w:rsid w:val="00171144"/>
    <w:rsid w:val="00171C5D"/>
    <w:rsid w:val="00174281"/>
    <w:rsid w:val="001746FC"/>
    <w:rsid w:val="001768A2"/>
    <w:rsid w:val="00176F20"/>
    <w:rsid w:val="00184DEB"/>
    <w:rsid w:val="001A74E2"/>
    <w:rsid w:val="001B11DC"/>
    <w:rsid w:val="001C08AB"/>
    <w:rsid w:val="001C123B"/>
    <w:rsid w:val="001C24B2"/>
    <w:rsid w:val="001C389F"/>
    <w:rsid w:val="001C44FF"/>
    <w:rsid w:val="001C6A45"/>
    <w:rsid w:val="001C712A"/>
    <w:rsid w:val="001D2080"/>
    <w:rsid w:val="001D3BB1"/>
    <w:rsid w:val="001D7D93"/>
    <w:rsid w:val="001E4979"/>
    <w:rsid w:val="001E7435"/>
    <w:rsid w:val="001E7EA5"/>
    <w:rsid w:val="001F540A"/>
    <w:rsid w:val="001F692C"/>
    <w:rsid w:val="00203569"/>
    <w:rsid w:val="00205C11"/>
    <w:rsid w:val="0021501C"/>
    <w:rsid w:val="00222FE1"/>
    <w:rsid w:val="00223CDF"/>
    <w:rsid w:val="002247D7"/>
    <w:rsid w:val="00232790"/>
    <w:rsid w:val="00242ECD"/>
    <w:rsid w:val="002525F6"/>
    <w:rsid w:val="00252809"/>
    <w:rsid w:val="00260234"/>
    <w:rsid w:val="00262B8A"/>
    <w:rsid w:val="00265200"/>
    <w:rsid w:val="00266895"/>
    <w:rsid w:val="00266A78"/>
    <w:rsid w:val="00266D56"/>
    <w:rsid w:val="002746A5"/>
    <w:rsid w:val="00274A2F"/>
    <w:rsid w:val="00275D44"/>
    <w:rsid w:val="00283224"/>
    <w:rsid w:val="00283AB7"/>
    <w:rsid w:val="00284AB4"/>
    <w:rsid w:val="00290D00"/>
    <w:rsid w:val="0029139D"/>
    <w:rsid w:val="00292607"/>
    <w:rsid w:val="00297A1E"/>
    <w:rsid w:val="002A0A34"/>
    <w:rsid w:val="002A2401"/>
    <w:rsid w:val="002B11FF"/>
    <w:rsid w:val="002B20D2"/>
    <w:rsid w:val="002B597D"/>
    <w:rsid w:val="002C063F"/>
    <w:rsid w:val="002C5077"/>
    <w:rsid w:val="002D55C3"/>
    <w:rsid w:val="002D78E7"/>
    <w:rsid w:val="002E09FB"/>
    <w:rsid w:val="002E3A99"/>
    <w:rsid w:val="002E6940"/>
    <w:rsid w:val="002E7296"/>
    <w:rsid w:val="002F6570"/>
    <w:rsid w:val="00301313"/>
    <w:rsid w:val="0030402A"/>
    <w:rsid w:val="003050E2"/>
    <w:rsid w:val="00310545"/>
    <w:rsid w:val="00313186"/>
    <w:rsid w:val="003414F5"/>
    <w:rsid w:val="00341FE0"/>
    <w:rsid w:val="00344E0F"/>
    <w:rsid w:val="00353C22"/>
    <w:rsid w:val="00353CDB"/>
    <w:rsid w:val="0035451D"/>
    <w:rsid w:val="00354A3C"/>
    <w:rsid w:val="00355DD6"/>
    <w:rsid w:val="0036302E"/>
    <w:rsid w:val="00363F1D"/>
    <w:rsid w:val="00374D6F"/>
    <w:rsid w:val="00382196"/>
    <w:rsid w:val="00387342"/>
    <w:rsid w:val="003914D7"/>
    <w:rsid w:val="00394A52"/>
    <w:rsid w:val="0039507F"/>
    <w:rsid w:val="003A0FCA"/>
    <w:rsid w:val="003A7F00"/>
    <w:rsid w:val="003B06C2"/>
    <w:rsid w:val="003B55CE"/>
    <w:rsid w:val="003B5CC2"/>
    <w:rsid w:val="003C69D5"/>
    <w:rsid w:val="003D0081"/>
    <w:rsid w:val="003D2BF9"/>
    <w:rsid w:val="003D5BC1"/>
    <w:rsid w:val="003E01A7"/>
    <w:rsid w:val="003E047F"/>
    <w:rsid w:val="003E1CBD"/>
    <w:rsid w:val="003E336A"/>
    <w:rsid w:val="003F62B8"/>
    <w:rsid w:val="003F6394"/>
    <w:rsid w:val="004040A2"/>
    <w:rsid w:val="004045AA"/>
    <w:rsid w:val="0041561F"/>
    <w:rsid w:val="00423403"/>
    <w:rsid w:val="00430D86"/>
    <w:rsid w:val="0044121A"/>
    <w:rsid w:val="004430A2"/>
    <w:rsid w:val="00445284"/>
    <w:rsid w:val="00445A42"/>
    <w:rsid w:val="00454A36"/>
    <w:rsid w:val="00467F2B"/>
    <w:rsid w:val="004759F2"/>
    <w:rsid w:val="00480874"/>
    <w:rsid w:val="004861E2"/>
    <w:rsid w:val="004909BB"/>
    <w:rsid w:val="00492E7F"/>
    <w:rsid w:val="004A123D"/>
    <w:rsid w:val="004A43E9"/>
    <w:rsid w:val="004B0B61"/>
    <w:rsid w:val="004B232A"/>
    <w:rsid w:val="004B2EEE"/>
    <w:rsid w:val="004B37C0"/>
    <w:rsid w:val="004B48E2"/>
    <w:rsid w:val="004B588F"/>
    <w:rsid w:val="004B6490"/>
    <w:rsid w:val="004D1F04"/>
    <w:rsid w:val="004D3434"/>
    <w:rsid w:val="004E4D6D"/>
    <w:rsid w:val="004F3C75"/>
    <w:rsid w:val="00500C1E"/>
    <w:rsid w:val="00503CB8"/>
    <w:rsid w:val="00505146"/>
    <w:rsid w:val="005103B4"/>
    <w:rsid w:val="00516DE1"/>
    <w:rsid w:val="0051773C"/>
    <w:rsid w:val="005179B3"/>
    <w:rsid w:val="00521229"/>
    <w:rsid w:val="00525D73"/>
    <w:rsid w:val="0052780E"/>
    <w:rsid w:val="00541B4F"/>
    <w:rsid w:val="00542316"/>
    <w:rsid w:val="00544859"/>
    <w:rsid w:val="00544E11"/>
    <w:rsid w:val="00555904"/>
    <w:rsid w:val="00557AFB"/>
    <w:rsid w:val="005624B7"/>
    <w:rsid w:val="00564C49"/>
    <w:rsid w:val="005658F2"/>
    <w:rsid w:val="00566DA9"/>
    <w:rsid w:val="00566FAA"/>
    <w:rsid w:val="0056706D"/>
    <w:rsid w:val="005712A4"/>
    <w:rsid w:val="005745AA"/>
    <w:rsid w:val="00575B6E"/>
    <w:rsid w:val="00576958"/>
    <w:rsid w:val="00581887"/>
    <w:rsid w:val="005854F0"/>
    <w:rsid w:val="005869FA"/>
    <w:rsid w:val="00587DD0"/>
    <w:rsid w:val="005A09FE"/>
    <w:rsid w:val="005B1400"/>
    <w:rsid w:val="005B226D"/>
    <w:rsid w:val="005B34A5"/>
    <w:rsid w:val="005C45DB"/>
    <w:rsid w:val="005D6B4C"/>
    <w:rsid w:val="005D763E"/>
    <w:rsid w:val="005D7CFF"/>
    <w:rsid w:val="005E422C"/>
    <w:rsid w:val="005E79DB"/>
    <w:rsid w:val="005F1B96"/>
    <w:rsid w:val="005F3288"/>
    <w:rsid w:val="005F69E4"/>
    <w:rsid w:val="0060024B"/>
    <w:rsid w:val="00600AF9"/>
    <w:rsid w:val="00602AAE"/>
    <w:rsid w:val="006061B8"/>
    <w:rsid w:val="00607E3F"/>
    <w:rsid w:val="0061698C"/>
    <w:rsid w:val="0062440E"/>
    <w:rsid w:val="00625E55"/>
    <w:rsid w:val="00630676"/>
    <w:rsid w:val="00631EDA"/>
    <w:rsid w:val="00641B70"/>
    <w:rsid w:val="0064348F"/>
    <w:rsid w:val="00652BC3"/>
    <w:rsid w:val="00674270"/>
    <w:rsid w:val="006763D9"/>
    <w:rsid w:val="00676CA6"/>
    <w:rsid w:val="00683655"/>
    <w:rsid w:val="00686EB4"/>
    <w:rsid w:val="00690564"/>
    <w:rsid w:val="00691F96"/>
    <w:rsid w:val="006948D6"/>
    <w:rsid w:val="00696420"/>
    <w:rsid w:val="00696F51"/>
    <w:rsid w:val="00696F71"/>
    <w:rsid w:val="006A1F30"/>
    <w:rsid w:val="006A5350"/>
    <w:rsid w:val="006B030C"/>
    <w:rsid w:val="006B3527"/>
    <w:rsid w:val="006B7BFA"/>
    <w:rsid w:val="006C1D1A"/>
    <w:rsid w:val="006C26D5"/>
    <w:rsid w:val="006C2DB6"/>
    <w:rsid w:val="006C33D5"/>
    <w:rsid w:val="006D0C5B"/>
    <w:rsid w:val="006D40D3"/>
    <w:rsid w:val="006E7132"/>
    <w:rsid w:val="006F00D1"/>
    <w:rsid w:val="006F23A8"/>
    <w:rsid w:val="00701521"/>
    <w:rsid w:val="007023F8"/>
    <w:rsid w:val="0070251F"/>
    <w:rsid w:val="00702A7A"/>
    <w:rsid w:val="007110ED"/>
    <w:rsid w:val="00712D85"/>
    <w:rsid w:val="00712F30"/>
    <w:rsid w:val="00712FEF"/>
    <w:rsid w:val="0071740A"/>
    <w:rsid w:val="00717DE1"/>
    <w:rsid w:val="0072729B"/>
    <w:rsid w:val="00734ABA"/>
    <w:rsid w:val="00765525"/>
    <w:rsid w:val="00765E6C"/>
    <w:rsid w:val="00766EA3"/>
    <w:rsid w:val="00767768"/>
    <w:rsid w:val="00770500"/>
    <w:rsid w:val="00770BA6"/>
    <w:rsid w:val="00782E72"/>
    <w:rsid w:val="007868A3"/>
    <w:rsid w:val="007925E4"/>
    <w:rsid w:val="00793C25"/>
    <w:rsid w:val="007945AD"/>
    <w:rsid w:val="00796449"/>
    <w:rsid w:val="0079733C"/>
    <w:rsid w:val="007A41C9"/>
    <w:rsid w:val="007A5BF2"/>
    <w:rsid w:val="007B0EEF"/>
    <w:rsid w:val="007B1F29"/>
    <w:rsid w:val="007B6378"/>
    <w:rsid w:val="007B6B48"/>
    <w:rsid w:val="007C0171"/>
    <w:rsid w:val="007C34D6"/>
    <w:rsid w:val="007D163C"/>
    <w:rsid w:val="007D2A3C"/>
    <w:rsid w:val="007E3994"/>
    <w:rsid w:val="007E4C84"/>
    <w:rsid w:val="007E5296"/>
    <w:rsid w:val="007E5B3B"/>
    <w:rsid w:val="007E6538"/>
    <w:rsid w:val="007E6DB9"/>
    <w:rsid w:val="007F011D"/>
    <w:rsid w:val="007F2933"/>
    <w:rsid w:val="00801D61"/>
    <w:rsid w:val="00804C24"/>
    <w:rsid w:val="00813893"/>
    <w:rsid w:val="00815A4C"/>
    <w:rsid w:val="00816064"/>
    <w:rsid w:val="00821947"/>
    <w:rsid w:val="00825F1E"/>
    <w:rsid w:val="0083321B"/>
    <w:rsid w:val="008334FD"/>
    <w:rsid w:val="00834E7F"/>
    <w:rsid w:val="0083718C"/>
    <w:rsid w:val="00840A53"/>
    <w:rsid w:val="00841E06"/>
    <w:rsid w:val="00852693"/>
    <w:rsid w:val="00852F83"/>
    <w:rsid w:val="0085582C"/>
    <w:rsid w:val="00855CE9"/>
    <w:rsid w:val="00855F52"/>
    <w:rsid w:val="00861798"/>
    <w:rsid w:val="0086184A"/>
    <w:rsid w:val="0086572F"/>
    <w:rsid w:val="00870685"/>
    <w:rsid w:val="00872939"/>
    <w:rsid w:val="0087309E"/>
    <w:rsid w:val="0087638C"/>
    <w:rsid w:val="00886CC6"/>
    <w:rsid w:val="008A0D51"/>
    <w:rsid w:val="008A306D"/>
    <w:rsid w:val="008A57AE"/>
    <w:rsid w:val="008B135F"/>
    <w:rsid w:val="008B286A"/>
    <w:rsid w:val="008C1F15"/>
    <w:rsid w:val="008C2689"/>
    <w:rsid w:val="008C2B13"/>
    <w:rsid w:val="008C4594"/>
    <w:rsid w:val="008C571F"/>
    <w:rsid w:val="008D6059"/>
    <w:rsid w:val="008E23C8"/>
    <w:rsid w:val="008F042B"/>
    <w:rsid w:val="0090151C"/>
    <w:rsid w:val="00902378"/>
    <w:rsid w:val="0090309B"/>
    <w:rsid w:val="009032FD"/>
    <w:rsid w:val="00910F34"/>
    <w:rsid w:val="00911137"/>
    <w:rsid w:val="009133B2"/>
    <w:rsid w:val="009157A0"/>
    <w:rsid w:val="00915AF1"/>
    <w:rsid w:val="009160BE"/>
    <w:rsid w:val="00921363"/>
    <w:rsid w:val="00930D7E"/>
    <w:rsid w:val="0093117B"/>
    <w:rsid w:val="009326DF"/>
    <w:rsid w:val="009452A6"/>
    <w:rsid w:val="0094744D"/>
    <w:rsid w:val="009509A7"/>
    <w:rsid w:val="009618F7"/>
    <w:rsid w:val="00964CB6"/>
    <w:rsid w:val="00982007"/>
    <w:rsid w:val="009831C0"/>
    <w:rsid w:val="00983B95"/>
    <w:rsid w:val="0098744B"/>
    <w:rsid w:val="009904E9"/>
    <w:rsid w:val="00995981"/>
    <w:rsid w:val="009961A4"/>
    <w:rsid w:val="009963DA"/>
    <w:rsid w:val="00996709"/>
    <w:rsid w:val="009971FA"/>
    <w:rsid w:val="009A0396"/>
    <w:rsid w:val="009A0703"/>
    <w:rsid w:val="009A13BF"/>
    <w:rsid w:val="009A2C22"/>
    <w:rsid w:val="009A7FE7"/>
    <w:rsid w:val="009B5108"/>
    <w:rsid w:val="009C0B38"/>
    <w:rsid w:val="009C1E87"/>
    <w:rsid w:val="009C276B"/>
    <w:rsid w:val="009C5F60"/>
    <w:rsid w:val="009D46AE"/>
    <w:rsid w:val="009D4740"/>
    <w:rsid w:val="009D532E"/>
    <w:rsid w:val="009D7A62"/>
    <w:rsid w:val="009E24F4"/>
    <w:rsid w:val="009F0AD2"/>
    <w:rsid w:val="009F184A"/>
    <w:rsid w:val="009F4697"/>
    <w:rsid w:val="009F4EBE"/>
    <w:rsid w:val="00A00605"/>
    <w:rsid w:val="00A01ECA"/>
    <w:rsid w:val="00A0249E"/>
    <w:rsid w:val="00A02D62"/>
    <w:rsid w:val="00A1386B"/>
    <w:rsid w:val="00A1456E"/>
    <w:rsid w:val="00A1684B"/>
    <w:rsid w:val="00A1781E"/>
    <w:rsid w:val="00A202E4"/>
    <w:rsid w:val="00A25D76"/>
    <w:rsid w:val="00A26A3B"/>
    <w:rsid w:val="00A3317B"/>
    <w:rsid w:val="00A35151"/>
    <w:rsid w:val="00A3570E"/>
    <w:rsid w:val="00A40F7E"/>
    <w:rsid w:val="00A43E1C"/>
    <w:rsid w:val="00A51963"/>
    <w:rsid w:val="00A524FB"/>
    <w:rsid w:val="00A53E12"/>
    <w:rsid w:val="00A54504"/>
    <w:rsid w:val="00A620E2"/>
    <w:rsid w:val="00A63963"/>
    <w:rsid w:val="00A65A47"/>
    <w:rsid w:val="00A66963"/>
    <w:rsid w:val="00A71C28"/>
    <w:rsid w:val="00A772C7"/>
    <w:rsid w:val="00A82335"/>
    <w:rsid w:val="00A86592"/>
    <w:rsid w:val="00A8791C"/>
    <w:rsid w:val="00A93F21"/>
    <w:rsid w:val="00A9405B"/>
    <w:rsid w:val="00A97823"/>
    <w:rsid w:val="00AA26C1"/>
    <w:rsid w:val="00AA4F25"/>
    <w:rsid w:val="00AC0730"/>
    <w:rsid w:val="00AC2A3D"/>
    <w:rsid w:val="00AC61B8"/>
    <w:rsid w:val="00AC71C4"/>
    <w:rsid w:val="00AD05DD"/>
    <w:rsid w:val="00AD1971"/>
    <w:rsid w:val="00B1511C"/>
    <w:rsid w:val="00B22B20"/>
    <w:rsid w:val="00B328A4"/>
    <w:rsid w:val="00B33FCD"/>
    <w:rsid w:val="00B35623"/>
    <w:rsid w:val="00B45B0C"/>
    <w:rsid w:val="00B466FA"/>
    <w:rsid w:val="00B54A0A"/>
    <w:rsid w:val="00B552A1"/>
    <w:rsid w:val="00B553B4"/>
    <w:rsid w:val="00B57349"/>
    <w:rsid w:val="00B60D41"/>
    <w:rsid w:val="00B62B73"/>
    <w:rsid w:val="00B7300B"/>
    <w:rsid w:val="00B754B0"/>
    <w:rsid w:val="00B77D0E"/>
    <w:rsid w:val="00B86025"/>
    <w:rsid w:val="00B865F4"/>
    <w:rsid w:val="00B87CEC"/>
    <w:rsid w:val="00B940CD"/>
    <w:rsid w:val="00B96185"/>
    <w:rsid w:val="00BA22A1"/>
    <w:rsid w:val="00BA42CA"/>
    <w:rsid w:val="00BA60EE"/>
    <w:rsid w:val="00BB0E74"/>
    <w:rsid w:val="00BC2553"/>
    <w:rsid w:val="00BC4EBD"/>
    <w:rsid w:val="00BC5777"/>
    <w:rsid w:val="00BC7FF4"/>
    <w:rsid w:val="00BD0896"/>
    <w:rsid w:val="00BD1AE8"/>
    <w:rsid w:val="00BD4742"/>
    <w:rsid w:val="00BD6C82"/>
    <w:rsid w:val="00BD7A02"/>
    <w:rsid w:val="00BE2B07"/>
    <w:rsid w:val="00BE3953"/>
    <w:rsid w:val="00BF11E7"/>
    <w:rsid w:val="00BF18D2"/>
    <w:rsid w:val="00BF210A"/>
    <w:rsid w:val="00C00080"/>
    <w:rsid w:val="00C03EC0"/>
    <w:rsid w:val="00C04BD2"/>
    <w:rsid w:val="00C22408"/>
    <w:rsid w:val="00C32238"/>
    <w:rsid w:val="00C34127"/>
    <w:rsid w:val="00C37164"/>
    <w:rsid w:val="00C419DD"/>
    <w:rsid w:val="00C437ED"/>
    <w:rsid w:val="00C5148A"/>
    <w:rsid w:val="00C5722A"/>
    <w:rsid w:val="00C62AE7"/>
    <w:rsid w:val="00C6564B"/>
    <w:rsid w:val="00C665B1"/>
    <w:rsid w:val="00C72C74"/>
    <w:rsid w:val="00C75217"/>
    <w:rsid w:val="00C75850"/>
    <w:rsid w:val="00C8437D"/>
    <w:rsid w:val="00C84731"/>
    <w:rsid w:val="00C87DA2"/>
    <w:rsid w:val="00C91BD2"/>
    <w:rsid w:val="00C94B71"/>
    <w:rsid w:val="00C955C6"/>
    <w:rsid w:val="00CA471C"/>
    <w:rsid w:val="00CA482C"/>
    <w:rsid w:val="00CA5302"/>
    <w:rsid w:val="00CB4EB6"/>
    <w:rsid w:val="00CC194E"/>
    <w:rsid w:val="00CD21AF"/>
    <w:rsid w:val="00CD2BD7"/>
    <w:rsid w:val="00CD528B"/>
    <w:rsid w:val="00CD70A9"/>
    <w:rsid w:val="00CD78F0"/>
    <w:rsid w:val="00CE0873"/>
    <w:rsid w:val="00CE48BF"/>
    <w:rsid w:val="00CE4CB5"/>
    <w:rsid w:val="00CF5865"/>
    <w:rsid w:val="00D04048"/>
    <w:rsid w:val="00D10409"/>
    <w:rsid w:val="00D11253"/>
    <w:rsid w:val="00D134BE"/>
    <w:rsid w:val="00D226E8"/>
    <w:rsid w:val="00D32F70"/>
    <w:rsid w:val="00D373A6"/>
    <w:rsid w:val="00D423DC"/>
    <w:rsid w:val="00D4533E"/>
    <w:rsid w:val="00D461A1"/>
    <w:rsid w:val="00D468D9"/>
    <w:rsid w:val="00D57B27"/>
    <w:rsid w:val="00D63302"/>
    <w:rsid w:val="00D63643"/>
    <w:rsid w:val="00D7491F"/>
    <w:rsid w:val="00D7580C"/>
    <w:rsid w:val="00D7681D"/>
    <w:rsid w:val="00D76979"/>
    <w:rsid w:val="00D770DC"/>
    <w:rsid w:val="00D84DF6"/>
    <w:rsid w:val="00D86C68"/>
    <w:rsid w:val="00D90D5C"/>
    <w:rsid w:val="00D92764"/>
    <w:rsid w:val="00DA04AD"/>
    <w:rsid w:val="00DA6583"/>
    <w:rsid w:val="00DA7DBB"/>
    <w:rsid w:val="00DB4F60"/>
    <w:rsid w:val="00DC0811"/>
    <w:rsid w:val="00DC3AAC"/>
    <w:rsid w:val="00DD5354"/>
    <w:rsid w:val="00DD56AF"/>
    <w:rsid w:val="00DD79C4"/>
    <w:rsid w:val="00DE5126"/>
    <w:rsid w:val="00DE7E67"/>
    <w:rsid w:val="00DF1BE5"/>
    <w:rsid w:val="00DF25A6"/>
    <w:rsid w:val="00DF38B1"/>
    <w:rsid w:val="00DF39CC"/>
    <w:rsid w:val="00DF43E2"/>
    <w:rsid w:val="00DF4A2A"/>
    <w:rsid w:val="00DF54B4"/>
    <w:rsid w:val="00E00AAD"/>
    <w:rsid w:val="00E00F45"/>
    <w:rsid w:val="00E1431C"/>
    <w:rsid w:val="00E20311"/>
    <w:rsid w:val="00E22782"/>
    <w:rsid w:val="00E25860"/>
    <w:rsid w:val="00E271EF"/>
    <w:rsid w:val="00E276EE"/>
    <w:rsid w:val="00E32759"/>
    <w:rsid w:val="00E33A0A"/>
    <w:rsid w:val="00E41437"/>
    <w:rsid w:val="00E47B6F"/>
    <w:rsid w:val="00E70853"/>
    <w:rsid w:val="00E71D9C"/>
    <w:rsid w:val="00E8539F"/>
    <w:rsid w:val="00E854AA"/>
    <w:rsid w:val="00E90077"/>
    <w:rsid w:val="00E97EE8"/>
    <w:rsid w:val="00E97F61"/>
    <w:rsid w:val="00EA2B43"/>
    <w:rsid w:val="00EA2BF9"/>
    <w:rsid w:val="00EA618C"/>
    <w:rsid w:val="00EB1A9C"/>
    <w:rsid w:val="00EC02FE"/>
    <w:rsid w:val="00EC077F"/>
    <w:rsid w:val="00EC31A2"/>
    <w:rsid w:val="00EC3D50"/>
    <w:rsid w:val="00EC78C8"/>
    <w:rsid w:val="00ED2639"/>
    <w:rsid w:val="00ED3D84"/>
    <w:rsid w:val="00ED52B5"/>
    <w:rsid w:val="00EE6BBA"/>
    <w:rsid w:val="00EE7DF9"/>
    <w:rsid w:val="00EF07E5"/>
    <w:rsid w:val="00EF13F9"/>
    <w:rsid w:val="00EF7B82"/>
    <w:rsid w:val="00F01ECF"/>
    <w:rsid w:val="00F04A50"/>
    <w:rsid w:val="00F10A4E"/>
    <w:rsid w:val="00F12E53"/>
    <w:rsid w:val="00F16BA9"/>
    <w:rsid w:val="00F21E71"/>
    <w:rsid w:val="00F2560C"/>
    <w:rsid w:val="00F25995"/>
    <w:rsid w:val="00F270EB"/>
    <w:rsid w:val="00F32404"/>
    <w:rsid w:val="00F376F0"/>
    <w:rsid w:val="00F37C61"/>
    <w:rsid w:val="00F4626C"/>
    <w:rsid w:val="00F507DF"/>
    <w:rsid w:val="00F55DD6"/>
    <w:rsid w:val="00F636ED"/>
    <w:rsid w:val="00F654A5"/>
    <w:rsid w:val="00F6562D"/>
    <w:rsid w:val="00F65E1A"/>
    <w:rsid w:val="00F70E0D"/>
    <w:rsid w:val="00F7136B"/>
    <w:rsid w:val="00F8378D"/>
    <w:rsid w:val="00F929C4"/>
    <w:rsid w:val="00F95F2F"/>
    <w:rsid w:val="00F96576"/>
    <w:rsid w:val="00FA0595"/>
    <w:rsid w:val="00FA29C5"/>
    <w:rsid w:val="00FB2274"/>
    <w:rsid w:val="00FB3930"/>
    <w:rsid w:val="00FB625C"/>
    <w:rsid w:val="00FC282D"/>
    <w:rsid w:val="00FC5950"/>
    <w:rsid w:val="00FD08DE"/>
    <w:rsid w:val="00FD1BBD"/>
    <w:rsid w:val="00FD1D50"/>
    <w:rsid w:val="00FD260A"/>
    <w:rsid w:val="00FD2E7C"/>
    <w:rsid w:val="00FD3BB6"/>
    <w:rsid w:val="00FD641C"/>
    <w:rsid w:val="00FD655D"/>
    <w:rsid w:val="00FE2B94"/>
    <w:rsid w:val="00FE3763"/>
    <w:rsid w:val="00FE40E7"/>
    <w:rsid w:val="00FF5386"/>
    <w:rsid w:val="00FF5A1C"/>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04048"/>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 w:type="character" w:customStyle="1" w:styleId="fontstyle01">
    <w:name w:val="fontstyle01"/>
    <w:basedOn w:val="DefaultParagraphFont"/>
    <w:rsid w:val="004759F2"/>
    <w:rPr>
      <w:rFonts w:ascii="TimesNewRomanPSMT" w:hAnsi="TimesNewRomanPSMT" w:hint="default"/>
      <w:b w:val="0"/>
      <w:bCs w:val="0"/>
      <w:i w:val="0"/>
      <w:iCs w:val="0"/>
      <w:color w:val="000000"/>
      <w:sz w:val="26"/>
      <w:szCs w:val="26"/>
    </w:rPr>
  </w:style>
  <w:style w:type="paragraph" w:styleId="Revision">
    <w:name w:val="Revision"/>
    <w:hidden/>
    <w:uiPriority w:val="99"/>
    <w:semiHidden/>
    <w:rsid w:val="00801D61"/>
    <w:pPr>
      <w:spacing w:line="240" w:lineRule="auto"/>
    </w:pPr>
  </w:style>
  <w:style w:type="character" w:styleId="CommentReference">
    <w:name w:val="annotation reference"/>
    <w:basedOn w:val="DefaultParagraphFont"/>
    <w:uiPriority w:val="99"/>
    <w:semiHidden/>
    <w:unhideWhenUsed/>
    <w:rsid w:val="00516DE1"/>
    <w:rPr>
      <w:sz w:val="16"/>
      <w:szCs w:val="16"/>
    </w:rPr>
  </w:style>
  <w:style w:type="paragraph" w:styleId="CommentText">
    <w:name w:val="annotation text"/>
    <w:basedOn w:val="Normal"/>
    <w:link w:val="CommentTextChar"/>
    <w:uiPriority w:val="99"/>
    <w:unhideWhenUsed/>
    <w:rsid w:val="00516DE1"/>
    <w:pPr>
      <w:spacing w:line="240" w:lineRule="auto"/>
    </w:pPr>
    <w:rPr>
      <w:sz w:val="20"/>
      <w:szCs w:val="20"/>
    </w:rPr>
  </w:style>
  <w:style w:type="character" w:customStyle="1" w:styleId="CommentTextChar">
    <w:name w:val="Comment Text Char"/>
    <w:basedOn w:val="DefaultParagraphFont"/>
    <w:link w:val="CommentText"/>
    <w:uiPriority w:val="99"/>
    <w:rsid w:val="00516DE1"/>
    <w:rPr>
      <w:sz w:val="20"/>
      <w:szCs w:val="20"/>
    </w:rPr>
  </w:style>
  <w:style w:type="paragraph" w:styleId="CommentSubject">
    <w:name w:val="annotation subject"/>
    <w:basedOn w:val="CommentText"/>
    <w:next w:val="CommentText"/>
    <w:link w:val="CommentSubjectChar"/>
    <w:uiPriority w:val="99"/>
    <w:semiHidden/>
    <w:unhideWhenUsed/>
    <w:rsid w:val="00516DE1"/>
    <w:rPr>
      <w:b/>
      <w:bCs/>
    </w:rPr>
  </w:style>
  <w:style w:type="character" w:customStyle="1" w:styleId="CommentSubjectChar">
    <w:name w:val="Comment Subject Char"/>
    <w:basedOn w:val="CommentTextChar"/>
    <w:link w:val="CommentSubject"/>
    <w:uiPriority w:val="99"/>
    <w:semiHidden/>
    <w:rsid w:val="00516DE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1974">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336612601">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8681503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783574566">
      <w:bodyDiv w:val="1"/>
      <w:marLeft w:val="0"/>
      <w:marRight w:val="0"/>
      <w:marTop w:val="0"/>
      <w:marBottom w:val="0"/>
      <w:divBdr>
        <w:top w:val="none" w:sz="0" w:space="0" w:color="auto"/>
        <w:left w:val="none" w:sz="0" w:space="0" w:color="auto"/>
        <w:bottom w:val="none" w:sz="0" w:space="0" w:color="auto"/>
        <w:right w:val="none" w:sz="0" w:space="0" w:color="auto"/>
      </w:divBdr>
    </w:div>
    <w:div w:id="786243604">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545556994">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58264359">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1.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eader" Target="header4.xml"/><Relationship Id="rId68" Type="http://schemas.openxmlformats.org/officeDocument/2006/relationships/hyperlink" Target="https://nodejs.org/en/download" TargetMode="External"/><Relationship Id="rId84" Type="http://schemas.openxmlformats.org/officeDocument/2006/relationships/image" Target="media/image60.png"/><Relationship Id="rId89" Type="http://schemas.openxmlformats.org/officeDocument/2006/relationships/hyperlink" Target="https://www.postgresql.org/download/windows/" TargetMode="External"/><Relationship Id="rId112" Type="http://schemas.openxmlformats.org/officeDocument/2006/relationships/image" Target="media/image86.png"/><Relationship Id="rId16"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hyperlink" Target="https://www.java.com/en/download/windows_offline.jsp" TargetMode="External"/><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jpeg"/><Relationship Id="rId69" Type="http://schemas.openxmlformats.org/officeDocument/2006/relationships/image" Target="media/image48.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7.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24" Type="http://schemas.microsoft.com/office/2011/relationships/people" Target="people.xml"/><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hyperlink" Target="https://maven.apache.org/download.cgi" TargetMode="External"/><Relationship Id="rId86" Type="http://schemas.openxmlformats.org/officeDocument/2006/relationships/image" Target="media/image62.png"/><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eader" Target="header5.xml"/><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44.png"/><Relationship Id="rId82" Type="http://schemas.openxmlformats.org/officeDocument/2006/relationships/image" Target="media/image58.png"/><Relationship Id="rId19" Type="http://schemas.openxmlformats.org/officeDocument/2006/relationships/header" Target="header2.xml"/><Relationship Id="rId14" Type="http://schemas.microsoft.com/office/2018/08/relationships/commentsExtensible" Target="commentsExtensible.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localhost:3000" TargetMode="External"/><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eader" Target="header6.xml"/><Relationship Id="rId116"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9.png"/><Relationship Id="rId88" Type="http://schemas.openxmlformats.org/officeDocument/2006/relationships/hyperlink" Target="https://www.jetbrains.com/idea/download/?section=windows" TargetMode="External"/><Relationship Id="rId111" Type="http://schemas.openxmlformats.org/officeDocument/2006/relationships/image" Target="media/image85.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viblo.asia/p/nodejs-voi-express-framework-rQOvPKVgkYj"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5574</TotalTime>
  <Pages>89</Pages>
  <Words>13556</Words>
  <Characters>77273</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admin</cp:lastModifiedBy>
  <cp:revision>530</cp:revision>
  <cp:lastPrinted>2024-12-22T04:56:00Z</cp:lastPrinted>
  <dcterms:created xsi:type="dcterms:W3CDTF">2023-12-01T12:06:00Z</dcterms:created>
  <dcterms:modified xsi:type="dcterms:W3CDTF">2024-12-30T03:58:00Z</dcterms:modified>
</cp:coreProperties>
</file>