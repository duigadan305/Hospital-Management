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A42725" w14:textId="3EE63E40" w:rsidR="00CA471C" w:rsidRPr="00905CFF" w:rsidRDefault="000319E7" w:rsidP="00E20311">
      <w:pPr>
        <w:spacing w:before="60" w:after="60" w:line="360" w:lineRule="auto"/>
        <w:rPr>
          <w:rFonts w:ascii="Times New Roman" w:eastAsia="Times New Roman" w:hAnsi="Times New Roman" w:cs="Times New Roman"/>
          <w:b/>
          <w:sz w:val="24"/>
          <w:szCs w:val="24"/>
        </w:rPr>
      </w:pPr>
      <w:r w:rsidRPr="00905CFF">
        <w:rPr>
          <w:rFonts w:ascii="Times New Roman" w:hAnsi="Times New Roman" w:cs="Times New Roman"/>
          <w:noProof/>
          <w:lang w:val="en-US"/>
        </w:rPr>
        <w:drawing>
          <wp:anchor distT="0" distB="0" distL="0" distR="0" simplePos="0" relativeHeight="251658240" behindDoc="1" locked="0" layoutInCell="1" hidden="0" allowOverlap="1" wp14:anchorId="1D10702E" wp14:editId="1AAC5C0C">
            <wp:simplePos x="0" y="0"/>
            <wp:positionH relativeFrom="column">
              <wp:posOffset>-2449</wp:posOffset>
            </wp:positionH>
            <wp:positionV relativeFrom="paragraph">
              <wp:posOffset>9253</wp:posOffset>
            </wp:positionV>
            <wp:extent cx="5795645" cy="9209314"/>
            <wp:effectExtent l="19050" t="19050" r="14605" b="11430"/>
            <wp:wrapNone/>
            <wp:docPr id="11" name="image1.jpg" descr="Description: Description: khung doi"/>
            <wp:cNvGraphicFramePr/>
            <a:graphic xmlns:a="http://schemas.openxmlformats.org/drawingml/2006/main">
              <a:graphicData uri="http://schemas.openxmlformats.org/drawingml/2006/picture">
                <pic:pic xmlns:pic="http://schemas.openxmlformats.org/drawingml/2006/picture">
                  <pic:nvPicPr>
                    <pic:cNvPr id="0" name="image1.jpg" descr="Description: Description: khung doi"/>
                    <pic:cNvPicPr preferRelativeResize="0"/>
                  </pic:nvPicPr>
                  <pic:blipFill>
                    <a:blip r:embed="rId8"/>
                    <a:srcRect/>
                    <a:stretch>
                      <a:fillRect/>
                    </a:stretch>
                  </pic:blipFill>
                  <pic:spPr>
                    <a:xfrm>
                      <a:off x="0" y="0"/>
                      <a:ext cx="5800096" cy="9216386"/>
                    </a:xfrm>
                    <a:prstGeom prst="rect">
                      <a:avLst/>
                    </a:prstGeom>
                    <a:ln w="9525">
                      <a:solidFill>
                        <a:srgbClr val="0000FF"/>
                      </a:solidFill>
                      <a:prstDash val="solid"/>
                    </a:ln>
                  </pic:spPr>
                </pic:pic>
              </a:graphicData>
            </a:graphic>
            <wp14:sizeRelV relativeFrom="margin">
              <wp14:pctHeight>0</wp14:pctHeight>
            </wp14:sizeRelV>
          </wp:anchor>
        </w:drawing>
      </w:r>
      <w:r w:rsidR="007E6DB9" w:rsidRPr="00905CFF">
        <w:rPr>
          <w:rFonts w:ascii="Times New Roman" w:eastAsia="Times New Roman" w:hAnsi="Times New Roman" w:cs="Times New Roman"/>
          <w:b/>
          <w:sz w:val="24"/>
          <w:szCs w:val="24"/>
          <w:lang w:val="en-US"/>
        </w:rPr>
        <w:t xml:space="preserve"> </w:t>
      </w:r>
      <w:r w:rsidR="005E422C" w:rsidRPr="00905CFF">
        <w:rPr>
          <w:rFonts w:ascii="Times New Roman" w:eastAsia="Times New Roman" w:hAnsi="Times New Roman" w:cs="Times New Roman"/>
          <w:b/>
          <w:sz w:val="24"/>
          <w:szCs w:val="24"/>
        </w:rPr>
        <w:t xml:space="preserve">    </w:t>
      </w:r>
    </w:p>
    <w:p w14:paraId="507EA20A" w14:textId="77777777" w:rsidR="00CA471C" w:rsidRPr="00905CFF" w:rsidRDefault="005E422C" w:rsidP="00E20311">
      <w:pPr>
        <w:spacing w:before="60" w:after="60" w:line="240" w:lineRule="auto"/>
        <w:jc w:val="center"/>
        <w:rPr>
          <w:rFonts w:ascii="Times New Roman" w:eastAsia="Times New Roman" w:hAnsi="Times New Roman" w:cs="Times New Roman"/>
          <w:b/>
          <w:sz w:val="28"/>
          <w:szCs w:val="28"/>
        </w:rPr>
      </w:pPr>
      <w:r w:rsidRPr="00905CFF">
        <w:rPr>
          <w:rFonts w:ascii="Times New Roman" w:eastAsia="Times New Roman" w:hAnsi="Times New Roman" w:cs="Times New Roman"/>
          <w:b/>
          <w:sz w:val="28"/>
          <w:szCs w:val="28"/>
        </w:rPr>
        <w:t>HỌC VIỆN CÔNG NGHỆ BƯU CHÍNH VIỄN THÔNG</w:t>
      </w:r>
    </w:p>
    <w:p w14:paraId="251B2D2E" w14:textId="77777777" w:rsidR="00CA471C" w:rsidRPr="00905CFF" w:rsidRDefault="005E422C" w:rsidP="00E20311">
      <w:pPr>
        <w:spacing w:before="60" w:after="60" w:line="240" w:lineRule="auto"/>
        <w:jc w:val="center"/>
        <w:rPr>
          <w:rFonts w:ascii="Times New Roman" w:eastAsia="Times New Roman" w:hAnsi="Times New Roman" w:cs="Times New Roman"/>
          <w:b/>
          <w:sz w:val="32"/>
          <w:szCs w:val="32"/>
        </w:rPr>
      </w:pPr>
      <w:r w:rsidRPr="00905CFF">
        <w:rPr>
          <w:rFonts w:ascii="Times New Roman" w:eastAsia="Times New Roman" w:hAnsi="Times New Roman" w:cs="Times New Roman"/>
          <w:b/>
          <w:sz w:val="32"/>
          <w:szCs w:val="32"/>
        </w:rPr>
        <w:t>KHOA CÔNG NGHỆ THÔNG TIN 1</w:t>
      </w:r>
    </w:p>
    <w:p w14:paraId="1EA1057F" w14:textId="77777777" w:rsidR="00CA471C" w:rsidRPr="00905CFF" w:rsidRDefault="00CA471C" w:rsidP="00E20311">
      <w:pPr>
        <w:spacing w:before="60" w:after="60" w:line="240" w:lineRule="auto"/>
        <w:jc w:val="center"/>
        <w:rPr>
          <w:rFonts w:ascii="Times New Roman" w:eastAsia="Times New Roman" w:hAnsi="Times New Roman" w:cs="Times New Roman"/>
          <w:b/>
          <w:sz w:val="24"/>
          <w:szCs w:val="24"/>
        </w:rPr>
      </w:pPr>
    </w:p>
    <w:p w14:paraId="225C8D10" w14:textId="77777777" w:rsidR="00CA471C" w:rsidRPr="00905CFF" w:rsidRDefault="005E422C" w:rsidP="00E20311">
      <w:pPr>
        <w:spacing w:before="60" w:after="60" w:line="240" w:lineRule="auto"/>
        <w:jc w:val="center"/>
        <w:rPr>
          <w:rFonts w:ascii="Times New Roman" w:eastAsia="Times New Roman" w:hAnsi="Times New Roman" w:cs="Times New Roman"/>
          <w:b/>
          <w:sz w:val="24"/>
          <w:szCs w:val="24"/>
        </w:rPr>
      </w:pPr>
      <w:r w:rsidRPr="00905CFF">
        <w:rPr>
          <w:rFonts w:ascii="Times New Roman" w:eastAsia="Times New Roman" w:hAnsi="Times New Roman" w:cs="Times New Roman"/>
          <w:sz w:val="24"/>
          <w:szCs w:val="24"/>
        </w:rPr>
        <w:t>-----🙞🙜</w:t>
      </w:r>
      <w:r w:rsidRPr="00905CFF">
        <w:rPr>
          <w:rFonts w:ascii="Segoe UI Symbol" w:eastAsia="Times New Roman" w:hAnsi="Segoe UI Symbol" w:cs="Segoe UI Symbol"/>
          <w:sz w:val="24"/>
          <w:szCs w:val="24"/>
        </w:rPr>
        <w:t>🕮🙞🙜</w:t>
      </w:r>
      <w:r w:rsidRPr="00905CFF">
        <w:rPr>
          <w:rFonts w:ascii="Times New Roman" w:eastAsia="Times New Roman" w:hAnsi="Times New Roman" w:cs="Times New Roman"/>
          <w:sz w:val="24"/>
          <w:szCs w:val="24"/>
        </w:rPr>
        <w:t>-----</w:t>
      </w:r>
    </w:p>
    <w:p w14:paraId="539C73EE" w14:textId="77777777" w:rsidR="00CA471C" w:rsidRPr="00905CFF" w:rsidRDefault="005E422C" w:rsidP="00E20311">
      <w:pPr>
        <w:tabs>
          <w:tab w:val="center" w:pos="4320"/>
        </w:tabs>
        <w:spacing w:before="60" w:after="60" w:line="240" w:lineRule="auto"/>
        <w:ind w:right="-51"/>
        <w:jc w:val="both"/>
        <w:rPr>
          <w:rFonts w:ascii="Times New Roman" w:eastAsia="Times New Roman" w:hAnsi="Times New Roman" w:cs="Times New Roman"/>
          <w:sz w:val="24"/>
          <w:szCs w:val="24"/>
        </w:rPr>
      </w:pPr>
      <w:r w:rsidRPr="00905CFF">
        <w:rPr>
          <w:rFonts w:ascii="Times New Roman" w:eastAsia="Times New Roman" w:hAnsi="Times New Roman" w:cs="Times New Roman"/>
          <w:sz w:val="24"/>
          <w:szCs w:val="24"/>
        </w:rPr>
        <w:t xml:space="preserve">                                                        </w:t>
      </w:r>
      <w:r w:rsidRPr="00905CFF">
        <w:rPr>
          <w:rFonts w:ascii="Times New Roman" w:eastAsia="Times New Roman" w:hAnsi="Times New Roman" w:cs="Times New Roman"/>
          <w:noProof/>
          <w:sz w:val="24"/>
          <w:szCs w:val="24"/>
          <w:lang w:val="en-US"/>
        </w:rPr>
        <w:drawing>
          <wp:inline distT="0" distB="0" distL="0" distR="0" wp14:anchorId="6153E8D6" wp14:editId="6B184796">
            <wp:extent cx="1414463" cy="170497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1414463" cy="1704975"/>
                    </a:xfrm>
                    <a:prstGeom prst="rect">
                      <a:avLst/>
                    </a:prstGeom>
                    <a:ln/>
                  </pic:spPr>
                </pic:pic>
              </a:graphicData>
            </a:graphic>
          </wp:inline>
        </w:drawing>
      </w:r>
    </w:p>
    <w:p w14:paraId="3418587D" w14:textId="77777777" w:rsidR="002247D7" w:rsidRPr="00905CFF" w:rsidRDefault="002247D7" w:rsidP="00E20311">
      <w:pPr>
        <w:tabs>
          <w:tab w:val="center" w:pos="4320"/>
        </w:tabs>
        <w:spacing w:before="60" w:after="60" w:line="240" w:lineRule="auto"/>
        <w:ind w:right="-51"/>
        <w:jc w:val="center"/>
        <w:rPr>
          <w:rFonts w:ascii="Times New Roman" w:eastAsia="Times New Roman" w:hAnsi="Times New Roman" w:cs="Times New Roman"/>
          <w:b/>
          <w:sz w:val="72"/>
          <w:szCs w:val="72"/>
          <w:lang w:val="en-US"/>
        </w:rPr>
      </w:pPr>
    </w:p>
    <w:p w14:paraId="250783E3" w14:textId="77777777" w:rsidR="00CA471C" w:rsidRPr="00905CFF" w:rsidRDefault="005E422C" w:rsidP="00E20311">
      <w:pPr>
        <w:tabs>
          <w:tab w:val="center" w:pos="4320"/>
        </w:tabs>
        <w:spacing w:before="60" w:after="60" w:line="240" w:lineRule="auto"/>
        <w:ind w:right="-51"/>
        <w:jc w:val="center"/>
        <w:rPr>
          <w:rFonts w:ascii="Times New Roman" w:eastAsia="Times New Roman" w:hAnsi="Times New Roman" w:cs="Times New Roman"/>
          <w:b/>
          <w:sz w:val="36"/>
          <w:szCs w:val="36"/>
        </w:rPr>
      </w:pPr>
      <w:r w:rsidRPr="00905CFF">
        <w:rPr>
          <w:rFonts w:ascii="Times New Roman" w:eastAsia="Times New Roman" w:hAnsi="Times New Roman" w:cs="Times New Roman"/>
          <w:b/>
          <w:sz w:val="36"/>
          <w:szCs w:val="36"/>
        </w:rPr>
        <w:t>ĐỒ ÁN</w:t>
      </w:r>
    </w:p>
    <w:p w14:paraId="2C5B5217" w14:textId="77777777" w:rsidR="00CA471C" w:rsidRPr="00905CFF" w:rsidRDefault="005E422C" w:rsidP="00E20311">
      <w:pPr>
        <w:tabs>
          <w:tab w:val="center" w:pos="4320"/>
        </w:tabs>
        <w:spacing w:before="60" w:after="60" w:line="240" w:lineRule="auto"/>
        <w:ind w:right="-51"/>
        <w:jc w:val="center"/>
        <w:rPr>
          <w:rFonts w:ascii="Times New Roman" w:eastAsia="Times New Roman" w:hAnsi="Times New Roman" w:cs="Times New Roman"/>
          <w:b/>
          <w:sz w:val="36"/>
          <w:szCs w:val="36"/>
        </w:rPr>
      </w:pPr>
      <w:r w:rsidRPr="00905CFF">
        <w:rPr>
          <w:rFonts w:ascii="Times New Roman" w:eastAsia="Times New Roman" w:hAnsi="Times New Roman" w:cs="Times New Roman"/>
          <w:b/>
          <w:sz w:val="36"/>
          <w:szCs w:val="36"/>
        </w:rPr>
        <w:t>TỐT NGHIỆP ĐẠI HỌC</w:t>
      </w:r>
    </w:p>
    <w:p w14:paraId="4668FFCA" w14:textId="77777777" w:rsidR="00CA471C" w:rsidRPr="00905CFF" w:rsidRDefault="00CA471C" w:rsidP="00E20311">
      <w:pPr>
        <w:tabs>
          <w:tab w:val="center" w:pos="4320"/>
        </w:tabs>
        <w:spacing w:before="60" w:after="60" w:line="240" w:lineRule="auto"/>
        <w:ind w:right="-51"/>
        <w:jc w:val="center"/>
        <w:rPr>
          <w:rFonts w:ascii="Times New Roman" w:eastAsia="Times New Roman" w:hAnsi="Times New Roman" w:cs="Times New Roman"/>
          <w:b/>
          <w:sz w:val="24"/>
          <w:szCs w:val="24"/>
          <w:lang w:val="en-US"/>
        </w:rPr>
      </w:pPr>
    </w:p>
    <w:p w14:paraId="4529D481" w14:textId="77777777" w:rsidR="00CA471C" w:rsidRPr="00905CFF" w:rsidRDefault="000319E7" w:rsidP="00E20311">
      <w:pPr>
        <w:tabs>
          <w:tab w:val="center" w:pos="4320"/>
        </w:tabs>
        <w:spacing w:before="60" w:after="60" w:line="240" w:lineRule="auto"/>
        <w:ind w:right="-51"/>
        <w:jc w:val="center"/>
        <w:rPr>
          <w:rFonts w:ascii="Times New Roman" w:eastAsia="Times New Roman" w:hAnsi="Times New Roman" w:cs="Times New Roman"/>
          <w:b/>
          <w:sz w:val="36"/>
          <w:szCs w:val="36"/>
        </w:rPr>
      </w:pPr>
      <w:r w:rsidRPr="00905CFF">
        <w:rPr>
          <w:rFonts w:ascii="Times New Roman" w:eastAsia="Times New Roman" w:hAnsi="Times New Roman" w:cs="Times New Roman"/>
          <w:b/>
          <w:sz w:val="36"/>
          <w:szCs w:val="36"/>
        </w:rPr>
        <w:t xml:space="preserve">ĐỀ TÀI: </w:t>
      </w:r>
    </w:p>
    <w:p w14:paraId="37AF07E1" w14:textId="77777777" w:rsidR="00164744" w:rsidRPr="00905CFF" w:rsidRDefault="00B33FCD" w:rsidP="00164744">
      <w:pPr>
        <w:tabs>
          <w:tab w:val="center" w:pos="4320"/>
        </w:tabs>
        <w:spacing w:before="60" w:after="60" w:line="240" w:lineRule="auto"/>
        <w:ind w:right="-51"/>
        <w:jc w:val="center"/>
        <w:rPr>
          <w:rFonts w:ascii="Times New Roman" w:eastAsia="Times New Roman" w:hAnsi="Times New Roman" w:cs="Times New Roman"/>
          <w:b/>
          <w:sz w:val="40"/>
          <w:szCs w:val="32"/>
          <w:lang w:val="en-US"/>
        </w:rPr>
      </w:pPr>
      <w:proofErr w:type="spellStart"/>
      <w:r w:rsidRPr="00905CFF">
        <w:rPr>
          <w:rFonts w:ascii="Times New Roman" w:eastAsia="Times New Roman" w:hAnsi="Times New Roman" w:cs="Times New Roman"/>
          <w:b/>
          <w:sz w:val="40"/>
          <w:szCs w:val="32"/>
          <w:lang w:val="en-US"/>
        </w:rPr>
        <w:t>Hệ</w:t>
      </w:r>
      <w:proofErr w:type="spellEnd"/>
      <w:r w:rsidRPr="00905CFF">
        <w:rPr>
          <w:rFonts w:ascii="Times New Roman" w:eastAsia="Times New Roman" w:hAnsi="Times New Roman" w:cs="Times New Roman"/>
          <w:b/>
          <w:sz w:val="40"/>
          <w:szCs w:val="32"/>
          <w:lang w:val="en-US"/>
        </w:rPr>
        <w:t xml:space="preserve"> </w:t>
      </w:r>
      <w:proofErr w:type="spellStart"/>
      <w:r w:rsidRPr="00905CFF">
        <w:rPr>
          <w:rFonts w:ascii="Times New Roman" w:eastAsia="Times New Roman" w:hAnsi="Times New Roman" w:cs="Times New Roman"/>
          <w:b/>
          <w:sz w:val="40"/>
          <w:szCs w:val="32"/>
          <w:lang w:val="en-US"/>
        </w:rPr>
        <w:t>thống</w:t>
      </w:r>
      <w:proofErr w:type="spellEnd"/>
      <w:r w:rsidR="00164744" w:rsidRPr="00905CFF">
        <w:rPr>
          <w:rFonts w:ascii="Times New Roman" w:eastAsia="Times New Roman" w:hAnsi="Times New Roman" w:cs="Times New Roman"/>
          <w:b/>
          <w:sz w:val="40"/>
          <w:szCs w:val="32"/>
          <w:lang w:val="en-US"/>
        </w:rPr>
        <w:t xml:space="preserve"> </w:t>
      </w:r>
      <w:proofErr w:type="spellStart"/>
      <w:r w:rsidR="00164744" w:rsidRPr="00905CFF">
        <w:rPr>
          <w:rFonts w:ascii="Times New Roman" w:eastAsia="Times New Roman" w:hAnsi="Times New Roman" w:cs="Times New Roman"/>
          <w:b/>
          <w:sz w:val="40"/>
          <w:szCs w:val="32"/>
          <w:lang w:val="en-US"/>
        </w:rPr>
        <w:t>quản</w:t>
      </w:r>
      <w:proofErr w:type="spellEnd"/>
      <w:r w:rsidR="00164744" w:rsidRPr="00905CFF">
        <w:rPr>
          <w:rFonts w:ascii="Times New Roman" w:eastAsia="Times New Roman" w:hAnsi="Times New Roman" w:cs="Times New Roman"/>
          <w:b/>
          <w:sz w:val="40"/>
          <w:szCs w:val="32"/>
          <w:lang w:val="en-US"/>
        </w:rPr>
        <w:t xml:space="preserve"> </w:t>
      </w:r>
      <w:proofErr w:type="spellStart"/>
      <w:r w:rsidR="00164744" w:rsidRPr="00905CFF">
        <w:rPr>
          <w:rFonts w:ascii="Times New Roman" w:eastAsia="Times New Roman" w:hAnsi="Times New Roman" w:cs="Times New Roman"/>
          <w:b/>
          <w:sz w:val="40"/>
          <w:szCs w:val="32"/>
          <w:lang w:val="en-US"/>
        </w:rPr>
        <w:t>lý</w:t>
      </w:r>
      <w:proofErr w:type="spellEnd"/>
      <w:r w:rsidR="00164744" w:rsidRPr="00905CFF">
        <w:rPr>
          <w:rFonts w:ascii="Times New Roman" w:eastAsia="Times New Roman" w:hAnsi="Times New Roman" w:cs="Times New Roman"/>
          <w:b/>
          <w:sz w:val="40"/>
          <w:szCs w:val="32"/>
          <w:lang w:val="en-US"/>
        </w:rPr>
        <w:t xml:space="preserve"> </w:t>
      </w:r>
      <w:proofErr w:type="spellStart"/>
      <w:r w:rsidR="00164744" w:rsidRPr="00905CFF">
        <w:rPr>
          <w:rFonts w:ascii="Times New Roman" w:eastAsia="Times New Roman" w:hAnsi="Times New Roman" w:cs="Times New Roman"/>
          <w:b/>
          <w:sz w:val="40"/>
          <w:szCs w:val="32"/>
          <w:lang w:val="en-US"/>
        </w:rPr>
        <w:t>phòng</w:t>
      </w:r>
      <w:proofErr w:type="spellEnd"/>
      <w:r w:rsidR="00164744" w:rsidRPr="00905CFF">
        <w:rPr>
          <w:rFonts w:ascii="Times New Roman" w:eastAsia="Times New Roman" w:hAnsi="Times New Roman" w:cs="Times New Roman"/>
          <w:b/>
          <w:sz w:val="40"/>
          <w:szCs w:val="32"/>
          <w:lang w:val="en-US"/>
        </w:rPr>
        <w:t xml:space="preserve"> </w:t>
      </w:r>
      <w:proofErr w:type="spellStart"/>
      <w:r w:rsidR="00164744" w:rsidRPr="00905CFF">
        <w:rPr>
          <w:rFonts w:ascii="Times New Roman" w:eastAsia="Times New Roman" w:hAnsi="Times New Roman" w:cs="Times New Roman"/>
          <w:b/>
          <w:sz w:val="40"/>
          <w:szCs w:val="32"/>
          <w:lang w:val="en-US"/>
        </w:rPr>
        <w:t>khám</w:t>
      </w:r>
      <w:proofErr w:type="spellEnd"/>
      <w:r w:rsidR="00164744" w:rsidRPr="00905CFF">
        <w:rPr>
          <w:rFonts w:ascii="Times New Roman" w:eastAsia="Times New Roman" w:hAnsi="Times New Roman" w:cs="Times New Roman"/>
          <w:b/>
          <w:sz w:val="40"/>
          <w:szCs w:val="32"/>
          <w:lang w:val="en-US"/>
        </w:rPr>
        <w:t>:</w:t>
      </w:r>
    </w:p>
    <w:p w14:paraId="18A60DF4" w14:textId="0DDAF1EA" w:rsidR="00CA471C" w:rsidRPr="00905CFF" w:rsidRDefault="00164744" w:rsidP="00164744">
      <w:pPr>
        <w:tabs>
          <w:tab w:val="center" w:pos="4320"/>
        </w:tabs>
        <w:spacing w:before="60" w:after="60" w:line="240" w:lineRule="auto"/>
        <w:ind w:right="-51"/>
        <w:jc w:val="center"/>
        <w:rPr>
          <w:rFonts w:ascii="Times New Roman" w:eastAsia="Times New Roman" w:hAnsi="Times New Roman" w:cs="Times New Roman"/>
          <w:b/>
          <w:sz w:val="40"/>
          <w:szCs w:val="32"/>
          <w:lang w:val="en-US"/>
        </w:rPr>
      </w:pPr>
      <w:proofErr w:type="spellStart"/>
      <w:r w:rsidRPr="00905CFF">
        <w:rPr>
          <w:rFonts w:ascii="Times New Roman" w:eastAsia="Times New Roman" w:hAnsi="Times New Roman" w:cs="Times New Roman"/>
          <w:b/>
          <w:sz w:val="40"/>
          <w:szCs w:val="32"/>
          <w:lang w:val="en-US"/>
        </w:rPr>
        <w:t>Số</w:t>
      </w:r>
      <w:proofErr w:type="spellEnd"/>
      <w:r w:rsidRPr="00905CFF">
        <w:rPr>
          <w:rFonts w:ascii="Times New Roman" w:eastAsia="Times New Roman" w:hAnsi="Times New Roman" w:cs="Times New Roman"/>
          <w:b/>
          <w:sz w:val="40"/>
          <w:szCs w:val="32"/>
          <w:lang w:val="en-US"/>
        </w:rPr>
        <w:t xml:space="preserve"> </w:t>
      </w:r>
      <w:proofErr w:type="spellStart"/>
      <w:r w:rsidRPr="00905CFF">
        <w:rPr>
          <w:rFonts w:ascii="Times New Roman" w:eastAsia="Times New Roman" w:hAnsi="Times New Roman" w:cs="Times New Roman"/>
          <w:b/>
          <w:sz w:val="40"/>
          <w:szCs w:val="32"/>
          <w:lang w:val="en-US"/>
        </w:rPr>
        <w:t>hóa</w:t>
      </w:r>
      <w:proofErr w:type="spellEnd"/>
      <w:r w:rsidRPr="00905CFF">
        <w:rPr>
          <w:rFonts w:ascii="Times New Roman" w:eastAsia="Times New Roman" w:hAnsi="Times New Roman" w:cs="Times New Roman"/>
          <w:b/>
          <w:sz w:val="40"/>
          <w:szCs w:val="32"/>
          <w:lang w:val="en-US"/>
        </w:rPr>
        <w:t xml:space="preserve"> </w:t>
      </w:r>
      <w:proofErr w:type="spellStart"/>
      <w:r w:rsidRPr="00905CFF">
        <w:rPr>
          <w:rFonts w:ascii="Times New Roman" w:eastAsia="Times New Roman" w:hAnsi="Times New Roman" w:cs="Times New Roman"/>
          <w:b/>
          <w:sz w:val="40"/>
          <w:szCs w:val="32"/>
          <w:lang w:val="en-US"/>
        </w:rPr>
        <w:t>dịch</w:t>
      </w:r>
      <w:proofErr w:type="spellEnd"/>
      <w:r w:rsidRPr="00905CFF">
        <w:rPr>
          <w:rFonts w:ascii="Times New Roman" w:eastAsia="Times New Roman" w:hAnsi="Times New Roman" w:cs="Times New Roman"/>
          <w:b/>
          <w:sz w:val="40"/>
          <w:szCs w:val="32"/>
          <w:lang w:val="en-US"/>
        </w:rPr>
        <w:t xml:space="preserve"> </w:t>
      </w:r>
      <w:proofErr w:type="spellStart"/>
      <w:r w:rsidRPr="00905CFF">
        <w:rPr>
          <w:rFonts w:ascii="Times New Roman" w:eastAsia="Times New Roman" w:hAnsi="Times New Roman" w:cs="Times New Roman"/>
          <w:b/>
          <w:sz w:val="40"/>
          <w:szCs w:val="32"/>
          <w:lang w:val="en-US"/>
        </w:rPr>
        <w:t>vụ</w:t>
      </w:r>
      <w:proofErr w:type="spellEnd"/>
      <w:r w:rsidRPr="00905CFF">
        <w:rPr>
          <w:rFonts w:ascii="Times New Roman" w:eastAsia="Times New Roman" w:hAnsi="Times New Roman" w:cs="Times New Roman"/>
          <w:b/>
          <w:sz w:val="40"/>
          <w:szCs w:val="32"/>
          <w:lang w:val="en-US"/>
        </w:rPr>
        <w:t xml:space="preserve"> y </w:t>
      </w:r>
      <w:proofErr w:type="spellStart"/>
      <w:r w:rsidRPr="00905CFF">
        <w:rPr>
          <w:rFonts w:ascii="Times New Roman" w:eastAsia="Times New Roman" w:hAnsi="Times New Roman" w:cs="Times New Roman"/>
          <w:b/>
          <w:sz w:val="40"/>
          <w:szCs w:val="32"/>
          <w:lang w:val="en-US"/>
        </w:rPr>
        <w:t>tế</w:t>
      </w:r>
      <w:proofErr w:type="spellEnd"/>
      <w:r w:rsidRPr="00905CFF">
        <w:rPr>
          <w:rFonts w:ascii="Times New Roman" w:eastAsia="Times New Roman" w:hAnsi="Times New Roman" w:cs="Times New Roman"/>
          <w:b/>
          <w:sz w:val="40"/>
          <w:szCs w:val="32"/>
          <w:lang w:val="en-US"/>
        </w:rPr>
        <w:t xml:space="preserve"> </w:t>
      </w:r>
      <w:proofErr w:type="spellStart"/>
      <w:r w:rsidRPr="00905CFF">
        <w:rPr>
          <w:rFonts w:ascii="Times New Roman" w:eastAsia="Times New Roman" w:hAnsi="Times New Roman" w:cs="Times New Roman"/>
          <w:b/>
          <w:sz w:val="40"/>
          <w:szCs w:val="32"/>
          <w:lang w:val="en-US"/>
        </w:rPr>
        <w:t>và</w:t>
      </w:r>
      <w:proofErr w:type="spellEnd"/>
      <w:r w:rsidRPr="00905CFF">
        <w:rPr>
          <w:rFonts w:ascii="Times New Roman" w:eastAsia="Times New Roman" w:hAnsi="Times New Roman" w:cs="Times New Roman"/>
          <w:b/>
          <w:sz w:val="40"/>
          <w:szCs w:val="32"/>
          <w:lang w:val="en-US"/>
        </w:rPr>
        <w:t xml:space="preserve"> </w:t>
      </w:r>
      <w:proofErr w:type="spellStart"/>
      <w:r w:rsidRPr="00905CFF">
        <w:rPr>
          <w:rFonts w:ascii="Times New Roman" w:eastAsia="Times New Roman" w:hAnsi="Times New Roman" w:cs="Times New Roman"/>
          <w:b/>
          <w:sz w:val="40"/>
          <w:szCs w:val="32"/>
          <w:lang w:val="en-US"/>
        </w:rPr>
        <w:t>lịch</w:t>
      </w:r>
      <w:proofErr w:type="spellEnd"/>
      <w:r w:rsidRPr="00905CFF">
        <w:rPr>
          <w:rFonts w:ascii="Times New Roman" w:eastAsia="Times New Roman" w:hAnsi="Times New Roman" w:cs="Times New Roman"/>
          <w:b/>
          <w:sz w:val="40"/>
          <w:szCs w:val="32"/>
          <w:lang w:val="en-US"/>
        </w:rPr>
        <w:t xml:space="preserve"> </w:t>
      </w:r>
      <w:proofErr w:type="spellStart"/>
      <w:r w:rsidRPr="00905CFF">
        <w:rPr>
          <w:rFonts w:ascii="Times New Roman" w:eastAsia="Times New Roman" w:hAnsi="Times New Roman" w:cs="Times New Roman"/>
          <w:b/>
          <w:sz w:val="40"/>
          <w:szCs w:val="32"/>
          <w:lang w:val="en-US"/>
        </w:rPr>
        <w:t>hẹn</w:t>
      </w:r>
      <w:proofErr w:type="spellEnd"/>
      <w:r w:rsidR="007023F8" w:rsidRPr="00905CFF">
        <w:rPr>
          <w:rFonts w:ascii="Times New Roman" w:eastAsia="Times New Roman" w:hAnsi="Times New Roman" w:cs="Times New Roman"/>
          <w:b/>
          <w:sz w:val="40"/>
          <w:szCs w:val="32"/>
          <w:lang w:val="en-US"/>
        </w:rPr>
        <w:t xml:space="preserve"> </w:t>
      </w:r>
    </w:p>
    <w:tbl>
      <w:tblPr>
        <w:tblStyle w:val="a"/>
        <w:tblW w:w="7025" w:type="dxa"/>
        <w:jc w:val="center"/>
        <w:tblLayout w:type="fixed"/>
        <w:tblLook w:val="0600" w:firstRow="0" w:lastRow="0" w:firstColumn="0" w:lastColumn="0" w:noHBand="1" w:noVBand="1"/>
      </w:tblPr>
      <w:tblGrid>
        <w:gridCol w:w="3150"/>
        <w:gridCol w:w="3875"/>
      </w:tblGrid>
      <w:tr w:rsidR="00CA471C" w:rsidRPr="00905CFF" w14:paraId="7B22CED5" w14:textId="77777777" w:rsidTr="00F21E71">
        <w:trPr>
          <w:jc w:val="center"/>
        </w:trPr>
        <w:tc>
          <w:tcPr>
            <w:tcW w:w="3150" w:type="dxa"/>
            <w:shd w:val="clear" w:color="auto" w:fill="auto"/>
            <w:tcMar>
              <w:top w:w="100" w:type="dxa"/>
              <w:left w:w="100" w:type="dxa"/>
              <w:bottom w:w="100" w:type="dxa"/>
              <w:right w:w="100" w:type="dxa"/>
            </w:tcMar>
          </w:tcPr>
          <w:p w14:paraId="35720044" w14:textId="77777777" w:rsidR="00CA471C" w:rsidRPr="00905CFF" w:rsidRDefault="005E422C" w:rsidP="00F21E7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905CFF">
              <w:rPr>
                <w:rFonts w:ascii="Times New Roman" w:eastAsia="Times New Roman" w:hAnsi="Times New Roman" w:cs="Times New Roman"/>
                <w:b/>
                <w:sz w:val="26"/>
                <w:szCs w:val="26"/>
              </w:rPr>
              <w:t>Giảng viên hướng dẫn</w:t>
            </w:r>
          </w:p>
        </w:tc>
        <w:tc>
          <w:tcPr>
            <w:tcW w:w="3875" w:type="dxa"/>
            <w:shd w:val="clear" w:color="auto" w:fill="auto"/>
            <w:tcMar>
              <w:top w:w="100" w:type="dxa"/>
              <w:left w:w="100" w:type="dxa"/>
              <w:bottom w:w="100" w:type="dxa"/>
              <w:right w:w="100" w:type="dxa"/>
            </w:tcMar>
          </w:tcPr>
          <w:p w14:paraId="7180F423" w14:textId="0EE7E809" w:rsidR="00CA471C" w:rsidRPr="00905CFF" w:rsidRDefault="00F10A4E" w:rsidP="00F21E7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sidRPr="00905CFF">
              <w:rPr>
                <w:rFonts w:ascii="Times New Roman" w:eastAsia="Times New Roman" w:hAnsi="Times New Roman" w:cs="Times New Roman"/>
                <w:b/>
                <w:sz w:val="26"/>
                <w:szCs w:val="26"/>
              </w:rPr>
              <w:t>: T</w:t>
            </w:r>
            <w:r w:rsidR="005E422C" w:rsidRPr="00905CFF">
              <w:rPr>
                <w:rFonts w:ascii="Times New Roman" w:eastAsia="Times New Roman" w:hAnsi="Times New Roman" w:cs="Times New Roman"/>
                <w:b/>
                <w:sz w:val="26"/>
                <w:szCs w:val="26"/>
              </w:rPr>
              <w:t xml:space="preserve">S. </w:t>
            </w:r>
            <w:r w:rsidR="00852F83" w:rsidRPr="00905CFF">
              <w:rPr>
                <w:rFonts w:ascii="Times New Roman" w:eastAsia="Times New Roman" w:hAnsi="Times New Roman" w:cs="Times New Roman"/>
                <w:b/>
                <w:sz w:val="26"/>
                <w:szCs w:val="26"/>
                <w:lang w:val="en-US"/>
              </w:rPr>
              <w:t>NGUYỄN TẤT THẮNG</w:t>
            </w:r>
          </w:p>
        </w:tc>
      </w:tr>
      <w:tr w:rsidR="00CA471C" w:rsidRPr="00905CFF" w14:paraId="0539959D" w14:textId="77777777" w:rsidTr="00F21E71">
        <w:trPr>
          <w:jc w:val="center"/>
        </w:trPr>
        <w:tc>
          <w:tcPr>
            <w:tcW w:w="3150" w:type="dxa"/>
            <w:shd w:val="clear" w:color="auto" w:fill="auto"/>
            <w:tcMar>
              <w:top w:w="100" w:type="dxa"/>
              <w:left w:w="100" w:type="dxa"/>
              <w:bottom w:w="100" w:type="dxa"/>
              <w:right w:w="100" w:type="dxa"/>
            </w:tcMar>
          </w:tcPr>
          <w:p w14:paraId="0165C5C8" w14:textId="77777777" w:rsidR="00CA471C" w:rsidRPr="00905CFF" w:rsidRDefault="005E422C" w:rsidP="00F21E7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905CFF">
              <w:rPr>
                <w:rFonts w:ascii="Times New Roman" w:eastAsia="Times New Roman" w:hAnsi="Times New Roman" w:cs="Times New Roman"/>
                <w:b/>
                <w:sz w:val="26"/>
                <w:szCs w:val="26"/>
              </w:rPr>
              <w:t>Sinh viên thực hiện</w:t>
            </w:r>
          </w:p>
        </w:tc>
        <w:tc>
          <w:tcPr>
            <w:tcW w:w="3875" w:type="dxa"/>
            <w:shd w:val="clear" w:color="auto" w:fill="auto"/>
            <w:tcMar>
              <w:top w:w="100" w:type="dxa"/>
              <w:left w:w="100" w:type="dxa"/>
              <w:bottom w:w="100" w:type="dxa"/>
              <w:right w:w="100" w:type="dxa"/>
            </w:tcMar>
          </w:tcPr>
          <w:p w14:paraId="38613BA2" w14:textId="727CD561" w:rsidR="00CA471C" w:rsidRPr="00905CFF" w:rsidRDefault="005E422C" w:rsidP="00F21E7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sidRPr="00905CFF">
              <w:rPr>
                <w:rFonts w:ascii="Times New Roman" w:eastAsia="Times New Roman" w:hAnsi="Times New Roman" w:cs="Times New Roman"/>
                <w:b/>
                <w:sz w:val="26"/>
                <w:szCs w:val="26"/>
              </w:rPr>
              <w:t xml:space="preserve">: </w:t>
            </w:r>
            <w:r w:rsidR="00B33FCD" w:rsidRPr="00905CFF">
              <w:rPr>
                <w:rFonts w:ascii="Times New Roman" w:eastAsia="Times New Roman" w:hAnsi="Times New Roman" w:cs="Times New Roman"/>
                <w:b/>
                <w:sz w:val="26"/>
                <w:szCs w:val="26"/>
                <w:lang w:val="en-US"/>
              </w:rPr>
              <w:t>Nguyễn Ngọc Thiện</w:t>
            </w:r>
          </w:p>
        </w:tc>
      </w:tr>
      <w:tr w:rsidR="00CA471C" w:rsidRPr="00905CFF" w14:paraId="10145B5A" w14:textId="77777777" w:rsidTr="00F21E71">
        <w:trPr>
          <w:jc w:val="center"/>
        </w:trPr>
        <w:tc>
          <w:tcPr>
            <w:tcW w:w="3150" w:type="dxa"/>
            <w:shd w:val="clear" w:color="auto" w:fill="auto"/>
            <w:tcMar>
              <w:top w:w="100" w:type="dxa"/>
              <w:left w:w="100" w:type="dxa"/>
              <w:bottom w:w="100" w:type="dxa"/>
              <w:right w:w="100" w:type="dxa"/>
            </w:tcMar>
          </w:tcPr>
          <w:p w14:paraId="0D2D6C39" w14:textId="77777777" w:rsidR="00CA471C" w:rsidRPr="00905CFF" w:rsidRDefault="005E422C" w:rsidP="00F21E7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905CFF">
              <w:rPr>
                <w:rFonts w:ascii="Times New Roman" w:eastAsia="Times New Roman" w:hAnsi="Times New Roman" w:cs="Times New Roman"/>
                <w:b/>
                <w:sz w:val="26"/>
                <w:szCs w:val="26"/>
              </w:rPr>
              <w:t>Lớp</w:t>
            </w:r>
          </w:p>
        </w:tc>
        <w:tc>
          <w:tcPr>
            <w:tcW w:w="3875" w:type="dxa"/>
            <w:shd w:val="clear" w:color="auto" w:fill="auto"/>
            <w:tcMar>
              <w:top w:w="100" w:type="dxa"/>
              <w:left w:w="100" w:type="dxa"/>
              <w:bottom w:w="100" w:type="dxa"/>
              <w:right w:w="100" w:type="dxa"/>
            </w:tcMar>
          </w:tcPr>
          <w:p w14:paraId="229D856D" w14:textId="2C6D96CC" w:rsidR="00CA471C" w:rsidRPr="00905CFF" w:rsidRDefault="005E422C" w:rsidP="00F21E7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sidRPr="00905CFF">
              <w:rPr>
                <w:rFonts w:ascii="Times New Roman" w:eastAsia="Times New Roman" w:hAnsi="Times New Roman" w:cs="Times New Roman"/>
                <w:b/>
                <w:sz w:val="26"/>
                <w:szCs w:val="26"/>
              </w:rPr>
              <w:t>:</w:t>
            </w:r>
            <w:r w:rsidR="00B33FCD" w:rsidRPr="00905CFF">
              <w:rPr>
                <w:rFonts w:ascii="Times New Roman" w:eastAsia="Times New Roman" w:hAnsi="Times New Roman" w:cs="Times New Roman"/>
                <w:b/>
                <w:sz w:val="26"/>
                <w:szCs w:val="26"/>
                <w:lang w:val="en-US"/>
              </w:rPr>
              <w:t xml:space="preserve"> D20HTTT03</w:t>
            </w:r>
          </w:p>
        </w:tc>
      </w:tr>
      <w:tr w:rsidR="00CA471C" w:rsidRPr="00905CFF" w14:paraId="66AC2991" w14:textId="77777777" w:rsidTr="00F21E71">
        <w:trPr>
          <w:jc w:val="center"/>
        </w:trPr>
        <w:tc>
          <w:tcPr>
            <w:tcW w:w="3150" w:type="dxa"/>
            <w:shd w:val="clear" w:color="auto" w:fill="auto"/>
            <w:tcMar>
              <w:top w:w="100" w:type="dxa"/>
              <w:left w:w="100" w:type="dxa"/>
              <w:bottom w:w="100" w:type="dxa"/>
              <w:right w:w="100" w:type="dxa"/>
            </w:tcMar>
          </w:tcPr>
          <w:p w14:paraId="78013A5F" w14:textId="77777777" w:rsidR="00CA471C" w:rsidRPr="00905CFF" w:rsidRDefault="001343A1" w:rsidP="00F21E7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lang w:val="en-US"/>
              </w:rPr>
            </w:pPr>
            <w:proofErr w:type="spellStart"/>
            <w:r w:rsidRPr="00905CFF">
              <w:rPr>
                <w:rFonts w:ascii="Times New Roman" w:eastAsia="Times New Roman" w:hAnsi="Times New Roman" w:cs="Times New Roman"/>
                <w:b/>
                <w:sz w:val="26"/>
                <w:szCs w:val="26"/>
                <w:lang w:val="en-US"/>
              </w:rPr>
              <w:t>Mã</w:t>
            </w:r>
            <w:proofErr w:type="spellEnd"/>
            <w:r w:rsidRPr="00905CFF">
              <w:rPr>
                <w:rFonts w:ascii="Times New Roman" w:eastAsia="Times New Roman" w:hAnsi="Times New Roman" w:cs="Times New Roman"/>
                <w:b/>
                <w:sz w:val="26"/>
                <w:szCs w:val="26"/>
                <w:lang w:val="en-US"/>
              </w:rPr>
              <w:t xml:space="preserve"> </w:t>
            </w:r>
            <w:proofErr w:type="spellStart"/>
            <w:r w:rsidRPr="00905CFF">
              <w:rPr>
                <w:rFonts w:ascii="Times New Roman" w:eastAsia="Times New Roman" w:hAnsi="Times New Roman" w:cs="Times New Roman"/>
                <w:b/>
                <w:sz w:val="26"/>
                <w:szCs w:val="26"/>
                <w:lang w:val="en-US"/>
              </w:rPr>
              <w:t>sinh</w:t>
            </w:r>
            <w:proofErr w:type="spellEnd"/>
            <w:r w:rsidRPr="00905CFF">
              <w:rPr>
                <w:rFonts w:ascii="Times New Roman" w:eastAsia="Times New Roman" w:hAnsi="Times New Roman" w:cs="Times New Roman"/>
                <w:b/>
                <w:sz w:val="26"/>
                <w:szCs w:val="26"/>
                <w:lang w:val="en-US"/>
              </w:rPr>
              <w:t xml:space="preserve"> </w:t>
            </w:r>
            <w:proofErr w:type="spellStart"/>
            <w:r w:rsidRPr="00905CFF">
              <w:rPr>
                <w:rFonts w:ascii="Times New Roman" w:eastAsia="Times New Roman" w:hAnsi="Times New Roman" w:cs="Times New Roman"/>
                <w:b/>
                <w:sz w:val="26"/>
                <w:szCs w:val="26"/>
                <w:lang w:val="en-US"/>
              </w:rPr>
              <w:t>viên</w:t>
            </w:r>
            <w:proofErr w:type="spellEnd"/>
          </w:p>
        </w:tc>
        <w:tc>
          <w:tcPr>
            <w:tcW w:w="3875" w:type="dxa"/>
            <w:shd w:val="clear" w:color="auto" w:fill="auto"/>
            <w:tcMar>
              <w:top w:w="100" w:type="dxa"/>
              <w:left w:w="100" w:type="dxa"/>
              <w:bottom w:w="100" w:type="dxa"/>
              <w:right w:w="100" w:type="dxa"/>
            </w:tcMar>
          </w:tcPr>
          <w:p w14:paraId="622954EE" w14:textId="4A9F726B" w:rsidR="00CA471C" w:rsidRPr="00905CFF" w:rsidRDefault="00852F83" w:rsidP="00F21E7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sidRPr="00905CFF">
              <w:rPr>
                <w:rFonts w:ascii="Times New Roman" w:eastAsia="Times New Roman" w:hAnsi="Times New Roman" w:cs="Times New Roman"/>
                <w:b/>
                <w:sz w:val="26"/>
                <w:szCs w:val="26"/>
              </w:rPr>
              <w:t>:</w:t>
            </w:r>
            <w:r w:rsidR="00B33FCD" w:rsidRPr="00905CFF">
              <w:rPr>
                <w:rFonts w:ascii="Times New Roman" w:eastAsia="Times New Roman" w:hAnsi="Times New Roman" w:cs="Times New Roman"/>
                <w:b/>
                <w:sz w:val="26"/>
                <w:szCs w:val="26"/>
                <w:lang w:val="en-US"/>
              </w:rPr>
              <w:t xml:space="preserve"> B20DCCN667</w:t>
            </w:r>
          </w:p>
        </w:tc>
      </w:tr>
      <w:tr w:rsidR="00CA471C" w:rsidRPr="00905CFF" w14:paraId="69D7A734" w14:textId="77777777" w:rsidTr="00F21E71">
        <w:trPr>
          <w:jc w:val="center"/>
        </w:trPr>
        <w:tc>
          <w:tcPr>
            <w:tcW w:w="3150" w:type="dxa"/>
            <w:shd w:val="clear" w:color="auto" w:fill="auto"/>
            <w:tcMar>
              <w:top w:w="100" w:type="dxa"/>
              <w:left w:w="100" w:type="dxa"/>
              <w:bottom w:w="100" w:type="dxa"/>
              <w:right w:w="100" w:type="dxa"/>
            </w:tcMar>
          </w:tcPr>
          <w:p w14:paraId="75C38A39" w14:textId="77777777" w:rsidR="00CA471C" w:rsidRPr="00905CFF" w:rsidRDefault="005E422C" w:rsidP="00F21E7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905CFF">
              <w:rPr>
                <w:rFonts w:ascii="Times New Roman" w:eastAsia="Times New Roman" w:hAnsi="Times New Roman" w:cs="Times New Roman"/>
                <w:b/>
                <w:sz w:val="26"/>
                <w:szCs w:val="26"/>
              </w:rPr>
              <w:t>Hệ</w:t>
            </w:r>
          </w:p>
        </w:tc>
        <w:tc>
          <w:tcPr>
            <w:tcW w:w="3875" w:type="dxa"/>
            <w:shd w:val="clear" w:color="auto" w:fill="auto"/>
            <w:tcMar>
              <w:top w:w="100" w:type="dxa"/>
              <w:left w:w="100" w:type="dxa"/>
              <w:bottom w:w="100" w:type="dxa"/>
              <w:right w:w="100" w:type="dxa"/>
            </w:tcMar>
          </w:tcPr>
          <w:p w14:paraId="699A91C8" w14:textId="77777777" w:rsidR="00CA471C" w:rsidRPr="00905CFF" w:rsidRDefault="005E422C" w:rsidP="00F21E7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r w:rsidRPr="00905CFF">
              <w:rPr>
                <w:rFonts w:ascii="Times New Roman" w:eastAsia="Times New Roman" w:hAnsi="Times New Roman" w:cs="Times New Roman"/>
                <w:b/>
                <w:sz w:val="26"/>
                <w:szCs w:val="26"/>
              </w:rPr>
              <w:t>: ĐẠI HỌC CHÍNH QUY</w:t>
            </w:r>
          </w:p>
        </w:tc>
      </w:tr>
    </w:tbl>
    <w:p w14:paraId="11367845" w14:textId="77777777" w:rsidR="00CA471C" w:rsidRPr="00905CFF" w:rsidRDefault="005E422C" w:rsidP="00E20311">
      <w:pPr>
        <w:tabs>
          <w:tab w:val="center" w:pos="4320"/>
        </w:tabs>
        <w:spacing w:before="60" w:after="60" w:line="240" w:lineRule="auto"/>
        <w:ind w:right="-51"/>
        <w:jc w:val="center"/>
        <w:rPr>
          <w:rFonts w:ascii="Times New Roman" w:eastAsia="Times New Roman" w:hAnsi="Times New Roman" w:cs="Times New Roman"/>
          <w:b/>
          <w:sz w:val="24"/>
          <w:szCs w:val="24"/>
        </w:rPr>
      </w:pPr>
      <w:r w:rsidRPr="00905CFF">
        <w:rPr>
          <w:rFonts w:ascii="Times New Roman" w:eastAsia="Times New Roman" w:hAnsi="Times New Roman" w:cs="Times New Roman"/>
          <w:b/>
          <w:sz w:val="24"/>
          <w:szCs w:val="24"/>
        </w:rPr>
        <w:t xml:space="preserve">          </w:t>
      </w:r>
    </w:p>
    <w:p w14:paraId="71B0A4A3" w14:textId="77777777" w:rsidR="00CA471C" w:rsidRPr="00905CFF" w:rsidRDefault="00CA471C" w:rsidP="00E20311">
      <w:pPr>
        <w:tabs>
          <w:tab w:val="center" w:pos="4320"/>
        </w:tabs>
        <w:spacing w:before="60" w:after="60" w:line="240" w:lineRule="auto"/>
        <w:ind w:right="-51"/>
        <w:jc w:val="center"/>
        <w:rPr>
          <w:rFonts w:ascii="Times New Roman" w:eastAsia="Times New Roman" w:hAnsi="Times New Roman" w:cs="Times New Roman"/>
          <w:b/>
          <w:i/>
          <w:sz w:val="16"/>
          <w:szCs w:val="24"/>
        </w:rPr>
      </w:pPr>
    </w:p>
    <w:p w14:paraId="20A8FC8D" w14:textId="3F54BFA9" w:rsidR="00CA471C" w:rsidRPr="00905CFF" w:rsidRDefault="00852F83" w:rsidP="00E20311">
      <w:pPr>
        <w:tabs>
          <w:tab w:val="center" w:pos="4320"/>
        </w:tabs>
        <w:spacing w:before="60" w:after="60" w:line="240" w:lineRule="auto"/>
        <w:ind w:right="-51"/>
        <w:jc w:val="center"/>
        <w:rPr>
          <w:rFonts w:ascii="Times New Roman" w:eastAsia="Times New Roman" w:hAnsi="Times New Roman" w:cs="Times New Roman"/>
          <w:b/>
          <w:sz w:val="24"/>
          <w:szCs w:val="24"/>
          <w:lang w:val="en-US"/>
        </w:rPr>
      </w:pPr>
      <w:r w:rsidRPr="00905CFF">
        <w:rPr>
          <w:rFonts w:ascii="Times New Roman" w:eastAsia="Times New Roman" w:hAnsi="Times New Roman" w:cs="Times New Roman"/>
          <w:b/>
          <w:i/>
          <w:sz w:val="24"/>
          <w:szCs w:val="24"/>
        </w:rPr>
        <w:t>Hà Nội, tháng</w:t>
      </w:r>
      <w:r w:rsidR="00B33FCD" w:rsidRPr="00905CFF">
        <w:rPr>
          <w:rFonts w:ascii="Times New Roman" w:eastAsia="Times New Roman" w:hAnsi="Times New Roman" w:cs="Times New Roman"/>
          <w:b/>
          <w:i/>
          <w:sz w:val="24"/>
          <w:szCs w:val="24"/>
          <w:lang w:val="en-US"/>
        </w:rPr>
        <w:t xml:space="preserve"> 12</w:t>
      </w:r>
      <w:r w:rsidRPr="00905CFF">
        <w:rPr>
          <w:rFonts w:ascii="Times New Roman" w:eastAsia="Times New Roman" w:hAnsi="Times New Roman" w:cs="Times New Roman"/>
          <w:b/>
          <w:i/>
          <w:sz w:val="24"/>
          <w:szCs w:val="24"/>
        </w:rPr>
        <w:t xml:space="preserve"> năm 202</w:t>
      </w:r>
      <w:r w:rsidR="00B33FCD" w:rsidRPr="00905CFF">
        <w:rPr>
          <w:rFonts w:ascii="Times New Roman" w:eastAsia="Times New Roman" w:hAnsi="Times New Roman" w:cs="Times New Roman"/>
          <w:b/>
          <w:i/>
          <w:sz w:val="24"/>
          <w:szCs w:val="24"/>
          <w:lang w:val="en-US"/>
        </w:rPr>
        <w:t>4</w:t>
      </w:r>
    </w:p>
    <w:p w14:paraId="0DED601A" w14:textId="77777777" w:rsidR="000319E7" w:rsidRPr="00905CFF" w:rsidRDefault="000319E7" w:rsidP="00E20311">
      <w:pPr>
        <w:spacing w:before="60" w:after="60" w:line="360" w:lineRule="auto"/>
        <w:jc w:val="center"/>
        <w:rPr>
          <w:rFonts w:ascii="Times New Roman" w:eastAsia="Times New Roman" w:hAnsi="Times New Roman" w:cs="Times New Roman"/>
          <w:b/>
          <w:sz w:val="26"/>
          <w:szCs w:val="26"/>
        </w:rPr>
        <w:sectPr w:rsidR="000319E7" w:rsidRPr="00905CFF" w:rsidSect="000319E7">
          <w:footerReference w:type="default" r:id="rId10"/>
          <w:pgSz w:w="11909" w:h="16834"/>
          <w:pgMar w:top="1134" w:right="1134" w:bottom="1134" w:left="1701" w:header="720" w:footer="720" w:gutter="0"/>
          <w:pgNumType w:start="1"/>
          <w:cols w:space="720"/>
          <w:docGrid w:linePitch="299"/>
        </w:sectPr>
      </w:pPr>
    </w:p>
    <w:p w14:paraId="668C85BB" w14:textId="77777777" w:rsidR="00CA471C" w:rsidRPr="00905CFF" w:rsidRDefault="005E422C" w:rsidP="00E20311">
      <w:pPr>
        <w:pStyle w:val="Heading1"/>
        <w:spacing w:line="360" w:lineRule="auto"/>
        <w:rPr>
          <w:b w:val="0"/>
          <w:sz w:val="30"/>
        </w:rPr>
      </w:pPr>
      <w:bookmarkStart w:id="0" w:name="_Toc186463460"/>
      <w:r w:rsidRPr="00905CFF">
        <w:rPr>
          <w:sz w:val="30"/>
        </w:rPr>
        <w:lastRenderedPageBreak/>
        <w:t>LỜI CẢM ƠN</w:t>
      </w:r>
      <w:bookmarkEnd w:id="0"/>
    </w:p>
    <w:p w14:paraId="37F3514B" w14:textId="1698B622" w:rsidR="00CA471C" w:rsidRPr="00905CFF" w:rsidRDefault="003C69D5" w:rsidP="00E20311">
      <w:pPr>
        <w:spacing w:before="60" w:after="60" w:line="360" w:lineRule="auto"/>
        <w:ind w:firstLine="720"/>
        <w:jc w:val="both"/>
        <w:rPr>
          <w:rFonts w:ascii="Times New Roman" w:eastAsia="Times New Roman" w:hAnsi="Times New Roman" w:cs="Times New Roman"/>
          <w:sz w:val="26"/>
          <w:szCs w:val="26"/>
          <w:lang w:val="en-US"/>
        </w:rPr>
      </w:pPr>
      <w:proofErr w:type="spellStart"/>
      <w:r w:rsidRPr="00905CFF">
        <w:rPr>
          <w:rFonts w:ascii="Times New Roman" w:eastAsia="Times New Roman" w:hAnsi="Times New Roman" w:cs="Times New Roman"/>
          <w:sz w:val="26"/>
          <w:szCs w:val="26"/>
          <w:lang w:val="en-US"/>
        </w:rPr>
        <w:t>Lời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đầu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tiên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em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xin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gửi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lời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cảm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ơn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sâu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sắc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tới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thầy</w:t>
      </w:r>
      <w:proofErr w:type="spellEnd"/>
      <w:r w:rsidRPr="00905CFF">
        <w:rPr>
          <w:rFonts w:ascii="Times New Roman" w:eastAsia="Times New Roman" w:hAnsi="Times New Roman" w:cs="Times New Roman"/>
          <w:sz w:val="26"/>
          <w:szCs w:val="26"/>
          <w:lang w:val="en-US"/>
        </w:rPr>
        <w:t xml:space="preserve"> TS. Nguyễn Tất Thắng, </w:t>
      </w:r>
      <w:proofErr w:type="spellStart"/>
      <w:r w:rsidRPr="00905CFF">
        <w:rPr>
          <w:rFonts w:ascii="Times New Roman" w:eastAsia="Times New Roman" w:hAnsi="Times New Roman" w:cs="Times New Roman"/>
          <w:sz w:val="26"/>
          <w:szCs w:val="26"/>
          <w:lang w:val="en-US"/>
        </w:rPr>
        <w:t>người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đã</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tận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tình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hướng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dẫn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đồng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hành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cùng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em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trong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suốt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quá</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trình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thực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hiện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đồ</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án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Những</w:t>
      </w:r>
      <w:proofErr w:type="spellEnd"/>
      <w:r w:rsidRPr="00905CFF">
        <w:rPr>
          <w:rFonts w:ascii="Times New Roman" w:eastAsia="Times New Roman" w:hAnsi="Times New Roman" w:cs="Times New Roman"/>
          <w:sz w:val="26"/>
          <w:szCs w:val="26"/>
          <w:lang w:val="en-US"/>
        </w:rPr>
        <w:t xml:space="preserve"> ý </w:t>
      </w:r>
      <w:proofErr w:type="spellStart"/>
      <w:r w:rsidRPr="00905CFF">
        <w:rPr>
          <w:rFonts w:ascii="Times New Roman" w:eastAsia="Times New Roman" w:hAnsi="Times New Roman" w:cs="Times New Roman"/>
          <w:sz w:val="26"/>
          <w:szCs w:val="26"/>
          <w:lang w:val="en-US"/>
        </w:rPr>
        <w:t>kiến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kinh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nghiệm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báu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từ</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thầy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không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chỉ</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giúp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em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hoàn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thiện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đồ</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án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còn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mang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lại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những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bài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học</w:t>
      </w:r>
      <w:proofErr w:type="spellEnd"/>
      <w:r w:rsidRPr="00905CFF">
        <w:rPr>
          <w:rFonts w:ascii="Times New Roman" w:eastAsia="Times New Roman" w:hAnsi="Times New Roman" w:cs="Times New Roman"/>
          <w:sz w:val="26"/>
          <w:szCs w:val="26"/>
          <w:lang w:val="en-US"/>
        </w:rPr>
        <w:t xml:space="preserve"> ý </w:t>
      </w:r>
      <w:proofErr w:type="spellStart"/>
      <w:r w:rsidRPr="00905CFF">
        <w:rPr>
          <w:rFonts w:ascii="Times New Roman" w:eastAsia="Times New Roman" w:hAnsi="Times New Roman" w:cs="Times New Roman"/>
          <w:sz w:val="26"/>
          <w:szCs w:val="26"/>
          <w:lang w:val="en-US"/>
        </w:rPr>
        <w:t>nghĩa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hành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trình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học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tập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sự</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nghiệp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sau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này</w:t>
      </w:r>
      <w:proofErr w:type="spellEnd"/>
      <w:r w:rsidRPr="00905CFF">
        <w:rPr>
          <w:rFonts w:ascii="Times New Roman" w:eastAsia="Times New Roman" w:hAnsi="Times New Roman" w:cs="Times New Roman"/>
          <w:sz w:val="26"/>
          <w:szCs w:val="26"/>
          <w:lang w:val="en-US"/>
        </w:rPr>
        <w:t>.</w:t>
      </w:r>
    </w:p>
    <w:p w14:paraId="0C82757A" w14:textId="3CCAA88D" w:rsidR="00CA471C" w:rsidRPr="00905CFF" w:rsidRDefault="003C69D5" w:rsidP="00E20311">
      <w:pPr>
        <w:spacing w:before="60" w:after="60" w:line="360" w:lineRule="auto"/>
        <w:ind w:firstLine="720"/>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t xml:space="preserve">Em </w:t>
      </w:r>
      <w:proofErr w:type="spellStart"/>
      <w:r w:rsidRPr="00905CFF">
        <w:rPr>
          <w:rFonts w:ascii="Times New Roman" w:eastAsia="Times New Roman" w:hAnsi="Times New Roman" w:cs="Times New Roman"/>
          <w:sz w:val="26"/>
          <w:szCs w:val="26"/>
          <w:lang w:val="en-US"/>
        </w:rPr>
        <w:t>cũng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xin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bày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tỏ</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lòng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biết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ơn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tới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thầy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cô</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trong</w:t>
      </w:r>
      <w:proofErr w:type="spellEnd"/>
      <w:r w:rsidRPr="00905CFF">
        <w:rPr>
          <w:rFonts w:ascii="Times New Roman" w:eastAsia="Times New Roman" w:hAnsi="Times New Roman" w:cs="Times New Roman"/>
          <w:sz w:val="26"/>
          <w:szCs w:val="26"/>
          <w:lang w:val="en-US"/>
        </w:rPr>
        <w:t xml:space="preserve"> Học </w:t>
      </w:r>
      <w:proofErr w:type="spellStart"/>
      <w:r w:rsidRPr="00905CFF">
        <w:rPr>
          <w:rFonts w:ascii="Times New Roman" w:eastAsia="Times New Roman" w:hAnsi="Times New Roman" w:cs="Times New Roman"/>
          <w:sz w:val="26"/>
          <w:szCs w:val="26"/>
          <w:lang w:val="en-US"/>
        </w:rPr>
        <w:t>viện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nói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chung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khoa Công </w:t>
      </w:r>
      <w:proofErr w:type="spellStart"/>
      <w:r w:rsidRPr="00905CFF">
        <w:rPr>
          <w:rFonts w:ascii="Times New Roman" w:eastAsia="Times New Roman" w:hAnsi="Times New Roman" w:cs="Times New Roman"/>
          <w:sz w:val="26"/>
          <w:szCs w:val="26"/>
          <w:lang w:val="en-US"/>
        </w:rPr>
        <w:t>nghệ</w:t>
      </w:r>
      <w:proofErr w:type="spellEnd"/>
      <w:r w:rsidRPr="00905CFF">
        <w:rPr>
          <w:rFonts w:ascii="Times New Roman" w:eastAsia="Times New Roman" w:hAnsi="Times New Roman" w:cs="Times New Roman"/>
          <w:sz w:val="26"/>
          <w:szCs w:val="26"/>
          <w:lang w:val="en-US"/>
        </w:rPr>
        <w:t xml:space="preserve"> Thông tin 1 </w:t>
      </w:r>
      <w:proofErr w:type="spellStart"/>
      <w:r w:rsidRPr="00905CFF">
        <w:rPr>
          <w:rFonts w:ascii="Times New Roman" w:eastAsia="Times New Roman" w:hAnsi="Times New Roman" w:cs="Times New Roman"/>
          <w:sz w:val="26"/>
          <w:szCs w:val="26"/>
          <w:lang w:val="en-US"/>
        </w:rPr>
        <w:t>nói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riêng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Sự</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nhiệt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huyết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tận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tâm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trong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từng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bài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giảng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đã</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truyền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cảm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hứng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tạo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điều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kiện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tốt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nhất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để</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em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có</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thể</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học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tập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nghiên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cứu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phát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triển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thân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trong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suốt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thời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gian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tại</w:t>
      </w:r>
      <w:proofErr w:type="spellEnd"/>
      <w:r w:rsidRPr="00905CFF">
        <w:rPr>
          <w:rFonts w:ascii="Times New Roman" w:eastAsia="Times New Roman" w:hAnsi="Times New Roman" w:cs="Times New Roman"/>
          <w:sz w:val="26"/>
          <w:szCs w:val="26"/>
          <w:lang w:val="en-US"/>
        </w:rPr>
        <w:t xml:space="preserve"> Học </w:t>
      </w:r>
      <w:proofErr w:type="spellStart"/>
      <w:r w:rsidRPr="00905CFF">
        <w:rPr>
          <w:rFonts w:ascii="Times New Roman" w:eastAsia="Times New Roman" w:hAnsi="Times New Roman" w:cs="Times New Roman"/>
          <w:sz w:val="26"/>
          <w:szCs w:val="26"/>
          <w:lang w:val="en-US"/>
        </w:rPr>
        <w:t>viện</w:t>
      </w:r>
      <w:proofErr w:type="spellEnd"/>
      <w:r w:rsidRPr="00905CFF">
        <w:rPr>
          <w:rFonts w:ascii="Times New Roman" w:eastAsia="Times New Roman" w:hAnsi="Times New Roman" w:cs="Times New Roman"/>
          <w:sz w:val="26"/>
          <w:szCs w:val="26"/>
          <w:lang w:val="en-US"/>
        </w:rPr>
        <w:t xml:space="preserve"> Công </w:t>
      </w:r>
      <w:proofErr w:type="spellStart"/>
      <w:r w:rsidRPr="00905CFF">
        <w:rPr>
          <w:rFonts w:ascii="Times New Roman" w:eastAsia="Times New Roman" w:hAnsi="Times New Roman" w:cs="Times New Roman"/>
          <w:sz w:val="26"/>
          <w:szCs w:val="26"/>
          <w:lang w:val="en-US"/>
        </w:rPr>
        <w:t>nghệ</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Bưu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chính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Viễn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thông</w:t>
      </w:r>
      <w:proofErr w:type="spellEnd"/>
      <w:r w:rsidRPr="00905CFF">
        <w:rPr>
          <w:rFonts w:ascii="Times New Roman" w:eastAsia="Times New Roman" w:hAnsi="Times New Roman" w:cs="Times New Roman"/>
          <w:sz w:val="26"/>
          <w:szCs w:val="26"/>
          <w:lang w:val="en-US"/>
        </w:rPr>
        <w:t>.</w:t>
      </w:r>
    </w:p>
    <w:p w14:paraId="03E18AE3" w14:textId="020A9F98" w:rsidR="00CA471C" w:rsidRPr="00905CFF" w:rsidRDefault="003C69D5" w:rsidP="00E20311">
      <w:pPr>
        <w:spacing w:before="60" w:after="60" w:line="360" w:lineRule="auto"/>
        <w:ind w:firstLine="720"/>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t xml:space="preserve">Con </w:t>
      </w:r>
      <w:proofErr w:type="spellStart"/>
      <w:r w:rsidRPr="00905CFF">
        <w:rPr>
          <w:rFonts w:ascii="Times New Roman" w:eastAsia="Times New Roman" w:hAnsi="Times New Roman" w:cs="Times New Roman"/>
          <w:sz w:val="26"/>
          <w:szCs w:val="26"/>
          <w:lang w:val="en-US"/>
        </w:rPr>
        <w:t>xin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chân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thành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cảm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ơn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bố</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mẹ</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gia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đình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những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người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luôn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điểm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tựa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vững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chắc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đã</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không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ngừng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động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viên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ủng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hộ</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tạo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mọi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điều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kiện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để</w:t>
      </w:r>
      <w:proofErr w:type="spellEnd"/>
      <w:r w:rsidRPr="00905CFF">
        <w:rPr>
          <w:rFonts w:ascii="Times New Roman" w:eastAsia="Times New Roman" w:hAnsi="Times New Roman" w:cs="Times New Roman"/>
          <w:sz w:val="26"/>
          <w:szCs w:val="26"/>
          <w:lang w:val="en-US"/>
        </w:rPr>
        <w:t xml:space="preserve"> con </w:t>
      </w:r>
      <w:proofErr w:type="spellStart"/>
      <w:r w:rsidRPr="00905CFF">
        <w:rPr>
          <w:rFonts w:ascii="Times New Roman" w:eastAsia="Times New Roman" w:hAnsi="Times New Roman" w:cs="Times New Roman"/>
          <w:sz w:val="26"/>
          <w:szCs w:val="26"/>
          <w:lang w:val="en-US"/>
        </w:rPr>
        <w:t>tập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trung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việc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học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tập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Sự</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yêu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thương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hỗ</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trợ</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của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mọi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người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chính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nguồn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động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lực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lớn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lao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giúp</w:t>
      </w:r>
      <w:proofErr w:type="spellEnd"/>
      <w:r w:rsidRPr="00905CFF">
        <w:rPr>
          <w:rFonts w:ascii="Times New Roman" w:eastAsia="Times New Roman" w:hAnsi="Times New Roman" w:cs="Times New Roman"/>
          <w:sz w:val="26"/>
          <w:szCs w:val="26"/>
          <w:lang w:val="en-US"/>
        </w:rPr>
        <w:t xml:space="preserve"> con </w:t>
      </w:r>
      <w:proofErr w:type="spellStart"/>
      <w:r w:rsidRPr="00905CFF">
        <w:rPr>
          <w:rFonts w:ascii="Times New Roman" w:eastAsia="Times New Roman" w:hAnsi="Times New Roman" w:cs="Times New Roman"/>
          <w:sz w:val="26"/>
          <w:szCs w:val="26"/>
          <w:lang w:val="en-US"/>
        </w:rPr>
        <w:t>vượt</w:t>
      </w:r>
      <w:proofErr w:type="spellEnd"/>
      <w:r w:rsidRPr="00905CFF">
        <w:rPr>
          <w:rFonts w:ascii="Times New Roman" w:eastAsia="Times New Roman" w:hAnsi="Times New Roman" w:cs="Times New Roman"/>
          <w:sz w:val="26"/>
          <w:szCs w:val="26"/>
          <w:lang w:val="en-US"/>
        </w:rPr>
        <w:t xml:space="preserve"> qua </w:t>
      </w:r>
      <w:proofErr w:type="spellStart"/>
      <w:r w:rsidRPr="00905CFF">
        <w:rPr>
          <w:rFonts w:ascii="Times New Roman" w:eastAsia="Times New Roman" w:hAnsi="Times New Roman" w:cs="Times New Roman"/>
          <w:sz w:val="26"/>
          <w:szCs w:val="26"/>
          <w:lang w:val="en-US"/>
        </w:rPr>
        <w:t>mọi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khó</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khăn</w:t>
      </w:r>
      <w:proofErr w:type="spellEnd"/>
      <w:r w:rsidRPr="00905CFF">
        <w:rPr>
          <w:rFonts w:ascii="Times New Roman" w:eastAsia="Times New Roman" w:hAnsi="Times New Roman" w:cs="Times New Roman"/>
          <w:sz w:val="26"/>
          <w:szCs w:val="26"/>
          <w:lang w:val="en-US"/>
        </w:rPr>
        <w:t>.</w:t>
      </w:r>
    </w:p>
    <w:p w14:paraId="7E99D777" w14:textId="6CA01AED" w:rsidR="00CA471C" w:rsidRPr="00905CFF" w:rsidRDefault="003C69D5" w:rsidP="00E20311">
      <w:pPr>
        <w:spacing w:before="60" w:after="60" w:line="360" w:lineRule="auto"/>
        <w:ind w:firstLine="720"/>
        <w:jc w:val="both"/>
        <w:rPr>
          <w:rFonts w:ascii="Times New Roman" w:eastAsia="Times New Roman" w:hAnsi="Times New Roman" w:cs="Times New Roman"/>
          <w:sz w:val="26"/>
          <w:szCs w:val="26"/>
          <w:lang w:val="en-US"/>
        </w:rPr>
      </w:pPr>
      <w:proofErr w:type="spellStart"/>
      <w:r w:rsidRPr="00905CFF">
        <w:rPr>
          <w:rFonts w:ascii="Times New Roman" w:eastAsia="Times New Roman" w:hAnsi="Times New Roman" w:cs="Times New Roman"/>
          <w:sz w:val="26"/>
          <w:szCs w:val="26"/>
          <w:lang w:val="en-US"/>
        </w:rPr>
        <w:t>Cuối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cùng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em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xin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gửi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những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lời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chúc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tốt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đẹp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nhất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tới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thầy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cô</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bạn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bè</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trong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khóa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bảo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vệ</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tốt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nghiệp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lần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này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Chúc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mọi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người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luôn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gặp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nhiều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niềm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vui</w:t>
      </w:r>
      <w:proofErr w:type="spellEnd"/>
      <w:r w:rsidRPr="00905CFF">
        <w:rPr>
          <w:rFonts w:ascii="Times New Roman" w:eastAsia="Times New Roman" w:hAnsi="Times New Roman" w:cs="Times New Roman"/>
          <w:sz w:val="26"/>
          <w:szCs w:val="26"/>
          <w:lang w:val="en-US"/>
        </w:rPr>
        <w:t xml:space="preserve">, may </w:t>
      </w:r>
      <w:proofErr w:type="spellStart"/>
      <w:r w:rsidRPr="00905CFF">
        <w:rPr>
          <w:rFonts w:ascii="Times New Roman" w:eastAsia="Times New Roman" w:hAnsi="Times New Roman" w:cs="Times New Roman"/>
          <w:sz w:val="26"/>
          <w:szCs w:val="26"/>
          <w:lang w:val="en-US"/>
        </w:rPr>
        <w:t>mắn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gặt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hái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nhiều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thành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công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trong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tương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lai</w:t>
      </w:r>
      <w:proofErr w:type="spellEnd"/>
      <w:r w:rsidRPr="00905CFF">
        <w:rPr>
          <w:rFonts w:ascii="Times New Roman" w:eastAsia="Times New Roman" w:hAnsi="Times New Roman" w:cs="Times New Roman"/>
          <w:sz w:val="26"/>
          <w:szCs w:val="26"/>
          <w:lang w:val="en-US"/>
        </w:rPr>
        <w:t>.</w:t>
      </w:r>
    </w:p>
    <w:p w14:paraId="6EEBE87D" w14:textId="77777777" w:rsidR="00CA471C" w:rsidRPr="00905CFF" w:rsidRDefault="005E422C" w:rsidP="00E20311">
      <w:pPr>
        <w:spacing w:before="60" w:after="60" w:line="360" w:lineRule="auto"/>
        <w:ind w:firstLine="720"/>
        <w:rPr>
          <w:rFonts w:ascii="Times New Roman" w:eastAsia="Times New Roman" w:hAnsi="Times New Roman" w:cs="Times New Roman"/>
          <w:i/>
          <w:sz w:val="26"/>
          <w:szCs w:val="26"/>
        </w:rPr>
      </w:pPr>
      <w:r w:rsidRPr="00905CFF">
        <w:rPr>
          <w:rFonts w:ascii="Times New Roman" w:eastAsia="Times New Roman" w:hAnsi="Times New Roman" w:cs="Times New Roman"/>
          <w:i/>
          <w:sz w:val="26"/>
          <w:szCs w:val="26"/>
        </w:rPr>
        <w:t>Em xin chân thành cảm ơn!</w:t>
      </w:r>
    </w:p>
    <w:p w14:paraId="6B42F1C7" w14:textId="77777777" w:rsidR="00CA471C" w:rsidRPr="00905CFF" w:rsidRDefault="00CA471C" w:rsidP="00E20311">
      <w:pPr>
        <w:spacing w:before="60" w:after="60" w:line="360" w:lineRule="auto"/>
        <w:ind w:firstLine="720"/>
        <w:rPr>
          <w:rFonts w:ascii="Times New Roman" w:eastAsia="Times New Roman" w:hAnsi="Times New Roman" w:cs="Times New Roman"/>
          <w:sz w:val="26"/>
          <w:szCs w:val="26"/>
        </w:rPr>
      </w:pPr>
    </w:p>
    <w:p w14:paraId="02424E91" w14:textId="77777777" w:rsidR="00CA471C" w:rsidRPr="00905CFF" w:rsidRDefault="00CA471C" w:rsidP="00E20311">
      <w:pPr>
        <w:spacing w:before="60" w:after="60" w:line="360" w:lineRule="auto"/>
        <w:ind w:firstLine="720"/>
        <w:rPr>
          <w:rFonts w:ascii="Times New Roman" w:eastAsia="Times New Roman" w:hAnsi="Times New Roman" w:cs="Times New Roman"/>
          <w:i/>
          <w:sz w:val="26"/>
          <w:szCs w:val="26"/>
        </w:rPr>
      </w:pPr>
    </w:p>
    <w:p w14:paraId="44CCBA1C" w14:textId="77777777" w:rsidR="00CA471C" w:rsidRPr="00905CFF" w:rsidRDefault="00CA471C" w:rsidP="00E20311">
      <w:pPr>
        <w:spacing w:before="60" w:after="60" w:line="360" w:lineRule="auto"/>
        <w:ind w:firstLine="720"/>
        <w:rPr>
          <w:rFonts w:ascii="Times New Roman" w:eastAsia="Times New Roman" w:hAnsi="Times New Roman" w:cs="Times New Roman"/>
          <w:i/>
          <w:sz w:val="26"/>
          <w:szCs w:val="26"/>
        </w:rPr>
      </w:pPr>
    </w:p>
    <w:p w14:paraId="7D0CAF2B" w14:textId="21D85D51" w:rsidR="00CA471C" w:rsidRPr="00905CFF" w:rsidRDefault="005E422C" w:rsidP="00E20311">
      <w:pPr>
        <w:spacing w:before="60" w:after="60" w:line="360" w:lineRule="auto"/>
        <w:ind w:firstLine="720"/>
        <w:jc w:val="right"/>
        <w:rPr>
          <w:rFonts w:ascii="Times New Roman" w:eastAsia="Times New Roman" w:hAnsi="Times New Roman" w:cs="Times New Roman"/>
          <w:i/>
          <w:sz w:val="26"/>
          <w:szCs w:val="26"/>
        </w:rPr>
      </w:pPr>
      <w:r w:rsidRPr="00905CFF">
        <w:rPr>
          <w:rFonts w:ascii="Times New Roman" w:eastAsia="Times New Roman" w:hAnsi="Times New Roman" w:cs="Times New Roman"/>
          <w:i/>
          <w:sz w:val="26"/>
          <w:szCs w:val="26"/>
        </w:rPr>
        <w:t xml:space="preserve">Hà Nội, tháng </w:t>
      </w:r>
      <w:r w:rsidR="00B33FCD" w:rsidRPr="00905CFF">
        <w:rPr>
          <w:rFonts w:ascii="Times New Roman" w:eastAsia="Times New Roman" w:hAnsi="Times New Roman" w:cs="Times New Roman"/>
          <w:i/>
          <w:sz w:val="26"/>
          <w:szCs w:val="26"/>
          <w:lang w:val="en-US"/>
        </w:rPr>
        <w:t>12</w:t>
      </w:r>
      <w:r w:rsidR="00852F83" w:rsidRPr="00905CFF">
        <w:rPr>
          <w:rFonts w:ascii="Times New Roman" w:eastAsia="Times New Roman" w:hAnsi="Times New Roman" w:cs="Times New Roman"/>
          <w:i/>
          <w:sz w:val="26"/>
          <w:szCs w:val="26"/>
        </w:rPr>
        <w:t xml:space="preserve"> năm </w:t>
      </w:r>
      <w:r w:rsidR="00B33FCD" w:rsidRPr="00905CFF">
        <w:rPr>
          <w:rFonts w:ascii="Times New Roman" w:eastAsia="Times New Roman" w:hAnsi="Times New Roman" w:cs="Times New Roman"/>
          <w:i/>
          <w:sz w:val="26"/>
          <w:szCs w:val="26"/>
          <w:lang w:val="en-US"/>
        </w:rPr>
        <w:t>2024</w:t>
      </w:r>
      <w:r w:rsidRPr="00905CFF">
        <w:rPr>
          <w:rFonts w:ascii="Times New Roman" w:eastAsia="Times New Roman" w:hAnsi="Times New Roman" w:cs="Times New Roman"/>
          <w:i/>
          <w:sz w:val="26"/>
          <w:szCs w:val="26"/>
        </w:rPr>
        <w:t xml:space="preserve"> </w:t>
      </w:r>
    </w:p>
    <w:p w14:paraId="6AA90426" w14:textId="77777777" w:rsidR="00CA471C" w:rsidRPr="00905CFF" w:rsidRDefault="005E422C" w:rsidP="00E20311">
      <w:pPr>
        <w:spacing w:before="60" w:after="60" w:line="360" w:lineRule="auto"/>
        <w:ind w:right="384" w:firstLine="720"/>
        <w:jc w:val="right"/>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rPr>
        <w:t>Sinh viên thực hiện</w:t>
      </w:r>
    </w:p>
    <w:p w14:paraId="39E55398" w14:textId="5D51CCCF" w:rsidR="006D3A4E" w:rsidRPr="00905CFF" w:rsidRDefault="006D3A4E" w:rsidP="006D3A4E">
      <w:pPr>
        <w:spacing w:before="60" w:after="60" w:line="360" w:lineRule="auto"/>
        <w:ind w:right="384" w:firstLine="720"/>
        <w:jc w:val="center"/>
        <w:rPr>
          <w:rFonts w:ascii="Times New Roman" w:eastAsia="Times New Roman" w:hAnsi="Times New Roman" w:cs="Times New Roman"/>
          <w:b/>
          <w:bCs/>
          <w:sz w:val="26"/>
          <w:szCs w:val="26"/>
          <w:lang w:val="en-US"/>
        </w:rPr>
      </w:pPr>
      <w:r w:rsidRPr="00905CFF">
        <w:rPr>
          <w:rFonts w:ascii="Times New Roman" w:eastAsia="Times New Roman" w:hAnsi="Times New Roman" w:cs="Times New Roman"/>
          <w:sz w:val="26"/>
          <w:szCs w:val="26"/>
          <w:lang w:val="en-US"/>
        </w:rPr>
        <w:tab/>
      </w:r>
      <w:r w:rsidRPr="00905CFF">
        <w:rPr>
          <w:rFonts w:ascii="Times New Roman" w:eastAsia="Times New Roman" w:hAnsi="Times New Roman" w:cs="Times New Roman"/>
          <w:sz w:val="26"/>
          <w:szCs w:val="26"/>
          <w:lang w:val="en-US"/>
        </w:rPr>
        <w:tab/>
      </w:r>
      <w:r w:rsidRPr="00905CFF">
        <w:rPr>
          <w:rFonts w:ascii="Times New Roman" w:eastAsia="Times New Roman" w:hAnsi="Times New Roman" w:cs="Times New Roman"/>
          <w:sz w:val="26"/>
          <w:szCs w:val="26"/>
          <w:lang w:val="en-US"/>
        </w:rPr>
        <w:tab/>
      </w:r>
      <w:r w:rsidR="00731E47">
        <w:rPr>
          <w:rFonts w:ascii="Times New Roman" w:eastAsia="Times New Roman" w:hAnsi="Times New Roman" w:cs="Times New Roman"/>
          <w:sz w:val="26"/>
          <w:szCs w:val="26"/>
          <w:lang w:val="en-US"/>
        </w:rPr>
        <w:t xml:space="preserve">                                                          </w:t>
      </w:r>
      <w:r w:rsidRPr="00905CFF">
        <w:rPr>
          <w:rFonts w:ascii="Times New Roman" w:eastAsia="Times New Roman" w:hAnsi="Times New Roman" w:cs="Times New Roman"/>
          <w:b/>
          <w:bCs/>
          <w:sz w:val="26"/>
          <w:szCs w:val="26"/>
          <w:lang w:val="en-US"/>
        </w:rPr>
        <w:t>Thiện</w:t>
      </w:r>
    </w:p>
    <w:p w14:paraId="711105A3" w14:textId="5C6DD124" w:rsidR="00CA471C" w:rsidRPr="00905CFF" w:rsidRDefault="00B33FCD" w:rsidP="00E20311">
      <w:pPr>
        <w:spacing w:before="60" w:after="60" w:line="360" w:lineRule="auto"/>
        <w:ind w:right="242" w:firstLine="720"/>
        <w:jc w:val="right"/>
        <w:rPr>
          <w:rFonts w:ascii="Times New Roman" w:eastAsia="Times New Roman" w:hAnsi="Times New Roman" w:cs="Times New Roman"/>
          <w:sz w:val="24"/>
          <w:szCs w:val="24"/>
          <w:lang w:val="en-US"/>
        </w:rPr>
      </w:pPr>
      <w:r w:rsidRPr="00905CFF">
        <w:rPr>
          <w:rFonts w:ascii="Times New Roman" w:eastAsia="Times New Roman" w:hAnsi="Times New Roman" w:cs="Times New Roman"/>
          <w:b/>
          <w:sz w:val="26"/>
          <w:szCs w:val="26"/>
          <w:lang w:val="en-US"/>
        </w:rPr>
        <w:t>Nguyễn Ngọc Thiện</w:t>
      </w:r>
    </w:p>
    <w:p w14:paraId="35122445" w14:textId="77777777" w:rsidR="00CA471C" w:rsidRPr="00905CFF" w:rsidRDefault="005E422C" w:rsidP="00E20311">
      <w:pPr>
        <w:spacing w:before="60" w:after="60" w:line="360" w:lineRule="auto"/>
        <w:rPr>
          <w:rFonts w:ascii="Times New Roman" w:eastAsia="Times New Roman" w:hAnsi="Times New Roman" w:cs="Times New Roman"/>
          <w:b/>
          <w:sz w:val="24"/>
          <w:szCs w:val="24"/>
        </w:rPr>
      </w:pPr>
      <w:r w:rsidRPr="00905CFF">
        <w:rPr>
          <w:rFonts w:ascii="Times New Roman" w:hAnsi="Times New Roman" w:cs="Times New Roman"/>
        </w:rPr>
        <w:br w:type="page"/>
      </w:r>
    </w:p>
    <w:p w14:paraId="14062DD5" w14:textId="77777777" w:rsidR="00CA471C" w:rsidRPr="00905CFF" w:rsidRDefault="005E422C" w:rsidP="00E20311">
      <w:pPr>
        <w:pStyle w:val="Heading1"/>
        <w:rPr>
          <w:b w:val="0"/>
          <w:sz w:val="30"/>
        </w:rPr>
      </w:pPr>
      <w:bookmarkStart w:id="1" w:name="_Toc186463461"/>
      <w:r w:rsidRPr="00905CFF">
        <w:rPr>
          <w:sz w:val="30"/>
        </w:rPr>
        <w:lastRenderedPageBreak/>
        <w:t>NHẬN XÉT, ĐÁNH GIÁ, CHO ĐIỂM</w:t>
      </w:r>
      <w:bookmarkEnd w:id="1"/>
      <w:r w:rsidRPr="00905CFF">
        <w:rPr>
          <w:sz w:val="30"/>
        </w:rPr>
        <w:t xml:space="preserve"> </w:t>
      </w:r>
    </w:p>
    <w:p w14:paraId="4C18F1C9" w14:textId="77777777" w:rsidR="00CA471C" w:rsidRPr="00905CFF" w:rsidRDefault="005E422C" w:rsidP="00E20311">
      <w:pPr>
        <w:spacing w:before="60" w:after="60"/>
        <w:jc w:val="center"/>
        <w:rPr>
          <w:rFonts w:ascii="Times New Roman" w:eastAsia="Times New Roman" w:hAnsi="Times New Roman" w:cs="Times New Roman"/>
          <w:b/>
          <w:sz w:val="26"/>
          <w:szCs w:val="26"/>
        </w:rPr>
      </w:pPr>
      <w:r w:rsidRPr="00905CFF">
        <w:rPr>
          <w:rFonts w:ascii="Times New Roman" w:eastAsia="Times New Roman" w:hAnsi="Times New Roman" w:cs="Times New Roman"/>
          <w:b/>
          <w:sz w:val="26"/>
          <w:szCs w:val="26"/>
        </w:rPr>
        <w:t>(Của người hướng dẫn)</w:t>
      </w:r>
    </w:p>
    <w:p w14:paraId="740088B4" w14:textId="77777777" w:rsidR="00CA471C" w:rsidRPr="00905CFF" w:rsidRDefault="005E422C" w:rsidP="00E20311">
      <w:pPr>
        <w:spacing w:before="60" w:after="60"/>
        <w:jc w:val="center"/>
        <w:rPr>
          <w:rFonts w:ascii="Times New Roman" w:eastAsia="Times New Roman" w:hAnsi="Times New Roman" w:cs="Times New Roman"/>
          <w:sz w:val="26"/>
          <w:szCs w:val="26"/>
        </w:rPr>
      </w:pPr>
      <w:r w:rsidRPr="00905CFF">
        <w:rPr>
          <w:rFonts w:ascii="Times New Roman" w:eastAsia="Times New Roman" w:hAnsi="Times New Roman" w:cs="Times New Roman"/>
          <w:sz w:val="26"/>
          <w:szCs w:val="26"/>
        </w:rPr>
        <w:t>…………………………………………………………………………………………………………………………………………………………………………………………………………………………………………………………………………………………………………………………………………………………………………………………………………………………………………………………………………………………………………………………………………………………………………………………………………………………………………………………………………………………………………………………………………………………………………………………………………………………………………………………………………………………………………………………………………………………………………………………………………………………………………………………………………………………………………………………………………………………………………………………………………………………………………………………………………………………………………………………………………………………………………………………………………………………………………………………………………………………………………………………………………………………………………………………………………………………………………………………………………………………………………………………………………………………………………………………………………………………………………………………………………………………………………………………………………………………………………………………………………………………………………………………………………………………………………………………………………………………………………………………………………………………………………………………………………………………………………………………………………………………………………………………………………………………………………………………………………………………………………………………………………………………………………………………………………………………………………</w:t>
      </w:r>
    </w:p>
    <w:p w14:paraId="538955AE" w14:textId="77777777" w:rsidR="00CA471C" w:rsidRPr="00905CFF" w:rsidRDefault="005E422C" w:rsidP="00E20311">
      <w:pPr>
        <w:spacing w:before="60" w:after="60"/>
        <w:jc w:val="center"/>
        <w:rPr>
          <w:rFonts w:ascii="Times New Roman" w:eastAsia="Times New Roman" w:hAnsi="Times New Roman" w:cs="Times New Roman"/>
          <w:b/>
          <w:sz w:val="26"/>
          <w:szCs w:val="26"/>
        </w:rPr>
      </w:pPr>
      <w:r w:rsidRPr="00905CFF">
        <w:rPr>
          <w:rFonts w:ascii="Times New Roman" w:eastAsia="Times New Roman" w:hAnsi="Times New Roman" w:cs="Times New Roman"/>
          <w:b/>
          <w:sz w:val="26"/>
          <w:szCs w:val="26"/>
        </w:rPr>
        <w:t>Điểm:</w:t>
      </w:r>
      <w:r w:rsidRPr="00905CFF">
        <w:rPr>
          <w:rFonts w:ascii="Times New Roman" w:eastAsia="Times New Roman" w:hAnsi="Times New Roman" w:cs="Times New Roman"/>
          <w:sz w:val="26"/>
          <w:szCs w:val="26"/>
        </w:rPr>
        <w:t>……………………</w:t>
      </w:r>
      <w:r w:rsidRPr="00905CFF">
        <w:rPr>
          <w:rFonts w:ascii="Times New Roman" w:eastAsia="Times New Roman" w:hAnsi="Times New Roman" w:cs="Times New Roman"/>
          <w:b/>
          <w:sz w:val="26"/>
          <w:szCs w:val="26"/>
        </w:rPr>
        <w:t xml:space="preserve"> (bằng chữ: </w:t>
      </w:r>
      <w:r w:rsidRPr="00905CFF">
        <w:rPr>
          <w:rFonts w:ascii="Times New Roman" w:eastAsia="Times New Roman" w:hAnsi="Times New Roman" w:cs="Times New Roman"/>
          <w:sz w:val="26"/>
          <w:szCs w:val="26"/>
        </w:rPr>
        <w:t>……………………………………</w:t>
      </w:r>
      <w:r w:rsidRPr="00905CFF">
        <w:rPr>
          <w:rFonts w:ascii="Times New Roman" w:eastAsia="Times New Roman" w:hAnsi="Times New Roman" w:cs="Times New Roman"/>
          <w:b/>
          <w:sz w:val="26"/>
          <w:szCs w:val="26"/>
        </w:rPr>
        <w:t>)</w:t>
      </w:r>
    </w:p>
    <w:p w14:paraId="56A8CA74" w14:textId="77777777" w:rsidR="00CA471C" w:rsidRPr="00905CFF" w:rsidRDefault="005E422C" w:rsidP="00E20311">
      <w:pPr>
        <w:spacing w:before="60" w:after="60"/>
        <w:jc w:val="center"/>
        <w:rPr>
          <w:rFonts w:ascii="Times New Roman" w:eastAsia="Times New Roman" w:hAnsi="Times New Roman" w:cs="Times New Roman"/>
          <w:sz w:val="26"/>
          <w:szCs w:val="26"/>
        </w:rPr>
      </w:pPr>
      <w:r w:rsidRPr="00905CFF">
        <w:rPr>
          <w:rFonts w:ascii="Times New Roman" w:eastAsia="Times New Roman" w:hAnsi="Times New Roman" w:cs="Times New Roman"/>
          <w:b/>
          <w:sz w:val="26"/>
          <w:szCs w:val="26"/>
        </w:rPr>
        <w:t xml:space="preserve">Đồng ý/Không đồng ý </w:t>
      </w:r>
      <w:r w:rsidRPr="00905CFF">
        <w:rPr>
          <w:rFonts w:ascii="Times New Roman" w:eastAsia="Times New Roman" w:hAnsi="Times New Roman" w:cs="Times New Roman"/>
          <w:sz w:val="26"/>
          <w:szCs w:val="26"/>
        </w:rPr>
        <w:t>cho sinh viên bảo vệ trước hội đồng chấm đồ án tốt nghiệp?</w:t>
      </w:r>
    </w:p>
    <w:p w14:paraId="246BA09B" w14:textId="6B2AE7B6" w:rsidR="00CA471C" w:rsidRPr="00905CFF" w:rsidRDefault="005E422C" w:rsidP="00E20311">
      <w:pPr>
        <w:spacing w:before="60" w:after="60"/>
        <w:jc w:val="right"/>
        <w:rPr>
          <w:rFonts w:ascii="Times New Roman" w:eastAsia="Times New Roman" w:hAnsi="Times New Roman" w:cs="Times New Roman"/>
          <w:b/>
          <w:sz w:val="26"/>
          <w:szCs w:val="26"/>
          <w:lang w:val="en-US"/>
        </w:rPr>
      </w:pPr>
      <w:r w:rsidRPr="00905CFF">
        <w:rPr>
          <w:rFonts w:ascii="Times New Roman" w:eastAsia="Times New Roman" w:hAnsi="Times New Roman" w:cs="Times New Roman"/>
          <w:sz w:val="26"/>
          <w:szCs w:val="26"/>
        </w:rPr>
        <w:t>…………………….</w:t>
      </w:r>
      <w:r w:rsidRPr="00905CFF">
        <w:rPr>
          <w:rFonts w:ascii="Times New Roman" w:eastAsia="Times New Roman" w:hAnsi="Times New Roman" w:cs="Times New Roman"/>
          <w:b/>
          <w:sz w:val="26"/>
          <w:szCs w:val="26"/>
        </w:rPr>
        <w:t>, ngày</w:t>
      </w:r>
      <w:r w:rsidRPr="00905CFF">
        <w:rPr>
          <w:rFonts w:ascii="Times New Roman" w:eastAsia="Times New Roman" w:hAnsi="Times New Roman" w:cs="Times New Roman"/>
          <w:sz w:val="26"/>
          <w:szCs w:val="26"/>
        </w:rPr>
        <w:t>…....</w:t>
      </w:r>
      <w:r w:rsidRPr="00905CFF">
        <w:rPr>
          <w:rFonts w:ascii="Times New Roman" w:eastAsia="Times New Roman" w:hAnsi="Times New Roman" w:cs="Times New Roman"/>
          <w:b/>
          <w:sz w:val="26"/>
          <w:szCs w:val="26"/>
        </w:rPr>
        <w:t xml:space="preserve"> tháng</w:t>
      </w:r>
      <w:r w:rsidRPr="00905CFF">
        <w:rPr>
          <w:rFonts w:ascii="Times New Roman" w:eastAsia="Times New Roman" w:hAnsi="Times New Roman" w:cs="Times New Roman"/>
          <w:sz w:val="26"/>
          <w:szCs w:val="26"/>
        </w:rPr>
        <w:t>….....</w:t>
      </w:r>
      <w:r w:rsidRPr="00905CFF">
        <w:rPr>
          <w:rFonts w:ascii="Times New Roman" w:eastAsia="Times New Roman" w:hAnsi="Times New Roman" w:cs="Times New Roman"/>
          <w:b/>
          <w:sz w:val="26"/>
          <w:szCs w:val="26"/>
        </w:rPr>
        <w:t xml:space="preserve"> năm 202</w:t>
      </w:r>
      <w:r w:rsidR="00930D7E" w:rsidRPr="00905CFF">
        <w:rPr>
          <w:rFonts w:ascii="Times New Roman" w:eastAsia="Times New Roman" w:hAnsi="Times New Roman" w:cs="Times New Roman"/>
          <w:b/>
          <w:sz w:val="26"/>
          <w:szCs w:val="26"/>
          <w:lang w:val="en-US"/>
        </w:rPr>
        <w:t>…</w:t>
      </w:r>
    </w:p>
    <w:p w14:paraId="4FFD1354" w14:textId="77777777" w:rsidR="00CA471C" w:rsidRPr="00905CFF" w:rsidRDefault="005E422C" w:rsidP="00E20311">
      <w:pPr>
        <w:spacing w:before="60" w:after="60"/>
        <w:ind w:left="4320"/>
        <w:rPr>
          <w:rFonts w:ascii="Times New Roman" w:eastAsia="Times New Roman" w:hAnsi="Times New Roman" w:cs="Times New Roman"/>
          <w:b/>
          <w:sz w:val="26"/>
          <w:szCs w:val="26"/>
        </w:rPr>
      </w:pPr>
      <w:r w:rsidRPr="00905CFF">
        <w:rPr>
          <w:rFonts w:ascii="Times New Roman" w:eastAsia="Times New Roman" w:hAnsi="Times New Roman" w:cs="Times New Roman"/>
          <w:b/>
          <w:sz w:val="26"/>
          <w:szCs w:val="26"/>
        </w:rPr>
        <w:t>CÁN BỘ GIẢNG VIÊN HƯỚNG DẪN</w:t>
      </w:r>
    </w:p>
    <w:p w14:paraId="3ADB601F" w14:textId="77777777" w:rsidR="00CA471C" w:rsidRPr="00905CFF" w:rsidRDefault="005E422C" w:rsidP="00E20311">
      <w:pPr>
        <w:spacing w:before="60" w:after="60"/>
        <w:jc w:val="center"/>
        <w:rPr>
          <w:rFonts w:ascii="Times New Roman" w:eastAsia="Times New Roman" w:hAnsi="Times New Roman" w:cs="Times New Roman"/>
          <w:b/>
          <w:sz w:val="24"/>
          <w:szCs w:val="24"/>
        </w:rPr>
      </w:pPr>
      <w:r w:rsidRPr="00905CFF">
        <w:rPr>
          <w:rFonts w:ascii="Times New Roman" w:hAnsi="Times New Roman" w:cs="Times New Roman"/>
        </w:rPr>
        <w:br w:type="page"/>
      </w:r>
    </w:p>
    <w:p w14:paraId="0D03609A" w14:textId="77777777" w:rsidR="00CA471C" w:rsidRPr="00905CFF" w:rsidRDefault="005E422C" w:rsidP="00E20311">
      <w:pPr>
        <w:pStyle w:val="Heading1"/>
        <w:rPr>
          <w:b w:val="0"/>
          <w:sz w:val="30"/>
        </w:rPr>
      </w:pPr>
      <w:bookmarkStart w:id="2" w:name="_Toc186463462"/>
      <w:r w:rsidRPr="00905CFF">
        <w:rPr>
          <w:sz w:val="30"/>
        </w:rPr>
        <w:lastRenderedPageBreak/>
        <w:t>NHẬN XÉT, ĐÁNH GIÁ, CHO ĐIỂM</w:t>
      </w:r>
      <w:bookmarkEnd w:id="2"/>
      <w:r w:rsidRPr="00905CFF">
        <w:rPr>
          <w:sz w:val="30"/>
        </w:rPr>
        <w:t xml:space="preserve"> </w:t>
      </w:r>
    </w:p>
    <w:p w14:paraId="559DB788" w14:textId="77777777" w:rsidR="00CA471C" w:rsidRPr="00905CFF" w:rsidRDefault="005E422C" w:rsidP="00E20311">
      <w:pPr>
        <w:spacing w:before="60" w:after="60"/>
        <w:jc w:val="center"/>
        <w:rPr>
          <w:rFonts w:ascii="Times New Roman" w:eastAsia="Times New Roman" w:hAnsi="Times New Roman" w:cs="Times New Roman"/>
          <w:b/>
          <w:sz w:val="26"/>
          <w:szCs w:val="26"/>
        </w:rPr>
      </w:pPr>
      <w:r w:rsidRPr="00905CFF">
        <w:rPr>
          <w:rFonts w:ascii="Times New Roman" w:eastAsia="Times New Roman" w:hAnsi="Times New Roman" w:cs="Times New Roman"/>
          <w:b/>
          <w:sz w:val="26"/>
          <w:szCs w:val="26"/>
        </w:rPr>
        <w:t>(Của giáo viên phản biện)</w:t>
      </w:r>
    </w:p>
    <w:p w14:paraId="1E96B01B" w14:textId="77777777" w:rsidR="00CA471C" w:rsidRPr="00905CFF" w:rsidRDefault="005E422C" w:rsidP="00E20311">
      <w:pPr>
        <w:spacing w:before="60" w:after="60"/>
        <w:jc w:val="center"/>
        <w:rPr>
          <w:rFonts w:ascii="Times New Roman" w:eastAsia="Times New Roman" w:hAnsi="Times New Roman" w:cs="Times New Roman"/>
          <w:sz w:val="26"/>
          <w:szCs w:val="26"/>
        </w:rPr>
      </w:pPr>
      <w:r w:rsidRPr="00905CFF">
        <w:rPr>
          <w:rFonts w:ascii="Times New Roman" w:eastAsia="Times New Roman" w:hAnsi="Times New Roman" w:cs="Times New Roman"/>
          <w:sz w:val="26"/>
          <w:szCs w:val="26"/>
        </w:rPr>
        <w:t>…………………………………………………………………………………………………………………………………………………………………………………………………………………………………………………………………………………………………………………………………………………………………………………………………………………………………………………………………………………………………………………………………………………………………………………………………………………………………………………………………………………………………………………………………………………………………………………………………………………………………………………………………………………………………………………………………………………………………………………………………………………………………………………………………………………………………………………………………………………………………………………………………………………………………………………………………………………………………………………………………………………………………………………………………………………………………………………………………………………………………………………………………………………………………………………………………………………………………………………………………………………………………………………………………………………………………………………………………………………………………………………………………………………………………………………………………………………………………………………………………………………………………………………………………………………………………………………………………………………………………………………………………………………………………………………………………………………………………………………………………………………………………………………………………………………………………………………………………………………………………………………………………………………………………………………………………………………………………………</w:t>
      </w:r>
    </w:p>
    <w:p w14:paraId="15EEAB2B" w14:textId="77777777" w:rsidR="00CA471C" w:rsidRPr="00905CFF" w:rsidRDefault="005E422C" w:rsidP="00E20311">
      <w:pPr>
        <w:spacing w:before="60" w:after="60"/>
        <w:jc w:val="center"/>
        <w:rPr>
          <w:rFonts w:ascii="Times New Roman" w:eastAsia="Times New Roman" w:hAnsi="Times New Roman" w:cs="Times New Roman"/>
          <w:b/>
          <w:sz w:val="26"/>
          <w:szCs w:val="26"/>
        </w:rPr>
      </w:pPr>
      <w:r w:rsidRPr="00905CFF">
        <w:rPr>
          <w:rFonts w:ascii="Times New Roman" w:eastAsia="Times New Roman" w:hAnsi="Times New Roman" w:cs="Times New Roman"/>
          <w:b/>
          <w:sz w:val="26"/>
          <w:szCs w:val="26"/>
        </w:rPr>
        <w:t>Điểm:</w:t>
      </w:r>
      <w:r w:rsidRPr="00905CFF">
        <w:rPr>
          <w:rFonts w:ascii="Times New Roman" w:eastAsia="Times New Roman" w:hAnsi="Times New Roman" w:cs="Times New Roman"/>
          <w:sz w:val="26"/>
          <w:szCs w:val="26"/>
        </w:rPr>
        <w:t>……………………</w:t>
      </w:r>
      <w:r w:rsidRPr="00905CFF">
        <w:rPr>
          <w:rFonts w:ascii="Times New Roman" w:eastAsia="Times New Roman" w:hAnsi="Times New Roman" w:cs="Times New Roman"/>
          <w:b/>
          <w:sz w:val="26"/>
          <w:szCs w:val="26"/>
        </w:rPr>
        <w:t xml:space="preserve"> (bằng chữ: </w:t>
      </w:r>
      <w:r w:rsidRPr="00905CFF">
        <w:rPr>
          <w:rFonts w:ascii="Times New Roman" w:eastAsia="Times New Roman" w:hAnsi="Times New Roman" w:cs="Times New Roman"/>
          <w:sz w:val="26"/>
          <w:szCs w:val="26"/>
        </w:rPr>
        <w:t>……………………………………</w:t>
      </w:r>
      <w:r w:rsidRPr="00905CFF">
        <w:rPr>
          <w:rFonts w:ascii="Times New Roman" w:eastAsia="Times New Roman" w:hAnsi="Times New Roman" w:cs="Times New Roman"/>
          <w:b/>
          <w:sz w:val="26"/>
          <w:szCs w:val="26"/>
        </w:rPr>
        <w:t>)</w:t>
      </w:r>
    </w:p>
    <w:p w14:paraId="00293C4F" w14:textId="77777777" w:rsidR="00CA471C" w:rsidRPr="00905CFF" w:rsidRDefault="005E422C" w:rsidP="00E20311">
      <w:pPr>
        <w:spacing w:before="60" w:after="60"/>
        <w:jc w:val="center"/>
        <w:rPr>
          <w:rFonts w:ascii="Times New Roman" w:eastAsia="Times New Roman" w:hAnsi="Times New Roman" w:cs="Times New Roman"/>
          <w:sz w:val="26"/>
          <w:szCs w:val="26"/>
        </w:rPr>
      </w:pPr>
      <w:r w:rsidRPr="00905CFF">
        <w:rPr>
          <w:rFonts w:ascii="Times New Roman" w:eastAsia="Times New Roman" w:hAnsi="Times New Roman" w:cs="Times New Roman"/>
          <w:b/>
          <w:sz w:val="26"/>
          <w:szCs w:val="26"/>
        </w:rPr>
        <w:t xml:space="preserve">Đồng ý/Không đồng ý </w:t>
      </w:r>
      <w:r w:rsidRPr="00905CFF">
        <w:rPr>
          <w:rFonts w:ascii="Times New Roman" w:eastAsia="Times New Roman" w:hAnsi="Times New Roman" w:cs="Times New Roman"/>
          <w:sz w:val="26"/>
          <w:szCs w:val="26"/>
        </w:rPr>
        <w:t>cho sinh viên bảo vệ trước hội đồng chấm đồ án tốt nghiệp?</w:t>
      </w:r>
    </w:p>
    <w:p w14:paraId="48FB5234" w14:textId="53B969DC" w:rsidR="00CA471C" w:rsidRPr="00905CFF" w:rsidRDefault="005E422C" w:rsidP="00E20311">
      <w:pPr>
        <w:spacing w:before="60" w:after="60"/>
        <w:jc w:val="right"/>
        <w:rPr>
          <w:rFonts w:ascii="Times New Roman" w:eastAsia="Times New Roman" w:hAnsi="Times New Roman" w:cs="Times New Roman"/>
          <w:b/>
          <w:sz w:val="26"/>
          <w:szCs w:val="26"/>
          <w:lang w:val="en-US"/>
        </w:rPr>
      </w:pPr>
      <w:r w:rsidRPr="00905CFF">
        <w:rPr>
          <w:rFonts w:ascii="Times New Roman" w:eastAsia="Times New Roman" w:hAnsi="Times New Roman" w:cs="Times New Roman"/>
          <w:sz w:val="26"/>
          <w:szCs w:val="26"/>
        </w:rPr>
        <w:t>…………………….</w:t>
      </w:r>
      <w:r w:rsidRPr="00905CFF">
        <w:rPr>
          <w:rFonts w:ascii="Times New Roman" w:eastAsia="Times New Roman" w:hAnsi="Times New Roman" w:cs="Times New Roman"/>
          <w:b/>
          <w:sz w:val="26"/>
          <w:szCs w:val="26"/>
        </w:rPr>
        <w:t>, ngày</w:t>
      </w:r>
      <w:r w:rsidRPr="00905CFF">
        <w:rPr>
          <w:rFonts w:ascii="Times New Roman" w:eastAsia="Times New Roman" w:hAnsi="Times New Roman" w:cs="Times New Roman"/>
          <w:sz w:val="26"/>
          <w:szCs w:val="26"/>
        </w:rPr>
        <w:t>…....</w:t>
      </w:r>
      <w:r w:rsidRPr="00905CFF">
        <w:rPr>
          <w:rFonts w:ascii="Times New Roman" w:eastAsia="Times New Roman" w:hAnsi="Times New Roman" w:cs="Times New Roman"/>
          <w:b/>
          <w:sz w:val="26"/>
          <w:szCs w:val="26"/>
        </w:rPr>
        <w:t xml:space="preserve"> tháng</w:t>
      </w:r>
      <w:r w:rsidRPr="00905CFF">
        <w:rPr>
          <w:rFonts w:ascii="Times New Roman" w:eastAsia="Times New Roman" w:hAnsi="Times New Roman" w:cs="Times New Roman"/>
          <w:sz w:val="26"/>
          <w:szCs w:val="26"/>
        </w:rPr>
        <w:t>….....</w:t>
      </w:r>
      <w:r w:rsidRPr="00905CFF">
        <w:rPr>
          <w:rFonts w:ascii="Times New Roman" w:eastAsia="Times New Roman" w:hAnsi="Times New Roman" w:cs="Times New Roman"/>
          <w:b/>
          <w:sz w:val="26"/>
          <w:szCs w:val="26"/>
        </w:rPr>
        <w:t xml:space="preserve"> năm 202</w:t>
      </w:r>
      <w:r w:rsidR="005745AA" w:rsidRPr="00905CFF">
        <w:rPr>
          <w:rFonts w:ascii="Times New Roman" w:eastAsia="Times New Roman" w:hAnsi="Times New Roman" w:cs="Times New Roman"/>
          <w:b/>
          <w:sz w:val="26"/>
          <w:szCs w:val="26"/>
          <w:lang w:val="en-US"/>
        </w:rPr>
        <w:t>…</w:t>
      </w:r>
    </w:p>
    <w:p w14:paraId="256CB8A1" w14:textId="77777777" w:rsidR="00B22B20" w:rsidRPr="00905CFF" w:rsidRDefault="005E422C" w:rsidP="00E20311">
      <w:pPr>
        <w:spacing w:before="60" w:after="60"/>
        <w:ind w:left="4320"/>
        <w:rPr>
          <w:rFonts w:ascii="Times New Roman" w:eastAsia="Times New Roman" w:hAnsi="Times New Roman" w:cs="Times New Roman"/>
          <w:b/>
          <w:sz w:val="26"/>
          <w:szCs w:val="26"/>
        </w:rPr>
      </w:pPr>
      <w:r w:rsidRPr="00905CFF">
        <w:rPr>
          <w:rFonts w:ascii="Times New Roman" w:eastAsia="Times New Roman" w:hAnsi="Times New Roman" w:cs="Times New Roman"/>
          <w:b/>
          <w:sz w:val="26"/>
          <w:szCs w:val="26"/>
        </w:rPr>
        <w:t>CÁN BỘ GIẢNG VIÊN PHẢN BIỆN</w:t>
      </w:r>
    </w:p>
    <w:p w14:paraId="6240590A" w14:textId="0AFE8885" w:rsidR="00B22B20" w:rsidRPr="00905CFF" w:rsidRDefault="00B22B20">
      <w:pPr>
        <w:rPr>
          <w:rFonts w:ascii="Times New Roman" w:eastAsia="Times New Roman" w:hAnsi="Times New Roman" w:cs="Times New Roman"/>
          <w:b/>
          <w:sz w:val="26"/>
          <w:szCs w:val="26"/>
        </w:rPr>
      </w:pPr>
      <w:r w:rsidRPr="00905CFF">
        <w:rPr>
          <w:rFonts w:ascii="Times New Roman" w:eastAsia="Times New Roman" w:hAnsi="Times New Roman" w:cs="Times New Roman"/>
          <w:b/>
          <w:sz w:val="26"/>
          <w:szCs w:val="26"/>
        </w:rPr>
        <w:br w:type="page"/>
      </w:r>
    </w:p>
    <w:p w14:paraId="61321547" w14:textId="77777777" w:rsidR="00B22B20" w:rsidRPr="00905CFF" w:rsidRDefault="00B22B20" w:rsidP="00B22B20">
      <w:pPr>
        <w:pStyle w:val="Heading1"/>
        <w:rPr>
          <w:lang w:val="en-US"/>
        </w:rPr>
      </w:pPr>
      <w:bookmarkStart w:id="3" w:name="_Toc186463463"/>
      <w:r w:rsidRPr="00905CFF">
        <w:rPr>
          <w:lang w:val="en-US"/>
        </w:rPr>
        <w:lastRenderedPageBreak/>
        <w:t>MỤC LỤC</w:t>
      </w:r>
      <w:bookmarkEnd w:id="3"/>
    </w:p>
    <w:sdt>
      <w:sdtPr>
        <w:rPr>
          <w:rFonts w:ascii="Times New Roman" w:hAnsi="Times New Roman" w:cs="Times New Roman"/>
          <w:sz w:val="26"/>
          <w:szCs w:val="26"/>
        </w:rPr>
        <w:id w:val="467860525"/>
        <w:docPartObj>
          <w:docPartGallery w:val="Table of Contents"/>
          <w:docPartUnique/>
        </w:docPartObj>
      </w:sdtPr>
      <w:sdtEndPr>
        <w:rPr>
          <w:b/>
          <w:bCs/>
          <w:noProof/>
        </w:rPr>
      </w:sdtEndPr>
      <w:sdtContent>
        <w:p w14:paraId="09C99164" w14:textId="12C4ECF4" w:rsidR="000230F0" w:rsidRPr="00905CFF" w:rsidRDefault="000230F0" w:rsidP="00E20311">
          <w:pPr>
            <w:spacing w:before="60" w:after="60" w:line="360" w:lineRule="auto"/>
            <w:jc w:val="center"/>
            <w:rPr>
              <w:rFonts w:ascii="Times New Roman" w:eastAsia="Times New Roman" w:hAnsi="Times New Roman" w:cs="Times New Roman"/>
              <w:b/>
              <w:sz w:val="26"/>
              <w:szCs w:val="26"/>
            </w:rPr>
          </w:pPr>
        </w:p>
        <w:p w14:paraId="05603F4C" w14:textId="6B67E444" w:rsidR="00905CFF" w:rsidRPr="00905CFF" w:rsidRDefault="000230F0">
          <w:pPr>
            <w:pStyle w:val="TOC1"/>
            <w:rPr>
              <w:rFonts w:eastAsiaTheme="minorEastAsia"/>
              <w:kern w:val="2"/>
              <w:sz w:val="24"/>
              <w:szCs w:val="24"/>
              <w:lang w:val="en-US"/>
              <w14:ligatures w14:val="standardContextual"/>
            </w:rPr>
          </w:pPr>
          <w:r w:rsidRPr="00905CFF">
            <w:rPr>
              <w:noProof w:val="0"/>
              <w:sz w:val="30"/>
              <w:szCs w:val="30"/>
            </w:rPr>
            <w:fldChar w:fldCharType="begin"/>
          </w:r>
          <w:r w:rsidRPr="00905CFF">
            <w:rPr>
              <w:sz w:val="30"/>
              <w:szCs w:val="30"/>
            </w:rPr>
            <w:instrText xml:space="preserve"> TOC \o "1-3" \h \z \u </w:instrText>
          </w:r>
          <w:r w:rsidRPr="00905CFF">
            <w:rPr>
              <w:noProof w:val="0"/>
              <w:sz w:val="30"/>
              <w:szCs w:val="30"/>
            </w:rPr>
            <w:fldChar w:fldCharType="separate"/>
          </w:r>
          <w:hyperlink w:anchor="_Toc186463460" w:history="1">
            <w:r w:rsidR="00905CFF" w:rsidRPr="00905CFF">
              <w:rPr>
                <w:rStyle w:val="Hyperlink"/>
              </w:rPr>
              <w:t>LỜI CẢM ƠN</w:t>
            </w:r>
            <w:r w:rsidR="00905CFF" w:rsidRPr="00905CFF">
              <w:rPr>
                <w:webHidden/>
              </w:rPr>
              <w:tab/>
            </w:r>
            <w:r w:rsidR="00905CFF" w:rsidRPr="00905CFF">
              <w:rPr>
                <w:webHidden/>
              </w:rPr>
              <w:fldChar w:fldCharType="begin"/>
            </w:r>
            <w:r w:rsidR="00905CFF" w:rsidRPr="00905CFF">
              <w:rPr>
                <w:webHidden/>
              </w:rPr>
              <w:instrText xml:space="preserve"> PAGEREF _Toc186463460 \h </w:instrText>
            </w:r>
            <w:r w:rsidR="00905CFF" w:rsidRPr="00905CFF">
              <w:rPr>
                <w:webHidden/>
              </w:rPr>
            </w:r>
            <w:r w:rsidR="00905CFF" w:rsidRPr="00905CFF">
              <w:rPr>
                <w:webHidden/>
              </w:rPr>
              <w:fldChar w:fldCharType="separate"/>
            </w:r>
            <w:r w:rsidR="005B5DBB">
              <w:rPr>
                <w:webHidden/>
              </w:rPr>
              <w:t>i</w:t>
            </w:r>
            <w:r w:rsidR="00905CFF" w:rsidRPr="00905CFF">
              <w:rPr>
                <w:webHidden/>
              </w:rPr>
              <w:fldChar w:fldCharType="end"/>
            </w:r>
          </w:hyperlink>
        </w:p>
        <w:p w14:paraId="5868FD15" w14:textId="44DE75B2" w:rsidR="00905CFF" w:rsidRPr="00905CFF" w:rsidRDefault="00905CFF">
          <w:pPr>
            <w:pStyle w:val="TOC1"/>
            <w:rPr>
              <w:rFonts w:eastAsiaTheme="minorEastAsia"/>
              <w:kern w:val="2"/>
              <w:sz w:val="24"/>
              <w:szCs w:val="24"/>
              <w:lang w:val="en-US"/>
              <w14:ligatures w14:val="standardContextual"/>
            </w:rPr>
          </w:pPr>
          <w:hyperlink w:anchor="_Toc186463461" w:history="1">
            <w:r w:rsidRPr="00905CFF">
              <w:rPr>
                <w:rStyle w:val="Hyperlink"/>
              </w:rPr>
              <w:t>NHẬN XÉT, ĐÁNH GIÁ, CHO ĐIỂM</w:t>
            </w:r>
            <w:r w:rsidRPr="00905CFF">
              <w:rPr>
                <w:webHidden/>
              </w:rPr>
              <w:tab/>
            </w:r>
            <w:r w:rsidRPr="00905CFF">
              <w:rPr>
                <w:webHidden/>
              </w:rPr>
              <w:fldChar w:fldCharType="begin"/>
            </w:r>
            <w:r w:rsidRPr="00905CFF">
              <w:rPr>
                <w:webHidden/>
              </w:rPr>
              <w:instrText xml:space="preserve"> PAGEREF _Toc186463461 \h </w:instrText>
            </w:r>
            <w:r w:rsidRPr="00905CFF">
              <w:rPr>
                <w:webHidden/>
              </w:rPr>
            </w:r>
            <w:r w:rsidRPr="00905CFF">
              <w:rPr>
                <w:webHidden/>
              </w:rPr>
              <w:fldChar w:fldCharType="separate"/>
            </w:r>
            <w:r w:rsidR="005B5DBB">
              <w:rPr>
                <w:webHidden/>
              </w:rPr>
              <w:t>ii</w:t>
            </w:r>
            <w:r w:rsidRPr="00905CFF">
              <w:rPr>
                <w:webHidden/>
              </w:rPr>
              <w:fldChar w:fldCharType="end"/>
            </w:r>
          </w:hyperlink>
        </w:p>
        <w:p w14:paraId="4EC1EA7E" w14:textId="70A42EF2" w:rsidR="00905CFF" w:rsidRPr="00905CFF" w:rsidRDefault="00905CFF">
          <w:pPr>
            <w:pStyle w:val="TOC1"/>
            <w:rPr>
              <w:rFonts w:eastAsiaTheme="minorEastAsia"/>
              <w:kern w:val="2"/>
              <w:sz w:val="24"/>
              <w:szCs w:val="24"/>
              <w:lang w:val="en-US"/>
              <w14:ligatures w14:val="standardContextual"/>
            </w:rPr>
          </w:pPr>
          <w:hyperlink w:anchor="_Toc186463462" w:history="1">
            <w:r w:rsidRPr="00905CFF">
              <w:rPr>
                <w:rStyle w:val="Hyperlink"/>
              </w:rPr>
              <w:t>NHẬN XÉT, ĐÁNH GIÁ, CHO ĐIỂM</w:t>
            </w:r>
            <w:r w:rsidRPr="00905CFF">
              <w:rPr>
                <w:webHidden/>
              </w:rPr>
              <w:tab/>
            </w:r>
            <w:r w:rsidRPr="00905CFF">
              <w:rPr>
                <w:webHidden/>
              </w:rPr>
              <w:fldChar w:fldCharType="begin"/>
            </w:r>
            <w:r w:rsidRPr="00905CFF">
              <w:rPr>
                <w:webHidden/>
              </w:rPr>
              <w:instrText xml:space="preserve"> PAGEREF _Toc186463462 \h </w:instrText>
            </w:r>
            <w:r w:rsidRPr="00905CFF">
              <w:rPr>
                <w:webHidden/>
              </w:rPr>
            </w:r>
            <w:r w:rsidRPr="00905CFF">
              <w:rPr>
                <w:webHidden/>
              </w:rPr>
              <w:fldChar w:fldCharType="separate"/>
            </w:r>
            <w:r w:rsidR="005B5DBB">
              <w:rPr>
                <w:webHidden/>
              </w:rPr>
              <w:t>iii</w:t>
            </w:r>
            <w:r w:rsidRPr="00905CFF">
              <w:rPr>
                <w:webHidden/>
              </w:rPr>
              <w:fldChar w:fldCharType="end"/>
            </w:r>
          </w:hyperlink>
        </w:p>
        <w:p w14:paraId="004DB1C7" w14:textId="44016D40" w:rsidR="00905CFF" w:rsidRPr="00905CFF" w:rsidRDefault="00905CFF">
          <w:pPr>
            <w:pStyle w:val="TOC1"/>
            <w:rPr>
              <w:rFonts w:eastAsiaTheme="minorEastAsia"/>
              <w:kern w:val="2"/>
              <w:sz w:val="24"/>
              <w:szCs w:val="24"/>
              <w:lang w:val="en-US"/>
              <w14:ligatures w14:val="standardContextual"/>
            </w:rPr>
          </w:pPr>
          <w:hyperlink w:anchor="_Toc186463463" w:history="1">
            <w:r w:rsidRPr="00905CFF">
              <w:rPr>
                <w:rStyle w:val="Hyperlink"/>
                <w:lang w:val="en-US"/>
              </w:rPr>
              <w:t>MỤC LỤC</w:t>
            </w:r>
            <w:r w:rsidRPr="00905CFF">
              <w:rPr>
                <w:webHidden/>
              </w:rPr>
              <w:tab/>
            </w:r>
            <w:r w:rsidRPr="00905CFF">
              <w:rPr>
                <w:webHidden/>
              </w:rPr>
              <w:fldChar w:fldCharType="begin"/>
            </w:r>
            <w:r w:rsidRPr="00905CFF">
              <w:rPr>
                <w:webHidden/>
              </w:rPr>
              <w:instrText xml:space="preserve"> PAGEREF _Toc186463463 \h </w:instrText>
            </w:r>
            <w:r w:rsidRPr="00905CFF">
              <w:rPr>
                <w:webHidden/>
              </w:rPr>
            </w:r>
            <w:r w:rsidRPr="00905CFF">
              <w:rPr>
                <w:webHidden/>
              </w:rPr>
              <w:fldChar w:fldCharType="separate"/>
            </w:r>
            <w:r w:rsidR="005B5DBB">
              <w:rPr>
                <w:webHidden/>
              </w:rPr>
              <w:t>iv</w:t>
            </w:r>
            <w:r w:rsidRPr="00905CFF">
              <w:rPr>
                <w:webHidden/>
              </w:rPr>
              <w:fldChar w:fldCharType="end"/>
            </w:r>
          </w:hyperlink>
        </w:p>
        <w:p w14:paraId="3FA9D624" w14:textId="0C754774" w:rsidR="00905CFF" w:rsidRPr="00905CFF" w:rsidRDefault="00905CFF">
          <w:pPr>
            <w:pStyle w:val="TOC1"/>
            <w:rPr>
              <w:rFonts w:eastAsiaTheme="minorEastAsia"/>
              <w:kern w:val="2"/>
              <w:sz w:val="24"/>
              <w:szCs w:val="24"/>
              <w:lang w:val="en-US"/>
              <w14:ligatures w14:val="standardContextual"/>
            </w:rPr>
          </w:pPr>
          <w:hyperlink w:anchor="_Toc186463464" w:history="1">
            <w:r w:rsidRPr="00905CFF">
              <w:rPr>
                <w:rStyle w:val="Hyperlink"/>
              </w:rPr>
              <w:t>BẢNG VIẾT TẮT VÀ THUẬT NGỮ</w:t>
            </w:r>
            <w:r w:rsidRPr="00905CFF">
              <w:rPr>
                <w:webHidden/>
              </w:rPr>
              <w:tab/>
            </w:r>
            <w:r w:rsidRPr="00905CFF">
              <w:rPr>
                <w:webHidden/>
              </w:rPr>
              <w:fldChar w:fldCharType="begin"/>
            </w:r>
            <w:r w:rsidRPr="00905CFF">
              <w:rPr>
                <w:webHidden/>
              </w:rPr>
              <w:instrText xml:space="preserve"> PAGEREF _Toc186463464 \h </w:instrText>
            </w:r>
            <w:r w:rsidRPr="00905CFF">
              <w:rPr>
                <w:webHidden/>
              </w:rPr>
            </w:r>
            <w:r w:rsidRPr="00905CFF">
              <w:rPr>
                <w:webHidden/>
              </w:rPr>
              <w:fldChar w:fldCharType="separate"/>
            </w:r>
            <w:r w:rsidR="005B5DBB">
              <w:rPr>
                <w:webHidden/>
              </w:rPr>
              <w:t>i</w:t>
            </w:r>
            <w:r w:rsidRPr="00905CFF">
              <w:rPr>
                <w:webHidden/>
              </w:rPr>
              <w:fldChar w:fldCharType="end"/>
            </w:r>
          </w:hyperlink>
        </w:p>
        <w:p w14:paraId="7188FB6B" w14:textId="43A9F3D2" w:rsidR="00905CFF" w:rsidRPr="00905CFF" w:rsidRDefault="00905CFF">
          <w:pPr>
            <w:pStyle w:val="TOC1"/>
            <w:rPr>
              <w:rFonts w:eastAsiaTheme="minorEastAsia"/>
              <w:kern w:val="2"/>
              <w:sz w:val="24"/>
              <w:szCs w:val="24"/>
              <w:lang w:val="en-US"/>
              <w14:ligatures w14:val="standardContextual"/>
            </w:rPr>
          </w:pPr>
          <w:hyperlink w:anchor="_Toc186463465" w:history="1">
            <w:r w:rsidRPr="00905CFF">
              <w:rPr>
                <w:rStyle w:val="Hyperlink"/>
              </w:rPr>
              <w:t>DANH SÁCH HÌNH VẼ</w:t>
            </w:r>
            <w:r w:rsidRPr="00905CFF">
              <w:rPr>
                <w:webHidden/>
              </w:rPr>
              <w:tab/>
            </w:r>
            <w:r w:rsidRPr="00905CFF">
              <w:rPr>
                <w:webHidden/>
              </w:rPr>
              <w:fldChar w:fldCharType="begin"/>
            </w:r>
            <w:r w:rsidRPr="00905CFF">
              <w:rPr>
                <w:webHidden/>
              </w:rPr>
              <w:instrText xml:space="preserve"> PAGEREF _Toc186463465 \h </w:instrText>
            </w:r>
            <w:r w:rsidRPr="00905CFF">
              <w:rPr>
                <w:webHidden/>
              </w:rPr>
            </w:r>
            <w:r w:rsidRPr="00905CFF">
              <w:rPr>
                <w:webHidden/>
              </w:rPr>
              <w:fldChar w:fldCharType="separate"/>
            </w:r>
            <w:r w:rsidR="005B5DBB">
              <w:rPr>
                <w:webHidden/>
              </w:rPr>
              <w:t>ii</w:t>
            </w:r>
            <w:r w:rsidRPr="00905CFF">
              <w:rPr>
                <w:webHidden/>
              </w:rPr>
              <w:fldChar w:fldCharType="end"/>
            </w:r>
          </w:hyperlink>
        </w:p>
        <w:p w14:paraId="2F222604" w14:textId="72205053" w:rsidR="00905CFF" w:rsidRPr="00905CFF" w:rsidRDefault="00905CFF">
          <w:pPr>
            <w:pStyle w:val="TOC1"/>
            <w:rPr>
              <w:rFonts w:eastAsiaTheme="minorEastAsia"/>
              <w:kern w:val="2"/>
              <w:sz w:val="24"/>
              <w:szCs w:val="24"/>
              <w:lang w:val="en-US"/>
              <w14:ligatures w14:val="standardContextual"/>
            </w:rPr>
          </w:pPr>
          <w:hyperlink w:anchor="_Toc186463466" w:history="1">
            <w:r w:rsidRPr="00905CFF">
              <w:rPr>
                <w:rStyle w:val="Hyperlink"/>
                <w:lang w:val="en-US"/>
              </w:rPr>
              <w:t>DANH SÁCH BẢNG</w:t>
            </w:r>
            <w:r w:rsidRPr="00905CFF">
              <w:rPr>
                <w:webHidden/>
              </w:rPr>
              <w:tab/>
            </w:r>
            <w:r w:rsidRPr="00905CFF">
              <w:rPr>
                <w:webHidden/>
              </w:rPr>
              <w:fldChar w:fldCharType="begin"/>
            </w:r>
            <w:r w:rsidRPr="00905CFF">
              <w:rPr>
                <w:webHidden/>
              </w:rPr>
              <w:instrText xml:space="preserve"> PAGEREF _Toc186463466 \h </w:instrText>
            </w:r>
            <w:r w:rsidRPr="00905CFF">
              <w:rPr>
                <w:webHidden/>
              </w:rPr>
            </w:r>
            <w:r w:rsidRPr="00905CFF">
              <w:rPr>
                <w:webHidden/>
              </w:rPr>
              <w:fldChar w:fldCharType="separate"/>
            </w:r>
            <w:r w:rsidR="005B5DBB">
              <w:rPr>
                <w:webHidden/>
              </w:rPr>
              <w:t>v</w:t>
            </w:r>
            <w:r w:rsidRPr="00905CFF">
              <w:rPr>
                <w:webHidden/>
              </w:rPr>
              <w:fldChar w:fldCharType="end"/>
            </w:r>
          </w:hyperlink>
        </w:p>
        <w:p w14:paraId="4C1941E4" w14:textId="5E5EAC49" w:rsidR="00905CFF" w:rsidRPr="00905CFF" w:rsidRDefault="00905CFF">
          <w:pPr>
            <w:pStyle w:val="TOC1"/>
            <w:rPr>
              <w:rFonts w:eastAsiaTheme="minorEastAsia"/>
              <w:kern w:val="2"/>
              <w:sz w:val="24"/>
              <w:szCs w:val="24"/>
              <w:lang w:val="en-US"/>
              <w14:ligatures w14:val="standardContextual"/>
            </w:rPr>
          </w:pPr>
          <w:hyperlink w:anchor="_Toc186463467" w:history="1">
            <w:r w:rsidRPr="00905CFF">
              <w:rPr>
                <w:rStyle w:val="Hyperlink"/>
              </w:rPr>
              <w:t>MỞ ĐẦU</w:t>
            </w:r>
            <w:r w:rsidRPr="00905CFF">
              <w:rPr>
                <w:webHidden/>
              </w:rPr>
              <w:tab/>
            </w:r>
            <w:r w:rsidRPr="00905CFF">
              <w:rPr>
                <w:webHidden/>
              </w:rPr>
              <w:fldChar w:fldCharType="begin"/>
            </w:r>
            <w:r w:rsidRPr="00905CFF">
              <w:rPr>
                <w:webHidden/>
              </w:rPr>
              <w:instrText xml:space="preserve"> PAGEREF _Toc186463467 \h </w:instrText>
            </w:r>
            <w:r w:rsidRPr="00905CFF">
              <w:rPr>
                <w:webHidden/>
              </w:rPr>
            </w:r>
            <w:r w:rsidRPr="00905CFF">
              <w:rPr>
                <w:webHidden/>
              </w:rPr>
              <w:fldChar w:fldCharType="separate"/>
            </w:r>
            <w:r w:rsidR="005B5DBB">
              <w:rPr>
                <w:webHidden/>
              </w:rPr>
              <w:t>1</w:t>
            </w:r>
            <w:r w:rsidRPr="00905CFF">
              <w:rPr>
                <w:webHidden/>
              </w:rPr>
              <w:fldChar w:fldCharType="end"/>
            </w:r>
          </w:hyperlink>
        </w:p>
        <w:p w14:paraId="0001AAE3" w14:textId="509DF475" w:rsidR="00905CFF" w:rsidRPr="00905CFF" w:rsidRDefault="00905CFF">
          <w:pPr>
            <w:pStyle w:val="TOC1"/>
            <w:rPr>
              <w:rFonts w:eastAsiaTheme="minorEastAsia"/>
              <w:kern w:val="2"/>
              <w:sz w:val="24"/>
              <w:szCs w:val="24"/>
              <w:lang w:val="en-US"/>
              <w14:ligatures w14:val="standardContextual"/>
            </w:rPr>
          </w:pPr>
          <w:hyperlink w:anchor="_Toc186463468" w:history="1">
            <w:r w:rsidRPr="00905CFF">
              <w:rPr>
                <w:rStyle w:val="Hyperlink"/>
              </w:rPr>
              <w:t xml:space="preserve">CHƯƠNG I. </w:t>
            </w:r>
            <w:r w:rsidRPr="00905CFF">
              <w:rPr>
                <w:rStyle w:val="Hyperlink"/>
                <w:lang w:val="en-US"/>
              </w:rPr>
              <w:t>GIỚI THIỆU ĐỀ TÀI</w:t>
            </w:r>
            <w:r w:rsidRPr="00905CFF">
              <w:rPr>
                <w:webHidden/>
              </w:rPr>
              <w:tab/>
            </w:r>
            <w:r w:rsidRPr="00905CFF">
              <w:rPr>
                <w:webHidden/>
              </w:rPr>
              <w:fldChar w:fldCharType="begin"/>
            </w:r>
            <w:r w:rsidRPr="00905CFF">
              <w:rPr>
                <w:webHidden/>
              </w:rPr>
              <w:instrText xml:space="preserve"> PAGEREF _Toc186463468 \h </w:instrText>
            </w:r>
            <w:r w:rsidRPr="00905CFF">
              <w:rPr>
                <w:webHidden/>
              </w:rPr>
            </w:r>
            <w:r w:rsidRPr="00905CFF">
              <w:rPr>
                <w:webHidden/>
              </w:rPr>
              <w:fldChar w:fldCharType="separate"/>
            </w:r>
            <w:r w:rsidR="005B5DBB">
              <w:rPr>
                <w:webHidden/>
              </w:rPr>
              <w:t>2</w:t>
            </w:r>
            <w:r w:rsidRPr="00905CFF">
              <w:rPr>
                <w:webHidden/>
              </w:rPr>
              <w:fldChar w:fldCharType="end"/>
            </w:r>
          </w:hyperlink>
        </w:p>
        <w:p w14:paraId="5B057EE2" w14:textId="6E64DDCB" w:rsidR="00905CFF" w:rsidRPr="00905CFF" w:rsidRDefault="00905CF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469" w:history="1">
            <w:r w:rsidRPr="00905CFF">
              <w:rPr>
                <w:rStyle w:val="Hyperlink"/>
                <w:rFonts w:ascii="Times New Roman" w:hAnsi="Times New Roman" w:cs="Times New Roman"/>
                <w:noProof/>
                <w:lang w:val="en-US"/>
              </w:rPr>
              <w:t>1.</w:t>
            </w:r>
            <w:r w:rsidRPr="00905CFF">
              <w:rPr>
                <w:rStyle w:val="Hyperlink"/>
                <w:rFonts w:ascii="Times New Roman" w:hAnsi="Times New Roman" w:cs="Times New Roman"/>
                <w:noProof/>
              </w:rPr>
              <w:t xml:space="preserve">1 </w:t>
            </w:r>
            <w:r w:rsidRPr="00905CFF">
              <w:rPr>
                <w:rStyle w:val="Hyperlink"/>
                <w:rFonts w:ascii="Times New Roman" w:hAnsi="Times New Roman" w:cs="Times New Roman"/>
                <w:noProof/>
                <w:lang w:val="en-US"/>
              </w:rPr>
              <w:t>Khảo sát thực trạng</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_Toc186463469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2</w:t>
            </w:r>
            <w:r w:rsidRPr="00905CFF">
              <w:rPr>
                <w:rFonts w:ascii="Times New Roman" w:hAnsi="Times New Roman" w:cs="Times New Roman"/>
                <w:noProof/>
                <w:webHidden/>
              </w:rPr>
              <w:fldChar w:fldCharType="end"/>
            </w:r>
          </w:hyperlink>
        </w:p>
        <w:p w14:paraId="7CE19BAF" w14:textId="6E655760"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470" w:history="1">
            <w:r w:rsidRPr="00905CFF">
              <w:rPr>
                <w:rStyle w:val="Hyperlink"/>
                <w:rFonts w:ascii="Times New Roman" w:hAnsi="Times New Roman" w:cs="Times New Roman"/>
                <w:noProof/>
              </w:rPr>
              <w:t>1.1</w:t>
            </w:r>
            <w:r w:rsidRPr="00905CFF">
              <w:rPr>
                <w:rStyle w:val="Hyperlink"/>
                <w:rFonts w:ascii="Times New Roman" w:hAnsi="Times New Roman" w:cs="Times New Roman"/>
                <w:noProof/>
                <w:lang w:val="en-US"/>
              </w:rPr>
              <w:t>.1</w:t>
            </w:r>
            <w:r w:rsidRPr="00905CFF">
              <w:rPr>
                <w:rStyle w:val="Hyperlink"/>
                <w:rFonts w:ascii="Times New Roman" w:hAnsi="Times New Roman" w:cs="Times New Roman"/>
                <w:noProof/>
              </w:rPr>
              <w:t xml:space="preserve"> </w:t>
            </w:r>
            <w:r w:rsidRPr="00905CFF">
              <w:rPr>
                <w:rStyle w:val="Hyperlink"/>
                <w:rFonts w:ascii="Times New Roman" w:hAnsi="Times New Roman" w:cs="Times New Roman"/>
                <w:noProof/>
                <w:lang w:val="en-US"/>
              </w:rPr>
              <w:t>Thực trạng hiện nay</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_Toc186463470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2</w:t>
            </w:r>
            <w:r w:rsidRPr="00905CFF">
              <w:rPr>
                <w:rFonts w:ascii="Times New Roman" w:hAnsi="Times New Roman" w:cs="Times New Roman"/>
                <w:noProof/>
                <w:webHidden/>
              </w:rPr>
              <w:fldChar w:fldCharType="end"/>
            </w:r>
          </w:hyperlink>
        </w:p>
        <w:p w14:paraId="761E92BD" w14:textId="6798EF9A"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471" w:history="1">
            <w:r w:rsidRPr="00905CFF">
              <w:rPr>
                <w:rStyle w:val="Hyperlink"/>
                <w:rFonts w:ascii="Times New Roman" w:hAnsi="Times New Roman" w:cs="Times New Roman"/>
                <w:noProof/>
                <w:lang w:val="en-US"/>
              </w:rPr>
              <w:t>1.</w:t>
            </w:r>
            <w:r w:rsidRPr="00905CFF">
              <w:rPr>
                <w:rStyle w:val="Hyperlink"/>
                <w:rFonts w:ascii="Times New Roman" w:hAnsi="Times New Roman" w:cs="Times New Roman"/>
                <w:noProof/>
              </w:rPr>
              <w:t>1.2</w:t>
            </w:r>
            <w:r w:rsidRPr="00905CFF">
              <w:rPr>
                <w:rStyle w:val="Hyperlink"/>
                <w:rFonts w:ascii="Times New Roman" w:hAnsi="Times New Roman" w:cs="Times New Roman"/>
                <w:noProof/>
                <w:lang w:val="en-US"/>
              </w:rPr>
              <w:t xml:space="preserve"> Đặc điểm của hệ thống quản lý phòng khám</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_Toc186463471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3</w:t>
            </w:r>
            <w:r w:rsidRPr="00905CFF">
              <w:rPr>
                <w:rFonts w:ascii="Times New Roman" w:hAnsi="Times New Roman" w:cs="Times New Roman"/>
                <w:noProof/>
                <w:webHidden/>
              </w:rPr>
              <w:fldChar w:fldCharType="end"/>
            </w:r>
          </w:hyperlink>
        </w:p>
        <w:p w14:paraId="0DF05AC5" w14:textId="5E9EBD29"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472" w:history="1">
            <w:r w:rsidRPr="00905CFF">
              <w:rPr>
                <w:rStyle w:val="Hyperlink"/>
                <w:rFonts w:ascii="Times New Roman" w:hAnsi="Times New Roman" w:cs="Times New Roman"/>
                <w:noProof/>
                <w:lang w:val="en-US"/>
              </w:rPr>
              <w:t>1.</w:t>
            </w:r>
            <w:r w:rsidRPr="00905CFF">
              <w:rPr>
                <w:rStyle w:val="Hyperlink"/>
                <w:rFonts w:ascii="Times New Roman" w:hAnsi="Times New Roman" w:cs="Times New Roman"/>
                <w:noProof/>
              </w:rPr>
              <w:t>1.</w:t>
            </w:r>
            <w:r w:rsidRPr="00905CFF">
              <w:rPr>
                <w:rStyle w:val="Hyperlink"/>
                <w:rFonts w:ascii="Times New Roman" w:hAnsi="Times New Roman" w:cs="Times New Roman"/>
                <w:noProof/>
                <w:lang w:val="en-US"/>
              </w:rPr>
              <w:t>3 Một số hệ thống quản lý phòng khám phổ biến hiện nay</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_Toc186463472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4</w:t>
            </w:r>
            <w:r w:rsidRPr="00905CFF">
              <w:rPr>
                <w:rFonts w:ascii="Times New Roman" w:hAnsi="Times New Roman" w:cs="Times New Roman"/>
                <w:noProof/>
                <w:webHidden/>
              </w:rPr>
              <w:fldChar w:fldCharType="end"/>
            </w:r>
          </w:hyperlink>
        </w:p>
        <w:p w14:paraId="58D6DFA7" w14:textId="465B3604" w:rsidR="00905CFF" w:rsidRPr="00905CFF" w:rsidRDefault="00905CF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473" w:history="1">
            <w:r w:rsidRPr="00905CFF">
              <w:rPr>
                <w:rStyle w:val="Hyperlink"/>
                <w:rFonts w:ascii="Times New Roman" w:hAnsi="Times New Roman" w:cs="Times New Roman"/>
                <w:noProof/>
                <w:lang w:val="en-US"/>
              </w:rPr>
              <w:t>1.2 Mục tiêu, phạm vi, chức năng của hệ thống</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_Toc186463473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7</w:t>
            </w:r>
            <w:r w:rsidRPr="00905CFF">
              <w:rPr>
                <w:rFonts w:ascii="Times New Roman" w:hAnsi="Times New Roman" w:cs="Times New Roman"/>
                <w:noProof/>
                <w:webHidden/>
              </w:rPr>
              <w:fldChar w:fldCharType="end"/>
            </w:r>
          </w:hyperlink>
        </w:p>
        <w:p w14:paraId="464EEA53" w14:textId="4A99D229"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474" w:history="1">
            <w:r w:rsidRPr="00905CFF">
              <w:rPr>
                <w:rStyle w:val="Hyperlink"/>
                <w:rFonts w:ascii="Times New Roman" w:hAnsi="Times New Roman" w:cs="Times New Roman"/>
                <w:noProof/>
                <w:lang w:val="en-US"/>
              </w:rPr>
              <w:t>1.</w:t>
            </w:r>
            <w:r w:rsidRPr="00905CFF">
              <w:rPr>
                <w:rStyle w:val="Hyperlink"/>
                <w:rFonts w:ascii="Times New Roman" w:hAnsi="Times New Roman" w:cs="Times New Roman"/>
                <w:noProof/>
              </w:rPr>
              <w:t>2.1</w:t>
            </w:r>
            <w:r w:rsidRPr="00905CFF">
              <w:rPr>
                <w:rStyle w:val="Hyperlink"/>
                <w:rFonts w:ascii="Times New Roman" w:hAnsi="Times New Roman" w:cs="Times New Roman"/>
                <w:noProof/>
                <w:lang w:val="en-US"/>
              </w:rPr>
              <w:t xml:space="preserve"> Mục tiêu</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_Toc186463474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7</w:t>
            </w:r>
            <w:r w:rsidRPr="00905CFF">
              <w:rPr>
                <w:rFonts w:ascii="Times New Roman" w:hAnsi="Times New Roman" w:cs="Times New Roman"/>
                <w:noProof/>
                <w:webHidden/>
              </w:rPr>
              <w:fldChar w:fldCharType="end"/>
            </w:r>
          </w:hyperlink>
        </w:p>
        <w:p w14:paraId="5C805821" w14:textId="163F4731"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475" w:history="1">
            <w:r w:rsidRPr="00905CFF">
              <w:rPr>
                <w:rStyle w:val="Hyperlink"/>
                <w:rFonts w:ascii="Times New Roman" w:hAnsi="Times New Roman" w:cs="Times New Roman"/>
                <w:noProof/>
                <w:lang w:val="en-US"/>
              </w:rPr>
              <w:t>1.</w:t>
            </w:r>
            <w:r w:rsidRPr="00905CFF">
              <w:rPr>
                <w:rStyle w:val="Hyperlink"/>
                <w:rFonts w:ascii="Times New Roman" w:hAnsi="Times New Roman" w:cs="Times New Roman"/>
                <w:noProof/>
              </w:rPr>
              <w:t>2.</w:t>
            </w:r>
            <w:r w:rsidRPr="00905CFF">
              <w:rPr>
                <w:rStyle w:val="Hyperlink"/>
                <w:rFonts w:ascii="Times New Roman" w:hAnsi="Times New Roman" w:cs="Times New Roman"/>
                <w:noProof/>
                <w:lang w:val="en-US"/>
              </w:rPr>
              <w:t>2 Phạm vi</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_Toc186463475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7</w:t>
            </w:r>
            <w:r w:rsidRPr="00905CFF">
              <w:rPr>
                <w:rFonts w:ascii="Times New Roman" w:hAnsi="Times New Roman" w:cs="Times New Roman"/>
                <w:noProof/>
                <w:webHidden/>
              </w:rPr>
              <w:fldChar w:fldCharType="end"/>
            </w:r>
          </w:hyperlink>
        </w:p>
        <w:p w14:paraId="42C1CBFF" w14:textId="15881789"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476" w:history="1">
            <w:r w:rsidRPr="00905CFF">
              <w:rPr>
                <w:rStyle w:val="Hyperlink"/>
                <w:rFonts w:ascii="Times New Roman" w:hAnsi="Times New Roman" w:cs="Times New Roman"/>
                <w:noProof/>
                <w:lang w:val="en-US"/>
              </w:rPr>
              <w:t>1.</w:t>
            </w:r>
            <w:r w:rsidRPr="00905CFF">
              <w:rPr>
                <w:rStyle w:val="Hyperlink"/>
                <w:rFonts w:ascii="Times New Roman" w:hAnsi="Times New Roman" w:cs="Times New Roman"/>
                <w:noProof/>
              </w:rPr>
              <w:t xml:space="preserve">2.2 </w:t>
            </w:r>
            <w:r w:rsidRPr="00905CFF">
              <w:rPr>
                <w:rStyle w:val="Hyperlink"/>
                <w:rFonts w:ascii="Times New Roman" w:hAnsi="Times New Roman" w:cs="Times New Roman"/>
                <w:noProof/>
                <w:lang w:val="en-US"/>
              </w:rPr>
              <w:t>Chức năng hệ thống</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_Toc186463476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8</w:t>
            </w:r>
            <w:r w:rsidRPr="00905CFF">
              <w:rPr>
                <w:rFonts w:ascii="Times New Roman" w:hAnsi="Times New Roman" w:cs="Times New Roman"/>
                <w:noProof/>
                <w:webHidden/>
              </w:rPr>
              <w:fldChar w:fldCharType="end"/>
            </w:r>
          </w:hyperlink>
        </w:p>
        <w:p w14:paraId="1FBBBF98" w14:textId="6D838EC8" w:rsidR="00905CFF" w:rsidRPr="00905CFF" w:rsidRDefault="00905CF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477" w:history="1">
            <w:r w:rsidRPr="00905CFF">
              <w:rPr>
                <w:rStyle w:val="Hyperlink"/>
                <w:rFonts w:ascii="Times New Roman" w:hAnsi="Times New Roman" w:cs="Times New Roman"/>
                <w:noProof/>
                <w:lang w:val="en-US"/>
              </w:rPr>
              <w:t>1.3 Kết luận chương</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_Toc186463477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10</w:t>
            </w:r>
            <w:r w:rsidRPr="00905CFF">
              <w:rPr>
                <w:rFonts w:ascii="Times New Roman" w:hAnsi="Times New Roman" w:cs="Times New Roman"/>
                <w:noProof/>
                <w:webHidden/>
              </w:rPr>
              <w:fldChar w:fldCharType="end"/>
            </w:r>
          </w:hyperlink>
        </w:p>
        <w:p w14:paraId="00B1E86A" w14:textId="679AEC99" w:rsidR="00905CFF" w:rsidRPr="00905CFF" w:rsidRDefault="00905CFF">
          <w:pPr>
            <w:pStyle w:val="TOC1"/>
            <w:rPr>
              <w:rFonts w:eastAsiaTheme="minorEastAsia"/>
              <w:kern w:val="2"/>
              <w:sz w:val="24"/>
              <w:szCs w:val="24"/>
              <w:lang w:val="en-US"/>
              <w14:ligatures w14:val="standardContextual"/>
            </w:rPr>
          </w:pPr>
          <w:hyperlink w:anchor="_Toc186463478" w:history="1">
            <w:r w:rsidRPr="00905CFF">
              <w:rPr>
                <w:rStyle w:val="Hyperlink"/>
              </w:rPr>
              <w:t xml:space="preserve">CHƯƠNG </w:t>
            </w:r>
            <w:r w:rsidRPr="00905CFF">
              <w:rPr>
                <w:rStyle w:val="Hyperlink"/>
                <w:lang w:val="en-US"/>
              </w:rPr>
              <w:t>II</w:t>
            </w:r>
            <w:r w:rsidRPr="00905CFF">
              <w:rPr>
                <w:rStyle w:val="Hyperlink"/>
              </w:rPr>
              <w:t xml:space="preserve">. </w:t>
            </w:r>
            <w:r w:rsidRPr="00905CFF">
              <w:rPr>
                <w:rStyle w:val="Hyperlink"/>
                <w:lang w:val="en-US"/>
              </w:rPr>
              <w:t>PHƯƠNG PHÁP VÀ CÔNG NGHỆ SỬ DỤNG</w:t>
            </w:r>
            <w:r w:rsidRPr="00905CFF">
              <w:rPr>
                <w:webHidden/>
              </w:rPr>
              <w:tab/>
            </w:r>
            <w:r w:rsidRPr="00905CFF">
              <w:rPr>
                <w:webHidden/>
              </w:rPr>
              <w:fldChar w:fldCharType="begin"/>
            </w:r>
            <w:r w:rsidRPr="00905CFF">
              <w:rPr>
                <w:webHidden/>
              </w:rPr>
              <w:instrText xml:space="preserve"> PAGEREF _Toc186463478 \h </w:instrText>
            </w:r>
            <w:r w:rsidRPr="00905CFF">
              <w:rPr>
                <w:webHidden/>
              </w:rPr>
            </w:r>
            <w:r w:rsidRPr="00905CFF">
              <w:rPr>
                <w:webHidden/>
              </w:rPr>
              <w:fldChar w:fldCharType="separate"/>
            </w:r>
            <w:r w:rsidR="005B5DBB">
              <w:rPr>
                <w:webHidden/>
              </w:rPr>
              <w:t>11</w:t>
            </w:r>
            <w:r w:rsidRPr="00905CFF">
              <w:rPr>
                <w:webHidden/>
              </w:rPr>
              <w:fldChar w:fldCharType="end"/>
            </w:r>
          </w:hyperlink>
        </w:p>
        <w:p w14:paraId="442DD4D8" w14:textId="18C6DB62" w:rsidR="00905CFF" w:rsidRPr="00905CFF" w:rsidRDefault="00905CF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479" w:history="1">
            <w:r w:rsidRPr="00905CFF">
              <w:rPr>
                <w:rStyle w:val="Hyperlink"/>
                <w:rFonts w:ascii="Times New Roman" w:hAnsi="Times New Roman" w:cs="Times New Roman"/>
                <w:noProof/>
                <w:lang w:val="en-US"/>
              </w:rPr>
              <w:t>2.1 Phương pháp phát triển</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_Toc186463479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11</w:t>
            </w:r>
            <w:r w:rsidRPr="00905CFF">
              <w:rPr>
                <w:rFonts w:ascii="Times New Roman" w:hAnsi="Times New Roman" w:cs="Times New Roman"/>
                <w:noProof/>
                <w:webHidden/>
              </w:rPr>
              <w:fldChar w:fldCharType="end"/>
            </w:r>
          </w:hyperlink>
        </w:p>
        <w:p w14:paraId="2D4B2E00" w14:textId="31A1CB9B" w:rsidR="00905CFF" w:rsidRPr="00905CFF" w:rsidRDefault="00905CF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480" w:history="1">
            <w:r w:rsidRPr="00905CFF">
              <w:rPr>
                <w:rStyle w:val="Hyperlink"/>
                <w:rFonts w:ascii="Times New Roman" w:hAnsi="Times New Roman" w:cs="Times New Roman"/>
                <w:noProof/>
                <w:lang w:val="en-US"/>
              </w:rPr>
              <w:t>2.2 Tổng quan nghiệp vụ</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_Toc186463480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13</w:t>
            </w:r>
            <w:r w:rsidRPr="00905CFF">
              <w:rPr>
                <w:rFonts w:ascii="Times New Roman" w:hAnsi="Times New Roman" w:cs="Times New Roman"/>
                <w:noProof/>
                <w:webHidden/>
              </w:rPr>
              <w:fldChar w:fldCharType="end"/>
            </w:r>
          </w:hyperlink>
        </w:p>
        <w:p w14:paraId="3830788A" w14:textId="302A4034"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481" w:history="1">
            <w:r w:rsidRPr="00905CFF">
              <w:rPr>
                <w:rStyle w:val="Hyperlink"/>
                <w:rFonts w:ascii="Times New Roman" w:hAnsi="Times New Roman" w:cs="Times New Roman"/>
                <w:noProof/>
                <w:lang w:val="en-US"/>
              </w:rPr>
              <w:t>2.2</w:t>
            </w:r>
            <w:r w:rsidRPr="00905CFF">
              <w:rPr>
                <w:rStyle w:val="Hyperlink"/>
                <w:rFonts w:ascii="Times New Roman" w:hAnsi="Times New Roman" w:cs="Times New Roman"/>
                <w:noProof/>
              </w:rPr>
              <w:t>.</w:t>
            </w:r>
            <w:r w:rsidRPr="00905CFF">
              <w:rPr>
                <w:rStyle w:val="Hyperlink"/>
                <w:rFonts w:ascii="Times New Roman" w:hAnsi="Times New Roman" w:cs="Times New Roman"/>
                <w:noProof/>
                <w:lang w:val="en-US"/>
              </w:rPr>
              <w:t>1 Tổng quan quy trình khám bệnh của hệ thống:</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_Toc186463481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13</w:t>
            </w:r>
            <w:r w:rsidRPr="00905CFF">
              <w:rPr>
                <w:rFonts w:ascii="Times New Roman" w:hAnsi="Times New Roman" w:cs="Times New Roman"/>
                <w:noProof/>
                <w:webHidden/>
              </w:rPr>
              <w:fldChar w:fldCharType="end"/>
            </w:r>
          </w:hyperlink>
        </w:p>
        <w:p w14:paraId="368D0500" w14:textId="44A06947"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482" w:history="1">
            <w:r w:rsidRPr="00905CFF">
              <w:rPr>
                <w:rStyle w:val="Hyperlink"/>
                <w:rFonts w:ascii="Times New Roman" w:hAnsi="Times New Roman" w:cs="Times New Roman"/>
                <w:noProof/>
                <w:lang w:val="en-US"/>
              </w:rPr>
              <w:t>2.2</w:t>
            </w:r>
            <w:r w:rsidRPr="00905CFF">
              <w:rPr>
                <w:rStyle w:val="Hyperlink"/>
                <w:rFonts w:ascii="Times New Roman" w:hAnsi="Times New Roman" w:cs="Times New Roman"/>
                <w:noProof/>
              </w:rPr>
              <w:t>.</w:t>
            </w:r>
            <w:r w:rsidRPr="00905CFF">
              <w:rPr>
                <w:rStyle w:val="Hyperlink"/>
                <w:rFonts w:ascii="Times New Roman" w:hAnsi="Times New Roman" w:cs="Times New Roman"/>
                <w:noProof/>
                <w:lang w:val="en-US"/>
              </w:rPr>
              <w:t>2 Quy trình đặt lịch khám của bệnh nhân:</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_Toc186463482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14</w:t>
            </w:r>
            <w:r w:rsidRPr="00905CFF">
              <w:rPr>
                <w:rFonts w:ascii="Times New Roman" w:hAnsi="Times New Roman" w:cs="Times New Roman"/>
                <w:noProof/>
                <w:webHidden/>
              </w:rPr>
              <w:fldChar w:fldCharType="end"/>
            </w:r>
          </w:hyperlink>
        </w:p>
        <w:p w14:paraId="5B0593AF" w14:textId="16036EE8"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483" w:history="1">
            <w:r w:rsidRPr="00905CFF">
              <w:rPr>
                <w:rStyle w:val="Hyperlink"/>
                <w:rFonts w:ascii="Times New Roman" w:hAnsi="Times New Roman" w:cs="Times New Roman"/>
                <w:noProof/>
                <w:lang w:val="en-US"/>
              </w:rPr>
              <w:t>2.2</w:t>
            </w:r>
            <w:r w:rsidRPr="00905CFF">
              <w:rPr>
                <w:rStyle w:val="Hyperlink"/>
                <w:rFonts w:ascii="Times New Roman" w:hAnsi="Times New Roman" w:cs="Times New Roman"/>
                <w:noProof/>
              </w:rPr>
              <w:t>.</w:t>
            </w:r>
            <w:r w:rsidRPr="00905CFF">
              <w:rPr>
                <w:rStyle w:val="Hyperlink"/>
                <w:rFonts w:ascii="Times New Roman" w:hAnsi="Times New Roman" w:cs="Times New Roman"/>
                <w:noProof/>
                <w:lang w:val="en-US"/>
              </w:rPr>
              <w:t>3 Quy trình khám bệnh của bác sĩ:</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_Toc186463483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14</w:t>
            </w:r>
            <w:r w:rsidRPr="00905CFF">
              <w:rPr>
                <w:rFonts w:ascii="Times New Roman" w:hAnsi="Times New Roman" w:cs="Times New Roman"/>
                <w:noProof/>
                <w:webHidden/>
              </w:rPr>
              <w:fldChar w:fldCharType="end"/>
            </w:r>
          </w:hyperlink>
        </w:p>
        <w:p w14:paraId="7FFF93BC" w14:textId="69DCBE70" w:rsidR="00905CFF" w:rsidRPr="00905CFF" w:rsidRDefault="00905CF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484" w:history="1">
            <w:r w:rsidRPr="00905CFF">
              <w:rPr>
                <w:rStyle w:val="Hyperlink"/>
                <w:rFonts w:ascii="Times New Roman" w:hAnsi="Times New Roman" w:cs="Times New Roman"/>
                <w:noProof/>
                <w:lang w:val="en-US"/>
              </w:rPr>
              <w:t>2.3</w:t>
            </w:r>
            <w:r w:rsidRPr="00905CFF">
              <w:rPr>
                <w:rStyle w:val="Hyperlink"/>
                <w:rFonts w:ascii="Times New Roman" w:hAnsi="Times New Roman" w:cs="Times New Roman"/>
                <w:noProof/>
              </w:rPr>
              <w:t xml:space="preserve"> </w:t>
            </w:r>
            <w:r w:rsidRPr="00905CFF">
              <w:rPr>
                <w:rStyle w:val="Hyperlink"/>
                <w:rFonts w:ascii="Times New Roman" w:hAnsi="Times New Roman" w:cs="Times New Roman"/>
                <w:noProof/>
                <w:lang w:val="en-US"/>
              </w:rPr>
              <w:t>Công nghệ sử dụng trong hệ thống</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_Toc186463484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15</w:t>
            </w:r>
            <w:r w:rsidRPr="00905CFF">
              <w:rPr>
                <w:rFonts w:ascii="Times New Roman" w:hAnsi="Times New Roman" w:cs="Times New Roman"/>
                <w:noProof/>
                <w:webHidden/>
              </w:rPr>
              <w:fldChar w:fldCharType="end"/>
            </w:r>
          </w:hyperlink>
        </w:p>
        <w:p w14:paraId="0AD39A79" w14:textId="39A3CE5D"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485" w:history="1">
            <w:r w:rsidRPr="00905CFF">
              <w:rPr>
                <w:rStyle w:val="Hyperlink"/>
                <w:rFonts w:ascii="Times New Roman" w:hAnsi="Times New Roman" w:cs="Times New Roman"/>
                <w:noProof/>
                <w:lang w:val="en-US"/>
              </w:rPr>
              <w:t>2.3</w:t>
            </w:r>
            <w:r w:rsidRPr="00905CFF">
              <w:rPr>
                <w:rStyle w:val="Hyperlink"/>
                <w:rFonts w:ascii="Times New Roman" w:hAnsi="Times New Roman" w:cs="Times New Roman"/>
                <w:noProof/>
              </w:rPr>
              <w:t>.</w:t>
            </w:r>
            <w:r w:rsidRPr="00905CFF">
              <w:rPr>
                <w:rStyle w:val="Hyperlink"/>
                <w:rFonts w:ascii="Times New Roman" w:hAnsi="Times New Roman" w:cs="Times New Roman"/>
                <w:noProof/>
                <w:lang w:val="en-US"/>
              </w:rPr>
              <w:t>1 ReactJS</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_Toc186463485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15</w:t>
            </w:r>
            <w:r w:rsidRPr="00905CFF">
              <w:rPr>
                <w:rFonts w:ascii="Times New Roman" w:hAnsi="Times New Roman" w:cs="Times New Roman"/>
                <w:noProof/>
                <w:webHidden/>
              </w:rPr>
              <w:fldChar w:fldCharType="end"/>
            </w:r>
          </w:hyperlink>
        </w:p>
        <w:p w14:paraId="72D9BB24" w14:textId="4DD36C8B"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486" w:history="1">
            <w:r w:rsidRPr="00905CFF">
              <w:rPr>
                <w:rStyle w:val="Hyperlink"/>
                <w:rFonts w:ascii="Times New Roman" w:hAnsi="Times New Roman" w:cs="Times New Roman"/>
                <w:noProof/>
                <w:lang w:val="en-US"/>
              </w:rPr>
              <w:t>2.3</w:t>
            </w:r>
            <w:r w:rsidRPr="00905CFF">
              <w:rPr>
                <w:rStyle w:val="Hyperlink"/>
                <w:rFonts w:ascii="Times New Roman" w:hAnsi="Times New Roman" w:cs="Times New Roman"/>
                <w:noProof/>
              </w:rPr>
              <w:t>.</w:t>
            </w:r>
            <w:r w:rsidRPr="00905CFF">
              <w:rPr>
                <w:rStyle w:val="Hyperlink"/>
                <w:rFonts w:ascii="Times New Roman" w:hAnsi="Times New Roman" w:cs="Times New Roman"/>
                <w:noProof/>
                <w:lang w:val="en-US"/>
              </w:rPr>
              <w:t>2 Java Spring Boot</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_Toc186463486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16</w:t>
            </w:r>
            <w:r w:rsidRPr="00905CFF">
              <w:rPr>
                <w:rFonts w:ascii="Times New Roman" w:hAnsi="Times New Roman" w:cs="Times New Roman"/>
                <w:noProof/>
                <w:webHidden/>
              </w:rPr>
              <w:fldChar w:fldCharType="end"/>
            </w:r>
          </w:hyperlink>
        </w:p>
        <w:p w14:paraId="25ED5435" w14:textId="3A254B17"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487" w:history="1">
            <w:r w:rsidRPr="00905CFF">
              <w:rPr>
                <w:rStyle w:val="Hyperlink"/>
                <w:rFonts w:ascii="Times New Roman" w:hAnsi="Times New Roman" w:cs="Times New Roman"/>
                <w:noProof/>
                <w:lang w:val="en-US"/>
              </w:rPr>
              <w:t>2.3</w:t>
            </w:r>
            <w:r w:rsidRPr="00905CFF">
              <w:rPr>
                <w:rStyle w:val="Hyperlink"/>
                <w:rFonts w:ascii="Times New Roman" w:hAnsi="Times New Roman" w:cs="Times New Roman"/>
                <w:noProof/>
              </w:rPr>
              <w:t>.</w:t>
            </w:r>
            <w:r w:rsidRPr="00905CFF">
              <w:rPr>
                <w:rStyle w:val="Hyperlink"/>
                <w:rFonts w:ascii="Times New Roman" w:hAnsi="Times New Roman" w:cs="Times New Roman"/>
                <w:noProof/>
                <w:lang w:val="en-US"/>
              </w:rPr>
              <w:t>3 PostgreSQL</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_Toc186463487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18</w:t>
            </w:r>
            <w:r w:rsidRPr="00905CFF">
              <w:rPr>
                <w:rFonts w:ascii="Times New Roman" w:hAnsi="Times New Roman" w:cs="Times New Roman"/>
                <w:noProof/>
                <w:webHidden/>
              </w:rPr>
              <w:fldChar w:fldCharType="end"/>
            </w:r>
          </w:hyperlink>
        </w:p>
        <w:p w14:paraId="1CC4401C" w14:textId="7E791FA5"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488" w:history="1">
            <w:r w:rsidRPr="00905CFF">
              <w:rPr>
                <w:rStyle w:val="Hyperlink"/>
                <w:rFonts w:ascii="Times New Roman" w:hAnsi="Times New Roman" w:cs="Times New Roman"/>
                <w:noProof/>
                <w:lang w:val="en-US"/>
              </w:rPr>
              <w:t>2.3</w:t>
            </w:r>
            <w:r w:rsidRPr="00905CFF">
              <w:rPr>
                <w:rStyle w:val="Hyperlink"/>
                <w:rFonts w:ascii="Times New Roman" w:hAnsi="Times New Roman" w:cs="Times New Roman"/>
                <w:noProof/>
              </w:rPr>
              <w:t>.</w:t>
            </w:r>
            <w:r w:rsidRPr="00905CFF">
              <w:rPr>
                <w:rStyle w:val="Hyperlink"/>
                <w:rFonts w:ascii="Times New Roman" w:hAnsi="Times New Roman" w:cs="Times New Roman"/>
                <w:noProof/>
                <w:lang w:val="en-US"/>
              </w:rPr>
              <w:t>4 WebSocket</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_Toc186463488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19</w:t>
            </w:r>
            <w:r w:rsidRPr="00905CFF">
              <w:rPr>
                <w:rFonts w:ascii="Times New Roman" w:hAnsi="Times New Roman" w:cs="Times New Roman"/>
                <w:noProof/>
                <w:webHidden/>
              </w:rPr>
              <w:fldChar w:fldCharType="end"/>
            </w:r>
          </w:hyperlink>
        </w:p>
        <w:p w14:paraId="2FDC3742" w14:textId="6B1A494A" w:rsidR="00905CFF" w:rsidRPr="00905CFF" w:rsidRDefault="00905CF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489" w:history="1">
            <w:r w:rsidRPr="00905CFF">
              <w:rPr>
                <w:rStyle w:val="Hyperlink"/>
                <w:rFonts w:ascii="Times New Roman" w:hAnsi="Times New Roman" w:cs="Times New Roman"/>
                <w:noProof/>
                <w:lang w:val="en-US"/>
              </w:rPr>
              <w:t>2.4</w:t>
            </w:r>
            <w:r w:rsidRPr="00905CFF">
              <w:rPr>
                <w:rStyle w:val="Hyperlink"/>
                <w:rFonts w:ascii="Times New Roman" w:hAnsi="Times New Roman" w:cs="Times New Roman"/>
                <w:noProof/>
              </w:rPr>
              <w:t xml:space="preserve"> Kết</w:t>
            </w:r>
            <w:r w:rsidRPr="00905CFF">
              <w:rPr>
                <w:rStyle w:val="Hyperlink"/>
                <w:rFonts w:ascii="Times New Roman" w:hAnsi="Times New Roman" w:cs="Times New Roman"/>
                <w:noProof/>
                <w:lang w:val="en-US"/>
              </w:rPr>
              <w:t xml:space="preserve"> luận</w:t>
            </w:r>
            <w:r w:rsidRPr="00905CFF">
              <w:rPr>
                <w:rStyle w:val="Hyperlink"/>
                <w:rFonts w:ascii="Times New Roman" w:hAnsi="Times New Roman" w:cs="Times New Roman"/>
                <w:noProof/>
              </w:rPr>
              <w:t xml:space="preserve"> </w:t>
            </w:r>
            <w:r w:rsidRPr="00905CFF">
              <w:rPr>
                <w:rStyle w:val="Hyperlink"/>
                <w:rFonts w:ascii="Times New Roman" w:hAnsi="Times New Roman" w:cs="Times New Roman"/>
                <w:noProof/>
                <w:lang w:val="en-US"/>
              </w:rPr>
              <w:t>c</w:t>
            </w:r>
            <w:r w:rsidRPr="00905CFF">
              <w:rPr>
                <w:rStyle w:val="Hyperlink"/>
                <w:rFonts w:ascii="Times New Roman" w:hAnsi="Times New Roman" w:cs="Times New Roman"/>
                <w:noProof/>
              </w:rPr>
              <w:t>hương</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_Toc186463489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20</w:t>
            </w:r>
            <w:r w:rsidRPr="00905CFF">
              <w:rPr>
                <w:rFonts w:ascii="Times New Roman" w:hAnsi="Times New Roman" w:cs="Times New Roman"/>
                <w:noProof/>
                <w:webHidden/>
              </w:rPr>
              <w:fldChar w:fldCharType="end"/>
            </w:r>
          </w:hyperlink>
        </w:p>
        <w:p w14:paraId="2E40A496" w14:textId="7B4FFA7E" w:rsidR="00905CFF" w:rsidRPr="00905CFF" w:rsidRDefault="00905CFF">
          <w:pPr>
            <w:pStyle w:val="TOC1"/>
            <w:rPr>
              <w:rFonts w:eastAsiaTheme="minorEastAsia"/>
              <w:kern w:val="2"/>
              <w:sz w:val="24"/>
              <w:szCs w:val="24"/>
              <w:lang w:val="en-US"/>
              <w14:ligatures w14:val="standardContextual"/>
            </w:rPr>
          </w:pPr>
          <w:hyperlink w:anchor="_Toc186463490" w:history="1">
            <w:r w:rsidRPr="00905CFF">
              <w:rPr>
                <w:rStyle w:val="Hyperlink"/>
              </w:rPr>
              <w:t xml:space="preserve">CHƯƠNG </w:t>
            </w:r>
            <w:r w:rsidRPr="00905CFF">
              <w:rPr>
                <w:rStyle w:val="Hyperlink"/>
                <w:lang w:val="en-US"/>
              </w:rPr>
              <w:t>III</w:t>
            </w:r>
            <w:r w:rsidRPr="00905CFF">
              <w:rPr>
                <w:rStyle w:val="Hyperlink"/>
              </w:rPr>
              <w:t xml:space="preserve">. </w:t>
            </w:r>
            <w:r w:rsidRPr="00905CFF">
              <w:rPr>
                <w:rStyle w:val="Hyperlink"/>
                <w:lang w:val="en-US"/>
              </w:rPr>
              <w:t>PHÂN TÍCH THIẾT KẾ HỆ THỐNG</w:t>
            </w:r>
            <w:r w:rsidRPr="00905CFF">
              <w:rPr>
                <w:webHidden/>
              </w:rPr>
              <w:tab/>
            </w:r>
            <w:r w:rsidRPr="00905CFF">
              <w:rPr>
                <w:webHidden/>
              </w:rPr>
              <w:fldChar w:fldCharType="begin"/>
            </w:r>
            <w:r w:rsidRPr="00905CFF">
              <w:rPr>
                <w:webHidden/>
              </w:rPr>
              <w:instrText xml:space="preserve"> PAGEREF _Toc186463490 \h </w:instrText>
            </w:r>
            <w:r w:rsidRPr="00905CFF">
              <w:rPr>
                <w:webHidden/>
              </w:rPr>
            </w:r>
            <w:r w:rsidRPr="00905CFF">
              <w:rPr>
                <w:webHidden/>
              </w:rPr>
              <w:fldChar w:fldCharType="separate"/>
            </w:r>
            <w:r w:rsidR="005B5DBB">
              <w:rPr>
                <w:webHidden/>
              </w:rPr>
              <w:t>21</w:t>
            </w:r>
            <w:r w:rsidRPr="00905CFF">
              <w:rPr>
                <w:webHidden/>
              </w:rPr>
              <w:fldChar w:fldCharType="end"/>
            </w:r>
          </w:hyperlink>
        </w:p>
        <w:p w14:paraId="00F6DE85" w14:textId="15BDE1CF" w:rsidR="00905CFF" w:rsidRPr="00905CFF" w:rsidRDefault="00905CF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491" w:history="1">
            <w:r w:rsidRPr="00905CFF">
              <w:rPr>
                <w:rStyle w:val="Hyperlink"/>
                <w:rFonts w:ascii="Times New Roman" w:hAnsi="Times New Roman" w:cs="Times New Roman"/>
                <w:noProof/>
                <w:lang w:val="en-US"/>
              </w:rPr>
              <w:t>3.1 Biểu đồ Use case (Usecase diagram)</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_Toc186463491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21</w:t>
            </w:r>
            <w:r w:rsidRPr="00905CFF">
              <w:rPr>
                <w:rFonts w:ascii="Times New Roman" w:hAnsi="Times New Roman" w:cs="Times New Roman"/>
                <w:noProof/>
                <w:webHidden/>
              </w:rPr>
              <w:fldChar w:fldCharType="end"/>
            </w:r>
          </w:hyperlink>
        </w:p>
        <w:p w14:paraId="19C3477F" w14:textId="16B968F7"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492" w:history="1">
            <w:r w:rsidRPr="00905CFF">
              <w:rPr>
                <w:rStyle w:val="Hyperlink"/>
                <w:rFonts w:ascii="Times New Roman" w:hAnsi="Times New Roman" w:cs="Times New Roman"/>
                <w:noProof/>
                <w:lang w:val="en-US"/>
              </w:rPr>
              <w:t>3.1</w:t>
            </w:r>
            <w:r w:rsidRPr="00905CFF">
              <w:rPr>
                <w:rStyle w:val="Hyperlink"/>
                <w:rFonts w:ascii="Times New Roman" w:hAnsi="Times New Roman" w:cs="Times New Roman"/>
                <w:noProof/>
              </w:rPr>
              <w:t>.1</w:t>
            </w:r>
            <w:r w:rsidRPr="00905CFF">
              <w:rPr>
                <w:rStyle w:val="Hyperlink"/>
                <w:rFonts w:ascii="Times New Roman" w:hAnsi="Times New Roman" w:cs="Times New Roman"/>
                <w:noProof/>
                <w:lang w:val="en-US"/>
              </w:rPr>
              <w:t xml:space="preserve"> Use case Tổng quan hệ thống</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_Toc186463492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21</w:t>
            </w:r>
            <w:r w:rsidRPr="00905CFF">
              <w:rPr>
                <w:rFonts w:ascii="Times New Roman" w:hAnsi="Times New Roman" w:cs="Times New Roman"/>
                <w:noProof/>
                <w:webHidden/>
              </w:rPr>
              <w:fldChar w:fldCharType="end"/>
            </w:r>
          </w:hyperlink>
        </w:p>
        <w:p w14:paraId="739A88EF" w14:textId="2DAED12E"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493" w:history="1">
            <w:r w:rsidRPr="00905CFF">
              <w:rPr>
                <w:rStyle w:val="Hyperlink"/>
                <w:rFonts w:ascii="Times New Roman" w:hAnsi="Times New Roman" w:cs="Times New Roman"/>
                <w:noProof/>
                <w:lang w:val="en-US"/>
              </w:rPr>
              <w:t>3.1</w:t>
            </w:r>
            <w:r w:rsidRPr="00905CFF">
              <w:rPr>
                <w:rStyle w:val="Hyperlink"/>
                <w:rFonts w:ascii="Times New Roman" w:hAnsi="Times New Roman" w:cs="Times New Roman"/>
                <w:noProof/>
              </w:rPr>
              <w:t>.</w:t>
            </w:r>
            <w:r w:rsidRPr="00905CFF">
              <w:rPr>
                <w:rStyle w:val="Hyperlink"/>
                <w:rFonts w:ascii="Times New Roman" w:hAnsi="Times New Roman" w:cs="Times New Roman"/>
                <w:noProof/>
                <w:lang w:val="en-US"/>
              </w:rPr>
              <w:t>2 Use case các chức năng chung người dùng</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_Toc186463493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24</w:t>
            </w:r>
            <w:r w:rsidRPr="00905CFF">
              <w:rPr>
                <w:rFonts w:ascii="Times New Roman" w:hAnsi="Times New Roman" w:cs="Times New Roman"/>
                <w:noProof/>
                <w:webHidden/>
              </w:rPr>
              <w:fldChar w:fldCharType="end"/>
            </w:r>
          </w:hyperlink>
        </w:p>
        <w:p w14:paraId="0A842E34" w14:textId="393CDDFF"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494" w:history="1">
            <w:r w:rsidRPr="00905CFF">
              <w:rPr>
                <w:rStyle w:val="Hyperlink"/>
                <w:rFonts w:ascii="Times New Roman" w:hAnsi="Times New Roman" w:cs="Times New Roman"/>
                <w:noProof/>
                <w:lang w:val="en-US"/>
              </w:rPr>
              <w:t>3.1</w:t>
            </w:r>
            <w:r w:rsidRPr="00905CFF">
              <w:rPr>
                <w:rStyle w:val="Hyperlink"/>
                <w:rFonts w:ascii="Times New Roman" w:hAnsi="Times New Roman" w:cs="Times New Roman"/>
                <w:noProof/>
              </w:rPr>
              <w:t>.</w:t>
            </w:r>
            <w:r w:rsidRPr="00905CFF">
              <w:rPr>
                <w:rStyle w:val="Hyperlink"/>
                <w:rFonts w:ascii="Times New Roman" w:hAnsi="Times New Roman" w:cs="Times New Roman"/>
                <w:noProof/>
                <w:lang w:val="en-US"/>
              </w:rPr>
              <w:t>3 Use case cho các chức năng của bệnh nhân</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_Toc186463494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25</w:t>
            </w:r>
            <w:r w:rsidRPr="00905CFF">
              <w:rPr>
                <w:rFonts w:ascii="Times New Roman" w:hAnsi="Times New Roman" w:cs="Times New Roman"/>
                <w:noProof/>
                <w:webHidden/>
              </w:rPr>
              <w:fldChar w:fldCharType="end"/>
            </w:r>
          </w:hyperlink>
        </w:p>
        <w:p w14:paraId="0BED3605" w14:textId="51CDE836"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495" w:history="1">
            <w:r w:rsidRPr="00905CFF">
              <w:rPr>
                <w:rStyle w:val="Hyperlink"/>
                <w:rFonts w:ascii="Times New Roman" w:hAnsi="Times New Roman" w:cs="Times New Roman"/>
                <w:noProof/>
                <w:lang w:val="en-US"/>
              </w:rPr>
              <w:t>3.1</w:t>
            </w:r>
            <w:r w:rsidRPr="00905CFF">
              <w:rPr>
                <w:rStyle w:val="Hyperlink"/>
                <w:rFonts w:ascii="Times New Roman" w:hAnsi="Times New Roman" w:cs="Times New Roman"/>
                <w:noProof/>
              </w:rPr>
              <w:t>.</w:t>
            </w:r>
            <w:r w:rsidRPr="00905CFF">
              <w:rPr>
                <w:rStyle w:val="Hyperlink"/>
                <w:rFonts w:ascii="Times New Roman" w:hAnsi="Times New Roman" w:cs="Times New Roman"/>
                <w:noProof/>
                <w:lang w:val="en-US"/>
              </w:rPr>
              <w:t>4 Use case cho các chức năng của bác sĩ</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_Toc186463495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27</w:t>
            </w:r>
            <w:r w:rsidRPr="00905CFF">
              <w:rPr>
                <w:rFonts w:ascii="Times New Roman" w:hAnsi="Times New Roman" w:cs="Times New Roman"/>
                <w:noProof/>
                <w:webHidden/>
              </w:rPr>
              <w:fldChar w:fldCharType="end"/>
            </w:r>
          </w:hyperlink>
        </w:p>
        <w:p w14:paraId="263E08FA" w14:textId="64171350"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496" w:history="1">
            <w:r w:rsidRPr="00905CFF">
              <w:rPr>
                <w:rStyle w:val="Hyperlink"/>
                <w:rFonts w:ascii="Times New Roman" w:hAnsi="Times New Roman" w:cs="Times New Roman"/>
                <w:noProof/>
                <w:lang w:val="en-US"/>
              </w:rPr>
              <w:t>3.1</w:t>
            </w:r>
            <w:r w:rsidRPr="00905CFF">
              <w:rPr>
                <w:rStyle w:val="Hyperlink"/>
                <w:rFonts w:ascii="Times New Roman" w:hAnsi="Times New Roman" w:cs="Times New Roman"/>
                <w:noProof/>
              </w:rPr>
              <w:t>.</w:t>
            </w:r>
            <w:r w:rsidRPr="00905CFF">
              <w:rPr>
                <w:rStyle w:val="Hyperlink"/>
                <w:rFonts w:ascii="Times New Roman" w:hAnsi="Times New Roman" w:cs="Times New Roman"/>
                <w:noProof/>
                <w:lang w:val="en-US"/>
              </w:rPr>
              <w:t>5 Use case cho các chức năng của quản trị viên</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_Toc186463496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27</w:t>
            </w:r>
            <w:r w:rsidRPr="00905CFF">
              <w:rPr>
                <w:rFonts w:ascii="Times New Roman" w:hAnsi="Times New Roman" w:cs="Times New Roman"/>
                <w:noProof/>
                <w:webHidden/>
              </w:rPr>
              <w:fldChar w:fldCharType="end"/>
            </w:r>
          </w:hyperlink>
        </w:p>
        <w:p w14:paraId="34EB2A46" w14:textId="7190BC65"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497" w:history="1">
            <w:r w:rsidRPr="00905CFF">
              <w:rPr>
                <w:rStyle w:val="Hyperlink"/>
                <w:rFonts w:ascii="Times New Roman" w:hAnsi="Times New Roman" w:cs="Times New Roman"/>
                <w:noProof/>
                <w:lang w:val="en-US"/>
              </w:rPr>
              <w:t>3.1</w:t>
            </w:r>
            <w:r w:rsidRPr="00905CFF">
              <w:rPr>
                <w:rStyle w:val="Hyperlink"/>
                <w:rFonts w:ascii="Times New Roman" w:hAnsi="Times New Roman" w:cs="Times New Roman"/>
                <w:noProof/>
              </w:rPr>
              <w:t>.</w:t>
            </w:r>
            <w:r w:rsidRPr="00905CFF">
              <w:rPr>
                <w:rStyle w:val="Hyperlink"/>
                <w:rFonts w:ascii="Times New Roman" w:hAnsi="Times New Roman" w:cs="Times New Roman"/>
                <w:noProof/>
                <w:lang w:val="en-US"/>
              </w:rPr>
              <w:t>6 Use case cho các chức năng của nhân viên</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_Toc186463497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29</w:t>
            </w:r>
            <w:r w:rsidRPr="00905CFF">
              <w:rPr>
                <w:rFonts w:ascii="Times New Roman" w:hAnsi="Times New Roman" w:cs="Times New Roman"/>
                <w:noProof/>
                <w:webHidden/>
              </w:rPr>
              <w:fldChar w:fldCharType="end"/>
            </w:r>
          </w:hyperlink>
        </w:p>
        <w:p w14:paraId="3CC195E6" w14:textId="686AB563" w:rsidR="00905CFF" w:rsidRPr="00905CFF" w:rsidRDefault="00905CF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498" w:history="1">
            <w:r w:rsidRPr="00905CFF">
              <w:rPr>
                <w:rStyle w:val="Hyperlink"/>
                <w:rFonts w:ascii="Times New Roman" w:hAnsi="Times New Roman" w:cs="Times New Roman"/>
                <w:noProof/>
                <w:lang w:val="en-US"/>
              </w:rPr>
              <w:t>3.2 Biểu đồ hoạt động (Activity Diagram)</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_Toc186463498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30</w:t>
            </w:r>
            <w:r w:rsidRPr="00905CFF">
              <w:rPr>
                <w:rFonts w:ascii="Times New Roman" w:hAnsi="Times New Roman" w:cs="Times New Roman"/>
                <w:noProof/>
                <w:webHidden/>
              </w:rPr>
              <w:fldChar w:fldCharType="end"/>
            </w:r>
          </w:hyperlink>
        </w:p>
        <w:p w14:paraId="69A0638E" w14:textId="633ACB5A"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499" w:history="1">
            <w:r w:rsidRPr="00905CFF">
              <w:rPr>
                <w:rStyle w:val="Hyperlink"/>
                <w:rFonts w:ascii="Times New Roman" w:hAnsi="Times New Roman" w:cs="Times New Roman"/>
                <w:noProof/>
                <w:lang w:val="en-US"/>
              </w:rPr>
              <w:t>3.2</w:t>
            </w:r>
            <w:r w:rsidRPr="00905CFF">
              <w:rPr>
                <w:rStyle w:val="Hyperlink"/>
                <w:rFonts w:ascii="Times New Roman" w:hAnsi="Times New Roman" w:cs="Times New Roman"/>
                <w:noProof/>
              </w:rPr>
              <w:t>.</w:t>
            </w:r>
            <w:r w:rsidRPr="00905CFF">
              <w:rPr>
                <w:rStyle w:val="Hyperlink"/>
                <w:rFonts w:ascii="Times New Roman" w:hAnsi="Times New Roman" w:cs="Times New Roman"/>
                <w:noProof/>
                <w:lang w:val="en-US"/>
              </w:rPr>
              <w:t>1 Biểu đồ hoạt động cho các chức năng chung của người dùng</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_Toc186463499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30</w:t>
            </w:r>
            <w:r w:rsidRPr="00905CFF">
              <w:rPr>
                <w:rFonts w:ascii="Times New Roman" w:hAnsi="Times New Roman" w:cs="Times New Roman"/>
                <w:noProof/>
                <w:webHidden/>
              </w:rPr>
              <w:fldChar w:fldCharType="end"/>
            </w:r>
          </w:hyperlink>
        </w:p>
        <w:p w14:paraId="491837F8" w14:textId="275022F6"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500" w:history="1">
            <w:r w:rsidRPr="00905CFF">
              <w:rPr>
                <w:rStyle w:val="Hyperlink"/>
                <w:rFonts w:ascii="Times New Roman" w:hAnsi="Times New Roman" w:cs="Times New Roman"/>
                <w:noProof/>
                <w:lang w:val="en-US"/>
              </w:rPr>
              <w:t>3.2</w:t>
            </w:r>
            <w:r w:rsidRPr="00905CFF">
              <w:rPr>
                <w:rStyle w:val="Hyperlink"/>
                <w:rFonts w:ascii="Times New Roman" w:hAnsi="Times New Roman" w:cs="Times New Roman"/>
                <w:noProof/>
              </w:rPr>
              <w:t>.</w:t>
            </w:r>
            <w:r w:rsidRPr="00905CFF">
              <w:rPr>
                <w:rStyle w:val="Hyperlink"/>
                <w:rFonts w:ascii="Times New Roman" w:hAnsi="Times New Roman" w:cs="Times New Roman"/>
                <w:noProof/>
                <w:lang w:val="en-US"/>
              </w:rPr>
              <w:t>2 Biểu đồ hoạt động cho các chức năng của bệnh nhân</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_Toc186463500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31</w:t>
            </w:r>
            <w:r w:rsidRPr="00905CFF">
              <w:rPr>
                <w:rFonts w:ascii="Times New Roman" w:hAnsi="Times New Roman" w:cs="Times New Roman"/>
                <w:noProof/>
                <w:webHidden/>
              </w:rPr>
              <w:fldChar w:fldCharType="end"/>
            </w:r>
          </w:hyperlink>
        </w:p>
        <w:p w14:paraId="412808D3" w14:textId="41C61643"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501" w:history="1">
            <w:r w:rsidRPr="00905CFF">
              <w:rPr>
                <w:rStyle w:val="Hyperlink"/>
                <w:rFonts w:ascii="Times New Roman" w:hAnsi="Times New Roman" w:cs="Times New Roman"/>
                <w:noProof/>
                <w:lang w:val="en-US"/>
              </w:rPr>
              <w:t>3.3</w:t>
            </w:r>
            <w:r w:rsidRPr="00905CFF">
              <w:rPr>
                <w:rStyle w:val="Hyperlink"/>
                <w:rFonts w:ascii="Times New Roman" w:hAnsi="Times New Roman" w:cs="Times New Roman"/>
                <w:noProof/>
              </w:rPr>
              <w:t>.</w:t>
            </w:r>
            <w:r w:rsidRPr="00905CFF">
              <w:rPr>
                <w:rStyle w:val="Hyperlink"/>
                <w:rFonts w:ascii="Times New Roman" w:hAnsi="Times New Roman" w:cs="Times New Roman"/>
                <w:noProof/>
                <w:lang w:val="en-US"/>
              </w:rPr>
              <w:t>3 Biểu đồ hoạt động cho các chức năng của bác sĩ</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_Toc186463501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34</w:t>
            </w:r>
            <w:r w:rsidRPr="00905CFF">
              <w:rPr>
                <w:rFonts w:ascii="Times New Roman" w:hAnsi="Times New Roman" w:cs="Times New Roman"/>
                <w:noProof/>
                <w:webHidden/>
              </w:rPr>
              <w:fldChar w:fldCharType="end"/>
            </w:r>
          </w:hyperlink>
        </w:p>
        <w:p w14:paraId="37E7576D" w14:textId="26749FB4"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502" w:history="1">
            <w:r w:rsidRPr="00905CFF">
              <w:rPr>
                <w:rStyle w:val="Hyperlink"/>
                <w:rFonts w:ascii="Times New Roman" w:hAnsi="Times New Roman" w:cs="Times New Roman"/>
                <w:noProof/>
                <w:lang w:val="en-US"/>
              </w:rPr>
              <w:t>3.3</w:t>
            </w:r>
            <w:r w:rsidRPr="00905CFF">
              <w:rPr>
                <w:rStyle w:val="Hyperlink"/>
                <w:rFonts w:ascii="Times New Roman" w:hAnsi="Times New Roman" w:cs="Times New Roman"/>
                <w:noProof/>
              </w:rPr>
              <w:t>.</w:t>
            </w:r>
            <w:r w:rsidRPr="00905CFF">
              <w:rPr>
                <w:rStyle w:val="Hyperlink"/>
                <w:rFonts w:ascii="Times New Roman" w:hAnsi="Times New Roman" w:cs="Times New Roman"/>
                <w:noProof/>
                <w:lang w:val="en-US"/>
              </w:rPr>
              <w:t>4 Biểu đồ hoạt động cho các chức năng của quản trị viên</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_Toc186463502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36</w:t>
            </w:r>
            <w:r w:rsidRPr="00905CFF">
              <w:rPr>
                <w:rFonts w:ascii="Times New Roman" w:hAnsi="Times New Roman" w:cs="Times New Roman"/>
                <w:noProof/>
                <w:webHidden/>
              </w:rPr>
              <w:fldChar w:fldCharType="end"/>
            </w:r>
          </w:hyperlink>
        </w:p>
        <w:p w14:paraId="4111C318" w14:textId="48D400A8"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503" w:history="1">
            <w:r w:rsidRPr="00905CFF">
              <w:rPr>
                <w:rStyle w:val="Hyperlink"/>
                <w:rFonts w:ascii="Times New Roman" w:hAnsi="Times New Roman" w:cs="Times New Roman"/>
                <w:noProof/>
                <w:lang w:val="en-US"/>
              </w:rPr>
              <w:t>3.3</w:t>
            </w:r>
            <w:r w:rsidRPr="00905CFF">
              <w:rPr>
                <w:rStyle w:val="Hyperlink"/>
                <w:rFonts w:ascii="Times New Roman" w:hAnsi="Times New Roman" w:cs="Times New Roman"/>
                <w:noProof/>
              </w:rPr>
              <w:t>.</w:t>
            </w:r>
            <w:r w:rsidRPr="00905CFF">
              <w:rPr>
                <w:rStyle w:val="Hyperlink"/>
                <w:rFonts w:ascii="Times New Roman" w:hAnsi="Times New Roman" w:cs="Times New Roman"/>
                <w:noProof/>
                <w:lang w:val="en-US"/>
              </w:rPr>
              <w:t>5 Biểu đồ hoạt động cho các chức năng của nhân viên</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_Toc186463503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38</w:t>
            </w:r>
            <w:r w:rsidRPr="00905CFF">
              <w:rPr>
                <w:rFonts w:ascii="Times New Roman" w:hAnsi="Times New Roman" w:cs="Times New Roman"/>
                <w:noProof/>
                <w:webHidden/>
              </w:rPr>
              <w:fldChar w:fldCharType="end"/>
            </w:r>
          </w:hyperlink>
        </w:p>
        <w:p w14:paraId="61764908" w14:textId="4E22D885" w:rsidR="00905CFF" w:rsidRPr="00905CFF" w:rsidRDefault="00905CF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504" w:history="1">
            <w:r w:rsidRPr="00905CFF">
              <w:rPr>
                <w:rStyle w:val="Hyperlink"/>
                <w:rFonts w:ascii="Times New Roman" w:hAnsi="Times New Roman" w:cs="Times New Roman"/>
                <w:noProof/>
                <w:lang w:val="en-US"/>
              </w:rPr>
              <w:t>3.4</w:t>
            </w:r>
            <w:r w:rsidRPr="00905CFF">
              <w:rPr>
                <w:rStyle w:val="Hyperlink"/>
                <w:rFonts w:ascii="Times New Roman" w:hAnsi="Times New Roman" w:cs="Times New Roman"/>
                <w:noProof/>
              </w:rPr>
              <w:t xml:space="preserve"> </w:t>
            </w:r>
            <w:r w:rsidRPr="00905CFF">
              <w:rPr>
                <w:rStyle w:val="Hyperlink"/>
                <w:rFonts w:ascii="Times New Roman" w:hAnsi="Times New Roman" w:cs="Times New Roman"/>
                <w:noProof/>
                <w:lang w:val="en-US"/>
              </w:rPr>
              <w:t>Kịch bản chuẩn và ngoại lệ</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_Toc186463504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39</w:t>
            </w:r>
            <w:r w:rsidRPr="00905CFF">
              <w:rPr>
                <w:rFonts w:ascii="Times New Roman" w:hAnsi="Times New Roman" w:cs="Times New Roman"/>
                <w:noProof/>
                <w:webHidden/>
              </w:rPr>
              <w:fldChar w:fldCharType="end"/>
            </w:r>
          </w:hyperlink>
        </w:p>
        <w:p w14:paraId="11DCA588" w14:textId="11451043"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505" w:history="1">
            <w:r w:rsidRPr="00905CFF">
              <w:rPr>
                <w:rStyle w:val="Hyperlink"/>
                <w:rFonts w:ascii="Times New Roman" w:hAnsi="Times New Roman" w:cs="Times New Roman"/>
                <w:noProof/>
                <w:lang w:val="en-US"/>
              </w:rPr>
              <w:t>3.4</w:t>
            </w:r>
            <w:r w:rsidRPr="00905CFF">
              <w:rPr>
                <w:rStyle w:val="Hyperlink"/>
                <w:rFonts w:ascii="Times New Roman" w:hAnsi="Times New Roman" w:cs="Times New Roman"/>
                <w:noProof/>
              </w:rPr>
              <w:t>.</w:t>
            </w:r>
            <w:r w:rsidRPr="00905CFF">
              <w:rPr>
                <w:rStyle w:val="Hyperlink"/>
                <w:rFonts w:ascii="Times New Roman" w:hAnsi="Times New Roman" w:cs="Times New Roman"/>
                <w:noProof/>
                <w:lang w:val="en-US"/>
              </w:rPr>
              <w:t>1 Kịch bản cho các chức năng chung của người dùng</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_Toc186463505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39</w:t>
            </w:r>
            <w:r w:rsidRPr="00905CFF">
              <w:rPr>
                <w:rFonts w:ascii="Times New Roman" w:hAnsi="Times New Roman" w:cs="Times New Roman"/>
                <w:noProof/>
                <w:webHidden/>
              </w:rPr>
              <w:fldChar w:fldCharType="end"/>
            </w:r>
          </w:hyperlink>
        </w:p>
        <w:p w14:paraId="58C6FBEA" w14:textId="51241E77"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506" w:history="1">
            <w:r w:rsidRPr="00905CFF">
              <w:rPr>
                <w:rStyle w:val="Hyperlink"/>
                <w:rFonts w:ascii="Times New Roman" w:hAnsi="Times New Roman" w:cs="Times New Roman"/>
                <w:noProof/>
                <w:lang w:val="en-US"/>
              </w:rPr>
              <w:t>3.4</w:t>
            </w:r>
            <w:r w:rsidRPr="00905CFF">
              <w:rPr>
                <w:rStyle w:val="Hyperlink"/>
                <w:rFonts w:ascii="Times New Roman" w:hAnsi="Times New Roman" w:cs="Times New Roman"/>
                <w:noProof/>
              </w:rPr>
              <w:t>.</w:t>
            </w:r>
            <w:r w:rsidRPr="00905CFF">
              <w:rPr>
                <w:rStyle w:val="Hyperlink"/>
                <w:rFonts w:ascii="Times New Roman" w:hAnsi="Times New Roman" w:cs="Times New Roman"/>
                <w:noProof/>
                <w:lang w:val="en-US"/>
              </w:rPr>
              <w:t>2 Kịch bản cho các chức năng của bệnh nhân</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_Toc186463506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41</w:t>
            </w:r>
            <w:r w:rsidRPr="00905CFF">
              <w:rPr>
                <w:rFonts w:ascii="Times New Roman" w:hAnsi="Times New Roman" w:cs="Times New Roman"/>
                <w:noProof/>
                <w:webHidden/>
              </w:rPr>
              <w:fldChar w:fldCharType="end"/>
            </w:r>
          </w:hyperlink>
        </w:p>
        <w:p w14:paraId="64BB31F9" w14:textId="447447ED"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507" w:history="1">
            <w:r w:rsidRPr="00905CFF">
              <w:rPr>
                <w:rStyle w:val="Hyperlink"/>
                <w:rFonts w:ascii="Times New Roman" w:hAnsi="Times New Roman" w:cs="Times New Roman"/>
                <w:noProof/>
                <w:lang w:val="en-US"/>
              </w:rPr>
              <w:t>3.4</w:t>
            </w:r>
            <w:r w:rsidRPr="00905CFF">
              <w:rPr>
                <w:rStyle w:val="Hyperlink"/>
                <w:rFonts w:ascii="Times New Roman" w:hAnsi="Times New Roman" w:cs="Times New Roman"/>
                <w:noProof/>
              </w:rPr>
              <w:t>.</w:t>
            </w:r>
            <w:r w:rsidRPr="00905CFF">
              <w:rPr>
                <w:rStyle w:val="Hyperlink"/>
                <w:rFonts w:ascii="Times New Roman" w:hAnsi="Times New Roman" w:cs="Times New Roman"/>
                <w:noProof/>
                <w:lang w:val="en-US"/>
              </w:rPr>
              <w:t>3 Kịch bản cho các chức năng của bác sĩ</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_Toc186463507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46</w:t>
            </w:r>
            <w:r w:rsidRPr="00905CFF">
              <w:rPr>
                <w:rFonts w:ascii="Times New Roman" w:hAnsi="Times New Roman" w:cs="Times New Roman"/>
                <w:noProof/>
                <w:webHidden/>
              </w:rPr>
              <w:fldChar w:fldCharType="end"/>
            </w:r>
          </w:hyperlink>
        </w:p>
        <w:p w14:paraId="7C7901DC" w14:textId="3BB18091"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508" w:history="1">
            <w:r w:rsidRPr="00905CFF">
              <w:rPr>
                <w:rStyle w:val="Hyperlink"/>
                <w:rFonts w:ascii="Times New Roman" w:hAnsi="Times New Roman" w:cs="Times New Roman"/>
                <w:noProof/>
                <w:lang w:val="en-US"/>
              </w:rPr>
              <w:t>3.4</w:t>
            </w:r>
            <w:r w:rsidRPr="00905CFF">
              <w:rPr>
                <w:rStyle w:val="Hyperlink"/>
                <w:rFonts w:ascii="Times New Roman" w:hAnsi="Times New Roman" w:cs="Times New Roman"/>
                <w:noProof/>
              </w:rPr>
              <w:t>.</w:t>
            </w:r>
            <w:r w:rsidRPr="00905CFF">
              <w:rPr>
                <w:rStyle w:val="Hyperlink"/>
                <w:rFonts w:ascii="Times New Roman" w:hAnsi="Times New Roman" w:cs="Times New Roman"/>
                <w:noProof/>
                <w:lang w:val="en-US"/>
              </w:rPr>
              <w:t>4 Kịch bản cho các chức năng của quản trị viên</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_Toc186463508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48</w:t>
            </w:r>
            <w:r w:rsidRPr="00905CFF">
              <w:rPr>
                <w:rFonts w:ascii="Times New Roman" w:hAnsi="Times New Roman" w:cs="Times New Roman"/>
                <w:noProof/>
                <w:webHidden/>
              </w:rPr>
              <w:fldChar w:fldCharType="end"/>
            </w:r>
          </w:hyperlink>
        </w:p>
        <w:p w14:paraId="49493E0C" w14:textId="7F6101D5"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509" w:history="1">
            <w:r w:rsidRPr="00905CFF">
              <w:rPr>
                <w:rStyle w:val="Hyperlink"/>
                <w:rFonts w:ascii="Times New Roman" w:hAnsi="Times New Roman" w:cs="Times New Roman"/>
                <w:noProof/>
                <w:lang w:val="en-US"/>
              </w:rPr>
              <w:t>3.4</w:t>
            </w:r>
            <w:r w:rsidRPr="00905CFF">
              <w:rPr>
                <w:rStyle w:val="Hyperlink"/>
                <w:rFonts w:ascii="Times New Roman" w:hAnsi="Times New Roman" w:cs="Times New Roman"/>
                <w:noProof/>
              </w:rPr>
              <w:t>.</w:t>
            </w:r>
            <w:r w:rsidRPr="00905CFF">
              <w:rPr>
                <w:rStyle w:val="Hyperlink"/>
                <w:rFonts w:ascii="Times New Roman" w:hAnsi="Times New Roman" w:cs="Times New Roman"/>
                <w:noProof/>
                <w:lang w:val="en-US"/>
              </w:rPr>
              <w:t>5 Kịch bản cho các chức năng của nhân viên</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_Toc186463509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50</w:t>
            </w:r>
            <w:r w:rsidRPr="00905CFF">
              <w:rPr>
                <w:rFonts w:ascii="Times New Roman" w:hAnsi="Times New Roman" w:cs="Times New Roman"/>
                <w:noProof/>
                <w:webHidden/>
              </w:rPr>
              <w:fldChar w:fldCharType="end"/>
            </w:r>
          </w:hyperlink>
        </w:p>
        <w:p w14:paraId="19DE2635" w14:textId="059F097C" w:rsidR="00905CFF" w:rsidRPr="00905CFF" w:rsidRDefault="00905CF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510" w:history="1">
            <w:r w:rsidRPr="00905CFF">
              <w:rPr>
                <w:rStyle w:val="Hyperlink"/>
                <w:rFonts w:ascii="Times New Roman" w:hAnsi="Times New Roman" w:cs="Times New Roman"/>
                <w:noProof/>
                <w:lang w:val="en-US"/>
              </w:rPr>
              <w:t>3.5</w:t>
            </w:r>
            <w:r w:rsidRPr="00905CFF">
              <w:rPr>
                <w:rStyle w:val="Hyperlink"/>
                <w:rFonts w:ascii="Times New Roman" w:hAnsi="Times New Roman" w:cs="Times New Roman"/>
                <w:noProof/>
              </w:rPr>
              <w:t xml:space="preserve"> </w:t>
            </w:r>
            <w:r w:rsidRPr="00905CFF">
              <w:rPr>
                <w:rStyle w:val="Hyperlink"/>
                <w:rFonts w:ascii="Times New Roman" w:hAnsi="Times New Roman" w:cs="Times New Roman"/>
                <w:noProof/>
                <w:lang w:val="en-US"/>
              </w:rPr>
              <w:t>Biểu đồ lớp phân tích (Class Diagram)</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_Toc186463510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52</w:t>
            </w:r>
            <w:r w:rsidRPr="00905CFF">
              <w:rPr>
                <w:rFonts w:ascii="Times New Roman" w:hAnsi="Times New Roman" w:cs="Times New Roman"/>
                <w:noProof/>
                <w:webHidden/>
              </w:rPr>
              <w:fldChar w:fldCharType="end"/>
            </w:r>
          </w:hyperlink>
        </w:p>
        <w:p w14:paraId="7A6C7C8B" w14:textId="21EB1F4C" w:rsidR="00905CFF" w:rsidRPr="00905CFF" w:rsidRDefault="00905CF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511" w:history="1">
            <w:r w:rsidRPr="00905CFF">
              <w:rPr>
                <w:rStyle w:val="Hyperlink"/>
                <w:rFonts w:ascii="Times New Roman" w:hAnsi="Times New Roman" w:cs="Times New Roman"/>
                <w:noProof/>
                <w:lang w:val="en-US"/>
              </w:rPr>
              <w:t>3.6</w:t>
            </w:r>
            <w:r w:rsidRPr="00905CFF">
              <w:rPr>
                <w:rStyle w:val="Hyperlink"/>
                <w:rFonts w:ascii="Times New Roman" w:hAnsi="Times New Roman" w:cs="Times New Roman"/>
                <w:noProof/>
              </w:rPr>
              <w:t xml:space="preserve"> </w:t>
            </w:r>
            <w:r w:rsidRPr="00905CFF">
              <w:rPr>
                <w:rStyle w:val="Hyperlink"/>
                <w:rFonts w:ascii="Times New Roman" w:hAnsi="Times New Roman" w:cs="Times New Roman"/>
                <w:noProof/>
                <w:lang w:val="en-US"/>
              </w:rPr>
              <w:t>Biểu đồ quan hệ thực thể (Entity-Relationship Diagram)</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_Toc186463511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52</w:t>
            </w:r>
            <w:r w:rsidRPr="00905CFF">
              <w:rPr>
                <w:rFonts w:ascii="Times New Roman" w:hAnsi="Times New Roman" w:cs="Times New Roman"/>
                <w:noProof/>
                <w:webHidden/>
              </w:rPr>
              <w:fldChar w:fldCharType="end"/>
            </w:r>
          </w:hyperlink>
        </w:p>
        <w:p w14:paraId="2EF2D0AA" w14:textId="61B84D22" w:rsidR="00905CFF" w:rsidRPr="00905CFF" w:rsidRDefault="00905CF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512" w:history="1">
            <w:r w:rsidRPr="00905CFF">
              <w:rPr>
                <w:rStyle w:val="Hyperlink"/>
                <w:rFonts w:ascii="Times New Roman" w:hAnsi="Times New Roman" w:cs="Times New Roman"/>
                <w:noProof/>
                <w:lang w:val="en-US"/>
              </w:rPr>
              <w:t>3.7</w:t>
            </w:r>
            <w:r w:rsidRPr="00905CFF">
              <w:rPr>
                <w:rStyle w:val="Hyperlink"/>
                <w:rFonts w:ascii="Times New Roman" w:hAnsi="Times New Roman" w:cs="Times New Roman"/>
                <w:noProof/>
              </w:rPr>
              <w:t xml:space="preserve"> </w:t>
            </w:r>
            <w:r w:rsidRPr="00905CFF">
              <w:rPr>
                <w:rStyle w:val="Hyperlink"/>
                <w:rFonts w:ascii="Times New Roman" w:hAnsi="Times New Roman" w:cs="Times New Roman"/>
                <w:noProof/>
                <w:lang w:val="en-US"/>
              </w:rPr>
              <w:t>Kết luận chương</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_Toc186463512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53</w:t>
            </w:r>
            <w:r w:rsidRPr="00905CFF">
              <w:rPr>
                <w:rFonts w:ascii="Times New Roman" w:hAnsi="Times New Roman" w:cs="Times New Roman"/>
                <w:noProof/>
                <w:webHidden/>
              </w:rPr>
              <w:fldChar w:fldCharType="end"/>
            </w:r>
          </w:hyperlink>
        </w:p>
        <w:p w14:paraId="343BE073" w14:textId="59D5D42B" w:rsidR="00905CFF" w:rsidRPr="00905CFF" w:rsidRDefault="00905CFF">
          <w:pPr>
            <w:pStyle w:val="TOC1"/>
            <w:rPr>
              <w:rFonts w:eastAsiaTheme="minorEastAsia"/>
              <w:kern w:val="2"/>
              <w:sz w:val="24"/>
              <w:szCs w:val="24"/>
              <w:lang w:val="en-US"/>
              <w14:ligatures w14:val="standardContextual"/>
            </w:rPr>
          </w:pPr>
          <w:hyperlink w:anchor="_Toc186463513" w:history="1">
            <w:r w:rsidRPr="00905CFF">
              <w:rPr>
                <w:rStyle w:val="Hyperlink"/>
              </w:rPr>
              <w:t>CHƯƠNG</w:t>
            </w:r>
            <w:r w:rsidRPr="00905CFF">
              <w:rPr>
                <w:rStyle w:val="Hyperlink"/>
                <w:lang w:val="en-US"/>
              </w:rPr>
              <w:t xml:space="preserve"> IV. CÀI ĐẶT VÀ KIỂM THỬ HỆ THỐNG</w:t>
            </w:r>
            <w:r w:rsidRPr="00905CFF">
              <w:rPr>
                <w:webHidden/>
              </w:rPr>
              <w:tab/>
            </w:r>
            <w:r w:rsidRPr="00905CFF">
              <w:rPr>
                <w:webHidden/>
              </w:rPr>
              <w:fldChar w:fldCharType="begin"/>
            </w:r>
            <w:r w:rsidRPr="00905CFF">
              <w:rPr>
                <w:webHidden/>
              </w:rPr>
              <w:instrText xml:space="preserve"> PAGEREF _Toc186463513 \h </w:instrText>
            </w:r>
            <w:r w:rsidRPr="00905CFF">
              <w:rPr>
                <w:webHidden/>
              </w:rPr>
            </w:r>
            <w:r w:rsidRPr="00905CFF">
              <w:rPr>
                <w:webHidden/>
              </w:rPr>
              <w:fldChar w:fldCharType="separate"/>
            </w:r>
            <w:r w:rsidR="005B5DBB">
              <w:rPr>
                <w:webHidden/>
              </w:rPr>
              <w:t>54</w:t>
            </w:r>
            <w:r w:rsidRPr="00905CFF">
              <w:rPr>
                <w:webHidden/>
              </w:rPr>
              <w:fldChar w:fldCharType="end"/>
            </w:r>
          </w:hyperlink>
        </w:p>
        <w:p w14:paraId="781E7BAF" w14:textId="61622B43" w:rsidR="00905CFF" w:rsidRPr="00905CFF" w:rsidRDefault="00905CF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514" w:history="1">
            <w:r w:rsidRPr="00905CFF">
              <w:rPr>
                <w:rStyle w:val="Hyperlink"/>
                <w:rFonts w:ascii="Times New Roman" w:hAnsi="Times New Roman" w:cs="Times New Roman"/>
                <w:noProof/>
                <w:lang w:val="en-US"/>
              </w:rPr>
              <w:t>4.1 Môi trường triển khai ứng dụng</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_Toc186463514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54</w:t>
            </w:r>
            <w:r w:rsidRPr="00905CFF">
              <w:rPr>
                <w:rFonts w:ascii="Times New Roman" w:hAnsi="Times New Roman" w:cs="Times New Roman"/>
                <w:noProof/>
                <w:webHidden/>
              </w:rPr>
              <w:fldChar w:fldCharType="end"/>
            </w:r>
          </w:hyperlink>
        </w:p>
        <w:p w14:paraId="447BD598" w14:textId="5DBBC59F"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515" w:history="1">
            <w:r w:rsidRPr="00905CFF">
              <w:rPr>
                <w:rStyle w:val="Hyperlink"/>
                <w:rFonts w:ascii="Times New Roman" w:hAnsi="Times New Roman" w:cs="Times New Roman"/>
                <w:noProof/>
                <w:lang w:val="en-US"/>
              </w:rPr>
              <w:t>4.1</w:t>
            </w:r>
            <w:r w:rsidRPr="00905CFF">
              <w:rPr>
                <w:rStyle w:val="Hyperlink"/>
                <w:rFonts w:ascii="Times New Roman" w:hAnsi="Times New Roman" w:cs="Times New Roman"/>
                <w:noProof/>
              </w:rPr>
              <w:t>.1</w:t>
            </w:r>
            <w:r w:rsidRPr="00905CFF">
              <w:rPr>
                <w:rStyle w:val="Hyperlink"/>
                <w:rFonts w:ascii="Times New Roman" w:hAnsi="Times New Roman" w:cs="Times New Roman"/>
                <w:noProof/>
                <w:lang w:val="en-US"/>
              </w:rPr>
              <w:t xml:space="preserve"> Cài đặt ReactJS cho giao diện</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_Toc186463515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54</w:t>
            </w:r>
            <w:r w:rsidRPr="00905CFF">
              <w:rPr>
                <w:rFonts w:ascii="Times New Roman" w:hAnsi="Times New Roman" w:cs="Times New Roman"/>
                <w:noProof/>
                <w:webHidden/>
              </w:rPr>
              <w:fldChar w:fldCharType="end"/>
            </w:r>
          </w:hyperlink>
        </w:p>
        <w:p w14:paraId="5DBE0D25" w14:textId="202287AB"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516" w:history="1">
            <w:r w:rsidRPr="00905CFF">
              <w:rPr>
                <w:rStyle w:val="Hyperlink"/>
                <w:rFonts w:ascii="Times New Roman" w:hAnsi="Times New Roman" w:cs="Times New Roman"/>
                <w:noProof/>
                <w:lang w:val="en-US"/>
              </w:rPr>
              <w:t>4.1</w:t>
            </w:r>
            <w:r w:rsidRPr="00905CFF">
              <w:rPr>
                <w:rStyle w:val="Hyperlink"/>
                <w:rFonts w:ascii="Times New Roman" w:hAnsi="Times New Roman" w:cs="Times New Roman"/>
                <w:noProof/>
              </w:rPr>
              <w:t>.</w:t>
            </w:r>
            <w:r w:rsidRPr="00905CFF">
              <w:rPr>
                <w:rStyle w:val="Hyperlink"/>
                <w:rFonts w:ascii="Times New Roman" w:hAnsi="Times New Roman" w:cs="Times New Roman"/>
                <w:noProof/>
                <w:lang w:val="en-US"/>
              </w:rPr>
              <w:t>2 Cài đặt Java Spring Boot cho server</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_Toc186463516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57</w:t>
            </w:r>
            <w:r w:rsidRPr="00905CFF">
              <w:rPr>
                <w:rFonts w:ascii="Times New Roman" w:hAnsi="Times New Roman" w:cs="Times New Roman"/>
                <w:noProof/>
                <w:webHidden/>
              </w:rPr>
              <w:fldChar w:fldCharType="end"/>
            </w:r>
          </w:hyperlink>
        </w:p>
        <w:p w14:paraId="5F0B37FB" w14:textId="1AE0DCFB"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517" w:history="1">
            <w:r w:rsidRPr="00905CFF">
              <w:rPr>
                <w:rStyle w:val="Hyperlink"/>
                <w:rFonts w:ascii="Times New Roman" w:hAnsi="Times New Roman" w:cs="Times New Roman"/>
                <w:noProof/>
                <w:lang w:val="en-US"/>
              </w:rPr>
              <w:t>4.1</w:t>
            </w:r>
            <w:r w:rsidRPr="00905CFF">
              <w:rPr>
                <w:rStyle w:val="Hyperlink"/>
                <w:rFonts w:ascii="Times New Roman" w:hAnsi="Times New Roman" w:cs="Times New Roman"/>
                <w:noProof/>
              </w:rPr>
              <w:t>.</w:t>
            </w:r>
            <w:r w:rsidRPr="00905CFF">
              <w:rPr>
                <w:rStyle w:val="Hyperlink"/>
                <w:rFonts w:ascii="Times New Roman" w:hAnsi="Times New Roman" w:cs="Times New Roman"/>
                <w:noProof/>
                <w:lang w:val="en-US"/>
              </w:rPr>
              <w:t>3 Cài đặt PostgreSQL cho cơ sở dữ liệu</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_Toc186463517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61</w:t>
            </w:r>
            <w:r w:rsidRPr="00905CFF">
              <w:rPr>
                <w:rFonts w:ascii="Times New Roman" w:hAnsi="Times New Roman" w:cs="Times New Roman"/>
                <w:noProof/>
                <w:webHidden/>
              </w:rPr>
              <w:fldChar w:fldCharType="end"/>
            </w:r>
          </w:hyperlink>
        </w:p>
        <w:p w14:paraId="4C6F7578" w14:textId="35ECA991" w:rsidR="00905CFF" w:rsidRPr="00905CFF" w:rsidRDefault="00905CF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518" w:history="1">
            <w:r w:rsidRPr="00905CFF">
              <w:rPr>
                <w:rStyle w:val="Hyperlink"/>
                <w:rFonts w:ascii="Times New Roman" w:hAnsi="Times New Roman" w:cs="Times New Roman"/>
                <w:noProof/>
                <w:lang w:val="en-US"/>
              </w:rPr>
              <w:t>4.2</w:t>
            </w:r>
            <w:r w:rsidRPr="00905CFF">
              <w:rPr>
                <w:rStyle w:val="Hyperlink"/>
                <w:rFonts w:ascii="Times New Roman" w:hAnsi="Times New Roman" w:cs="Times New Roman"/>
                <w:noProof/>
              </w:rPr>
              <w:t xml:space="preserve"> </w:t>
            </w:r>
            <w:r w:rsidRPr="00905CFF">
              <w:rPr>
                <w:rStyle w:val="Hyperlink"/>
                <w:rFonts w:ascii="Times New Roman" w:hAnsi="Times New Roman" w:cs="Times New Roman"/>
                <w:noProof/>
                <w:lang w:val="en-US"/>
              </w:rPr>
              <w:t>Kết quả cài đặt</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_Toc186463518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62</w:t>
            </w:r>
            <w:r w:rsidRPr="00905CFF">
              <w:rPr>
                <w:rFonts w:ascii="Times New Roman" w:hAnsi="Times New Roman" w:cs="Times New Roman"/>
                <w:noProof/>
                <w:webHidden/>
              </w:rPr>
              <w:fldChar w:fldCharType="end"/>
            </w:r>
          </w:hyperlink>
        </w:p>
        <w:p w14:paraId="6AFA5BE6" w14:textId="3DD99EA9"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519" w:history="1">
            <w:r w:rsidRPr="00905CFF">
              <w:rPr>
                <w:rStyle w:val="Hyperlink"/>
                <w:rFonts w:ascii="Times New Roman" w:hAnsi="Times New Roman" w:cs="Times New Roman"/>
                <w:noProof/>
                <w:lang w:val="en-US"/>
              </w:rPr>
              <w:t>4.2</w:t>
            </w:r>
            <w:r w:rsidRPr="00905CFF">
              <w:rPr>
                <w:rStyle w:val="Hyperlink"/>
                <w:rFonts w:ascii="Times New Roman" w:hAnsi="Times New Roman" w:cs="Times New Roman"/>
                <w:noProof/>
              </w:rPr>
              <w:t>.</w:t>
            </w:r>
            <w:r w:rsidRPr="00905CFF">
              <w:rPr>
                <w:rStyle w:val="Hyperlink"/>
                <w:rFonts w:ascii="Times New Roman" w:hAnsi="Times New Roman" w:cs="Times New Roman"/>
                <w:noProof/>
                <w:lang w:val="en-US"/>
              </w:rPr>
              <w:t>1 Các chức năng của bệnh nhân</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_Toc186463519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62</w:t>
            </w:r>
            <w:r w:rsidRPr="00905CFF">
              <w:rPr>
                <w:rFonts w:ascii="Times New Roman" w:hAnsi="Times New Roman" w:cs="Times New Roman"/>
                <w:noProof/>
                <w:webHidden/>
              </w:rPr>
              <w:fldChar w:fldCharType="end"/>
            </w:r>
          </w:hyperlink>
        </w:p>
        <w:p w14:paraId="21A4888F" w14:textId="3FEB6209"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520" w:history="1">
            <w:r w:rsidRPr="00905CFF">
              <w:rPr>
                <w:rStyle w:val="Hyperlink"/>
                <w:rFonts w:ascii="Times New Roman" w:hAnsi="Times New Roman" w:cs="Times New Roman"/>
                <w:noProof/>
                <w:lang w:val="en-US"/>
              </w:rPr>
              <w:t>4.2</w:t>
            </w:r>
            <w:r w:rsidRPr="00905CFF">
              <w:rPr>
                <w:rStyle w:val="Hyperlink"/>
                <w:rFonts w:ascii="Times New Roman" w:hAnsi="Times New Roman" w:cs="Times New Roman"/>
                <w:noProof/>
              </w:rPr>
              <w:t>.</w:t>
            </w:r>
            <w:r w:rsidRPr="00905CFF">
              <w:rPr>
                <w:rStyle w:val="Hyperlink"/>
                <w:rFonts w:ascii="Times New Roman" w:hAnsi="Times New Roman" w:cs="Times New Roman"/>
                <w:noProof/>
                <w:lang w:val="en-US"/>
              </w:rPr>
              <w:t>2 Các chức năng của bác sĩ</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_Toc186463520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70</w:t>
            </w:r>
            <w:r w:rsidRPr="00905CFF">
              <w:rPr>
                <w:rFonts w:ascii="Times New Roman" w:hAnsi="Times New Roman" w:cs="Times New Roman"/>
                <w:noProof/>
                <w:webHidden/>
              </w:rPr>
              <w:fldChar w:fldCharType="end"/>
            </w:r>
          </w:hyperlink>
        </w:p>
        <w:p w14:paraId="40178F1F" w14:textId="200C7BD0"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521" w:history="1">
            <w:r w:rsidRPr="00905CFF">
              <w:rPr>
                <w:rStyle w:val="Hyperlink"/>
                <w:rFonts w:ascii="Times New Roman" w:hAnsi="Times New Roman" w:cs="Times New Roman"/>
                <w:noProof/>
                <w:lang w:val="en-US"/>
              </w:rPr>
              <w:t>4.2</w:t>
            </w:r>
            <w:r w:rsidRPr="00905CFF">
              <w:rPr>
                <w:rStyle w:val="Hyperlink"/>
                <w:rFonts w:ascii="Times New Roman" w:hAnsi="Times New Roman" w:cs="Times New Roman"/>
                <w:noProof/>
              </w:rPr>
              <w:t>.</w:t>
            </w:r>
            <w:r w:rsidRPr="00905CFF">
              <w:rPr>
                <w:rStyle w:val="Hyperlink"/>
                <w:rFonts w:ascii="Times New Roman" w:hAnsi="Times New Roman" w:cs="Times New Roman"/>
                <w:noProof/>
                <w:lang w:val="en-US"/>
              </w:rPr>
              <w:t>3 Các chức năng của Nhân viên:</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_Toc186463521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72</w:t>
            </w:r>
            <w:r w:rsidRPr="00905CFF">
              <w:rPr>
                <w:rFonts w:ascii="Times New Roman" w:hAnsi="Times New Roman" w:cs="Times New Roman"/>
                <w:noProof/>
                <w:webHidden/>
              </w:rPr>
              <w:fldChar w:fldCharType="end"/>
            </w:r>
          </w:hyperlink>
        </w:p>
        <w:p w14:paraId="62DA6270" w14:textId="23719EC5" w:rsidR="00905CFF" w:rsidRPr="00905CFF" w:rsidRDefault="00905CF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522" w:history="1">
            <w:r w:rsidRPr="00905CFF">
              <w:rPr>
                <w:rStyle w:val="Hyperlink"/>
                <w:rFonts w:ascii="Times New Roman" w:hAnsi="Times New Roman" w:cs="Times New Roman"/>
                <w:noProof/>
                <w:lang w:val="en-US"/>
              </w:rPr>
              <w:t>4.2</w:t>
            </w:r>
            <w:r w:rsidRPr="00905CFF">
              <w:rPr>
                <w:rStyle w:val="Hyperlink"/>
                <w:rFonts w:ascii="Times New Roman" w:hAnsi="Times New Roman" w:cs="Times New Roman"/>
                <w:noProof/>
              </w:rPr>
              <w:t>.</w:t>
            </w:r>
            <w:r w:rsidRPr="00905CFF">
              <w:rPr>
                <w:rStyle w:val="Hyperlink"/>
                <w:rFonts w:ascii="Times New Roman" w:hAnsi="Times New Roman" w:cs="Times New Roman"/>
                <w:noProof/>
                <w:lang w:val="en-US"/>
              </w:rPr>
              <w:t>3 Các chức năng của Quản trị viên:</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_Toc186463522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74</w:t>
            </w:r>
            <w:r w:rsidRPr="00905CFF">
              <w:rPr>
                <w:rFonts w:ascii="Times New Roman" w:hAnsi="Times New Roman" w:cs="Times New Roman"/>
                <w:noProof/>
                <w:webHidden/>
              </w:rPr>
              <w:fldChar w:fldCharType="end"/>
            </w:r>
          </w:hyperlink>
        </w:p>
        <w:p w14:paraId="6EFF5C25" w14:textId="5AE07F2D" w:rsidR="00905CFF" w:rsidRPr="00905CFF" w:rsidRDefault="00905CF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523" w:history="1">
            <w:r w:rsidRPr="00905CFF">
              <w:rPr>
                <w:rStyle w:val="Hyperlink"/>
                <w:rFonts w:ascii="Times New Roman" w:hAnsi="Times New Roman" w:cs="Times New Roman"/>
                <w:noProof/>
                <w:lang w:val="en-US"/>
              </w:rPr>
              <w:t>4.3</w:t>
            </w:r>
            <w:r w:rsidRPr="00905CFF">
              <w:rPr>
                <w:rStyle w:val="Hyperlink"/>
                <w:rFonts w:ascii="Times New Roman" w:hAnsi="Times New Roman" w:cs="Times New Roman"/>
                <w:noProof/>
              </w:rPr>
              <w:t xml:space="preserve"> </w:t>
            </w:r>
            <w:r w:rsidRPr="00905CFF">
              <w:rPr>
                <w:rStyle w:val="Hyperlink"/>
                <w:rFonts w:ascii="Times New Roman" w:hAnsi="Times New Roman" w:cs="Times New Roman"/>
                <w:noProof/>
                <w:lang w:val="en-US"/>
              </w:rPr>
              <w:t>Kiểm thử hệ thống</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_Toc186463523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76</w:t>
            </w:r>
            <w:r w:rsidRPr="00905CFF">
              <w:rPr>
                <w:rFonts w:ascii="Times New Roman" w:hAnsi="Times New Roman" w:cs="Times New Roman"/>
                <w:noProof/>
                <w:webHidden/>
              </w:rPr>
              <w:fldChar w:fldCharType="end"/>
            </w:r>
          </w:hyperlink>
        </w:p>
        <w:p w14:paraId="557EE223" w14:textId="36160C17" w:rsidR="00905CFF" w:rsidRPr="00905CFF" w:rsidRDefault="00905CF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524" w:history="1">
            <w:r w:rsidRPr="00905CFF">
              <w:rPr>
                <w:rStyle w:val="Hyperlink"/>
                <w:rFonts w:ascii="Times New Roman" w:hAnsi="Times New Roman" w:cs="Times New Roman"/>
                <w:noProof/>
                <w:lang w:val="en-US"/>
              </w:rPr>
              <w:t>4.4</w:t>
            </w:r>
            <w:r w:rsidRPr="00905CFF">
              <w:rPr>
                <w:rStyle w:val="Hyperlink"/>
                <w:rFonts w:ascii="Times New Roman" w:hAnsi="Times New Roman" w:cs="Times New Roman"/>
                <w:noProof/>
              </w:rPr>
              <w:t xml:space="preserve"> </w:t>
            </w:r>
            <w:r w:rsidRPr="00905CFF">
              <w:rPr>
                <w:rStyle w:val="Hyperlink"/>
                <w:rFonts w:ascii="Times New Roman" w:hAnsi="Times New Roman" w:cs="Times New Roman"/>
                <w:noProof/>
                <w:lang w:val="en-US"/>
              </w:rPr>
              <w:t>Kết luận chương</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_Toc186463524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79</w:t>
            </w:r>
            <w:r w:rsidRPr="00905CFF">
              <w:rPr>
                <w:rFonts w:ascii="Times New Roman" w:hAnsi="Times New Roman" w:cs="Times New Roman"/>
                <w:noProof/>
                <w:webHidden/>
              </w:rPr>
              <w:fldChar w:fldCharType="end"/>
            </w:r>
          </w:hyperlink>
        </w:p>
        <w:p w14:paraId="7FB64BBA" w14:textId="0A097F28" w:rsidR="00905CFF" w:rsidRPr="00905CFF" w:rsidRDefault="00905CFF">
          <w:pPr>
            <w:pStyle w:val="TOC1"/>
            <w:rPr>
              <w:rFonts w:eastAsiaTheme="minorEastAsia"/>
              <w:kern w:val="2"/>
              <w:sz w:val="24"/>
              <w:szCs w:val="24"/>
              <w:lang w:val="en-US"/>
              <w14:ligatures w14:val="standardContextual"/>
            </w:rPr>
          </w:pPr>
          <w:hyperlink w:anchor="_Toc186463525" w:history="1">
            <w:r w:rsidRPr="00905CFF">
              <w:rPr>
                <w:rStyle w:val="Hyperlink"/>
              </w:rPr>
              <w:t>KẾT LUẬN</w:t>
            </w:r>
            <w:r w:rsidRPr="00905CFF">
              <w:rPr>
                <w:webHidden/>
              </w:rPr>
              <w:tab/>
            </w:r>
            <w:r w:rsidRPr="00905CFF">
              <w:rPr>
                <w:webHidden/>
              </w:rPr>
              <w:fldChar w:fldCharType="begin"/>
            </w:r>
            <w:r w:rsidRPr="00905CFF">
              <w:rPr>
                <w:webHidden/>
              </w:rPr>
              <w:instrText xml:space="preserve"> PAGEREF _Toc186463525 \h </w:instrText>
            </w:r>
            <w:r w:rsidRPr="00905CFF">
              <w:rPr>
                <w:webHidden/>
              </w:rPr>
            </w:r>
            <w:r w:rsidRPr="00905CFF">
              <w:rPr>
                <w:webHidden/>
              </w:rPr>
              <w:fldChar w:fldCharType="separate"/>
            </w:r>
            <w:r w:rsidR="005B5DBB">
              <w:rPr>
                <w:webHidden/>
              </w:rPr>
              <w:t>80</w:t>
            </w:r>
            <w:r w:rsidRPr="00905CFF">
              <w:rPr>
                <w:webHidden/>
              </w:rPr>
              <w:fldChar w:fldCharType="end"/>
            </w:r>
          </w:hyperlink>
        </w:p>
        <w:p w14:paraId="0F8417CF" w14:textId="5A7056EF" w:rsidR="00905CFF" w:rsidRPr="00905CFF" w:rsidRDefault="00905CF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526" w:history="1">
            <w:r w:rsidRPr="00905CFF">
              <w:rPr>
                <w:rStyle w:val="Hyperlink"/>
                <w:rFonts w:ascii="Times New Roman" w:hAnsi="Times New Roman" w:cs="Times New Roman"/>
                <w:noProof/>
                <w:lang w:val="en-US"/>
              </w:rPr>
              <w:t>1.</w:t>
            </w:r>
            <w:r w:rsidRPr="00905CFF">
              <w:rPr>
                <w:rStyle w:val="Hyperlink"/>
                <w:rFonts w:ascii="Times New Roman" w:hAnsi="Times New Roman" w:cs="Times New Roman"/>
                <w:noProof/>
              </w:rPr>
              <w:t xml:space="preserve"> Kết quả đạt được</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_Toc186463526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80</w:t>
            </w:r>
            <w:r w:rsidRPr="00905CFF">
              <w:rPr>
                <w:rFonts w:ascii="Times New Roman" w:hAnsi="Times New Roman" w:cs="Times New Roman"/>
                <w:noProof/>
                <w:webHidden/>
              </w:rPr>
              <w:fldChar w:fldCharType="end"/>
            </w:r>
          </w:hyperlink>
        </w:p>
        <w:p w14:paraId="59920FC7" w14:textId="53DAEFBC" w:rsidR="00905CFF" w:rsidRPr="00905CFF" w:rsidRDefault="00905CF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527" w:history="1">
            <w:r w:rsidRPr="00905CFF">
              <w:rPr>
                <w:rStyle w:val="Hyperlink"/>
                <w:rFonts w:ascii="Times New Roman" w:hAnsi="Times New Roman" w:cs="Times New Roman"/>
                <w:noProof/>
                <w:lang w:val="en-US"/>
              </w:rPr>
              <w:t>2.</w:t>
            </w:r>
            <w:r w:rsidRPr="00905CFF">
              <w:rPr>
                <w:rStyle w:val="Hyperlink"/>
                <w:rFonts w:ascii="Times New Roman" w:hAnsi="Times New Roman" w:cs="Times New Roman"/>
                <w:noProof/>
              </w:rPr>
              <w:t xml:space="preserve"> Hạn chế của hệ thống</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_Toc186463527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80</w:t>
            </w:r>
            <w:r w:rsidRPr="00905CFF">
              <w:rPr>
                <w:rFonts w:ascii="Times New Roman" w:hAnsi="Times New Roman" w:cs="Times New Roman"/>
                <w:noProof/>
                <w:webHidden/>
              </w:rPr>
              <w:fldChar w:fldCharType="end"/>
            </w:r>
          </w:hyperlink>
        </w:p>
        <w:p w14:paraId="53742C3E" w14:textId="5C2A0EE2" w:rsidR="00905CFF" w:rsidRPr="00905CFF" w:rsidRDefault="00905CF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63528" w:history="1">
            <w:r w:rsidRPr="00905CFF">
              <w:rPr>
                <w:rStyle w:val="Hyperlink"/>
                <w:rFonts w:ascii="Times New Roman" w:hAnsi="Times New Roman" w:cs="Times New Roman"/>
                <w:noProof/>
                <w:lang w:val="en-US"/>
              </w:rPr>
              <w:t>3.</w:t>
            </w:r>
            <w:r w:rsidRPr="00905CFF">
              <w:rPr>
                <w:rStyle w:val="Hyperlink"/>
                <w:rFonts w:ascii="Times New Roman" w:hAnsi="Times New Roman" w:cs="Times New Roman"/>
                <w:noProof/>
              </w:rPr>
              <w:t xml:space="preserve"> Định hướng phát triển hệ thống</w:t>
            </w:r>
            <w:r w:rsidRPr="00905CFF">
              <w:rPr>
                <w:rFonts w:ascii="Times New Roman" w:hAnsi="Times New Roman" w:cs="Times New Roman"/>
                <w:noProof/>
                <w:webHidden/>
              </w:rPr>
              <w:tab/>
            </w:r>
            <w:r w:rsidRPr="00905CFF">
              <w:rPr>
                <w:rFonts w:ascii="Times New Roman" w:hAnsi="Times New Roman" w:cs="Times New Roman"/>
                <w:noProof/>
                <w:webHidden/>
              </w:rPr>
              <w:fldChar w:fldCharType="begin"/>
            </w:r>
            <w:r w:rsidRPr="00905CFF">
              <w:rPr>
                <w:rFonts w:ascii="Times New Roman" w:hAnsi="Times New Roman" w:cs="Times New Roman"/>
                <w:noProof/>
                <w:webHidden/>
              </w:rPr>
              <w:instrText xml:space="preserve"> PAGEREF _Toc186463528 \h </w:instrText>
            </w:r>
            <w:r w:rsidRPr="00905CFF">
              <w:rPr>
                <w:rFonts w:ascii="Times New Roman" w:hAnsi="Times New Roman" w:cs="Times New Roman"/>
                <w:noProof/>
                <w:webHidden/>
              </w:rPr>
            </w:r>
            <w:r w:rsidRPr="00905CFF">
              <w:rPr>
                <w:rFonts w:ascii="Times New Roman" w:hAnsi="Times New Roman" w:cs="Times New Roman"/>
                <w:noProof/>
                <w:webHidden/>
              </w:rPr>
              <w:fldChar w:fldCharType="separate"/>
            </w:r>
            <w:r w:rsidR="005B5DBB">
              <w:rPr>
                <w:rFonts w:ascii="Times New Roman" w:hAnsi="Times New Roman" w:cs="Times New Roman"/>
                <w:noProof/>
                <w:webHidden/>
              </w:rPr>
              <w:t>81</w:t>
            </w:r>
            <w:r w:rsidRPr="00905CFF">
              <w:rPr>
                <w:rFonts w:ascii="Times New Roman" w:hAnsi="Times New Roman" w:cs="Times New Roman"/>
                <w:noProof/>
                <w:webHidden/>
              </w:rPr>
              <w:fldChar w:fldCharType="end"/>
            </w:r>
          </w:hyperlink>
        </w:p>
        <w:p w14:paraId="2AD23665" w14:textId="47635491" w:rsidR="00905CFF" w:rsidRPr="00905CFF" w:rsidRDefault="00905CFF">
          <w:pPr>
            <w:pStyle w:val="TOC1"/>
            <w:rPr>
              <w:rFonts w:eastAsiaTheme="minorEastAsia"/>
              <w:kern w:val="2"/>
              <w:sz w:val="24"/>
              <w:szCs w:val="24"/>
              <w:lang w:val="en-US"/>
              <w14:ligatures w14:val="standardContextual"/>
            </w:rPr>
          </w:pPr>
          <w:hyperlink w:anchor="_Toc186463529" w:history="1">
            <w:r w:rsidRPr="00905CFF">
              <w:rPr>
                <w:rStyle w:val="Hyperlink"/>
              </w:rPr>
              <w:t>DANH MỤC TÀI LIỆU THAM KHẢO</w:t>
            </w:r>
            <w:r w:rsidRPr="00905CFF">
              <w:rPr>
                <w:webHidden/>
              </w:rPr>
              <w:tab/>
            </w:r>
            <w:r w:rsidRPr="00905CFF">
              <w:rPr>
                <w:webHidden/>
              </w:rPr>
              <w:fldChar w:fldCharType="begin"/>
            </w:r>
            <w:r w:rsidRPr="00905CFF">
              <w:rPr>
                <w:webHidden/>
              </w:rPr>
              <w:instrText xml:space="preserve"> PAGEREF _Toc186463529 \h </w:instrText>
            </w:r>
            <w:r w:rsidRPr="00905CFF">
              <w:rPr>
                <w:webHidden/>
              </w:rPr>
            </w:r>
            <w:r w:rsidRPr="00905CFF">
              <w:rPr>
                <w:webHidden/>
              </w:rPr>
              <w:fldChar w:fldCharType="separate"/>
            </w:r>
            <w:r w:rsidR="005B5DBB">
              <w:rPr>
                <w:webHidden/>
              </w:rPr>
              <w:t>82</w:t>
            </w:r>
            <w:r w:rsidRPr="00905CFF">
              <w:rPr>
                <w:webHidden/>
              </w:rPr>
              <w:fldChar w:fldCharType="end"/>
            </w:r>
          </w:hyperlink>
        </w:p>
        <w:p w14:paraId="0EF701D2" w14:textId="5D7D7B6F" w:rsidR="000230F0" w:rsidRPr="00905CFF" w:rsidRDefault="000230F0" w:rsidP="00E20311">
          <w:pPr>
            <w:spacing w:line="360" w:lineRule="auto"/>
            <w:rPr>
              <w:rFonts w:ascii="Times New Roman" w:hAnsi="Times New Roman" w:cs="Times New Roman"/>
              <w:sz w:val="26"/>
              <w:szCs w:val="26"/>
            </w:rPr>
          </w:pPr>
          <w:r w:rsidRPr="00905CFF">
            <w:rPr>
              <w:rFonts w:ascii="Times New Roman" w:hAnsi="Times New Roman" w:cs="Times New Roman"/>
              <w:b/>
              <w:bCs/>
              <w:noProof/>
              <w:sz w:val="30"/>
              <w:szCs w:val="30"/>
            </w:rPr>
            <w:fldChar w:fldCharType="end"/>
          </w:r>
        </w:p>
      </w:sdtContent>
    </w:sdt>
    <w:p w14:paraId="6601F951" w14:textId="48A4A0F1" w:rsidR="005854F0" w:rsidRPr="00905CFF" w:rsidRDefault="005854F0" w:rsidP="00E20311">
      <w:pPr>
        <w:spacing w:line="360" w:lineRule="auto"/>
        <w:rPr>
          <w:rFonts w:ascii="Times New Roman" w:eastAsia="Times New Roman" w:hAnsi="Times New Roman" w:cs="Times New Roman"/>
          <w:b/>
          <w:sz w:val="26"/>
          <w:szCs w:val="26"/>
          <w:lang w:val="en-US"/>
        </w:rPr>
      </w:pPr>
      <w:bookmarkStart w:id="4" w:name="_u3lk5s5cuxc3" w:colFirst="0" w:colLast="0"/>
      <w:bookmarkEnd w:id="4"/>
    </w:p>
    <w:p w14:paraId="2E99626A" w14:textId="77777777" w:rsidR="000C3D00" w:rsidRPr="00905CFF" w:rsidRDefault="000C3D00" w:rsidP="000C3D00">
      <w:pPr>
        <w:pStyle w:val="Heading1"/>
        <w:tabs>
          <w:tab w:val="center" w:pos="4537"/>
        </w:tabs>
        <w:spacing w:before="60" w:after="60" w:line="360" w:lineRule="auto"/>
        <w:jc w:val="left"/>
        <w:rPr>
          <w:sz w:val="30"/>
        </w:rPr>
        <w:sectPr w:rsidR="000C3D00" w:rsidRPr="00905CFF" w:rsidSect="000230F0">
          <w:headerReference w:type="default" r:id="rId11"/>
          <w:footerReference w:type="default" r:id="rId12"/>
          <w:pgSz w:w="11909" w:h="16834"/>
          <w:pgMar w:top="1134" w:right="1134" w:bottom="1134" w:left="1701" w:header="720" w:footer="720" w:gutter="0"/>
          <w:pgNumType w:fmt="lowerRoman" w:start="1"/>
          <w:cols w:space="720"/>
          <w:docGrid w:linePitch="299"/>
        </w:sectPr>
      </w:pPr>
    </w:p>
    <w:p w14:paraId="74C69015" w14:textId="1A9704A1" w:rsidR="000230F0" w:rsidRPr="00905CFF" w:rsidRDefault="000C3D00" w:rsidP="000C3D00">
      <w:pPr>
        <w:pStyle w:val="Heading1"/>
        <w:tabs>
          <w:tab w:val="center" w:pos="4537"/>
        </w:tabs>
        <w:spacing w:before="60" w:after="60" w:line="360" w:lineRule="auto"/>
        <w:jc w:val="left"/>
        <w:rPr>
          <w:b w:val="0"/>
          <w:sz w:val="30"/>
        </w:rPr>
      </w:pPr>
      <w:r w:rsidRPr="00905CFF">
        <w:rPr>
          <w:sz w:val="30"/>
        </w:rPr>
        <w:lastRenderedPageBreak/>
        <w:tab/>
      </w:r>
      <w:bookmarkStart w:id="5" w:name="_Toc186463464"/>
      <w:r w:rsidR="000230F0" w:rsidRPr="00905CFF">
        <w:rPr>
          <w:sz w:val="30"/>
        </w:rPr>
        <w:t>BẢNG VIẾT TẮT VÀ THUẬT NGỮ</w:t>
      </w:r>
      <w:bookmarkEnd w:id="5"/>
    </w:p>
    <w:tbl>
      <w:tblPr>
        <w:tblStyle w:val="a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02"/>
        <w:gridCol w:w="5952"/>
      </w:tblGrid>
      <w:tr w:rsidR="008C2689" w:rsidRPr="00905CFF" w14:paraId="260347A2" w14:textId="77777777" w:rsidTr="008C2689">
        <w:tc>
          <w:tcPr>
            <w:tcW w:w="1713" w:type="pct"/>
            <w:shd w:val="clear" w:color="auto" w:fill="auto"/>
            <w:tcMar>
              <w:top w:w="100" w:type="dxa"/>
              <w:left w:w="100" w:type="dxa"/>
              <w:bottom w:w="100" w:type="dxa"/>
              <w:right w:w="100" w:type="dxa"/>
            </w:tcMar>
            <w:vAlign w:val="center"/>
          </w:tcPr>
          <w:p w14:paraId="009278E8" w14:textId="77777777" w:rsidR="008C2689" w:rsidRPr="00905CFF" w:rsidRDefault="008C2689" w:rsidP="00E20311">
            <w:pPr>
              <w:spacing w:before="60" w:after="60" w:line="360" w:lineRule="auto"/>
              <w:jc w:val="center"/>
              <w:rPr>
                <w:rFonts w:ascii="Times New Roman" w:eastAsia="Times New Roman" w:hAnsi="Times New Roman" w:cs="Times New Roman"/>
                <w:b/>
                <w:sz w:val="26"/>
                <w:szCs w:val="26"/>
              </w:rPr>
            </w:pPr>
            <w:r w:rsidRPr="00905CFF">
              <w:rPr>
                <w:rFonts w:ascii="Times New Roman" w:eastAsia="Times New Roman" w:hAnsi="Times New Roman" w:cs="Times New Roman"/>
                <w:b/>
                <w:sz w:val="26"/>
                <w:szCs w:val="26"/>
              </w:rPr>
              <w:t>TỪ VIẾT TẮT VÀ THUẬT NGỮ</w:t>
            </w:r>
          </w:p>
        </w:tc>
        <w:tc>
          <w:tcPr>
            <w:tcW w:w="3287" w:type="pct"/>
            <w:shd w:val="clear" w:color="auto" w:fill="auto"/>
            <w:tcMar>
              <w:top w:w="100" w:type="dxa"/>
              <w:left w:w="100" w:type="dxa"/>
              <w:bottom w:w="100" w:type="dxa"/>
              <w:right w:w="100" w:type="dxa"/>
            </w:tcMar>
            <w:vAlign w:val="center"/>
          </w:tcPr>
          <w:p w14:paraId="0E3518C0" w14:textId="77777777" w:rsidR="008C2689" w:rsidRPr="00905CFF" w:rsidRDefault="008C2689" w:rsidP="00E20311">
            <w:pPr>
              <w:spacing w:before="60" w:after="60" w:line="360" w:lineRule="auto"/>
              <w:jc w:val="center"/>
              <w:rPr>
                <w:rFonts w:ascii="Times New Roman" w:eastAsia="Times New Roman" w:hAnsi="Times New Roman" w:cs="Times New Roman"/>
                <w:b/>
                <w:sz w:val="26"/>
                <w:szCs w:val="26"/>
              </w:rPr>
            </w:pPr>
            <w:r w:rsidRPr="00905CFF">
              <w:rPr>
                <w:rFonts w:ascii="Times New Roman" w:eastAsia="Times New Roman" w:hAnsi="Times New Roman" w:cs="Times New Roman"/>
                <w:b/>
                <w:sz w:val="26"/>
                <w:szCs w:val="26"/>
              </w:rPr>
              <w:t>Ý NGHĨA</w:t>
            </w:r>
          </w:p>
        </w:tc>
      </w:tr>
      <w:tr w:rsidR="008C2689" w:rsidRPr="00905CFF" w14:paraId="56DAAC8A" w14:textId="77777777" w:rsidTr="008C2689">
        <w:trPr>
          <w:trHeight w:val="467"/>
        </w:trPr>
        <w:tc>
          <w:tcPr>
            <w:tcW w:w="1713" w:type="pct"/>
            <w:tcBorders>
              <w:bottom w:val="single" w:sz="4" w:space="0" w:color="000000"/>
            </w:tcBorders>
            <w:vAlign w:val="center"/>
          </w:tcPr>
          <w:p w14:paraId="66DFD493" w14:textId="3D3F9F20" w:rsidR="008C2689" w:rsidRPr="00905CFF" w:rsidRDefault="00542316" w:rsidP="00E20311">
            <w:pPr>
              <w:spacing w:before="60" w:after="60" w:line="360" w:lineRule="auto"/>
              <w:jc w:val="center"/>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t>C</w:t>
            </w:r>
            <w:r w:rsidRPr="00905CFF">
              <w:rPr>
                <w:rFonts w:ascii="Times New Roman" w:eastAsia="Times New Roman" w:hAnsi="Times New Roman" w:cs="Times New Roman"/>
                <w:sz w:val="26"/>
                <w:szCs w:val="26"/>
              </w:rPr>
              <w:t>SDL</w:t>
            </w:r>
          </w:p>
        </w:tc>
        <w:tc>
          <w:tcPr>
            <w:tcW w:w="3287" w:type="pct"/>
            <w:tcBorders>
              <w:bottom w:val="single" w:sz="4" w:space="0" w:color="000000"/>
            </w:tcBorders>
            <w:vAlign w:val="center"/>
          </w:tcPr>
          <w:p w14:paraId="33EAEEDF" w14:textId="577F2F0C" w:rsidR="008C2689" w:rsidRPr="00905CFF" w:rsidRDefault="00542316" w:rsidP="00E20311">
            <w:pPr>
              <w:spacing w:before="60" w:after="60" w:line="360" w:lineRule="auto"/>
              <w:rPr>
                <w:rFonts w:ascii="Times New Roman" w:eastAsia="Times New Roman" w:hAnsi="Times New Roman" w:cs="Times New Roman"/>
                <w:sz w:val="26"/>
                <w:szCs w:val="26"/>
                <w:lang w:val="en-US"/>
              </w:rPr>
            </w:pPr>
            <w:proofErr w:type="spellStart"/>
            <w:r w:rsidRPr="00905CFF">
              <w:rPr>
                <w:rFonts w:ascii="Times New Roman" w:eastAsia="Times New Roman" w:hAnsi="Times New Roman" w:cs="Times New Roman"/>
                <w:sz w:val="26"/>
                <w:szCs w:val="26"/>
                <w:lang w:val="en-US"/>
              </w:rPr>
              <w:t>Cơ</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sở</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dữ</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liệu</w:t>
            </w:r>
            <w:proofErr w:type="spellEnd"/>
          </w:p>
        </w:tc>
      </w:tr>
      <w:tr w:rsidR="008C2689" w:rsidRPr="00905CFF" w14:paraId="2E2B5B22" w14:textId="77777777" w:rsidTr="008C2689">
        <w:trPr>
          <w:trHeight w:val="510"/>
        </w:trPr>
        <w:tc>
          <w:tcPr>
            <w:tcW w:w="1713" w:type="pct"/>
            <w:tcBorders>
              <w:bottom w:val="single" w:sz="4" w:space="0" w:color="000000"/>
            </w:tcBorders>
            <w:vAlign w:val="center"/>
          </w:tcPr>
          <w:p w14:paraId="1E1A0792" w14:textId="6FF87DC2" w:rsidR="008C2689" w:rsidRPr="00905CFF" w:rsidRDefault="00542316" w:rsidP="00E20311">
            <w:pPr>
              <w:spacing w:before="60" w:after="60" w:line="360" w:lineRule="auto"/>
              <w:jc w:val="center"/>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t>NVTV</w:t>
            </w:r>
          </w:p>
        </w:tc>
        <w:tc>
          <w:tcPr>
            <w:tcW w:w="3287" w:type="pct"/>
            <w:tcBorders>
              <w:bottom w:val="single" w:sz="4" w:space="0" w:color="000000"/>
            </w:tcBorders>
            <w:vAlign w:val="center"/>
          </w:tcPr>
          <w:p w14:paraId="67A132EB" w14:textId="0CC6F6C1" w:rsidR="008C2689" w:rsidRPr="00905CFF" w:rsidRDefault="00542316" w:rsidP="00E20311">
            <w:pPr>
              <w:spacing w:before="60" w:after="60" w:line="360" w:lineRule="auto"/>
              <w:rPr>
                <w:rFonts w:ascii="Times New Roman" w:eastAsia="Times New Roman" w:hAnsi="Times New Roman" w:cs="Times New Roman"/>
                <w:sz w:val="26"/>
                <w:szCs w:val="26"/>
                <w:lang w:val="en-US"/>
              </w:rPr>
            </w:pPr>
            <w:proofErr w:type="spellStart"/>
            <w:r w:rsidRPr="00905CFF">
              <w:rPr>
                <w:rFonts w:ascii="Times New Roman" w:eastAsia="Times New Roman" w:hAnsi="Times New Roman" w:cs="Times New Roman"/>
                <w:sz w:val="26"/>
                <w:szCs w:val="26"/>
                <w:lang w:val="en-US"/>
              </w:rPr>
              <w:t>Nhân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viên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tiếp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nhận</w:t>
            </w:r>
            <w:proofErr w:type="spellEnd"/>
          </w:p>
        </w:tc>
      </w:tr>
      <w:tr w:rsidR="008C2689" w:rsidRPr="00905CFF" w14:paraId="55C70A08" w14:textId="77777777" w:rsidTr="001A7A96">
        <w:trPr>
          <w:trHeight w:val="467"/>
        </w:trPr>
        <w:tc>
          <w:tcPr>
            <w:tcW w:w="1713" w:type="pct"/>
            <w:vAlign w:val="center"/>
          </w:tcPr>
          <w:p w14:paraId="5053E132" w14:textId="29080CEE" w:rsidR="008C2689" w:rsidRPr="00905CFF" w:rsidRDefault="00542316" w:rsidP="00E20311">
            <w:pPr>
              <w:spacing w:before="60" w:after="60" w:line="360" w:lineRule="auto"/>
              <w:jc w:val="center"/>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t>QTV</w:t>
            </w:r>
          </w:p>
        </w:tc>
        <w:tc>
          <w:tcPr>
            <w:tcW w:w="3287" w:type="pct"/>
            <w:vAlign w:val="center"/>
          </w:tcPr>
          <w:p w14:paraId="3CF31DB2" w14:textId="7280389E" w:rsidR="008C2689" w:rsidRPr="00905CFF" w:rsidRDefault="00542316" w:rsidP="00E20311">
            <w:pPr>
              <w:spacing w:before="60" w:after="60" w:line="360" w:lineRule="auto"/>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t xml:space="preserve">Quản </w:t>
            </w:r>
            <w:proofErr w:type="spellStart"/>
            <w:r w:rsidRPr="00905CFF">
              <w:rPr>
                <w:rFonts w:ascii="Times New Roman" w:eastAsia="Times New Roman" w:hAnsi="Times New Roman" w:cs="Times New Roman"/>
                <w:sz w:val="26"/>
                <w:szCs w:val="26"/>
                <w:lang w:val="en-US"/>
              </w:rPr>
              <w:t>trị</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viên</w:t>
            </w:r>
            <w:proofErr w:type="spellEnd"/>
          </w:p>
        </w:tc>
      </w:tr>
      <w:tr w:rsidR="001A7A96" w:rsidRPr="00905CFF" w14:paraId="0462BB4B" w14:textId="77777777" w:rsidTr="001A7A96">
        <w:trPr>
          <w:trHeight w:val="467"/>
        </w:trPr>
        <w:tc>
          <w:tcPr>
            <w:tcW w:w="1713" w:type="pct"/>
            <w:vAlign w:val="center"/>
          </w:tcPr>
          <w:p w14:paraId="37CF84FD" w14:textId="7B70D681" w:rsidR="001A7A96" w:rsidRPr="00905CFF" w:rsidRDefault="001A7A96" w:rsidP="001A7A96">
            <w:pPr>
              <w:spacing w:before="60" w:after="60" w:line="360" w:lineRule="auto"/>
              <w:jc w:val="center"/>
              <w:rPr>
                <w:rFonts w:ascii="Times New Roman" w:eastAsia="Times New Roman" w:hAnsi="Times New Roman" w:cs="Times New Roman"/>
                <w:sz w:val="26"/>
                <w:szCs w:val="26"/>
                <w:lang w:val="en-US"/>
              </w:rPr>
            </w:pPr>
            <w:r w:rsidRPr="00905CFF">
              <w:rPr>
                <w:rFonts w:ascii="Times New Roman" w:hAnsi="Times New Roman" w:cs="Times New Roman"/>
                <w:sz w:val="26"/>
                <w:szCs w:val="26"/>
                <w:lang w:val="en-US"/>
              </w:rPr>
              <w:t>OTP</w:t>
            </w:r>
          </w:p>
        </w:tc>
        <w:tc>
          <w:tcPr>
            <w:tcW w:w="3287" w:type="pct"/>
            <w:vAlign w:val="center"/>
          </w:tcPr>
          <w:p w14:paraId="2F2DA013" w14:textId="32E20761" w:rsidR="001A7A96" w:rsidRPr="00905CFF" w:rsidRDefault="001A7A96" w:rsidP="001A7A96">
            <w:pPr>
              <w:spacing w:before="60" w:after="60" w:line="360" w:lineRule="auto"/>
              <w:rPr>
                <w:rFonts w:ascii="Times New Roman" w:eastAsia="Times New Roman" w:hAnsi="Times New Roman" w:cs="Times New Roman"/>
                <w:sz w:val="26"/>
                <w:szCs w:val="26"/>
                <w:lang w:val="en-US"/>
              </w:rPr>
            </w:pPr>
            <w:r w:rsidRPr="00905CFF">
              <w:rPr>
                <w:rFonts w:ascii="Times New Roman" w:hAnsi="Times New Roman" w:cs="Times New Roman"/>
                <w:sz w:val="26"/>
                <w:szCs w:val="26"/>
                <w:lang w:val="en-US"/>
              </w:rPr>
              <w:t>One Time Password</w:t>
            </w:r>
          </w:p>
        </w:tc>
      </w:tr>
      <w:tr w:rsidR="001A7A96" w:rsidRPr="00905CFF" w14:paraId="23E9F148" w14:textId="77777777" w:rsidTr="008C2689">
        <w:trPr>
          <w:trHeight w:val="467"/>
        </w:trPr>
        <w:tc>
          <w:tcPr>
            <w:tcW w:w="1713" w:type="pct"/>
            <w:tcBorders>
              <w:bottom w:val="single" w:sz="4" w:space="0" w:color="000000"/>
            </w:tcBorders>
            <w:vAlign w:val="center"/>
          </w:tcPr>
          <w:p w14:paraId="569F9E2F" w14:textId="3617DB11" w:rsidR="001A7A96" w:rsidRPr="00905CFF" w:rsidRDefault="001A7A96" w:rsidP="001A7A96">
            <w:pPr>
              <w:spacing w:before="60" w:after="60" w:line="360" w:lineRule="auto"/>
              <w:jc w:val="center"/>
              <w:rPr>
                <w:rFonts w:ascii="Times New Roman" w:hAnsi="Times New Roman" w:cs="Times New Roman"/>
                <w:sz w:val="26"/>
                <w:szCs w:val="26"/>
                <w:lang w:val="en-US"/>
              </w:rPr>
            </w:pPr>
            <w:r w:rsidRPr="00905CFF">
              <w:rPr>
                <w:rFonts w:ascii="Times New Roman" w:hAnsi="Times New Roman" w:cs="Times New Roman"/>
                <w:sz w:val="26"/>
                <w:szCs w:val="26"/>
                <w:lang w:val="en-AU"/>
              </w:rPr>
              <w:t>Client</w:t>
            </w:r>
          </w:p>
        </w:tc>
        <w:tc>
          <w:tcPr>
            <w:tcW w:w="3287" w:type="pct"/>
            <w:tcBorders>
              <w:bottom w:val="single" w:sz="4" w:space="0" w:color="000000"/>
            </w:tcBorders>
            <w:vAlign w:val="center"/>
          </w:tcPr>
          <w:p w14:paraId="44845627" w14:textId="4C3BF743" w:rsidR="001A7A96" w:rsidRPr="00905CFF" w:rsidRDefault="001A7A96" w:rsidP="001A7A96">
            <w:pPr>
              <w:spacing w:before="60" w:after="60" w:line="360" w:lineRule="auto"/>
              <w:rPr>
                <w:rFonts w:ascii="Times New Roman" w:hAnsi="Times New Roman" w:cs="Times New Roman"/>
                <w:sz w:val="26"/>
                <w:szCs w:val="26"/>
                <w:lang w:val="en-US"/>
              </w:rPr>
            </w:pPr>
            <w:proofErr w:type="spellStart"/>
            <w:r w:rsidRPr="00905CFF">
              <w:rPr>
                <w:rFonts w:ascii="Times New Roman" w:hAnsi="Times New Roman" w:cs="Times New Roman"/>
                <w:color w:val="2F2F2F"/>
                <w:sz w:val="26"/>
                <w:szCs w:val="26"/>
                <w:highlight w:val="white"/>
                <w:lang w:val="en-AU"/>
              </w:rPr>
              <w:t>Người</w:t>
            </w:r>
            <w:proofErr w:type="spellEnd"/>
            <w:r w:rsidRPr="00905CFF">
              <w:rPr>
                <w:rFonts w:ascii="Times New Roman" w:hAnsi="Times New Roman" w:cs="Times New Roman"/>
                <w:color w:val="2F2F2F"/>
                <w:sz w:val="26"/>
                <w:szCs w:val="26"/>
                <w:highlight w:val="white"/>
                <w:lang w:val="en-AU"/>
              </w:rPr>
              <w:t xml:space="preserve"> </w:t>
            </w:r>
            <w:proofErr w:type="spellStart"/>
            <w:r w:rsidRPr="00905CFF">
              <w:rPr>
                <w:rFonts w:ascii="Times New Roman" w:hAnsi="Times New Roman" w:cs="Times New Roman"/>
                <w:color w:val="2F2F2F"/>
                <w:sz w:val="26"/>
                <w:szCs w:val="26"/>
                <w:highlight w:val="white"/>
                <w:lang w:val="en-AU"/>
              </w:rPr>
              <w:t>dùng</w:t>
            </w:r>
            <w:proofErr w:type="spellEnd"/>
          </w:p>
        </w:tc>
      </w:tr>
      <w:tr w:rsidR="001A7A96" w:rsidRPr="00905CFF" w14:paraId="474F703C" w14:textId="77777777" w:rsidTr="008C2689">
        <w:trPr>
          <w:trHeight w:val="467"/>
        </w:trPr>
        <w:tc>
          <w:tcPr>
            <w:tcW w:w="1713" w:type="pct"/>
            <w:tcBorders>
              <w:bottom w:val="single" w:sz="4" w:space="0" w:color="000000"/>
            </w:tcBorders>
            <w:vAlign w:val="center"/>
          </w:tcPr>
          <w:p w14:paraId="78DBB14F" w14:textId="3389A83F" w:rsidR="001A7A96" w:rsidRPr="00905CFF" w:rsidRDefault="001A7A96" w:rsidP="001A7A96">
            <w:pPr>
              <w:spacing w:before="60" w:after="60" w:line="360" w:lineRule="auto"/>
              <w:jc w:val="center"/>
              <w:rPr>
                <w:rFonts w:ascii="Times New Roman" w:hAnsi="Times New Roman" w:cs="Times New Roman"/>
                <w:sz w:val="26"/>
                <w:szCs w:val="26"/>
                <w:lang w:val="en-US"/>
              </w:rPr>
            </w:pPr>
            <w:r w:rsidRPr="00905CFF">
              <w:rPr>
                <w:rFonts w:ascii="Times New Roman" w:hAnsi="Times New Roman" w:cs="Times New Roman"/>
                <w:sz w:val="26"/>
                <w:szCs w:val="26"/>
                <w:lang w:val="en-AU"/>
              </w:rPr>
              <w:t>Server</w:t>
            </w:r>
          </w:p>
        </w:tc>
        <w:tc>
          <w:tcPr>
            <w:tcW w:w="3287" w:type="pct"/>
            <w:tcBorders>
              <w:bottom w:val="single" w:sz="4" w:space="0" w:color="000000"/>
            </w:tcBorders>
            <w:vAlign w:val="center"/>
          </w:tcPr>
          <w:p w14:paraId="1F2E1E5C" w14:textId="430849BC" w:rsidR="001A7A96" w:rsidRPr="00905CFF" w:rsidRDefault="001A7A96" w:rsidP="001A7A96">
            <w:pPr>
              <w:spacing w:before="60" w:after="60" w:line="360" w:lineRule="auto"/>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AU"/>
              </w:rPr>
              <w:t>Máy</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chủ</w:t>
            </w:r>
            <w:proofErr w:type="spellEnd"/>
          </w:p>
        </w:tc>
      </w:tr>
    </w:tbl>
    <w:p w14:paraId="6C639C9C" w14:textId="19B93174" w:rsidR="006B3527" w:rsidRPr="00905CFF" w:rsidRDefault="000230F0" w:rsidP="00E20311">
      <w:pPr>
        <w:pStyle w:val="Heading1"/>
        <w:spacing w:before="60" w:after="60" w:line="360" w:lineRule="auto"/>
        <w:rPr>
          <w:sz w:val="30"/>
        </w:rPr>
      </w:pPr>
      <w:bookmarkStart w:id="6" w:name="_9uko0uo6r0z" w:colFirst="0" w:colLast="0"/>
      <w:bookmarkEnd w:id="6"/>
      <w:r w:rsidRPr="00905CFF">
        <w:br w:type="page"/>
      </w:r>
    </w:p>
    <w:p w14:paraId="04F4DD0A" w14:textId="326847FA" w:rsidR="0070251F" w:rsidRPr="00905CFF" w:rsidRDefault="0070251F" w:rsidP="00E20311">
      <w:pPr>
        <w:tabs>
          <w:tab w:val="center" w:pos="4537"/>
        </w:tabs>
        <w:spacing w:line="360" w:lineRule="auto"/>
        <w:rPr>
          <w:rFonts w:ascii="Times New Roman" w:hAnsi="Times New Roman" w:cs="Times New Roman"/>
          <w:sz w:val="26"/>
          <w:szCs w:val="26"/>
        </w:rPr>
      </w:pPr>
    </w:p>
    <w:p w14:paraId="38FE4B9F" w14:textId="77777777" w:rsidR="0070251F" w:rsidRPr="00905CFF" w:rsidRDefault="0070251F" w:rsidP="00E20311">
      <w:pPr>
        <w:pStyle w:val="Heading1"/>
        <w:spacing w:before="60" w:after="60" w:line="360" w:lineRule="auto"/>
      </w:pPr>
      <w:bookmarkStart w:id="7" w:name="_Toc122637541"/>
      <w:bookmarkStart w:id="8" w:name="_Toc186463465"/>
      <w:r w:rsidRPr="00905CFF">
        <w:t>DANH SÁCH HÌNH VẼ</w:t>
      </w:r>
      <w:bookmarkEnd w:id="7"/>
      <w:bookmarkEnd w:id="8"/>
    </w:p>
    <w:p w14:paraId="4010E719" w14:textId="7791E494" w:rsidR="00F57B52" w:rsidRDefault="0070251F">
      <w:pPr>
        <w:pStyle w:val="TOC1"/>
        <w:rPr>
          <w:rFonts w:asciiTheme="minorHAnsi" w:eastAsiaTheme="minorEastAsia" w:hAnsiTheme="minorHAnsi" w:cstheme="minorBidi"/>
          <w:kern w:val="2"/>
          <w:sz w:val="24"/>
          <w:szCs w:val="24"/>
          <w:lang w:val="en-US"/>
          <w14:ligatures w14:val="standardContextual"/>
        </w:rPr>
      </w:pPr>
      <w:r w:rsidRPr="00905CFF">
        <w:fldChar w:fldCharType="begin"/>
      </w:r>
      <w:r w:rsidRPr="00905CFF">
        <w:instrText xml:space="preserve"> TOC \h \z \u \t "Heading 7,1" </w:instrText>
      </w:r>
      <w:r w:rsidRPr="00905CFF">
        <w:fldChar w:fldCharType="separate"/>
      </w:r>
      <w:hyperlink w:anchor="_Toc186464291" w:history="1">
        <w:r w:rsidR="00F57B52" w:rsidRPr="008528D9">
          <w:rPr>
            <w:rStyle w:val="Hyperlink"/>
          </w:rPr>
          <w:t xml:space="preserve">Hình </w:t>
        </w:r>
        <w:r w:rsidR="00F57B52" w:rsidRPr="008528D9">
          <w:rPr>
            <w:rStyle w:val="Hyperlink"/>
            <w:lang w:val="en-US"/>
          </w:rPr>
          <w:t>1</w:t>
        </w:r>
        <w:r w:rsidR="00F57B52" w:rsidRPr="008528D9">
          <w:rPr>
            <w:rStyle w:val="Hyperlink"/>
          </w:rPr>
          <w:t xml:space="preserve">.1 </w:t>
        </w:r>
        <w:r w:rsidR="00F57B52" w:rsidRPr="008528D9">
          <w:rPr>
            <w:rStyle w:val="Hyperlink"/>
            <w:lang w:val="en-US"/>
          </w:rPr>
          <w:t>Thách thức trong quy trình chăm sóc sức khỏe</w:t>
        </w:r>
        <w:r w:rsidR="00F57B52">
          <w:rPr>
            <w:webHidden/>
          </w:rPr>
          <w:tab/>
        </w:r>
        <w:r w:rsidR="00F57B52">
          <w:rPr>
            <w:webHidden/>
          </w:rPr>
          <w:fldChar w:fldCharType="begin"/>
        </w:r>
        <w:r w:rsidR="00F57B52">
          <w:rPr>
            <w:webHidden/>
          </w:rPr>
          <w:instrText xml:space="preserve"> PAGEREF _Toc186464291 \h </w:instrText>
        </w:r>
        <w:r w:rsidR="00F57B52">
          <w:rPr>
            <w:webHidden/>
          </w:rPr>
        </w:r>
        <w:r w:rsidR="00F57B52">
          <w:rPr>
            <w:webHidden/>
          </w:rPr>
          <w:fldChar w:fldCharType="separate"/>
        </w:r>
        <w:r w:rsidR="005B5DBB">
          <w:rPr>
            <w:webHidden/>
          </w:rPr>
          <w:t>3</w:t>
        </w:r>
        <w:r w:rsidR="00F57B52">
          <w:rPr>
            <w:webHidden/>
          </w:rPr>
          <w:fldChar w:fldCharType="end"/>
        </w:r>
      </w:hyperlink>
    </w:p>
    <w:p w14:paraId="637E85B8" w14:textId="6347F040"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292" w:history="1">
        <w:r w:rsidRPr="008528D9">
          <w:rPr>
            <w:rStyle w:val="Hyperlink"/>
          </w:rPr>
          <w:t xml:space="preserve">Hình </w:t>
        </w:r>
        <w:r w:rsidRPr="008528D9">
          <w:rPr>
            <w:rStyle w:val="Hyperlink"/>
            <w:lang w:val="en-US"/>
          </w:rPr>
          <w:t>2</w:t>
        </w:r>
        <w:r w:rsidRPr="008528D9">
          <w:rPr>
            <w:rStyle w:val="Hyperlink"/>
          </w:rPr>
          <w:t>.</w:t>
        </w:r>
        <w:r w:rsidRPr="008528D9">
          <w:rPr>
            <w:rStyle w:val="Hyperlink"/>
            <w:lang w:val="en-US"/>
          </w:rPr>
          <w:t>1 Quy trình khám bệnh</w:t>
        </w:r>
        <w:r>
          <w:rPr>
            <w:webHidden/>
          </w:rPr>
          <w:tab/>
        </w:r>
        <w:r>
          <w:rPr>
            <w:webHidden/>
          </w:rPr>
          <w:fldChar w:fldCharType="begin"/>
        </w:r>
        <w:r>
          <w:rPr>
            <w:webHidden/>
          </w:rPr>
          <w:instrText xml:space="preserve"> PAGEREF _Toc186464292 \h </w:instrText>
        </w:r>
        <w:r>
          <w:rPr>
            <w:webHidden/>
          </w:rPr>
        </w:r>
        <w:r>
          <w:rPr>
            <w:webHidden/>
          </w:rPr>
          <w:fldChar w:fldCharType="separate"/>
        </w:r>
        <w:r w:rsidR="005B5DBB">
          <w:rPr>
            <w:webHidden/>
          </w:rPr>
          <w:t>14</w:t>
        </w:r>
        <w:r>
          <w:rPr>
            <w:webHidden/>
          </w:rPr>
          <w:fldChar w:fldCharType="end"/>
        </w:r>
      </w:hyperlink>
    </w:p>
    <w:p w14:paraId="07DCC34E" w14:textId="678BD6CF"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293" w:history="1">
        <w:r w:rsidRPr="008528D9">
          <w:rPr>
            <w:rStyle w:val="Hyperlink"/>
          </w:rPr>
          <w:t xml:space="preserve">Hình </w:t>
        </w:r>
        <w:r w:rsidRPr="008528D9">
          <w:rPr>
            <w:rStyle w:val="Hyperlink"/>
            <w:lang w:val="en-US"/>
          </w:rPr>
          <w:t>2</w:t>
        </w:r>
        <w:r w:rsidRPr="008528D9">
          <w:rPr>
            <w:rStyle w:val="Hyperlink"/>
          </w:rPr>
          <w:t>.</w:t>
        </w:r>
        <w:r w:rsidRPr="008528D9">
          <w:rPr>
            <w:rStyle w:val="Hyperlink"/>
            <w:lang w:val="en-US"/>
          </w:rPr>
          <w:t>2</w:t>
        </w:r>
        <w:r w:rsidRPr="008528D9">
          <w:rPr>
            <w:rStyle w:val="Hyperlink"/>
          </w:rPr>
          <w:t xml:space="preserve"> </w:t>
        </w:r>
        <w:r w:rsidRPr="008528D9">
          <w:rPr>
            <w:rStyle w:val="Hyperlink"/>
            <w:lang w:val="en-US"/>
          </w:rPr>
          <w:t>Kiến trúc hệ thống</w:t>
        </w:r>
        <w:r>
          <w:rPr>
            <w:webHidden/>
          </w:rPr>
          <w:tab/>
        </w:r>
        <w:r>
          <w:rPr>
            <w:webHidden/>
          </w:rPr>
          <w:fldChar w:fldCharType="begin"/>
        </w:r>
        <w:r>
          <w:rPr>
            <w:webHidden/>
          </w:rPr>
          <w:instrText xml:space="preserve"> PAGEREF _Toc186464293 \h </w:instrText>
        </w:r>
        <w:r>
          <w:rPr>
            <w:webHidden/>
          </w:rPr>
        </w:r>
        <w:r>
          <w:rPr>
            <w:webHidden/>
          </w:rPr>
          <w:fldChar w:fldCharType="separate"/>
        </w:r>
        <w:r w:rsidR="005B5DBB">
          <w:rPr>
            <w:webHidden/>
          </w:rPr>
          <w:t>15</w:t>
        </w:r>
        <w:r>
          <w:rPr>
            <w:webHidden/>
          </w:rPr>
          <w:fldChar w:fldCharType="end"/>
        </w:r>
      </w:hyperlink>
    </w:p>
    <w:p w14:paraId="3B3D4A8C" w14:textId="33C41912"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294" w:history="1">
        <w:r w:rsidRPr="008528D9">
          <w:rPr>
            <w:rStyle w:val="Hyperlink"/>
          </w:rPr>
          <w:t xml:space="preserve">Hình </w:t>
        </w:r>
        <w:r w:rsidRPr="008528D9">
          <w:rPr>
            <w:rStyle w:val="Hyperlink"/>
            <w:lang w:val="en-US"/>
          </w:rPr>
          <w:t>2</w:t>
        </w:r>
        <w:r w:rsidRPr="008528D9">
          <w:rPr>
            <w:rStyle w:val="Hyperlink"/>
          </w:rPr>
          <w:t>.</w:t>
        </w:r>
        <w:r w:rsidRPr="008528D9">
          <w:rPr>
            <w:rStyle w:val="Hyperlink"/>
            <w:lang w:val="en-US"/>
          </w:rPr>
          <w:t>3</w:t>
        </w:r>
        <w:r w:rsidRPr="008528D9">
          <w:rPr>
            <w:rStyle w:val="Hyperlink"/>
          </w:rPr>
          <w:t xml:space="preserve"> </w:t>
        </w:r>
        <w:r w:rsidRPr="008528D9">
          <w:rPr>
            <w:rStyle w:val="Hyperlink"/>
            <w:lang w:val="en-US"/>
          </w:rPr>
          <w:t>Chức năng chính của ReactJS trong hệ thống</w:t>
        </w:r>
        <w:r>
          <w:rPr>
            <w:webHidden/>
          </w:rPr>
          <w:tab/>
        </w:r>
        <w:r>
          <w:rPr>
            <w:webHidden/>
          </w:rPr>
          <w:fldChar w:fldCharType="begin"/>
        </w:r>
        <w:r>
          <w:rPr>
            <w:webHidden/>
          </w:rPr>
          <w:instrText xml:space="preserve"> PAGEREF _Toc186464294 \h </w:instrText>
        </w:r>
        <w:r>
          <w:rPr>
            <w:webHidden/>
          </w:rPr>
        </w:r>
        <w:r>
          <w:rPr>
            <w:webHidden/>
          </w:rPr>
          <w:fldChar w:fldCharType="separate"/>
        </w:r>
        <w:r w:rsidR="005B5DBB">
          <w:rPr>
            <w:webHidden/>
          </w:rPr>
          <w:t>16</w:t>
        </w:r>
        <w:r>
          <w:rPr>
            <w:webHidden/>
          </w:rPr>
          <w:fldChar w:fldCharType="end"/>
        </w:r>
      </w:hyperlink>
    </w:p>
    <w:p w14:paraId="3961B414" w14:textId="4D6980C7"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295" w:history="1">
        <w:r w:rsidRPr="008528D9">
          <w:rPr>
            <w:rStyle w:val="Hyperlink"/>
          </w:rPr>
          <w:t xml:space="preserve">Hình </w:t>
        </w:r>
        <w:r w:rsidRPr="008528D9">
          <w:rPr>
            <w:rStyle w:val="Hyperlink"/>
            <w:lang w:val="en-US"/>
          </w:rPr>
          <w:t>2</w:t>
        </w:r>
        <w:r w:rsidRPr="008528D9">
          <w:rPr>
            <w:rStyle w:val="Hyperlink"/>
          </w:rPr>
          <w:t>.</w:t>
        </w:r>
        <w:r w:rsidRPr="008528D9">
          <w:rPr>
            <w:rStyle w:val="Hyperlink"/>
            <w:lang w:val="en-US"/>
          </w:rPr>
          <w:t>4</w:t>
        </w:r>
        <w:r w:rsidRPr="008528D9">
          <w:rPr>
            <w:rStyle w:val="Hyperlink"/>
          </w:rPr>
          <w:t xml:space="preserve"> </w:t>
        </w:r>
        <w:r w:rsidRPr="008528D9">
          <w:rPr>
            <w:rStyle w:val="Hyperlink"/>
            <w:lang w:val="en-US"/>
          </w:rPr>
          <w:t>Chức năng chính của Spring Boot trong hệ thống</w:t>
        </w:r>
        <w:r>
          <w:rPr>
            <w:webHidden/>
          </w:rPr>
          <w:tab/>
        </w:r>
        <w:r>
          <w:rPr>
            <w:webHidden/>
          </w:rPr>
          <w:fldChar w:fldCharType="begin"/>
        </w:r>
        <w:r>
          <w:rPr>
            <w:webHidden/>
          </w:rPr>
          <w:instrText xml:space="preserve"> PAGEREF _Toc186464295 \h </w:instrText>
        </w:r>
        <w:r>
          <w:rPr>
            <w:webHidden/>
          </w:rPr>
        </w:r>
        <w:r>
          <w:rPr>
            <w:webHidden/>
          </w:rPr>
          <w:fldChar w:fldCharType="separate"/>
        </w:r>
        <w:r w:rsidR="005B5DBB">
          <w:rPr>
            <w:webHidden/>
          </w:rPr>
          <w:t>18</w:t>
        </w:r>
        <w:r>
          <w:rPr>
            <w:webHidden/>
          </w:rPr>
          <w:fldChar w:fldCharType="end"/>
        </w:r>
      </w:hyperlink>
    </w:p>
    <w:p w14:paraId="74462739" w14:textId="7A0E2A6B"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296"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1 Use case Tổng quan hệ thống</w:t>
        </w:r>
        <w:r>
          <w:rPr>
            <w:webHidden/>
          </w:rPr>
          <w:tab/>
        </w:r>
        <w:r>
          <w:rPr>
            <w:webHidden/>
          </w:rPr>
          <w:fldChar w:fldCharType="begin"/>
        </w:r>
        <w:r>
          <w:rPr>
            <w:webHidden/>
          </w:rPr>
          <w:instrText xml:space="preserve"> PAGEREF _Toc186464296 \h </w:instrText>
        </w:r>
        <w:r>
          <w:rPr>
            <w:webHidden/>
          </w:rPr>
        </w:r>
        <w:r>
          <w:rPr>
            <w:webHidden/>
          </w:rPr>
          <w:fldChar w:fldCharType="separate"/>
        </w:r>
        <w:r w:rsidR="005B5DBB">
          <w:rPr>
            <w:webHidden/>
          </w:rPr>
          <w:t>21</w:t>
        </w:r>
        <w:r>
          <w:rPr>
            <w:webHidden/>
          </w:rPr>
          <w:fldChar w:fldCharType="end"/>
        </w:r>
      </w:hyperlink>
    </w:p>
    <w:p w14:paraId="425BAC3E" w14:textId="62020171"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297"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2</w:t>
        </w:r>
        <w:r w:rsidRPr="008528D9">
          <w:rPr>
            <w:rStyle w:val="Hyperlink"/>
          </w:rPr>
          <w:t xml:space="preserve"> </w:t>
        </w:r>
        <w:r w:rsidRPr="008528D9">
          <w:rPr>
            <w:rStyle w:val="Hyperlink"/>
            <w:lang w:val="en-US"/>
          </w:rPr>
          <w:t>Use case Đăng nhập</w:t>
        </w:r>
        <w:r>
          <w:rPr>
            <w:webHidden/>
          </w:rPr>
          <w:tab/>
        </w:r>
        <w:r>
          <w:rPr>
            <w:webHidden/>
          </w:rPr>
          <w:fldChar w:fldCharType="begin"/>
        </w:r>
        <w:r>
          <w:rPr>
            <w:webHidden/>
          </w:rPr>
          <w:instrText xml:space="preserve"> PAGEREF _Toc186464297 \h </w:instrText>
        </w:r>
        <w:r>
          <w:rPr>
            <w:webHidden/>
          </w:rPr>
        </w:r>
        <w:r>
          <w:rPr>
            <w:webHidden/>
          </w:rPr>
          <w:fldChar w:fldCharType="separate"/>
        </w:r>
        <w:r w:rsidR="005B5DBB">
          <w:rPr>
            <w:webHidden/>
          </w:rPr>
          <w:t>24</w:t>
        </w:r>
        <w:r>
          <w:rPr>
            <w:webHidden/>
          </w:rPr>
          <w:fldChar w:fldCharType="end"/>
        </w:r>
      </w:hyperlink>
    </w:p>
    <w:p w14:paraId="51EBAE26" w14:textId="13614F8E"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298"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3</w:t>
        </w:r>
        <w:r w:rsidRPr="008528D9">
          <w:rPr>
            <w:rStyle w:val="Hyperlink"/>
          </w:rPr>
          <w:t xml:space="preserve"> </w:t>
        </w:r>
        <w:r w:rsidRPr="008528D9">
          <w:rPr>
            <w:rStyle w:val="Hyperlink"/>
            <w:lang w:val="en-US"/>
          </w:rPr>
          <w:t>Use case Quên mật khẩu</w:t>
        </w:r>
        <w:r>
          <w:rPr>
            <w:webHidden/>
          </w:rPr>
          <w:tab/>
        </w:r>
        <w:r>
          <w:rPr>
            <w:webHidden/>
          </w:rPr>
          <w:fldChar w:fldCharType="begin"/>
        </w:r>
        <w:r>
          <w:rPr>
            <w:webHidden/>
          </w:rPr>
          <w:instrText xml:space="preserve"> PAGEREF _Toc186464298 \h </w:instrText>
        </w:r>
        <w:r>
          <w:rPr>
            <w:webHidden/>
          </w:rPr>
        </w:r>
        <w:r>
          <w:rPr>
            <w:webHidden/>
          </w:rPr>
          <w:fldChar w:fldCharType="separate"/>
        </w:r>
        <w:r w:rsidR="005B5DBB">
          <w:rPr>
            <w:webHidden/>
          </w:rPr>
          <w:t>24</w:t>
        </w:r>
        <w:r>
          <w:rPr>
            <w:webHidden/>
          </w:rPr>
          <w:fldChar w:fldCharType="end"/>
        </w:r>
      </w:hyperlink>
    </w:p>
    <w:p w14:paraId="5984C9A9" w14:textId="0474412F"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299"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4</w:t>
        </w:r>
        <w:r w:rsidRPr="008528D9">
          <w:rPr>
            <w:rStyle w:val="Hyperlink"/>
          </w:rPr>
          <w:t xml:space="preserve"> </w:t>
        </w:r>
        <w:r w:rsidRPr="008528D9">
          <w:rPr>
            <w:rStyle w:val="Hyperlink"/>
            <w:lang w:val="en-US"/>
          </w:rPr>
          <w:t>Use case Quản lý thông tin cá nhân</w:t>
        </w:r>
        <w:r>
          <w:rPr>
            <w:webHidden/>
          </w:rPr>
          <w:tab/>
        </w:r>
        <w:r>
          <w:rPr>
            <w:webHidden/>
          </w:rPr>
          <w:fldChar w:fldCharType="begin"/>
        </w:r>
        <w:r>
          <w:rPr>
            <w:webHidden/>
          </w:rPr>
          <w:instrText xml:space="preserve"> PAGEREF _Toc186464299 \h </w:instrText>
        </w:r>
        <w:r>
          <w:rPr>
            <w:webHidden/>
          </w:rPr>
        </w:r>
        <w:r>
          <w:rPr>
            <w:webHidden/>
          </w:rPr>
          <w:fldChar w:fldCharType="separate"/>
        </w:r>
        <w:r w:rsidR="005B5DBB">
          <w:rPr>
            <w:webHidden/>
          </w:rPr>
          <w:t>24</w:t>
        </w:r>
        <w:r>
          <w:rPr>
            <w:webHidden/>
          </w:rPr>
          <w:fldChar w:fldCharType="end"/>
        </w:r>
      </w:hyperlink>
    </w:p>
    <w:p w14:paraId="56393AC6" w14:textId="3438A5B4"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00"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5</w:t>
        </w:r>
        <w:r w:rsidRPr="008528D9">
          <w:rPr>
            <w:rStyle w:val="Hyperlink"/>
          </w:rPr>
          <w:t xml:space="preserve"> </w:t>
        </w:r>
        <w:r w:rsidRPr="008528D9">
          <w:rPr>
            <w:rStyle w:val="Hyperlink"/>
            <w:lang w:val="en-US"/>
          </w:rPr>
          <w:t>Use case Đăng ký</w:t>
        </w:r>
        <w:r>
          <w:rPr>
            <w:webHidden/>
          </w:rPr>
          <w:tab/>
        </w:r>
        <w:r>
          <w:rPr>
            <w:webHidden/>
          </w:rPr>
          <w:fldChar w:fldCharType="begin"/>
        </w:r>
        <w:r>
          <w:rPr>
            <w:webHidden/>
          </w:rPr>
          <w:instrText xml:space="preserve"> PAGEREF _Toc186464300 \h </w:instrText>
        </w:r>
        <w:r>
          <w:rPr>
            <w:webHidden/>
          </w:rPr>
        </w:r>
        <w:r>
          <w:rPr>
            <w:webHidden/>
          </w:rPr>
          <w:fldChar w:fldCharType="separate"/>
        </w:r>
        <w:r w:rsidR="005B5DBB">
          <w:rPr>
            <w:webHidden/>
          </w:rPr>
          <w:t>25</w:t>
        </w:r>
        <w:r>
          <w:rPr>
            <w:webHidden/>
          </w:rPr>
          <w:fldChar w:fldCharType="end"/>
        </w:r>
      </w:hyperlink>
    </w:p>
    <w:p w14:paraId="6C90AAB9" w14:textId="4CB1798F"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01"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6</w:t>
        </w:r>
        <w:r w:rsidRPr="008528D9">
          <w:rPr>
            <w:rStyle w:val="Hyperlink"/>
          </w:rPr>
          <w:t xml:space="preserve"> </w:t>
        </w:r>
        <w:r w:rsidRPr="008528D9">
          <w:rPr>
            <w:rStyle w:val="Hyperlink"/>
            <w:lang w:val="en-US"/>
          </w:rPr>
          <w:t>Use case Tìm kiếm bác sĩ</w:t>
        </w:r>
        <w:r>
          <w:rPr>
            <w:webHidden/>
          </w:rPr>
          <w:tab/>
        </w:r>
        <w:r>
          <w:rPr>
            <w:webHidden/>
          </w:rPr>
          <w:fldChar w:fldCharType="begin"/>
        </w:r>
        <w:r>
          <w:rPr>
            <w:webHidden/>
          </w:rPr>
          <w:instrText xml:space="preserve"> PAGEREF _Toc186464301 \h </w:instrText>
        </w:r>
        <w:r>
          <w:rPr>
            <w:webHidden/>
          </w:rPr>
        </w:r>
        <w:r>
          <w:rPr>
            <w:webHidden/>
          </w:rPr>
          <w:fldChar w:fldCharType="separate"/>
        </w:r>
        <w:r w:rsidR="005B5DBB">
          <w:rPr>
            <w:webHidden/>
          </w:rPr>
          <w:t>25</w:t>
        </w:r>
        <w:r>
          <w:rPr>
            <w:webHidden/>
          </w:rPr>
          <w:fldChar w:fldCharType="end"/>
        </w:r>
      </w:hyperlink>
    </w:p>
    <w:p w14:paraId="04F27186" w14:textId="0FADFBE3"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02"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7</w:t>
        </w:r>
        <w:r w:rsidRPr="008528D9">
          <w:rPr>
            <w:rStyle w:val="Hyperlink"/>
          </w:rPr>
          <w:t xml:space="preserve"> </w:t>
        </w:r>
        <w:r w:rsidRPr="008528D9">
          <w:rPr>
            <w:rStyle w:val="Hyperlink"/>
            <w:lang w:val="en-US"/>
          </w:rPr>
          <w:t>Use case Đặt lịch khám</w:t>
        </w:r>
        <w:r>
          <w:rPr>
            <w:webHidden/>
          </w:rPr>
          <w:tab/>
        </w:r>
        <w:r>
          <w:rPr>
            <w:webHidden/>
          </w:rPr>
          <w:fldChar w:fldCharType="begin"/>
        </w:r>
        <w:r>
          <w:rPr>
            <w:webHidden/>
          </w:rPr>
          <w:instrText xml:space="preserve"> PAGEREF _Toc186464302 \h </w:instrText>
        </w:r>
        <w:r>
          <w:rPr>
            <w:webHidden/>
          </w:rPr>
        </w:r>
        <w:r>
          <w:rPr>
            <w:webHidden/>
          </w:rPr>
          <w:fldChar w:fldCharType="separate"/>
        </w:r>
        <w:r w:rsidR="005B5DBB">
          <w:rPr>
            <w:webHidden/>
          </w:rPr>
          <w:t>25</w:t>
        </w:r>
        <w:r>
          <w:rPr>
            <w:webHidden/>
          </w:rPr>
          <w:fldChar w:fldCharType="end"/>
        </w:r>
      </w:hyperlink>
    </w:p>
    <w:p w14:paraId="63F9CDF6" w14:textId="74C3149D"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03" w:history="1">
        <w:r w:rsidRPr="008528D9">
          <w:rPr>
            <w:rStyle w:val="Hyperlink"/>
          </w:rPr>
          <w:t xml:space="preserve">Hình </w:t>
        </w:r>
        <w:r w:rsidRPr="008528D9">
          <w:rPr>
            <w:rStyle w:val="Hyperlink"/>
            <w:lang w:val="en-US"/>
          </w:rPr>
          <w:t>3.8</w:t>
        </w:r>
        <w:r w:rsidRPr="008528D9">
          <w:rPr>
            <w:rStyle w:val="Hyperlink"/>
          </w:rPr>
          <w:t xml:space="preserve"> </w:t>
        </w:r>
        <w:r w:rsidRPr="008528D9">
          <w:rPr>
            <w:rStyle w:val="Hyperlink"/>
            <w:lang w:val="en-US"/>
          </w:rPr>
          <w:t>Use case Đánh giá bác sĩ</w:t>
        </w:r>
        <w:r>
          <w:rPr>
            <w:webHidden/>
          </w:rPr>
          <w:tab/>
        </w:r>
        <w:r>
          <w:rPr>
            <w:webHidden/>
          </w:rPr>
          <w:fldChar w:fldCharType="begin"/>
        </w:r>
        <w:r>
          <w:rPr>
            <w:webHidden/>
          </w:rPr>
          <w:instrText xml:space="preserve"> PAGEREF _Toc186464303 \h </w:instrText>
        </w:r>
        <w:r>
          <w:rPr>
            <w:webHidden/>
          </w:rPr>
        </w:r>
        <w:r>
          <w:rPr>
            <w:webHidden/>
          </w:rPr>
          <w:fldChar w:fldCharType="separate"/>
        </w:r>
        <w:r w:rsidR="005B5DBB">
          <w:rPr>
            <w:webHidden/>
          </w:rPr>
          <w:t>26</w:t>
        </w:r>
        <w:r>
          <w:rPr>
            <w:webHidden/>
          </w:rPr>
          <w:fldChar w:fldCharType="end"/>
        </w:r>
      </w:hyperlink>
    </w:p>
    <w:p w14:paraId="015F3D9F" w14:textId="7E0F660C"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04" w:history="1">
        <w:r w:rsidRPr="008528D9">
          <w:rPr>
            <w:rStyle w:val="Hyperlink"/>
          </w:rPr>
          <w:t xml:space="preserve">Hình </w:t>
        </w:r>
        <w:r w:rsidRPr="008528D9">
          <w:rPr>
            <w:rStyle w:val="Hyperlink"/>
            <w:lang w:val="en-US"/>
          </w:rPr>
          <w:t>3.9</w:t>
        </w:r>
        <w:r w:rsidRPr="008528D9">
          <w:rPr>
            <w:rStyle w:val="Hyperlink"/>
          </w:rPr>
          <w:t xml:space="preserve"> </w:t>
        </w:r>
        <w:r w:rsidRPr="008528D9">
          <w:rPr>
            <w:rStyle w:val="Hyperlink"/>
            <w:lang w:val="en-US"/>
          </w:rPr>
          <w:t>Use case Quản lý lịch khám (Bệnh nhân)</w:t>
        </w:r>
        <w:r>
          <w:rPr>
            <w:webHidden/>
          </w:rPr>
          <w:tab/>
        </w:r>
        <w:r>
          <w:rPr>
            <w:webHidden/>
          </w:rPr>
          <w:fldChar w:fldCharType="begin"/>
        </w:r>
        <w:r>
          <w:rPr>
            <w:webHidden/>
          </w:rPr>
          <w:instrText xml:space="preserve"> PAGEREF _Toc186464304 \h </w:instrText>
        </w:r>
        <w:r>
          <w:rPr>
            <w:webHidden/>
          </w:rPr>
        </w:r>
        <w:r>
          <w:rPr>
            <w:webHidden/>
          </w:rPr>
          <w:fldChar w:fldCharType="separate"/>
        </w:r>
        <w:r w:rsidR="005B5DBB">
          <w:rPr>
            <w:webHidden/>
          </w:rPr>
          <w:t>26</w:t>
        </w:r>
        <w:r>
          <w:rPr>
            <w:webHidden/>
          </w:rPr>
          <w:fldChar w:fldCharType="end"/>
        </w:r>
      </w:hyperlink>
    </w:p>
    <w:p w14:paraId="3DCBBBC7" w14:textId="14241894"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05"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10 Use case Quản lý bình luận (Bệnh nhân)</w:t>
        </w:r>
        <w:r>
          <w:rPr>
            <w:webHidden/>
          </w:rPr>
          <w:tab/>
        </w:r>
        <w:r>
          <w:rPr>
            <w:webHidden/>
          </w:rPr>
          <w:fldChar w:fldCharType="begin"/>
        </w:r>
        <w:r>
          <w:rPr>
            <w:webHidden/>
          </w:rPr>
          <w:instrText xml:space="preserve"> PAGEREF _Toc186464305 \h </w:instrText>
        </w:r>
        <w:r>
          <w:rPr>
            <w:webHidden/>
          </w:rPr>
        </w:r>
        <w:r>
          <w:rPr>
            <w:webHidden/>
          </w:rPr>
          <w:fldChar w:fldCharType="separate"/>
        </w:r>
        <w:r w:rsidR="005B5DBB">
          <w:rPr>
            <w:webHidden/>
          </w:rPr>
          <w:t>26</w:t>
        </w:r>
        <w:r>
          <w:rPr>
            <w:webHidden/>
          </w:rPr>
          <w:fldChar w:fldCharType="end"/>
        </w:r>
      </w:hyperlink>
    </w:p>
    <w:p w14:paraId="4BEF91EB" w14:textId="05A9297F"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06"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11</w:t>
        </w:r>
        <w:r w:rsidRPr="008528D9">
          <w:rPr>
            <w:rStyle w:val="Hyperlink"/>
          </w:rPr>
          <w:t xml:space="preserve"> </w:t>
        </w:r>
        <w:r w:rsidRPr="008528D9">
          <w:rPr>
            <w:rStyle w:val="Hyperlink"/>
            <w:lang w:val="en-US"/>
          </w:rPr>
          <w:t>Use case Quản lý lịch khám (Bác sĩ)</w:t>
        </w:r>
        <w:r>
          <w:rPr>
            <w:webHidden/>
          </w:rPr>
          <w:tab/>
        </w:r>
        <w:r>
          <w:rPr>
            <w:webHidden/>
          </w:rPr>
          <w:fldChar w:fldCharType="begin"/>
        </w:r>
        <w:r>
          <w:rPr>
            <w:webHidden/>
          </w:rPr>
          <w:instrText xml:space="preserve"> PAGEREF _Toc186464306 \h </w:instrText>
        </w:r>
        <w:r>
          <w:rPr>
            <w:webHidden/>
          </w:rPr>
        </w:r>
        <w:r>
          <w:rPr>
            <w:webHidden/>
          </w:rPr>
          <w:fldChar w:fldCharType="separate"/>
        </w:r>
        <w:r w:rsidR="005B5DBB">
          <w:rPr>
            <w:webHidden/>
          </w:rPr>
          <w:t>27</w:t>
        </w:r>
        <w:r>
          <w:rPr>
            <w:webHidden/>
          </w:rPr>
          <w:fldChar w:fldCharType="end"/>
        </w:r>
      </w:hyperlink>
    </w:p>
    <w:p w14:paraId="40BDB465" w14:textId="1791D810"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07"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12</w:t>
        </w:r>
        <w:r w:rsidRPr="008528D9">
          <w:rPr>
            <w:rStyle w:val="Hyperlink"/>
          </w:rPr>
          <w:t xml:space="preserve"> </w:t>
        </w:r>
        <w:r w:rsidRPr="008528D9">
          <w:rPr>
            <w:rStyle w:val="Hyperlink"/>
            <w:lang w:val="en-US"/>
          </w:rPr>
          <w:t xml:space="preserve">Use case </w:t>
        </w:r>
        <w:r w:rsidRPr="008528D9">
          <w:rPr>
            <w:rStyle w:val="Hyperlink"/>
          </w:rPr>
          <w:t>Quản lý bệnh nhân</w:t>
        </w:r>
        <w:r w:rsidRPr="008528D9">
          <w:rPr>
            <w:rStyle w:val="Hyperlink"/>
            <w:lang w:val="en-US"/>
          </w:rPr>
          <w:t xml:space="preserve"> (Bác sĩ)</w:t>
        </w:r>
        <w:r>
          <w:rPr>
            <w:webHidden/>
          </w:rPr>
          <w:tab/>
        </w:r>
        <w:r>
          <w:rPr>
            <w:webHidden/>
          </w:rPr>
          <w:fldChar w:fldCharType="begin"/>
        </w:r>
        <w:r>
          <w:rPr>
            <w:webHidden/>
          </w:rPr>
          <w:instrText xml:space="preserve"> PAGEREF _Toc186464307 \h </w:instrText>
        </w:r>
        <w:r>
          <w:rPr>
            <w:webHidden/>
          </w:rPr>
        </w:r>
        <w:r>
          <w:rPr>
            <w:webHidden/>
          </w:rPr>
          <w:fldChar w:fldCharType="separate"/>
        </w:r>
        <w:r w:rsidR="005B5DBB">
          <w:rPr>
            <w:webHidden/>
          </w:rPr>
          <w:t>27</w:t>
        </w:r>
        <w:r>
          <w:rPr>
            <w:webHidden/>
          </w:rPr>
          <w:fldChar w:fldCharType="end"/>
        </w:r>
      </w:hyperlink>
    </w:p>
    <w:p w14:paraId="48BE603B" w14:textId="05DC97AF"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08"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13</w:t>
        </w:r>
        <w:r w:rsidRPr="008528D9">
          <w:rPr>
            <w:rStyle w:val="Hyperlink"/>
          </w:rPr>
          <w:t xml:space="preserve"> </w:t>
        </w:r>
        <w:r w:rsidRPr="008528D9">
          <w:rPr>
            <w:rStyle w:val="Hyperlink"/>
            <w:lang w:val="en-US"/>
          </w:rPr>
          <w:t>Use case Quản lý danh mục</w:t>
        </w:r>
        <w:r>
          <w:rPr>
            <w:webHidden/>
          </w:rPr>
          <w:tab/>
        </w:r>
        <w:r>
          <w:rPr>
            <w:webHidden/>
          </w:rPr>
          <w:fldChar w:fldCharType="begin"/>
        </w:r>
        <w:r>
          <w:rPr>
            <w:webHidden/>
          </w:rPr>
          <w:instrText xml:space="preserve"> PAGEREF _Toc186464308 \h </w:instrText>
        </w:r>
        <w:r>
          <w:rPr>
            <w:webHidden/>
          </w:rPr>
        </w:r>
        <w:r>
          <w:rPr>
            <w:webHidden/>
          </w:rPr>
          <w:fldChar w:fldCharType="separate"/>
        </w:r>
        <w:r w:rsidR="005B5DBB">
          <w:rPr>
            <w:webHidden/>
          </w:rPr>
          <w:t>28</w:t>
        </w:r>
        <w:r>
          <w:rPr>
            <w:webHidden/>
          </w:rPr>
          <w:fldChar w:fldCharType="end"/>
        </w:r>
      </w:hyperlink>
    </w:p>
    <w:p w14:paraId="4A7E9398" w14:textId="5F0E40E2"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09"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14</w:t>
        </w:r>
        <w:r w:rsidRPr="008528D9">
          <w:rPr>
            <w:rStyle w:val="Hyperlink"/>
          </w:rPr>
          <w:t xml:space="preserve"> </w:t>
        </w:r>
        <w:r w:rsidRPr="008528D9">
          <w:rPr>
            <w:rStyle w:val="Hyperlink"/>
            <w:lang w:val="en-US"/>
          </w:rPr>
          <w:t>Use case Quản lý người dùng</w:t>
        </w:r>
        <w:r>
          <w:rPr>
            <w:webHidden/>
          </w:rPr>
          <w:tab/>
        </w:r>
        <w:r>
          <w:rPr>
            <w:webHidden/>
          </w:rPr>
          <w:fldChar w:fldCharType="begin"/>
        </w:r>
        <w:r>
          <w:rPr>
            <w:webHidden/>
          </w:rPr>
          <w:instrText xml:space="preserve"> PAGEREF _Toc186464309 \h </w:instrText>
        </w:r>
        <w:r>
          <w:rPr>
            <w:webHidden/>
          </w:rPr>
        </w:r>
        <w:r>
          <w:rPr>
            <w:webHidden/>
          </w:rPr>
          <w:fldChar w:fldCharType="separate"/>
        </w:r>
        <w:r w:rsidR="005B5DBB">
          <w:rPr>
            <w:webHidden/>
          </w:rPr>
          <w:t>28</w:t>
        </w:r>
        <w:r>
          <w:rPr>
            <w:webHidden/>
          </w:rPr>
          <w:fldChar w:fldCharType="end"/>
        </w:r>
      </w:hyperlink>
    </w:p>
    <w:p w14:paraId="74F11817" w14:textId="543C0DC5"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10"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15</w:t>
        </w:r>
        <w:r w:rsidRPr="008528D9">
          <w:rPr>
            <w:rStyle w:val="Hyperlink"/>
          </w:rPr>
          <w:t xml:space="preserve"> </w:t>
        </w:r>
        <w:r w:rsidRPr="008528D9">
          <w:rPr>
            <w:rStyle w:val="Hyperlink"/>
            <w:lang w:val="en-US"/>
          </w:rPr>
          <w:t>Use case Quản lý doanh thu</w:t>
        </w:r>
        <w:r>
          <w:rPr>
            <w:webHidden/>
          </w:rPr>
          <w:tab/>
        </w:r>
        <w:r>
          <w:rPr>
            <w:webHidden/>
          </w:rPr>
          <w:fldChar w:fldCharType="begin"/>
        </w:r>
        <w:r>
          <w:rPr>
            <w:webHidden/>
          </w:rPr>
          <w:instrText xml:space="preserve"> PAGEREF _Toc186464310 \h </w:instrText>
        </w:r>
        <w:r>
          <w:rPr>
            <w:webHidden/>
          </w:rPr>
        </w:r>
        <w:r>
          <w:rPr>
            <w:webHidden/>
          </w:rPr>
          <w:fldChar w:fldCharType="separate"/>
        </w:r>
        <w:r w:rsidR="005B5DBB">
          <w:rPr>
            <w:webHidden/>
          </w:rPr>
          <w:t>28</w:t>
        </w:r>
        <w:r>
          <w:rPr>
            <w:webHidden/>
          </w:rPr>
          <w:fldChar w:fldCharType="end"/>
        </w:r>
      </w:hyperlink>
    </w:p>
    <w:p w14:paraId="60361D72" w14:textId="716547EA"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11"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16</w:t>
        </w:r>
        <w:r w:rsidRPr="008528D9">
          <w:rPr>
            <w:rStyle w:val="Hyperlink"/>
          </w:rPr>
          <w:t xml:space="preserve"> </w:t>
        </w:r>
        <w:r w:rsidRPr="008528D9">
          <w:rPr>
            <w:rStyle w:val="Hyperlink"/>
            <w:lang w:val="en-US"/>
          </w:rPr>
          <w:t>Use case Quản lý bình luận (QTV)</w:t>
        </w:r>
        <w:r>
          <w:rPr>
            <w:webHidden/>
          </w:rPr>
          <w:tab/>
        </w:r>
        <w:r>
          <w:rPr>
            <w:webHidden/>
          </w:rPr>
          <w:fldChar w:fldCharType="begin"/>
        </w:r>
        <w:r>
          <w:rPr>
            <w:webHidden/>
          </w:rPr>
          <w:instrText xml:space="preserve"> PAGEREF _Toc186464311 \h </w:instrText>
        </w:r>
        <w:r>
          <w:rPr>
            <w:webHidden/>
          </w:rPr>
        </w:r>
        <w:r>
          <w:rPr>
            <w:webHidden/>
          </w:rPr>
          <w:fldChar w:fldCharType="separate"/>
        </w:r>
        <w:r w:rsidR="005B5DBB">
          <w:rPr>
            <w:webHidden/>
          </w:rPr>
          <w:t>29</w:t>
        </w:r>
        <w:r>
          <w:rPr>
            <w:webHidden/>
          </w:rPr>
          <w:fldChar w:fldCharType="end"/>
        </w:r>
      </w:hyperlink>
    </w:p>
    <w:p w14:paraId="17147842" w14:textId="61C4FA9C"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12"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17</w:t>
        </w:r>
        <w:r w:rsidRPr="008528D9">
          <w:rPr>
            <w:rStyle w:val="Hyperlink"/>
          </w:rPr>
          <w:t xml:space="preserve"> </w:t>
        </w:r>
        <w:r w:rsidRPr="008528D9">
          <w:rPr>
            <w:rStyle w:val="Hyperlink"/>
            <w:lang w:val="en-US"/>
          </w:rPr>
          <w:t>Use case Quản lý lịch khám (Nhân viên)</w:t>
        </w:r>
        <w:r>
          <w:rPr>
            <w:webHidden/>
          </w:rPr>
          <w:tab/>
        </w:r>
        <w:r>
          <w:rPr>
            <w:webHidden/>
          </w:rPr>
          <w:fldChar w:fldCharType="begin"/>
        </w:r>
        <w:r>
          <w:rPr>
            <w:webHidden/>
          </w:rPr>
          <w:instrText xml:space="preserve"> PAGEREF _Toc186464312 \h </w:instrText>
        </w:r>
        <w:r>
          <w:rPr>
            <w:webHidden/>
          </w:rPr>
        </w:r>
        <w:r>
          <w:rPr>
            <w:webHidden/>
          </w:rPr>
          <w:fldChar w:fldCharType="separate"/>
        </w:r>
        <w:r w:rsidR="005B5DBB">
          <w:rPr>
            <w:webHidden/>
          </w:rPr>
          <w:t>29</w:t>
        </w:r>
        <w:r>
          <w:rPr>
            <w:webHidden/>
          </w:rPr>
          <w:fldChar w:fldCharType="end"/>
        </w:r>
      </w:hyperlink>
    </w:p>
    <w:p w14:paraId="0756274A" w14:textId="0EBDE827"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13"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18</w:t>
        </w:r>
        <w:r w:rsidRPr="008528D9">
          <w:rPr>
            <w:rStyle w:val="Hyperlink"/>
          </w:rPr>
          <w:t xml:space="preserve"> </w:t>
        </w:r>
        <w:r w:rsidRPr="008528D9">
          <w:rPr>
            <w:rStyle w:val="Hyperlink"/>
            <w:lang w:val="en-US"/>
          </w:rPr>
          <w:t>Use case Quản lý hóa đơn</w:t>
        </w:r>
        <w:r>
          <w:rPr>
            <w:webHidden/>
          </w:rPr>
          <w:tab/>
        </w:r>
        <w:r>
          <w:rPr>
            <w:webHidden/>
          </w:rPr>
          <w:fldChar w:fldCharType="begin"/>
        </w:r>
        <w:r>
          <w:rPr>
            <w:webHidden/>
          </w:rPr>
          <w:instrText xml:space="preserve"> PAGEREF _Toc186464313 \h </w:instrText>
        </w:r>
        <w:r>
          <w:rPr>
            <w:webHidden/>
          </w:rPr>
        </w:r>
        <w:r>
          <w:rPr>
            <w:webHidden/>
          </w:rPr>
          <w:fldChar w:fldCharType="separate"/>
        </w:r>
        <w:r w:rsidR="005B5DBB">
          <w:rPr>
            <w:webHidden/>
          </w:rPr>
          <w:t>29</w:t>
        </w:r>
        <w:r>
          <w:rPr>
            <w:webHidden/>
          </w:rPr>
          <w:fldChar w:fldCharType="end"/>
        </w:r>
      </w:hyperlink>
    </w:p>
    <w:p w14:paraId="0F2DF4EA" w14:textId="115D0D50"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14"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19</w:t>
        </w:r>
        <w:r w:rsidRPr="008528D9">
          <w:rPr>
            <w:rStyle w:val="Hyperlink"/>
          </w:rPr>
          <w:t xml:space="preserve"> </w:t>
        </w:r>
        <w:r w:rsidRPr="008528D9">
          <w:rPr>
            <w:rStyle w:val="Hyperlink"/>
            <w:lang w:val="en-US"/>
          </w:rPr>
          <w:t>Biểu đồ hoạt động Đăng nhập</w:t>
        </w:r>
        <w:r>
          <w:rPr>
            <w:webHidden/>
          </w:rPr>
          <w:tab/>
        </w:r>
        <w:r>
          <w:rPr>
            <w:webHidden/>
          </w:rPr>
          <w:fldChar w:fldCharType="begin"/>
        </w:r>
        <w:r>
          <w:rPr>
            <w:webHidden/>
          </w:rPr>
          <w:instrText xml:space="preserve"> PAGEREF _Toc186464314 \h </w:instrText>
        </w:r>
        <w:r>
          <w:rPr>
            <w:webHidden/>
          </w:rPr>
        </w:r>
        <w:r>
          <w:rPr>
            <w:webHidden/>
          </w:rPr>
          <w:fldChar w:fldCharType="separate"/>
        </w:r>
        <w:r w:rsidR="005B5DBB">
          <w:rPr>
            <w:webHidden/>
          </w:rPr>
          <w:t>30</w:t>
        </w:r>
        <w:r>
          <w:rPr>
            <w:webHidden/>
          </w:rPr>
          <w:fldChar w:fldCharType="end"/>
        </w:r>
      </w:hyperlink>
    </w:p>
    <w:p w14:paraId="71195CDE" w14:textId="283D1E23"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15"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20</w:t>
        </w:r>
        <w:r w:rsidRPr="008528D9">
          <w:rPr>
            <w:rStyle w:val="Hyperlink"/>
          </w:rPr>
          <w:t xml:space="preserve"> </w:t>
        </w:r>
        <w:r w:rsidRPr="008528D9">
          <w:rPr>
            <w:rStyle w:val="Hyperlink"/>
            <w:lang w:val="en-US"/>
          </w:rPr>
          <w:t>Biểu đồ hoạt động Quên mật khẩu</w:t>
        </w:r>
        <w:r>
          <w:rPr>
            <w:webHidden/>
          </w:rPr>
          <w:tab/>
        </w:r>
        <w:r>
          <w:rPr>
            <w:webHidden/>
          </w:rPr>
          <w:fldChar w:fldCharType="begin"/>
        </w:r>
        <w:r>
          <w:rPr>
            <w:webHidden/>
          </w:rPr>
          <w:instrText xml:space="preserve"> PAGEREF _Toc186464315 \h </w:instrText>
        </w:r>
        <w:r>
          <w:rPr>
            <w:webHidden/>
          </w:rPr>
        </w:r>
        <w:r>
          <w:rPr>
            <w:webHidden/>
          </w:rPr>
          <w:fldChar w:fldCharType="separate"/>
        </w:r>
        <w:r w:rsidR="005B5DBB">
          <w:rPr>
            <w:webHidden/>
          </w:rPr>
          <w:t>30</w:t>
        </w:r>
        <w:r>
          <w:rPr>
            <w:webHidden/>
          </w:rPr>
          <w:fldChar w:fldCharType="end"/>
        </w:r>
      </w:hyperlink>
    </w:p>
    <w:p w14:paraId="750CA2C3" w14:textId="38A6C7EC"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16"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21</w:t>
        </w:r>
        <w:r w:rsidRPr="008528D9">
          <w:rPr>
            <w:rStyle w:val="Hyperlink"/>
          </w:rPr>
          <w:t xml:space="preserve"> </w:t>
        </w:r>
        <w:r w:rsidRPr="008528D9">
          <w:rPr>
            <w:rStyle w:val="Hyperlink"/>
            <w:lang w:val="en-US"/>
          </w:rPr>
          <w:t>Biểu đồ hoạt động Đổi mật khẩu</w:t>
        </w:r>
        <w:r>
          <w:rPr>
            <w:webHidden/>
          </w:rPr>
          <w:tab/>
        </w:r>
        <w:r>
          <w:rPr>
            <w:webHidden/>
          </w:rPr>
          <w:fldChar w:fldCharType="begin"/>
        </w:r>
        <w:r>
          <w:rPr>
            <w:webHidden/>
          </w:rPr>
          <w:instrText xml:space="preserve"> PAGEREF _Toc186464316 \h </w:instrText>
        </w:r>
        <w:r>
          <w:rPr>
            <w:webHidden/>
          </w:rPr>
        </w:r>
        <w:r>
          <w:rPr>
            <w:webHidden/>
          </w:rPr>
          <w:fldChar w:fldCharType="separate"/>
        </w:r>
        <w:r w:rsidR="005B5DBB">
          <w:rPr>
            <w:webHidden/>
          </w:rPr>
          <w:t>31</w:t>
        </w:r>
        <w:r>
          <w:rPr>
            <w:webHidden/>
          </w:rPr>
          <w:fldChar w:fldCharType="end"/>
        </w:r>
      </w:hyperlink>
    </w:p>
    <w:p w14:paraId="00CD0542" w14:textId="39BF26CA"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17"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22</w:t>
        </w:r>
        <w:r w:rsidRPr="008528D9">
          <w:rPr>
            <w:rStyle w:val="Hyperlink"/>
          </w:rPr>
          <w:t xml:space="preserve"> </w:t>
        </w:r>
        <w:r w:rsidRPr="008528D9">
          <w:rPr>
            <w:rStyle w:val="Hyperlink"/>
            <w:lang w:val="en-US"/>
          </w:rPr>
          <w:t>Biểu đồ hoạt động Quản lý thông tin cá nhân</w:t>
        </w:r>
        <w:r>
          <w:rPr>
            <w:webHidden/>
          </w:rPr>
          <w:tab/>
        </w:r>
        <w:r>
          <w:rPr>
            <w:webHidden/>
          </w:rPr>
          <w:fldChar w:fldCharType="begin"/>
        </w:r>
        <w:r>
          <w:rPr>
            <w:webHidden/>
          </w:rPr>
          <w:instrText xml:space="preserve"> PAGEREF _Toc186464317 \h </w:instrText>
        </w:r>
        <w:r>
          <w:rPr>
            <w:webHidden/>
          </w:rPr>
        </w:r>
        <w:r>
          <w:rPr>
            <w:webHidden/>
          </w:rPr>
          <w:fldChar w:fldCharType="separate"/>
        </w:r>
        <w:r w:rsidR="005B5DBB">
          <w:rPr>
            <w:webHidden/>
          </w:rPr>
          <w:t>31</w:t>
        </w:r>
        <w:r>
          <w:rPr>
            <w:webHidden/>
          </w:rPr>
          <w:fldChar w:fldCharType="end"/>
        </w:r>
      </w:hyperlink>
    </w:p>
    <w:p w14:paraId="544F768A" w14:textId="2F40439B"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18"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23</w:t>
        </w:r>
        <w:r w:rsidRPr="008528D9">
          <w:rPr>
            <w:rStyle w:val="Hyperlink"/>
          </w:rPr>
          <w:t xml:space="preserve"> </w:t>
        </w:r>
        <w:r w:rsidRPr="008528D9">
          <w:rPr>
            <w:rStyle w:val="Hyperlink"/>
            <w:lang w:val="en-US"/>
          </w:rPr>
          <w:t>Biểu đồ hoạt động Đăng ký</w:t>
        </w:r>
        <w:r>
          <w:rPr>
            <w:webHidden/>
          </w:rPr>
          <w:tab/>
        </w:r>
        <w:r>
          <w:rPr>
            <w:webHidden/>
          </w:rPr>
          <w:fldChar w:fldCharType="begin"/>
        </w:r>
        <w:r>
          <w:rPr>
            <w:webHidden/>
          </w:rPr>
          <w:instrText xml:space="preserve"> PAGEREF _Toc186464318 \h </w:instrText>
        </w:r>
        <w:r>
          <w:rPr>
            <w:webHidden/>
          </w:rPr>
        </w:r>
        <w:r>
          <w:rPr>
            <w:webHidden/>
          </w:rPr>
          <w:fldChar w:fldCharType="separate"/>
        </w:r>
        <w:r w:rsidR="005B5DBB">
          <w:rPr>
            <w:webHidden/>
          </w:rPr>
          <w:t>31</w:t>
        </w:r>
        <w:r>
          <w:rPr>
            <w:webHidden/>
          </w:rPr>
          <w:fldChar w:fldCharType="end"/>
        </w:r>
      </w:hyperlink>
    </w:p>
    <w:p w14:paraId="07836381" w14:textId="58F1EF68"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19"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24</w:t>
        </w:r>
        <w:r w:rsidRPr="008528D9">
          <w:rPr>
            <w:rStyle w:val="Hyperlink"/>
          </w:rPr>
          <w:t xml:space="preserve"> </w:t>
        </w:r>
        <w:r w:rsidRPr="008528D9">
          <w:rPr>
            <w:rStyle w:val="Hyperlink"/>
            <w:lang w:val="en-US"/>
          </w:rPr>
          <w:t>Biểu đồ hoạt động Tìm kiếm bác sĩ</w:t>
        </w:r>
        <w:r>
          <w:rPr>
            <w:webHidden/>
          </w:rPr>
          <w:tab/>
        </w:r>
        <w:r>
          <w:rPr>
            <w:webHidden/>
          </w:rPr>
          <w:fldChar w:fldCharType="begin"/>
        </w:r>
        <w:r>
          <w:rPr>
            <w:webHidden/>
          </w:rPr>
          <w:instrText xml:space="preserve"> PAGEREF _Toc186464319 \h </w:instrText>
        </w:r>
        <w:r>
          <w:rPr>
            <w:webHidden/>
          </w:rPr>
        </w:r>
        <w:r>
          <w:rPr>
            <w:webHidden/>
          </w:rPr>
          <w:fldChar w:fldCharType="separate"/>
        </w:r>
        <w:r w:rsidR="005B5DBB">
          <w:rPr>
            <w:webHidden/>
          </w:rPr>
          <w:t>32</w:t>
        </w:r>
        <w:r>
          <w:rPr>
            <w:webHidden/>
          </w:rPr>
          <w:fldChar w:fldCharType="end"/>
        </w:r>
      </w:hyperlink>
    </w:p>
    <w:p w14:paraId="568D02DC" w14:textId="758DAF10"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20"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25</w:t>
        </w:r>
        <w:r w:rsidRPr="008528D9">
          <w:rPr>
            <w:rStyle w:val="Hyperlink"/>
          </w:rPr>
          <w:t xml:space="preserve"> </w:t>
        </w:r>
        <w:r w:rsidRPr="008528D9">
          <w:rPr>
            <w:rStyle w:val="Hyperlink"/>
            <w:lang w:val="en-US"/>
          </w:rPr>
          <w:t>Biểu đồ hoạt động Đặt lịch khám</w:t>
        </w:r>
        <w:r>
          <w:rPr>
            <w:webHidden/>
          </w:rPr>
          <w:tab/>
        </w:r>
        <w:r>
          <w:rPr>
            <w:webHidden/>
          </w:rPr>
          <w:fldChar w:fldCharType="begin"/>
        </w:r>
        <w:r>
          <w:rPr>
            <w:webHidden/>
          </w:rPr>
          <w:instrText xml:space="preserve"> PAGEREF _Toc186464320 \h </w:instrText>
        </w:r>
        <w:r>
          <w:rPr>
            <w:webHidden/>
          </w:rPr>
        </w:r>
        <w:r>
          <w:rPr>
            <w:webHidden/>
          </w:rPr>
          <w:fldChar w:fldCharType="separate"/>
        </w:r>
        <w:r w:rsidR="005B5DBB">
          <w:rPr>
            <w:webHidden/>
          </w:rPr>
          <w:t>32</w:t>
        </w:r>
        <w:r>
          <w:rPr>
            <w:webHidden/>
          </w:rPr>
          <w:fldChar w:fldCharType="end"/>
        </w:r>
      </w:hyperlink>
    </w:p>
    <w:p w14:paraId="7AB39832" w14:textId="2F26EC9E"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21"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26</w:t>
        </w:r>
        <w:r w:rsidRPr="008528D9">
          <w:rPr>
            <w:rStyle w:val="Hyperlink"/>
          </w:rPr>
          <w:t xml:space="preserve"> </w:t>
        </w:r>
        <w:r w:rsidRPr="008528D9">
          <w:rPr>
            <w:rStyle w:val="Hyperlink"/>
            <w:lang w:val="en-US"/>
          </w:rPr>
          <w:t>Biểu đồ hoạt động Quản lý lịch khám (Bệnh nhân)</w:t>
        </w:r>
        <w:r>
          <w:rPr>
            <w:webHidden/>
          </w:rPr>
          <w:tab/>
        </w:r>
        <w:r>
          <w:rPr>
            <w:webHidden/>
          </w:rPr>
          <w:fldChar w:fldCharType="begin"/>
        </w:r>
        <w:r>
          <w:rPr>
            <w:webHidden/>
          </w:rPr>
          <w:instrText xml:space="preserve"> PAGEREF _Toc186464321 \h </w:instrText>
        </w:r>
        <w:r>
          <w:rPr>
            <w:webHidden/>
          </w:rPr>
        </w:r>
        <w:r>
          <w:rPr>
            <w:webHidden/>
          </w:rPr>
          <w:fldChar w:fldCharType="separate"/>
        </w:r>
        <w:r w:rsidR="005B5DBB">
          <w:rPr>
            <w:webHidden/>
          </w:rPr>
          <w:t>33</w:t>
        </w:r>
        <w:r>
          <w:rPr>
            <w:webHidden/>
          </w:rPr>
          <w:fldChar w:fldCharType="end"/>
        </w:r>
      </w:hyperlink>
    </w:p>
    <w:p w14:paraId="56E2B40B" w14:textId="36368F1B"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22"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27</w:t>
        </w:r>
        <w:r w:rsidRPr="008528D9">
          <w:rPr>
            <w:rStyle w:val="Hyperlink"/>
          </w:rPr>
          <w:t xml:space="preserve"> </w:t>
        </w:r>
        <w:r w:rsidRPr="008528D9">
          <w:rPr>
            <w:rStyle w:val="Hyperlink"/>
            <w:lang w:val="en-US"/>
          </w:rPr>
          <w:t>Biểu đồ hoạt động Quản lý bình luận (Bệnh nhân)</w:t>
        </w:r>
        <w:r>
          <w:rPr>
            <w:webHidden/>
          </w:rPr>
          <w:tab/>
        </w:r>
        <w:r>
          <w:rPr>
            <w:webHidden/>
          </w:rPr>
          <w:fldChar w:fldCharType="begin"/>
        </w:r>
        <w:r>
          <w:rPr>
            <w:webHidden/>
          </w:rPr>
          <w:instrText xml:space="preserve"> PAGEREF _Toc186464322 \h </w:instrText>
        </w:r>
        <w:r>
          <w:rPr>
            <w:webHidden/>
          </w:rPr>
        </w:r>
        <w:r>
          <w:rPr>
            <w:webHidden/>
          </w:rPr>
          <w:fldChar w:fldCharType="separate"/>
        </w:r>
        <w:r w:rsidR="005B5DBB">
          <w:rPr>
            <w:webHidden/>
          </w:rPr>
          <w:t>33</w:t>
        </w:r>
        <w:r>
          <w:rPr>
            <w:webHidden/>
          </w:rPr>
          <w:fldChar w:fldCharType="end"/>
        </w:r>
      </w:hyperlink>
    </w:p>
    <w:p w14:paraId="5221E9D4" w14:textId="788E450F"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23"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28</w:t>
        </w:r>
        <w:r w:rsidRPr="008528D9">
          <w:rPr>
            <w:rStyle w:val="Hyperlink"/>
          </w:rPr>
          <w:t xml:space="preserve"> </w:t>
        </w:r>
        <w:r w:rsidRPr="008528D9">
          <w:rPr>
            <w:rStyle w:val="Hyperlink"/>
            <w:lang w:val="en-US"/>
          </w:rPr>
          <w:t>Biểu đồ hoạt động Liên hệ phòng khám</w:t>
        </w:r>
        <w:r>
          <w:rPr>
            <w:webHidden/>
          </w:rPr>
          <w:tab/>
        </w:r>
        <w:r>
          <w:rPr>
            <w:webHidden/>
          </w:rPr>
          <w:fldChar w:fldCharType="begin"/>
        </w:r>
        <w:r>
          <w:rPr>
            <w:webHidden/>
          </w:rPr>
          <w:instrText xml:space="preserve"> PAGEREF _Toc186464323 \h </w:instrText>
        </w:r>
        <w:r>
          <w:rPr>
            <w:webHidden/>
          </w:rPr>
        </w:r>
        <w:r>
          <w:rPr>
            <w:webHidden/>
          </w:rPr>
          <w:fldChar w:fldCharType="separate"/>
        </w:r>
        <w:r w:rsidR="005B5DBB">
          <w:rPr>
            <w:webHidden/>
          </w:rPr>
          <w:t>33</w:t>
        </w:r>
        <w:r>
          <w:rPr>
            <w:webHidden/>
          </w:rPr>
          <w:fldChar w:fldCharType="end"/>
        </w:r>
      </w:hyperlink>
    </w:p>
    <w:p w14:paraId="7A145011" w14:textId="5D16BAC7"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24"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29</w:t>
        </w:r>
        <w:r w:rsidRPr="008528D9">
          <w:rPr>
            <w:rStyle w:val="Hyperlink"/>
          </w:rPr>
          <w:t xml:space="preserve"> </w:t>
        </w:r>
        <w:r w:rsidRPr="008528D9">
          <w:rPr>
            <w:rStyle w:val="Hyperlink"/>
            <w:lang w:val="en-US"/>
          </w:rPr>
          <w:t>Biểu đồ hoạt động Đánh giá bác sĩ</w:t>
        </w:r>
        <w:r>
          <w:rPr>
            <w:webHidden/>
          </w:rPr>
          <w:tab/>
        </w:r>
        <w:r>
          <w:rPr>
            <w:webHidden/>
          </w:rPr>
          <w:fldChar w:fldCharType="begin"/>
        </w:r>
        <w:r>
          <w:rPr>
            <w:webHidden/>
          </w:rPr>
          <w:instrText xml:space="preserve"> PAGEREF _Toc186464324 \h </w:instrText>
        </w:r>
        <w:r>
          <w:rPr>
            <w:webHidden/>
          </w:rPr>
        </w:r>
        <w:r>
          <w:rPr>
            <w:webHidden/>
          </w:rPr>
          <w:fldChar w:fldCharType="separate"/>
        </w:r>
        <w:r w:rsidR="005B5DBB">
          <w:rPr>
            <w:webHidden/>
          </w:rPr>
          <w:t>34</w:t>
        </w:r>
        <w:r>
          <w:rPr>
            <w:webHidden/>
          </w:rPr>
          <w:fldChar w:fldCharType="end"/>
        </w:r>
      </w:hyperlink>
    </w:p>
    <w:p w14:paraId="78508526" w14:textId="75B433F5"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25"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30</w:t>
        </w:r>
        <w:r w:rsidRPr="008528D9">
          <w:rPr>
            <w:rStyle w:val="Hyperlink"/>
          </w:rPr>
          <w:t xml:space="preserve"> </w:t>
        </w:r>
        <w:r w:rsidRPr="008528D9">
          <w:rPr>
            <w:rStyle w:val="Hyperlink"/>
            <w:lang w:val="en-US"/>
          </w:rPr>
          <w:t>Biểu đồ hoạt động Quản lý lịch khám (Bác sĩ)</w:t>
        </w:r>
        <w:r>
          <w:rPr>
            <w:webHidden/>
          </w:rPr>
          <w:tab/>
        </w:r>
        <w:r>
          <w:rPr>
            <w:webHidden/>
          </w:rPr>
          <w:fldChar w:fldCharType="begin"/>
        </w:r>
        <w:r>
          <w:rPr>
            <w:webHidden/>
          </w:rPr>
          <w:instrText xml:space="preserve"> PAGEREF _Toc186464325 \h </w:instrText>
        </w:r>
        <w:r>
          <w:rPr>
            <w:webHidden/>
          </w:rPr>
        </w:r>
        <w:r>
          <w:rPr>
            <w:webHidden/>
          </w:rPr>
          <w:fldChar w:fldCharType="separate"/>
        </w:r>
        <w:r w:rsidR="005B5DBB">
          <w:rPr>
            <w:webHidden/>
          </w:rPr>
          <w:t>34</w:t>
        </w:r>
        <w:r>
          <w:rPr>
            <w:webHidden/>
          </w:rPr>
          <w:fldChar w:fldCharType="end"/>
        </w:r>
      </w:hyperlink>
    </w:p>
    <w:p w14:paraId="4410EF13" w14:textId="5C96FE6A"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26"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31</w:t>
        </w:r>
        <w:r w:rsidRPr="008528D9">
          <w:rPr>
            <w:rStyle w:val="Hyperlink"/>
          </w:rPr>
          <w:t xml:space="preserve"> </w:t>
        </w:r>
        <w:r w:rsidRPr="008528D9">
          <w:rPr>
            <w:rStyle w:val="Hyperlink"/>
            <w:lang w:val="en-US"/>
          </w:rPr>
          <w:t>Biểu đồ hoạt động Quản lý bệnh nhân (Bác sĩ)</w:t>
        </w:r>
        <w:r>
          <w:rPr>
            <w:webHidden/>
          </w:rPr>
          <w:tab/>
        </w:r>
        <w:r>
          <w:rPr>
            <w:webHidden/>
          </w:rPr>
          <w:fldChar w:fldCharType="begin"/>
        </w:r>
        <w:r>
          <w:rPr>
            <w:webHidden/>
          </w:rPr>
          <w:instrText xml:space="preserve"> PAGEREF _Toc186464326 \h </w:instrText>
        </w:r>
        <w:r>
          <w:rPr>
            <w:webHidden/>
          </w:rPr>
        </w:r>
        <w:r>
          <w:rPr>
            <w:webHidden/>
          </w:rPr>
          <w:fldChar w:fldCharType="separate"/>
        </w:r>
        <w:r w:rsidR="005B5DBB">
          <w:rPr>
            <w:webHidden/>
          </w:rPr>
          <w:t>35</w:t>
        </w:r>
        <w:r>
          <w:rPr>
            <w:webHidden/>
          </w:rPr>
          <w:fldChar w:fldCharType="end"/>
        </w:r>
      </w:hyperlink>
    </w:p>
    <w:p w14:paraId="58B097DF" w14:textId="66F5FCF5"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27"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32</w:t>
        </w:r>
        <w:r w:rsidRPr="008528D9">
          <w:rPr>
            <w:rStyle w:val="Hyperlink"/>
          </w:rPr>
          <w:t xml:space="preserve"> </w:t>
        </w:r>
        <w:r w:rsidRPr="008528D9">
          <w:rPr>
            <w:rStyle w:val="Hyperlink"/>
            <w:lang w:val="en-US"/>
          </w:rPr>
          <w:t>Biểu đồ hoạt động Quản lý bình luận (Bác sĩ)</w:t>
        </w:r>
        <w:r>
          <w:rPr>
            <w:webHidden/>
          </w:rPr>
          <w:tab/>
        </w:r>
        <w:r>
          <w:rPr>
            <w:webHidden/>
          </w:rPr>
          <w:fldChar w:fldCharType="begin"/>
        </w:r>
        <w:r>
          <w:rPr>
            <w:webHidden/>
          </w:rPr>
          <w:instrText xml:space="preserve"> PAGEREF _Toc186464327 \h </w:instrText>
        </w:r>
        <w:r>
          <w:rPr>
            <w:webHidden/>
          </w:rPr>
        </w:r>
        <w:r>
          <w:rPr>
            <w:webHidden/>
          </w:rPr>
          <w:fldChar w:fldCharType="separate"/>
        </w:r>
        <w:r w:rsidR="005B5DBB">
          <w:rPr>
            <w:webHidden/>
          </w:rPr>
          <w:t>35</w:t>
        </w:r>
        <w:r>
          <w:rPr>
            <w:webHidden/>
          </w:rPr>
          <w:fldChar w:fldCharType="end"/>
        </w:r>
      </w:hyperlink>
    </w:p>
    <w:p w14:paraId="09BF3C67" w14:textId="5255073F"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28"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33</w:t>
        </w:r>
        <w:r w:rsidRPr="008528D9">
          <w:rPr>
            <w:rStyle w:val="Hyperlink"/>
          </w:rPr>
          <w:t xml:space="preserve"> </w:t>
        </w:r>
        <w:r w:rsidRPr="008528D9">
          <w:rPr>
            <w:rStyle w:val="Hyperlink"/>
            <w:lang w:val="en-US"/>
          </w:rPr>
          <w:t>Biểu đồ hoạt động Quản lý dịch vụ</w:t>
        </w:r>
        <w:r>
          <w:rPr>
            <w:webHidden/>
          </w:rPr>
          <w:tab/>
        </w:r>
        <w:r>
          <w:rPr>
            <w:webHidden/>
          </w:rPr>
          <w:fldChar w:fldCharType="begin"/>
        </w:r>
        <w:r>
          <w:rPr>
            <w:webHidden/>
          </w:rPr>
          <w:instrText xml:space="preserve"> PAGEREF _Toc186464328 \h </w:instrText>
        </w:r>
        <w:r>
          <w:rPr>
            <w:webHidden/>
          </w:rPr>
        </w:r>
        <w:r>
          <w:rPr>
            <w:webHidden/>
          </w:rPr>
          <w:fldChar w:fldCharType="separate"/>
        </w:r>
        <w:r w:rsidR="005B5DBB">
          <w:rPr>
            <w:webHidden/>
          </w:rPr>
          <w:t>36</w:t>
        </w:r>
        <w:r>
          <w:rPr>
            <w:webHidden/>
          </w:rPr>
          <w:fldChar w:fldCharType="end"/>
        </w:r>
      </w:hyperlink>
    </w:p>
    <w:p w14:paraId="087CEE99" w14:textId="6578AEC0"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29"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34</w:t>
        </w:r>
        <w:r w:rsidRPr="008528D9">
          <w:rPr>
            <w:rStyle w:val="Hyperlink"/>
          </w:rPr>
          <w:t xml:space="preserve"> </w:t>
        </w:r>
        <w:r w:rsidRPr="008528D9">
          <w:rPr>
            <w:rStyle w:val="Hyperlink"/>
            <w:lang w:val="en-US"/>
          </w:rPr>
          <w:t>Biểu đồ hoạt động Quản lý tài khoản</w:t>
        </w:r>
        <w:r>
          <w:rPr>
            <w:webHidden/>
          </w:rPr>
          <w:tab/>
        </w:r>
        <w:r>
          <w:rPr>
            <w:webHidden/>
          </w:rPr>
          <w:fldChar w:fldCharType="begin"/>
        </w:r>
        <w:r>
          <w:rPr>
            <w:webHidden/>
          </w:rPr>
          <w:instrText xml:space="preserve"> PAGEREF _Toc186464329 \h </w:instrText>
        </w:r>
        <w:r>
          <w:rPr>
            <w:webHidden/>
          </w:rPr>
        </w:r>
        <w:r>
          <w:rPr>
            <w:webHidden/>
          </w:rPr>
          <w:fldChar w:fldCharType="separate"/>
        </w:r>
        <w:r w:rsidR="005B5DBB">
          <w:rPr>
            <w:webHidden/>
          </w:rPr>
          <w:t>36</w:t>
        </w:r>
        <w:r>
          <w:rPr>
            <w:webHidden/>
          </w:rPr>
          <w:fldChar w:fldCharType="end"/>
        </w:r>
      </w:hyperlink>
    </w:p>
    <w:p w14:paraId="3BDA1962" w14:textId="3D942DB5"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30"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35</w:t>
        </w:r>
        <w:r w:rsidRPr="008528D9">
          <w:rPr>
            <w:rStyle w:val="Hyperlink"/>
          </w:rPr>
          <w:t xml:space="preserve"> </w:t>
        </w:r>
        <w:r w:rsidRPr="008528D9">
          <w:rPr>
            <w:rStyle w:val="Hyperlink"/>
            <w:lang w:val="en-US"/>
          </w:rPr>
          <w:t>Biểu đồ hoạt động Quản lý thông tin cá nhân (QTV)</w:t>
        </w:r>
        <w:r>
          <w:rPr>
            <w:webHidden/>
          </w:rPr>
          <w:tab/>
        </w:r>
        <w:r>
          <w:rPr>
            <w:webHidden/>
          </w:rPr>
          <w:fldChar w:fldCharType="begin"/>
        </w:r>
        <w:r>
          <w:rPr>
            <w:webHidden/>
          </w:rPr>
          <w:instrText xml:space="preserve"> PAGEREF _Toc186464330 \h </w:instrText>
        </w:r>
        <w:r>
          <w:rPr>
            <w:webHidden/>
          </w:rPr>
        </w:r>
        <w:r>
          <w:rPr>
            <w:webHidden/>
          </w:rPr>
          <w:fldChar w:fldCharType="separate"/>
        </w:r>
        <w:r w:rsidR="005B5DBB">
          <w:rPr>
            <w:webHidden/>
          </w:rPr>
          <w:t>37</w:t>
        </w:r>
        <w:r>
          <w:rPr>
            <w:webHidden/>
          </w:rPr>
          <w:fldChar w:fldCharType="end"/>
        </w:r>
      </w:hyperlink>
    </w:p>
    <w:p w14:paraId="390C881D" w14:textId="3A1278AD"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31"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36</w:t>
        </w:r>
        <w:r w:rsidRPr="008528D9">
          <w:rPr>
            <w:rStyle w:val="Hyperlink"/>
          </w:rPr>
          <w:t xml:space="preserve"> </w:t>
        </w:r>
        <w:r w:rsidRPr="008528D9">
          <w:rPr>
            <w:rStyle w:val="Hyperlink"/>
            <w:lang w:val="en-US"/>
          </w:rPr>
          <w:t>Biểu đồ hoạt động Quản lý bình luận (QTV)</w:t>
        </w:r>
        <w:r>
          <w:rPr>
            <w:webHidden/>
          </w:rPr>
          <w:tab/>
        </w:r>
        <w:r>
          <w:rPr>
            <w:webHidden/>
          </w:rPr>
          <w:fldChar w:fldCharType="begin"/>
        </w:r>
        <w:r>
          <w:rPr>
            <w:webHidden/>
          </w:rPr>
          <w:instrText xml:space="preserve"> PAGEREF _Toc186464331 \h </w:instrText>
        </w:r>
        <w:r>
          <w:rPr>
            <w:webHidden/>
          </w:rPr>
        </w:r>
        <w:r>
          <w:rPr>
            <w:webHidden/>
          </w:rPr>
          <w:fldChar w:fldCharType="separate"/>
        </w:r>
        <w:r w:rsidR="005B5DBB">
          <w:rPr>
            <w:webHidden/>
          </w:rPr>
          <w:t>37</w:t>
        </w:r>
        <w:r>
          <w:rPr>
            <w:webHidden/>
          </w:rPr>
          <w:fldChar w:fldCharType="end"/>
        </w:r>
      </w:hyperlink>
    </w:p>
    <w:p w14:paraId="30CE8D43" w14:textId="79DF3874"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32"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37</w:t>
        </w:r>
        <w:r w:rsidRPr="008528D9">
          <w:rPr>
            <w:rStyle w:val="Hyperlink"/>
          </w:rPr>
          <w:t xml:space="preserve"> </w:t>
        </w:r>
        <w:r w:rsidRPr="008528D9">
          <w:rPr>
            <w:rStyle w:val="Hyperlink"/>
            <w:lang w:val="en-US"/>
          </w:rPr>
          <w:t>Biểu đồ hoạt động Quản lý lịch khám (Nhân viên)</w:t>
        </w:r>
        <w:r>
          <w:rPr>
            <w:webHidden/>
          </w:rPr>
          <w:tab/>
        </w:r>
        <w:r>
          <w:rPr>
            <w:webHidden/>
          </w:rPr>
          <w:fldChar w:fldCharType="begin"/>
        </w:r>
        <w:r>
          <w:rPr>
            <w:webHidden/>
          </w:rPr>
          <w:instrText xml:space="preserve"> PAGEREF _Toc186464332 \h </w:instrText>
        </w:r>
        <w:r>
          <w:rPr>
            <w:webHidden/>
          </w:rPr>
        </w:r>
        <w:r>
          <w:rPr>
            <w:webHidden/>
          </w:rPr>
          <w:fldChar w:fldCharType="separate"/>
        </w:r>
        <w:r w:rsidR="005B5DBB">
          <w:rPr>
            <w:webHidden/>
          </w:rPr>
          <w:t>38</w:t>
        </w:r>
        <w:r>
          <w:rPr>
            <w:webHidden/>
          </w:rPr>
          <w:fldChar w:fldCharType="end"/>
        </w:r>
      </w:hyperlink>
    </w:p>
    <w:p w14:paraId="7F0E1D2D" w14:textId="3DDD019C"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33"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38</w:t>
        </w:r>
        <w:r w:rsidRPr="008528D9">
          <w:rPr>
            <w:rStyle w:val="Hyperlink"/>
          </w:rPr>
          <w:t xml:space="preserve"> </w:t>
        </w:r>
        <w:r w:rsidRPr="008528D9">
          <w:rPr>
            <w:rStyle w:val="Hyperlink"/>
            <w:lang w:val="en-US"/>
          </w:rPr>
          <w:t>Biểu đồ hoạt động Quản lý hóa đơn</w:t>
        </w:r>
        <w:r>
          <w:rPr>
            <w:webHidden/>
          </w:rPr>
          <w:tab/>
        </w:r>
        <w:r>
          <w:rPr>
            <w:webHidden/>
          </w:rPr>
          <w:fldChar w:fldCharType="begin"/>
        </w:r>
        <w:r>
          <w:rPr>
            <w:webHidden/>
          </w:rPr>
          <w:instrText xml:space="preserve"> PAGEREF _Toc186464333 \h </w:instrText>
        </w:r>
        <w:r>
          <w:rPr>
            <w:webHidden/>
          </w:rPr>
        </w:r>
        <w:r>
          <w:rPr>
            <w:webHidden/>
          </w:rPr>
          <w:fldChar w:fldCharType="separate"/>
        </w:r>
        <w:r w:rsidR="005B5DBB">
          <w:rPr>
            <w:webHidden/>
          </w:rPr>
          <w:t>38</w:t>
        </w:r>
        <w:r>
          <w:rPr>
            <w:webHidden/>
          </w:rPr>
          <w:fldChar w:fldCharType="end"/>
        </w:r>
      </w:hyperlink>
    </w:p>
    <w:p w14:paraId="5B823F62" w14:textId="53E8E599"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34"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39</w:t>
        </w:r>
        <w:r w:rsidRPr="008528D9">
          <w:rPr>
            <w:rStyle w:val="Hyperlink"/>
          </w:rPr>
          <w:t xml:space="preserve"> </w:t>
        </w:r>
        <w:r w:rsidRPr="008528D9">
          <w:rPr>
            <w:rStyle w:val="Hyperlink"/>
            <w:lang w:val="en-US"/>
          </w:rPr>
          <w:t>Biểu đồ lớp phân tích</w:t>
        </w:r>
        <w:r>
          <w:rPr>
            <w:webHidden/>
          </w:rPr>
          <w:tab/>
        </w:r>
        <w:r>
          <w:rPr>
            <w:webHidden/>
          </w:rPr>
          <w:fldChar w:fldCharType="begin"/>
        </w:r>
        <w:r>
          <w:rPr>
            <w:webHidden/>
          </w:rPr>
          <w:instrText xml:space="preserve"> PAGEREF _Toc186464334 \h </w:instrText>
        </w:r>
        <w:r>
          <w:rPr>
            <w:webHidden/>
          </w:rPr>
        </w:r>
        <w:r>
          <w:rPr>
            <w:webHidden/>
          </w:rPr>
          <w:fldChar w:fldCharType="separate"/>
        </w:r>
        <w:r w:rsidR="005B5DBB">
          <w:rPr>
            <w:webHidden/>
          </w:rPr>
          <w:t>52</w:t>
        </w:r>
        <w:r>
          <w:rPr>
            <w:webHidden/>
          </w:rPr>
          <w:fldChar w:fldCharType="end"/>
        </w:r>
      </w:hyperlink>
    </w:p>
    <w:p w14:paraId="2EC66C24" w14:textId="735F86BE"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35" w:history="1">
        <w:r w:rsidRPr="008528D9">
          <w:rPr>
            <w:rStyle w:val="Hyperlink"/>
          </w:rPr>
          <w:t xml:space="preserve">Hình </w:t>
        </w:r>
        <w:r w:rsidRPr="008528D9">
          <w:rPr>
            <w:rStyle w:val="Hyperlink"/>
            <w:lang w:val="en-US"/>
          </w:rPr>
          <w:t>3</w:t>
        </w:r>
        <w:r w:rsidRPr="008528D9">
          <w:rPr>
            <w:rStyle w:val="Hyperlink"/>
          </w:rPr>
          <w:t>.</w:t>
        </w:r>
        <w:r w:rsidRPr="008528D9">
          <w:rPr>
            <w:rStyle w:val="Hyperlink"/>
            <w:lang w:val="en-US"/>
          </w:rPr>
          <w:t>40</w:t>
        </w:r>
        <w:r w:rsidRPr="008528D9">
          <w:rPr>
            <w:rStyle w:val="Hyperlink"/>
          </w:rPr>
          <w:t xml:space="preserve"> </w:t>
        </w:r>
        <w:r w:rsidRPr="008528D9">
          <w:rPr>
            <w:rStyle w:val="Hyperlink"/>
            <w:lang w:val="en-US"/>
          </w:rPr>
          <w:t>Biểu đồ Quan hệ thực thể</w:t>
        </w:r>
        <w:r>
          <w:rPr>
            <w:webHidden/>
          </w:rPr>
          <w:tab/>
        </w:r>
        <w:r>
          <w:rPr>
            <w:webHidden/>
          </w:rPr>
          <w:fldChar w:fldCharType="begin"/>
        </w:r>
        <w:r>
          <w:rPr>
            <w:webHidden/>
          </w:rPr>
          <w:instrText xml:space="preserve"> PAGEREF _Toc186464335 \h </w:instrText>
        </w:r>
        <w:r>
          <w:rPr>
            <w:webHidden/>
          </w:rPr>
        </w:r>
        <w:r>
          <w:rPr>
            <w:webHidden/>
          </w:rPr>
          <w:fldChar w:fldCharType="separate"/>
        </w:r>
        <w:r w:rsidR="005B5DBB">
          <w:rPr>
            <w:webHidden/>
          </w:rPr>
          <w:t>52</w:t>
        </w:r>
        <w:r>
          <w:rPr>
            <w:webHidden/>
          </w:rPr>
          <w:fldChar w:fldCharType="end"/>
        </w:r>
      </w:hyperlink>
    </w:p>
    <w:p w14:paraId="0D2F7D3E" w14:textId="3410F02A"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36" w:history="1">
        <w:r w:rsidRPr="008528D9">
          <w:rPr>
            <w:rStyle w:val="Hyperlink"/>
          </w:rPr>
          <w:t>Hình</w:t>
        </w:r>
        <w:r w:rsidRPr="008528D9">
          <w:rPr>
            <w:rStyle w:val="Hyperlink"/>
            <w:lang w:val="en-US"/>
          </w:rPr>
          <w:t xml:space="preserve"> 4.1</w:t>
        </w:r>
        <w:r w:rsidRPr="008528D9">
          <w:rPr>
            <w:rStyle w:val="Hyperlink"/>
          </w:rPr>
          <w:t xml:space="preserve"> </w:t>
        </w:r>
        <w:r w:rsidRPr="008528D9">
          <w:rPr>
            <w:rStyle w:val="Hyperlink"/>
            <w:lang w:val="en-US"/>
          </w:rPr>
          <w:t>Cài đặt NodeJS bước 1</w:t>
        </w:r>
        <w:r>
          <w:rPr>
            <w:webHidden/>
          </w:rPr>
          <w:tab/>
        </w:r>
        <w:r>
          <w:rPr>
            <w:webHidden/>
          </w:rPr>
          <w:fldChar w:fldCharType="begin"/>
        </w:r>
        <w:r>
          <w:rPr>
            <w:webHidden/>
          </w:rPr>
          <w:instrText xml:space="preserve"> PAGEREF _Toc186464336 \h </w:instrText>
        </w:r>
        <w:r>
          <w:rPr>
            <w:webHidden/>
          </w:rPr>
        </w:r>
        <w:r>
          <w:rPr>
            <w:webHidden/>
          </w:rPr>
          <w:fldChar w:fldCharType="separate"/>
        </w:r>
        <w:r w:rsidR="005B5DBB">
          <w:rPr>
            <w:webHidden/>
          </w:rPr>
          <w:t>54</w:t>
        </w:r>
        <w:r>
          <w:rPr>
            <w:webHidden/>
          </w:rPr>
          <w:fldChar w:fldCharType="end"/>
        </w:r>
      </w:hyperlink>
    </w:p>
    <w:p w14:paraId="71E47708" w14:textId="39F41DC8"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37" w:history="1">
        <w:r w:rsidRPr="008528D9">
          <w:rPr>
            <w:rStyle w:val="Hyperlink"/>
          </w:rPr>
          <w:t>Hình</w:t>
        </w:r>
        <w:r w:rsidRPr="008528D9">
          <w:rPr>
            <w:rStyle w:val="Hyperlink"/>
            <w:lang w:val="en-US"/>
          </w:rPr>
          <w:t xml:space="preserve"> 4.2</w:t>
        </w:r>
        <w:r w:rsidRPr="008528D9">
          <w:rPr>
            <w:rStyle w:val="Hyperlink"/>
          </w:rPr>
          <w:t xml:space="preserve"> </w:t>
        </w:r>
        <w:r w:rsidRPr="008528D9">
          <w:rPr>
            <w:rStyle w:val="Hyperlink"/>
            <w:lang w:val="en-US"/>
          </w:rPr>
          <w:t>Cài đặt NodeJS bước 2</w:t>
        </w:r>
        <w:r>
          <w:rPr>
            <w:webHidden/>
          </w:rPr>
          <w:tab/>
        </w:r>
        <w:r>
          <w:rPr>
            <w:webHidden/>
          </w:rPr>
          <w:fldChar w:fldCharType="begin"/>
        </w:r>
        <w:r>
          <w:rPr>
            <w:webHidden/>
          </w:rPr>
          <w:instrText xml:space="preserve"> PAGEREF _Toc186464337 \h </w:instrText>
        </w:r>
        <w:r>
          <w:rPr>
            <w:webHidden/>
          </w:rPr>
        </w:r>
        <w:r>
          <w:rPr>
            <w:webHidden/>
          </w:rPr>
          <w:fldChar w:fldCharType="separate"/>
        </w:r>
        <w:r w:rsidR="005B5DBB">
          <w:rPr>
            <w:webHidden/>
          </w:rPr>
          <w:t>55</w:t>
        </w:r>
        <w:r>
          <w:rPr>
            <w:webHidden/>
          </w:rPr>
          <w:fldChar w:fldCharType="end"/>
        </w:r>
      </w:hyperlink>
    </w:p>
    <w:p w14:paraId="64B760FF" w14:textId="31CE4A3B"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38" w:history="1">
        <w:r w:rsidRPr="008528D9">
          <w:rPr>
            <w:rStyle w:val="Hyperlink"/>
          </w:rPr>
          <w:t>Hình</w:t>
        </w:r>
        <w:r w:rsidRPr="008528D9">
          <w:rPr>
            <w:rStyle w:val="Hyperlink"/>
            <w:lang w:val="en-US"/>
          </w:rPr>
          <w:t xml:space="preserve"> 4.3</w:t>
        </w:r>
        <w:r w:rsidRPr="008528D9">
          <w:rPr>
            <w:rStyle w:val="Hyperlink"/>
          </w:rPr>
          <w:t xml:space="preserve"> </w:t>
        </w:r>
        <w:r w:rsidRPr="008528D9">
          <w:rPr>
            <w:rStyle w:val="Hyperlink"/>
            <w:lang w:val="en-US"/>
          </w:rPr>
          <w:t>Cài đặt NodeJS bước 3</w:t>
        </w:r>
        <w:r>
          <w:rPr>
            <w:webHidden/>
          </w:rPr>
          <w:tab/>
        </w:r>
        <w:r>
          <w:rPr>
            <w:webHidden/>
          </w:rPr>
          <w:fldChar w:fldCharType="begin"/>
        </w:r>
        <w:r>
          <w:rPr>
            <w:webHidden/>
          </w:rPr>
          <w:instrText xml:space="preserve"> PAGEREF _Toc186464338 \h </w:instrText>
        </w:r>
        <w:r>
          <w:rPr>
            <w:webHidden/>
          </w:rPr>
        </w:r>
        <w:r>
          <w:rPr>
            <w:webHidden/>
          </w:rPr>
          <w:fldChar w:fldCharType="separate"/>
        </w:r>
        <w:r w:rsidR="005B5DBB">
          <w:rPr>
            <w:webHidden/>
          </w:rPr>
          <w:t>55</w:t>
        </w:r>
        <w:r>
          <w:rPr>
            <w:webHidden/>
          </w:rPr>
          <w:fldChar w:fldCharType="end"/>
        </w:r>
      </w:hyperlink>
    </w:p>
    <w:p w14:paraId="6A10F079" w14:textId="48D2CADA"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39" w:history="1">
        <w:r w:rsidRPr="008528D9">
          <w:rPr>
            <w:rStyle w:val="Hyperlink"/>
          </w:rPr>
          <w:t>Hình</w:t>
        </w:r>
        <w:r w:rsidRPr="008528D9">
          <w:rPr>
            <w:rStyle w:val="Hyperlink"/>
            <w:lang w:val="en-US"/>
          </w:rPr>
          <w:t xml:space="preserve"> 4.4</w:t>
        </w:r>
        <w:r w:rsidRPr="008528D9">
          <w:rPr>
            <w:rStyle w:val="Hyperlink"/>
          </w:rPr>
          <w:t xml:space="preserve"> </w:t>
        </w:r>
        <w:r w:rsidRPr="008528D9">
          <w:rPr>
            <w:rStyle w:val="Hyperlink"/>
            <w:lang w:val="en-US"/>
          </w:rPr>
          <w:t>Cài đặt NodeJS bước 4</w:t>
        </w:r>
        <w:r>
          <w:rPr>
            <w:webHidden/>
          </w:rPr>
          <w:tab/>
        </w:r>
        <w:r>
          <w:rPr>
            <w:webHidden/>
          </w:rPr>
          <w:fldChar w:fldCharType="begin"/>
        </w:r>
        <w:r>
          <w:rPr>
            <w:webHidden/>
          </w:rPr>
          <w:instrText xml:space="preserve"> PAGEREF _Toc186464339 \h </w:instrText>
        </w:r>
        <w:r>
          <w:rPr>
            <w:webHidden/>
          </w:rPr>
        </w:r>
        <w:r>
          <w:rPr>
            <w:webHidden/>
          </w:rPr>
          <w:fldChar w:fldCharType="separate"/>
        </w:r>
        <w:r w:rsidR="005B5DBB">
          <w:rPr>
            <w:webHidden/>
          </w:rPr>
          <w:t>55</w:t>
        </w:r>
        <w:r>
          <w:rPr>
            <w:webHidden/>
          </w:rPr>
          <w:fldChar w:fldCharType="end"/>
        </w:r>
      </w:hyperlink>
    </w:p>
    <w:p w14:paraId="26E649FE" w14:textId="3CEA0D9C"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40" w:history="1">
        <w:r w:rsidRPr="008528D9">
          <w:rPr>
            <w:rStyle w:val="Hyperlink"/>
          </w:rPr>
          <w:t>Hình</w:t>
        </w:r>
        <w:r w:rsidRPr="008528D9">
          <w:rPr>
            <w:rStyle w:val="Hyperlink"/>
            <w:lang w:val="en-US"/>
          </w:rPr>
          <w:t xml:space="preserve"> 4.5</w:t>
        </w:r>
        <w:r w:rsidRPr="008528D9">
          <w:rPr>
            <w:rStyle w:val="Hyperlink"/>
          </w:rPr>
          <w:t xml:space="preserve"> </w:t>
        </w:r>
        <w:r w:rsidRPr="008528D9">
          <w:rPr>
            <w:rStyle w:val="Hyperlink"/>
            <w:lang w:val="en-US"/>
          </w:rPr>
          <w:t>Cài đặt NodeJS bước 5</w:t>
        </w:r>
        <w:r>
          <w:rPr>
            <w:webHidden/>
          </w:rPr>
          <w:tab/>
        </w:r>
        <w:r>
          <w:rPr>
            <w:webHidden/>
          </w:rPr>
          <w:fldChar w:fldCharType="begin"/>
        </w:r>
        <w:r>
          <w:rPr>
            <w:webHidden/>
          </w:rPr>
          <w:instrText xml:space="preserve"> PAGEREF _Toc186464340 \h </w:instrText>
        </w:r>
        <w:r>
          <w:rPr>
            <w:webHidden/>
          </w:rPr>
        </w:r>
        <w:r>
          <w:rPr>
            <w:webHidden/>
          </w:rPr>
          <w:fldChar w:fldCharType="separate"/>
        </w:r>
        <w:r w:rsidR="005B5DBB">
          <w:rPr>
            <w:webHidden/>
          </w:rPr>
          <w:t>56</w:t>
        </w:r>
        <w:r>
          <w:rPr>
            <w:webHidden/>
          </w:rPr>
          <w:fldChar w:fldCharType="end"/>
        </w:r>
      </w:hyperlink>
    </w:p>
    <w:p w14:paraId="6BB16EA9" w14:textId="283A71AC"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41" w:history="1">
        <w:r w:rsidRPr="008528D9">
          <w:rPr>
            <w:rStyle w:val="Hyperlink"/>
          </w:rPr>
          <w:t>Hình</w:t>
        </w:r>
        <w:r w:rsidRPr="008528D9">
          <w:rPr>
            <w:rStyle w:val="Hyperlink"/>
            <w:lang w:val="en-US"/>
          </w:rPr>
          <w:t xml:space="preserve"> 4.6</w:t>
        </w:r>
        <w:r w:rsidRPr="008528D9">
          <w:rPr>
            <w:rStyle w:val="Hyperlink"/>
          </w:rPr>
          <w:t xml:space="preserve"> </w:t>
        </w:r>
        <w:r w:rsidRPr="008528D9">
          <w:rPr>
            <w:rStyle w:val="Hyperlink"/>
            <w:lang w:val="en-US"/>
          </w:rPr>
          <w:t>Cài đặt NodeJS bước 6</w:t>
        </w:r>
        <w:r>
          <w:rPr>
            <w:webHidden/>
          </w:rPr>
          <w:tab/>
        </w:r>
        <w:r>
          <w:rPr>
            <w:webHidden/>
          </w:rPr>
          <w:fldChar w:fldCharType="begin"/>
        </w:r>
        <w:r>
          <w:rPr>
            <w:webHidden/>
          </w:rPr>
          <w:instrText xml:space="preserve"> PAGEREF _Toc186464341 \h </w:instrText>
        </w:r>
        <w:r>
          <w:rPr>
            <w:webHidden/>
          </w:rPr>
        </w:r>
        <w:r>
          <w:rPr>
            <w:webHidden/>
          </w:rPr>
          <w:fldChar w:fldCharType="separate"/>
        </w:r>
        <w:r w:rsidR="005B5DBB">
          <w:rPr>
            <w:webHidden/>
          </w:rPr>
          <w:t>56</w:t>
        </w:r>
        <w:r>
          <w:rPr>
            <w:webHidden/>
          </w:rPr>
          <w:fldChar w:fldCharType="end"/>
        </w:r>
      </w:hyperlink>
    </w:p>
    <w:p w14:paraId="10EF3DFC" w14:textId="3AEF8054"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42" w:history="1">
        <w:r w:rsidRPr="008528D9">
          <w:rPr>
            <w:rStyle w:val="Hyperlink"/>
          </w:rPr>
          <w:t>Hình</w:t>
        </w:r>
        <w:r w:rsidRPr="008528D9">
          <w:rPr>
            <w:rStyle w:val="Hyperlink"/>
            <w:lang w:val="en-US"/>
          </w:rPr>
          <w:t xml:space="preserve"> 4.7</w:t>
        </w:r>
        <w:r w:rsidRPr="008528D9">
          <w:rPr>
            <w:rStyle w:val="Hyperlink"/>
          </w:rPr>
          <w:t xml:space="preserve"> </w:t>
        </w:r>
        <w:r w:rsidRPr="008528D9">
          <w:rPr>
            <w:rStyle w:val="Hyperlink"/>
            <w:lang w:val="en-US"/>
          </w:rPr>
          <w:t>Cài đặt NodeJS thành công</w:t>
        </w:r>
        <w:r>
          <w:rPr>
            <w:webHidden/>
          </w:rPr>
          <w:tab/>
        </w:r>
        <w:r>
          <w:rPr>
            <w:webHidden/>
          </w:rPr>
          <w:fldChar w:fldCharType="begin"/>
        </w:r>
        <w:r>
          <w:rPr>
            <w:webHidden/>
          </w:rPr>
          <w:instrText xml:space="preserve"> PAGEREF _Toc186464342 \h </w:instrText>
        </w:r>
        <w:r>
          <w:rPr>
            <w:webHidden/>
          </w:rPr>
        </w:r>
        <w:r>
          <w:rPr>
            <w:webHidden/>
          </w:rPr>
          <w:fldChar w:fldCharType="separate"/>
        </w:r>
        <w:r w:rsidR="005B5DBB">
          <w:rPr>
            <w:webHidden/>
          </w:rPr>
          <w:t>56</w:t>
        </w:r>
        <w:r>
          <w:rPr>
            <w:webHidden/>
          </w:rPr>
          <w:fldChar w:fldCharType="end"/>
        </w:r>
      </w:hyperlink>
    </w:p>
    <w:p w14:paraId="4529B84D" w14:textId="52529B6B"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43" w:history="1">
        <w:r w:rsidRPr="008528D9">
          <w:rPr>
            <w:rStyle w:val="Hyperlink"/>
          </w:rPr>
          <w:t>Hình</w:t>
        </w:r>
        <w:r w:rsidRPr="008528D9">
          <w:rPr>
            <w:rStyle w:val="Hyperlink"/>
            <w:lang w:val="en-US"/>
          </w:rPr>
          <w:t xml:space="preserve"> 4.8</w:t>
        </w:r>
        <w:r w:rsidRPr="008528D9">
          <w:rPr>
            <w:rStyle w:val="Hyperlink"/>
          </w:rPr>
          <w:t xml:space="preserve"> </w:t>
        </w:r>
        <w:r w:rsidRPr="008528D9">
          <w:rPr>
            <w:rStyle w:val="Hyperlink"/>
            <w:lang w:val="en-US"/>
          </w:rPr>
          <w:t>Chạy dự án</w:t>
        </w:r>
        <w:r>
          <w:rPr>
            <w:webHidden/>
          </w:rPr>
          <w:tab/>
        </w:r>
        <w:r>
          <w:rPr>
            <w:webHidden/>
          </w:rPr>
          <w:fldChar w:fldCharType="begin"/>
        </w:r>
        <w:r>
          <w:rPr>
            <w:webHidden/>
          </w:rPr>
          <w:instrText xml:space="preserve"> PAGEREF _Toc186464343 \h </w:instrText>
        </w:r>
        <w:r>
          <w:rPr>
            <w:webHidden/>
          </w:rPr>
        </w:r>
        <w:r>
          <w:rPr>
            <w:webHidden/>
          </w:rPr>
          <w:fldChar w:fldCharType="separate"/>
        </w:r>
        <w:r w:rsidR="005B5DBB">
          <w:rPr>
            <w:webHidden/>
          </w:rPr>
          <w:t>57</w:t>
        </w:r>
        <w:r>
          <w:rPr>
            <w:webHidden/>
          </w:rPr>
          <w:fldChar w:fldCharType="end"/>
        </w:r>
      </w:hyperlink>
    </w:p>
    <w:p w14:paraId="6C902DF3" w14:textId="03F293FB"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44" w:history="1">
        <w:r w:rsidRPr="008528D9">
          <w:rPr>
            <w:rStyle w:val="Hyperlink"/>
          </w:rPr>
          <w:t>Hình</w:t>
        </w:r>
        <w:r w:rsidRPr="008528D9">
          <w:rPr>
            <w:rStyle w:val="Hyperlink"/>
            <w:lang w:val="en-US"/>
          </w:rPr>
          <w:t xml:space="preserve"> 4.9</w:t>
        </w:r>
        <w:r w:rsidRPr="008528D9">
          <w:rPr>
            <w:rStyle w:val="Hyperlink"/>
          </w:rPr>
          <w:t xml:space="preserve"> </w:t>
        </w:r>
        <w:r w:rsidRPr="008528D9">
          <w:rPr>
            <w:rStyle w:val="Hyperlink"/>
            <w:lang w:val="en-US"/>
          </w:rPr>
          <w:t>Chạy dự án thành công</w:t>
        </w:r>
        <w:r>
          <w:rPr>
            <w:webHidden/>
          </w:rPr>
          <w:tab/>
        </w:r>
        <w:r>
          <w:rPr>
            <w:webHidden/>
          </w:rPr>
          <w:fldChar w:fldCharType="begin"/>
        </w:r>
        <w:r>
          <w:rPr>
            <w:webHidden/>
          </w:rPr>
          <w:instrText xml:space="preserve"> PAGEREF _Toc186464344 \h </w:instrText>
        </w:r>
        <w:r>
          <w:rPr>
            <w:webHidden/>
          </w:rPr>
        </w:r>
        <w:r>
          <w:rPr>
            <w:webHidden/>
          </w:rPr>
          <w:fldChar w:fldCharType="separate"/>
        </w:r>
        <w:r w:rsidR="005B5DBB">
          <w:rPr>
            <w:webHidden/>
          </w:rPr>
          <w:t>57</w:t>
        </w:r>
        <w:r>
          <w:rPr>
            <w:webHidden/>
          </w:rPr>
          <w:fldChar w:fldCharType="end"/>
        </w:r>
      </w:hyperlink>
    </w:p>
    <w:p w14:paraId="723FA428" w14:textId="516C1E84"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45" w:history="1">
        <w:r w:rsidRPr="008528D9">
          <w:rPr>
            <w:rStyle w:val="Hyperlink"/>
          </w:rPr>
          <w:t>Hình</w:t>
        </w:r>
        <w:r w:rsidRPr="008528D9">
          <w:rPr>
            <w:rStyle w:val="Hyperlink"/>
            <w:lang w:val="en-US"/>
          </w:rPr>
          <w:t xml:space="preserve"> 4.10</w:t>
        </w:r>
        <w:r w:rsidRPr="008528D9">
          <w:rPr>
            <w:rStyle w:val="Hyperlink"/>
          </w:rPr>
          <w:t xml:space="preserve"> </w:t>
        </w:r>
        <w:r w:rsidRPr="008528D9">
          <w:rPr>
            <w:rStyle w:val="Hyperlink"/>
            <w:lang w:val="en-US"/>
          </w:rPr>
          <w:t>Tải file JDK</w:t>
        </w:r>
        <w:r>
          <w:rPr>
            <w:webHidden/>
          </w:rPr>
          <w:tab/>
        </w:r>
        <w:r>
          <w:rPr>
            <w:webHidden/>
          </w:rPr>
          <w:fldChar w:fldCharType="begin"/>
        </w:r>
        <w:r>
          <w:rPr>
            <w:webHidden/>
          </w:rPr>
          <w:instrText xml:space="preserve"> PAGEREF _Toc186464345 \h </w:instrText>
        </w:r>
        <w:r>
          <w:rPr>
            <w:webHidden/>
          </w:rPr>
        </w:r>
        <w:r>
          <w:rPr>
            <w:webHidden/>
          </w:rPr>
          <w:fldChar w:fldCharType="separate"/>
        </w:r>
        <w:r w:rsidR="005B5DBB">
          <w:rPr>
            <w:webHidden/>
          </w:rPr>
          <w:t>58</w:t>
        </w:r>
        <w:r>
          <w:rPr>
            <w:webHidden/>
          </w:rPr>
          <w:fldChar w:fldCharType="end"/>
        </w:r>
      </w:hyperlink>
    </w:p>
    <w:p w14:paraId="0E898D7E" w14:textId="6E3A9C55"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46" w:history="1">
        <w:r w:rsidRPr="008528D9">
          <w:rPr>
            <w:rStyle w:val="Hyperlink"/>
          </w:rPr>
          <w:t>Hình</w:t>
        </w:r>
        <w:r w:rsidRPr="008528D9">
          <w:rPr>
            <w:rStyle w:val="Hyperlink"/>
            <w:lang w:val="en-US"/>
          </w:rPr>
          <w:t xml:space="preserve"> 4.11</w:t>
        </w:r>
        <w:r w:rsidRPr="008528D9">
          <w:rPr>
            <w:rStyle w:val="Hyperlink"/>
          </w:rPr>
          <w:t xml:space="preserve"> </w:t>
        </w:r>
        <w:r w:rsidRPr="008528D9">
          <w:rPr>
            <w:rStyle w:val="Hyperlink"/>
            <w:lang w:val="en-US"/>
          </w:rPr>
          <w:t>Tải file maven</w:t>
        </w:r>
        <w:r>
          <w:rPr>
            <w:webHidden/>
          </w:rPr>
          <w:tab/>
        </w:r>
        <w:r>
          <w:rPr>
            <w:webHidden/>
          </w:rPr>
          <w:fldChar w:fldCharType="begin"/>
        </w:r>
        <w:r>
          <w:rPr>
            <w:webHidden/>
          </w:rPr>
          <w:instrText xml:space="preserve"> PAGEREF _Toc186464346 \h </w:instrText>
        </w:r>
        <w:r>
          <w:rPr>
            <w:webHidden/>
          </w:rPr>
        </w:r>
        <w:r>
          <w:rPr>
            <w:webHidden/>
          </w:rPr>
          <w:fldChar w:fldCharType="separate"/>
        </w:r>
        <w:r w:rsidR="005B5DBB">
          <w:rPr>
            <w:webHidden/>
          </w:rPr>
          <w:t>58</w:t>
        </w:r>
        <w:r>
          <w:rPr>
            <w:webHidden/>
          </w:rPr>
          <w:fldChar w:fldCharType="end"/>
        </w:r>
      </w:hyperlink>
    </w:p>
    <w:p w14:paraId="4E05D119" w14:textId="77F63B69"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47" w:history="1">
        <w:r w:rsidRPr="008528D9">
          <w:rPr>
            <w:rStyle w:val="Hyperlink"/>
          </w:rPr>
          <w:t>Hình</w:t>
        </w:r>
        <w:r w:rsidRPr="008528D9">
          <w:rPr>
            <w:rStyle w:val="Hyperlink"/>
            <w:lang w:val="en-US"/>
          </w:rPr>
          <w:t xml:space="preserve"> 4.12</w:t>
        </w:r>
        <w:r w:rsidRPr="008528D9">
          <w:rPr>
            <w:rStyle w:val="Hyperlink"/>
          </w:rPr>
          <w:t xml:space="preserve"> </w:t>
        </w:r>
        <w:r w:rsidRPr="008528D9">
          <w:rPr>
            <w:rStyle w:val="Hyperlink"/>
            <w:lang w:val="en-US"/>
          </w:rPr>
          <w:t>Tìm kiếm Environment variable</w:t>
        </w:r>
        <w:r>
          <w:rPr>
            <w:webHidden/>
          </w:rPr>
          <w:tab/>
        </w:r>
        <w:r>
          <w:rPr>
            <w:webHidden/>
          </w:rPr>
          <w:fldChar w:fldCharType="begin"/>
        </w:r>
        <w:r>
          <w:rPr>
            <w:webHidden/>
          </w:rPr>
          <w:instrText xml:space="preserve"> PAGEREF _Toc186464347 \h </w:instrText>
        </w:r>
        <w:r>
          <w:rPr>
            <w:webHidden/>
          </w:rPr>
        </w:r>
        <w:r>
          <w:rPr>
            <w:webHidden/>
          </w:rPr>
          <w:fldChar w:fldCharType="separate"/>
        </w:r>
        <w:r w:rsidR="005B5DBB">
          <w:rPr>
            <w:webHidden/>
          </w:rPr>
          <w:t>59</w:t>
        </w:r>
        <w:r>
          <w:rPr>
            <w:webHidden/>
          </w:rPr>
          <w:fldChar w:fldCharType="end"/>
        </w:r>
      </w:hyperlink>
    </w:p>
    <w:p w14:paraId="50337A02" w14:textId="370DEA63"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48" w:history="1">
        <w:r w:rsidRPr="008528D9">
          <w:rPr>
            <w:rStyle w:val="Hyperlink"/>
          </w:rPr>
          <w:t>Hình</w:t>
        </w:r>
        <w:r w:rsidRPr="008528D9">
          <w:rPr>
            <w:rStyle w:val="Hyperlink"/>
            <w:lang w:val="en-US"/>
          </w:rPr>
          <w:t xml:space="preserve"> 4.13</w:t>
        </w:r>
        <w:r w:rsidRPr="008528D9">
          <w:rPr>
            <w:rStyle w:val="Hyperlink"/>
          </w:rPr>
          <w:t xml:space="preserve"> Bảng System Properties</w:t>
        </w:r>
        <w:r>
          <w:rPr>
            <w:webHidden/>
          </w:rPr>
          <w:tab/>
        </w:r>
        <w:r>
          <w:rPr>
            <w:webHidden/>
          </w:rPr>
          <w:fldChar w:fldCharType="begin"/>
        </w:r>
        <w:r>
          <w:rPr>
            <w:webHidden/>
          </w:rPr>
          <w:instrText xml:space="preserve"> PAGEREF _Toc186464348 \h </w:instrText>
        </w:r>
        <w:r>
          <w:rPr>
            <w:webHidden/>
          </w:rPr>
        </w:r>
        <w:r>
          <w:rPr>
            <w:webHidden/>
          </w:rPr>
          <w:fldChar w:fldCharType="separate"/>
        </w:r>
        <w:r w:rsidR="005B5DBB">
          <w:rPr>
            <w:webHidden/>
          </w:rPr>
          <w:t>59</w:t>
        </w:r>
        <w:r>
          <w:rPr>
            <w:webHidden/>
          </w:rPr>
          <w:fldChar w:fldCharType="end"/>
        </w:r>
      </w:hyperlink>
    </w:p>
    <w:p w14:paraId="61DC74F8" w14:textId="26199B0D"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49" w:history="1">
        <w:r w:rsidRPr="008528D9">
          <w:rPr>
            <w:rStyle w:val="Hyperlink"/>
          </w:rPr>
          <w:t>Hình</w:t>
        </w:r>
        <w:r w:rsidRPr="008528D9">
          <w:rPr>
            <w:rStyle w:val="Hyperlink"/>
            <w:lang w:val="en-US"/>
          </w:rPr>
          <w:t xml:space="preserve"> 4.14</w:t>
        </w:r>
        <w:r w:rsidRPr="008528D9">
          <w:rPr>
            <w:rStyle w:val="Hyperlink"/>
          </w:rPr>
          <w:t xml:space="preserve"> Tạo Variable M2_HOME</w:t>
        </w:r>
        <w:r>
          <w:rPr>
            <w:webHidden/>
          </w:rPr>
          <w:tab/>
        </w:r>
        <w:r>
          <w:rPr>
            <w:webHidden/>
          </w:rPr>
          <w:fldChar w:fldCharType="begin"/>
        </w:r>
        <w:r>
          <w:rPr>
            <w:webHidden/>
          </w:rPr>
          <w:instrText xml:space="preserve"> PAGEREF _Toc186464349 \h </w:instrText>
        </w:r>
        <w:r>
          <w:rPr>
            <w:webHidden/>
          </w:rPr>
        </w:r>
        <w:r>
          <w:rPr>
            <w:webHidden/>
          </w:rPr>
          <w:fldChar w:fldCharType="separate"/>
        </w:r>
        <w:r w:rsidR="005B5DBB">
          <w:rPr>
            <w:webHidden/>
          </w:rPr>
          <w:t>60</w:t>
        </w:r>
        <w:r>
          <w:rPr>
            <w:webHidden/>
          </w:rPr>
          <w:fldChar w:fldCharType="end"/>
        </w:r>
      </w:hyperlink>
    </w:p>
    <w:p w14:paraId="61802A8E" w14:textId="1806987B"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50" w:history="1">
        <w:r w:rsidRPr="008528D9">
          <w:rPr>
            <w:rStyle w:val="Hyperlink"/>
          </w:rPr>
          <w:t>Hình</w:t>
        </w:r>
        <w:r w:rsidRPr="008528D9">
          <w:rPr>
            <w:rStyle w:val="Hyperlink"/>
            <w:lang w:val="en-US"/>
          </w:rPr>
          <w:t xml:space="preserve"> 4.15</w:t>
        </w:r>
        <w:r w:rsidRPr="008528D9">
          <w:rPr>
            <w:rStyle w:val="Hyperlink"/>
          </w:rPr>
          <w:t xml:space="preserve"> Edit Path</w:t>
        </w:r>
        <w:r>
          <w:rPr>
            <w:webHidden/>
          </w:rPr>
          <w:tab/>
        </w:r>
        <w:r>
          <w:rPr>
            <w:webHidden/>
          </w:rPr>
          <w:fldChar w:fldCharType="begin"/>
        </w:r>
        <w:r>
          <w:rPr>
            <w:webHidden/>
          </w:rPr>
          <w:instrText xml:space="preserve"> PAGEREF _Toc186464350 \h </w:instrText>
        </w:r>
        <w:r>
          <w:rPr>
            <w:webHidden/>
          </w:rPr>
        </w:r>
        <w:r>
          <w:rPr>
            <w:webHidden/>
          </w:rPr>
          <w:fldChar w:fldCharType="separate"/>
        </w:r>
        <w:r w:rsidR="005B5DBB">
          <w:rPr>
            <w:webHidden/>
          </w:rPr>
          <w:t>60</w:t>
        </w:r>
        <w:r>
          <w:rPr>
            <w:webHidden/>
          </w:rPr>
          <w:fldChar w:fldCharType="end"/>
        </w:r>
      </w:hyperlink>
    </w:p>
    <w:p w14:paraId="0CED68F9" w14:textId="372FCFF0"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51" w:history="1">
        <w:r w:rsidRPr="008528D9">
          <w:rPr>
            <w:rStyle w:val="Hyperlink"/>
          </w:rPr>
          <w:t>Hình</w:t>
        </w:r>
        <w:r w:rsidRPr="008528D9">
          <w:rPr>
            <w:rStyle w:val="Hyperlink"/>
            <w:lang w:val="en-US"/>
          </w:rPr>
          <w:t xml:space="preserve"> 4.16</w:t>
        </w:r>
        <w:r w:rsidRPr="008528D9">
          <w:rPr>
            <w:rStyle w:val="Hyperlink"/>
          </w:rPr>
          <w:t xml:space="preserve"> Tạo Path Maven Home</w:t>
        </w:r>
        <w:r>
          <w:rPr>
            <w:webHidden/>
          </w:rPr>
          <w:tab/>
        </w:r>
        <w:r>
          <w:rPr>
            <w:webHidden/>
          </w:rPr>
          <w:fldChar w:fldCharType="begin"/>
        </w:r>
        <w:r>
          <w:rPr>
            <w:webHidden/>
          </w:rPr>
          <w:instrText xml:space="preserve"> PAGEREF _Toc186464351 \h </w:instrText>
        </w:r>
        <w:r>
          <w:rPr>
            <w:webHidden/>
          </w:rPr>
        </w:r>
        <w:r>
          <w:rPr>
            <w:webHidden/>
          </w:rPr>
          <w:fldChar w:fldCharType="separate"/>
        </w:r>
        <w:r w:rsidR="005B5DBB">
          <w:rPr>
            <w:webHidden/>
          </w:rPr>
          <w:t>61</w:t>
        </w:r>
        <w:r>
          <w:rPr>
            <w:webHidden/>
          </w:rPr>
          <w:fldChar w:fldCharType="end"/>
        </w:r>
      </w:hyperlink>
    </w:p>
    <w:p w14:paraId="0AE0D4B4" w14:textId="4CD02AD8"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52" w:history="1">
        <w:r w:rsidRPr="008528D9">
          <w:rPr>
            <w:rStyle w:val="Hyperlink"/>
          </w:rPr>
          <w:t>Hình</w:t>
        </w:r>
        <w:r w:rsidRPr="008528D9">
          <w:rPr>
            <w:rStyle w:val="Hyperlink"/>
            <w:lang w:val="en-US"/>
          </w:rPr>
          <w:t xml:space="preserve"> 4.17</w:t>
        </w:r>
        <w:r w:rsidRPr="008528D9">
          <w:rPr>
            <w:rStyle w:val="Hyperlink"/>
          </w:rPr>
          <w:t xml:space="preserve"> </w:t>
        </w:r>
        <w:r w:rsidRPr="008528D9">
          <w:rPr>
            <w:rStyle w:val="Hyperlink"/>
            <w:lang w:val="en-US"/>
          </w:rPr>
          <w:t>Ứng dụng khởi chạy PostgreSQL</w:t>
        </w:r>
        <w:r>
          <w:rPr>
            <w:webHidden/>
          </w:rPr>
          <w:tab/>
        </w:r>
        <w:r>
          <w:rPr>
            <w:webHidden/>
          </w:rPr>
          <w:fldChar w:fldCharType="begin"/>
        </w:r>
        <w:r>
          <w:rPr>
            <w:webHidden/>
          </w:rPr>
          <w:instrText xml:space="preserve"> PAGEREF _Toc186464352 \h </w:instrText>
        </w:r>
        <w:r>
          <w:rPr>
            <w:webHidden/>
          </w:rPr>
        </w:r>
        <w:r>
          <w:rPr>
            <w:webHidden/>
          </w:rPr>
          <w:fldChar w:fldCharType="separate"/>
        </w:r>
        <w:r w:rsidR="005B5DBB">
          <w:rPr>
            <w:webHidden/>
          </w:rPr>
          <w:t>61</w:t>
        </w:r>
        <w:r>
          <w:rPr>
            <w:webHidden/>
          </w:rPr>
          <w:fldChar w:fldCharType="end"/>
        </w:r>
      </w:hyperlink>
    </w:p>
    <w:p w14:paraId="6E4CB25D" w14:textId="0482A34C"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53" w:history="1">
        <w:r w:rsidRPr="008528D9">
          <w:rPr>
            <w:rStyle w:val="Hyperlink"/>
          </w:rPr>
          <w:t>Hình</w:t>
        </w:r>
        <w:r w:rsidRPr="008528D9">
          <w:rPr>
            <w:rStyle w:val="Hyperlink"/>
            <w:lang w:val="en-US"/>
          </w:rPr>
          <w:t xml:space="preserve"> 4.18</w:t>
        </w:r>
        <w:r w:rsidRPr="008528D9">
          <w:rPr>
            <w:rStyle w:val="Hyperlink"/>
          </w:rPr>
          <w:t xml:space="preserve"> </w:t>
        </w:r>
        <w:r w:rsidRPr="008528D9">
          <w:rPr>
            <w:rStyle w:val="Hyperlink"/>
            <w:lang w:val="en-US"/>
          </w:rPr>
          <w:t>Giao diện PostgreSQL</w:t>
        </w:r>
        <w:r>
          <w:rPr>
            <w:webHidden/>
          </w:rPr>
          <w:tab/>
        </w:r>
        <w:r>
          <w:rPr>
            <w:webHidden/>
          </w:rPr>
          <w:fldChar w:fldCharType="begin"/>
        </w:r>
        <w:r>
          <w:rPr>
            <w:webHidden/>
          </w:rPr>
          <w:instrText xml:space="preserve"> PAGEREF _Toc186464353 \h </w:instrText>
        </w:r>
        <w:r>
          <w:rPr>
            <w:webHidden/>
          </w:rPr>
        </w:r>
        <w:r>
          <w:rPr>
            <w:webHidden/>
          </w:rPr>
          <w:fldChar w:fldCharType="separate"/>
        </w:r>
        <w:r w:rsidR="005B5DBB">
          <w:rPr>
            <w:webHidden/>
          </w:rPr>
          <w:t>62</w:t>
        </w:r>
        <w:r>
          <w:rPr>
            <w:webHidden/>
          </w:rPr>
          <w:fldChar w:fldCharType="end"/>
        </w:r>
      </w:hyperlink>
    </w:p>
    <w:p w14:paraId="0F6383BD" w14:textId="2270B928"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54" w:history="1">
        <w:r w:rsidRPr="008528D9">
          <w:rPr>
            <w:rStyle w:val="Hyperlink"/>
          </w:rPr>
          <w:t>Hình</w:t>
        </w:r>
        <w:r w:rsidRPr="008528D9">
          <w:rPr>
            <w:rStyle w:val="Hyperlink"/>
            <w:lang w:val="en-US"/>
          </w:rPr>
          <w:t xml:space="preserve"> 4.19</w:t>
        </w:r>
        <w:r w:rsidRPr="008528D9">
          <w:rPr>
            <w:rStyle w:val="Hyperlink"/>
          </w:rPr>
          <w:t xml:space="preserve"> </w:t>
        </w:r>
        <w:r w:rsidRPr="008528D9">
          <w:rPr>
            <w:rStyle w:val="Hyperlink"/>
            <w:lang w:val="en-US"/>
          </w:rPr>
          <w:t>Trang đăng ký tài khoản</w:t>
        </w:r>
        <w:r>
          <w:rPr>
            <w:webHidden/>
          </w:rPr>
          <w:tab/>
        </w:r>
        <w:r>
          <w:rPr>
            <w:webHidden/>
          </w:rPr>
          <w:fldChar w:fldCharType="begin"/>
        </w:r>
        <w:r>
          <w:rPr>
            <w:webHidden/>
          </w:rPr>
          <w:instrText xml:space="preserve"> PAGEREF _Toc186464354 \h </w:instrText>
        </w:r>
        <w:r>
          <w:rPr>
            <w:webHidden/>
          </w:rPr>
        </w:r>
        <w:r>
          <w:rPr>
            <w:webHidden/>
          </w:rPr>
          <w:fldChar w:fldCharType="separate"/>
        </w:r>
        <w:r w:rsidR="005B5DBB">
          <w:rPr>
            <w:webHidden/>
          </w:rPr>
          <w:t>62</w:t>
        </w:r>
        <w:r>
          <w:rPr>
            <w:webHidden/>
          </w:rPr>
          <w:fldChar w:fldCharType="end"/>
        </w:r>
      </w:hyperlink>
    </w:p>
    <w:p w14:paraId="77C19723" w14:textId="01292B9A"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55" w:history="1">
        <w:r w:rsidRPr="008528D9">
          <w:rPr>
            <w:rStyle w:val="Hyperlink"/>
          </w:rPr>
          <w:t>Hình</w:t>
        </w:r>
        <w:r w:rsidRPr="008528D9">
          <w:rPr>
            <w:rStyle w:val="Hyperlink"/>
            <w:lang w:val="en-US"/>
          </w:rPr>
          <w:t xml:space="preserve"> 4.20</w:t>
        </w:r>
        <w:r w:rsidRPr="008528D9">
          <w:rPr>
            <w:rStyle w:val="Hyperlink"/>
          </w:rPr>
          <w:t xml:space="preserve"> </w:t>
        </w:r>
        <w:r w:rsidRPr="008528D9">
          <w:rPr>
            <w:rStyle w:val="Hyperlink"/>
            <w:lang w:val="en-US"/>
          </w:rPr>
          <w:t>Email xác thực tài khoản</w:t>
        </w:r>
        <w:r>
          <w:rPr>
            <w:webHidden/>
          </w:rPr>
          <w:tab/>
        </w:r>
        <w:r>
          <w:rPr>
            <w:webHidden/>
          </w:rPr>
          <w:fldChar w:fldCharType="begin"/>
        </w:r>
        <w:r>
          <w:rPr>
            <w:webHidden/>
          </w:rPr>
          <w:instrText xml:space="preserve"> PAGEREF _Toc186464355 \h </w:instrText>
        </w:r>
        <w:r>
          <w:rPr>
            <w:webHidden/>
          </w:rPr>
        </w:r>
        <w:r>
          <w:rPr>
            <w:webHidden/>
          </w:rPr>
          <w:fldChar w:fldCharType="separate"/>
        </w:r>
        <w:r w:rsidR="005B5DBB">
          <w:rPr>
            <w:webHidden/>
          </w:rPr>
          <w:t>63</w:t>
        </w:r>
        <w:r>
          <w:rPr>
            <w:webHidden/>
          </w:rPr>
          <w:fldChar w:fldCharType="end"/>
        </w:r>
      </w:hyperlink>
    </w:p>
    <w:p w14:paraId="58D023BB" w14:textId="28A6FB32"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56" w:history="1">
        <w:r w:rsidRPr="008528D9">
          <w:rPr>
            <w:rStyle w:val="Hyperlink"/>
          </w:rPr>
          <w:t>Hình</w:t>
        </w:r>
        <w:r w:rsidRPr="008528D9">
          <w:rPr>
            <w:rStyle w:val="Hyperlink"/>
            <w:lang w:val="en-US"/>
          </w:rPr>
          <w:t xml:space="preserve"> 4.21</w:t>
        </w:r>
        <w:r w:rsidRPr="008528D9">
          <w:rPr>
            <w:rStyle w:val="Hyperlink"/>
          </w:rPr>
          <w:t xml:space="preserve"> </w:t>
        </w:r>
        <w:r w:rsidRPr="008528D9">
          <w:rPr>
            <w:rStyle w:val="Hyperlink"/>
            <w:lang w:val="en-US"/>
          </w:rPr>
          <w:t>Trang đăng nhập</w:t>
        </w:r>
        <w:r>
          <w:rPr>
            <w:webHidden/>
          </w:rPr>
          <w:tab/>
        </w:r>
        <w:r>
          <w:rPr>
            <w:webHidden/>
          </w:rPr>
          <w:fldChar w:fldCharType="begin"/>
        </w:r>
        <w:r>
          <w:rPr>
            <w:webHidden/>
          </w:rPr>
          <w:instrText xml:space="preserve"> PAGEREF _Toc186464356 \h </w:instrText>
        </w:r>
        <w:r>
          <w:rPr>
            <w:webHidden/>
          </w:rPr>
        </w:r>
        <w:r>
          <w:rPr>
            <w:webHidden/>
          </w:rPr>
          <w:fldChar w:fldCharType="separate"/>
        </w:r>
        <w:r w:rsidR="005B5DBB">
          <w:rPr>
            <w:webHidden/>
          </w:rPr>
          <w:t>63</w:t>
        </w:r>
        <w:r>
          <w:rPr>
            <w:webHidden/>
          </w:rPr>
          <w:fldChar w:fldCharType="end"/>
        </w:r>
      </w:hyperlink>
    </w:p>
    <w:p w14:paraId="43F7AD40" w14:textId="6B011498"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57" w:history="1">
        <w:r w:rsidRPr="008528D9">
          <w:rPr>
            <w:rStyle w:val="Hyperlink"/>
          </w:rPr>
          <w:t>Hình</w:t>
        </w:r>
        <w:r w:rsidRPr="008528D9">
          <w:rPr>
            <w:rStyle w:val="Hyperlink"/>
            <w:lang w:val="en-US"/>
          </w:rPr>
          <w:t xml:space="preserve"> 4.22</w:t>
        </w:r>
        <w:r w:rsidRPr="008528D9">
          <w:rPr>
            <w:rStyle w:val="Hyperlink"/>
          </w:rPr>
          <w:t xml:space="preserve"> </w:t>
        </w:r>
        <w:r w:rsidRPr="008528D9">
          <w:rPr>
            <w:rStyle w:val="Hyperlink"/>
            <w:lang w:val="en-US"/>
          </w:rPr>
          <w:t>Trang chủ hệ thống</w:t>
        </w:r>
        <w:r>
          <w:rPr>
            <w:webHidden/>
          </w:rPr>
          <w:tab/>
        </w:r>
        <w:r>
          <w:rPr>
            <w:webHidden/>
          </w:rPr>
          <w:fldChar w:fldCharType="begin"/>
        </w:r>
        <w:r>
          <w:rPr>
            <w:webHidden/>
          </w:rPr>
          <w:instrText xml:space="preserve"> PAGEREF _Toc186464357 \h </w:instrText>
        </w:r>
        <w:r>
          <w:rPr>
            <w:webHidden/>
          </w:rPr>
        </w:r>
        <w:r>
          <w:rPr>
            <w:webHidden/>
          </w:rPr>
          <w:fldChar w:fldCharType="separate"/>
        </w:r>
        <w:r w:rsidR="005B5DBB">
          <w:rPr>
            <w:webHidden/>
          </w:rPr>
          <w:t>63</w:t>
        </w:r>
        <w:r>
          <w:rPr>
            <w:webHidden/>
          </w:rPr>
          <w:fldChar w:fldCharType="end"/>
        </w:r>
      </w:hyperlink>
    </w:p>
    <w:p w14:paraId="0FBE54CF" w14:textId="7E9B5A09"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58" w:history="1">
        <w:r w:rsidRPr="008528D9">
          <w:rPr>
            <w:rStyle w:val="Hyperlink"/>
          </w:rPr>
          <w:t>Hình</w:t>
        </w:r>
        <w:r w:rsidRPr="008528D9">
          <w:rPr>
            <w:rStyle w:val="Hyperlink"/>
            <w:lang w:val="en-US"/>
          </w:rPr>
          <w:t xml:space="preserve"> 4.23</w:t>
        </w:r>
        <w:r w:rsidRPr="008528D9">
          <w:rPr>
            <w:rStyle w:val="Hyperlink"/>
          </w:rPr>
          <w:t xml:space="preserve"> </w:t>
        </w:r>
        <w:r w:rsidRPr="008528D9">
          <w:rPr>
            <w:rStyle w:val="Hyperlink"/>
            <w:lang w:val="en-US"/>
          </w:rPr>
          <w:t>Quên mật khẩu</w:t>
        </w:r>
        <w:r>
          <w:rPr>
            <w:webHidden/>
          </w:rPr>
          <w:tab/>
        </w:r>
        <w:r>
          <w:rPr>
            <w:webHidden/>
          </w:rPr>
          <w:fldChar w:fldCharType="begin"/>
        </w:r>
        <w:r>
          <w:rPr>
            <w:webHidden/>
          </w:rPr>
          <w:instrText xml:space="preserve"> PAGEREF _Toc186464358 \h </w:instrText>
        </w:r>
        <w:r>
          <w:rPr>
            <w:webHidden/>
          </w:rPr>
        </w:r>
        <w:r>
          <w:rPr>
            <w:webHidden/>
          </w:rPr>
          <w:fldChar w:fldCharType="separate"/>
        </w:r>
        <w:r w:rsidR="005B5DBB">
          <w:rPr>
            <w:webHidden/>
          </w:rPr>
          <w:t>64</w:t>
        </w:r>
        <w:r>
          <w:rPr>
            <w:webHidden/>
          </w:rPr>
          <w:fldChar w:fldCharType="end"/>
        </w:r>
      </w:hyperlink>
    </w:p>
    <w:p w14:paraId="13C83389" w14:textId="50390FCE"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59" w:history="1">
        <w:r w:rsidRPr="008528D9">
          <w:rPr>
            <w:rStyle w:val="Hyperlink"/>
          </w:rPr>
          <w:t>Hình</w:t>
        </w:r>
        <w:r w:rsidRPr="008528D9">
          <w:rPr>
            <w:rStyle w:val="Hyperlink"/>
            <w:lang w:val="en-US"/>
          </w:rPr>
          <w:t xml:space="preserve"> 4.24</w:t>
        </w:r>
        <w:r w:rsidRPr="008528D9">
          <w:rPr>
            <w:rStyle w:val="Hyperlink"/>
          </w:rPr>
          <w:t xml:space="preserve"> </w:t>
        </w:r>
        <w:r w:rsidRPr="008528D9">
          <w:rPr>
            <w:rStyle w:val="Hyperlink"/>
            <w:lang w:val="en-US"/>
          </w:rPr>
          <w:t>Trang liên hệ</w:t>
        </w:r>
        <w:r>
          <w:rPr>
            <w:webHidden/>
          </w:rPr>
          <w:tab/>
        </w:r>
        <w:r>
          <w:rPr>
            <w:webHidden/>
          </w:rPr>
          <w:fldChar w:fldCharType="begin"/>
        </w:r>
        <w:r>
          <w:rPr>
            <w:webHidden/>
          </w:rPr>
          <w:instrText xml:space="preserve"> PAGEREF _Toc186464359 \h </w:instrText>
        </w:r>
        <w:r>
          <w:rPr>
            <w:webHidden/>
          </w:rPr>
        </w:r>
        <w:r>
          <w:rPr>
            <w:webHidden/>
          </w:rPr>
          <w:fldChar w:fldCharType="separate"/>
        </w:r>
        <w:r w:rsidR="005B5DBB">
          <w:rPr>
            <w:webHidden/>
          </w:rPr>
          <w:t>64</w:t>
        </w:r>
        <w:r>
          <w:rPr>
            <w:webHidden/>
          </w:rPr>
          <w:fldChar w:fldCharType="end"/>
        </w:r>
      </w:hyperlink>
    </w:p>
    <w:p w14:paraId="026DDA4D" w14:textId="44890569"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60" w:history="1">
        <w:r w:rsidRPr="008528D9">
          <w:rPr>
            <w:rStyle w:val="Hyperlink"/>
          </w:rPr>
          <w:t>Hình</w:t>
        </w:r>
        <w:r w:rsidRPr="008528D9">
          <w:rPr>
            <w:rStyle w:val="Hyperlink"/>
            <w:lang w:val="en-US"/>
          </w:rPr>
          <w:t xml:space="preserve"> 4.25</w:t>
        </w:r>
        <w:r w:rsidRPr="008528D9">
          <w:rPr>
            <w:rStyle w:val="Hyperlink"/>
          </w:rPr>
          <w:t xml:space="preserve"> </w:t>
        </w:r>
        <w:r w:rsidRPr="008528D9">
          <w:rPr>
            <w:rStyle w:val="Hyperlink"/>
            <w:lang w:val="en-US"/>
          </w:rPr>
          <w:t>Trang tìm kiếm bác sĩ</w:t>
        </w:r>
        <w:r>
          <w:rPr>
            <w:webHidden/>
          </w:rPr>
          <w:tab/>
        </w:r>
        <w:r>
          <w:rPr>
            <w:webHidden/>
          </w:rPr>
          <w:fldChar w:fldCharType="begin"/>
        </w:r>
        <w:r>
          <w:rPr>
            <w:webHidden/>
          </w:rPr>
          <w:instrText xml:space="preserve"> PAGEREF _Toc186464360 \h </w:instrText>
        </w:r>
        <w:r>
          <w:rPr>
            <w:webHidden/>
          </w:rPr>
        </w:r>
        <w:r>
          <w:rPr>
            <w:webHidden/>
          </w:rPr>
          <w:fldChar w:fldCharType="separate"/>
        </w:r>
        <w:r w:rsidR="005B5DBB">
          <w:rPr>
            <w:webHidden/>
          </w:rPr>
          <w:t>65</w:t>
        </w:r>
        <w:r>
          <w:rPr>
            <w:webHidden/>
          </w:rPr>
          <w:fldChar w:fldCharType="end"/>
        </w:r>
      </w:hyperlink>
    </w:p>
    <w:p w14:paraId="4B5C730B" w14:textId="6355219C"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61" w:history="1">
        <w:r w:rsidRPr="008528D9">
          <w:rPr>
            <w:rStyle w:val="Hyperlink"/>
          </w:rPr>
          <w:t>Hình</w:t>
        </w:r>
        <w:r w:rsidRPr="008528D9">
          <w:rPr>
            <w:rStyle w:val="Hyperlink"/>
            <w:lang w:val="en-US"/>
          </w:rPr>
          <w:t xml:space="preserve"> 4.26</w:t>
        </w:r>
        <w:r w:rsidRPr="008528D9">
          <w:rPr>
            <w:rStyle w:val="Hyperlink"/>
          </w:rPr>
          <w:t xml:space="preserve"> </w:t>
        </w:r>
        <w:r w:rsidRPr="008528D9">
          <w:rPr>
            <w:rStyle w:val="Hyperlink"/>
            <w:lang w:val="en-US"/>
          </w:rPr>
          <w:t>Trang đánh giá bác sĩ</w:t>
        </w:r>
        <w:r>
          <w:rPr>
            <w:webHidden/>
          </w:rPr>
          <w:tab/>
        </w:r>
        <w:r>
          <w:rPr>
            <w:webHidden/>
          </w:rPr>
          <w:fldChar w:fldCharType="begin"/>
        </w:r>
        <w:r>
          <w:rPr>
            <w:webHidden/>
          </w:rPr>
          <w:instrText xml:space="preserve"> PAGEREF _Toc186464361 \h </w:instrText>
        </w:r>
        <w:r>
          <w:rPr>
            <w:webHidden/>
          </w:rPr>
        </w:r>
        <w:r>
          <w:rPr>
            <w:webHidden/>
          </w:rPr>
          <w:fldChar w:fldCharType="separate"/>
        </w:r>
        <w:r w:rsidR="005B5DBB">
          <w:rPr>
            <w:webHidden/>
          </w:rPr>
          <w:t>65</w:t>
        </w:r>
        <w:r>
          <w:rPr>
            <w:webHidden/>
          </w:rPr>
          <w:fldChar w:fldCharType="end"/>
        </w:r>
      </w:hyperlink>
    </w:p>
    <w:p w14:paraId="34B65A3F" w14:textId="4F6F7EDF"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62" w:history="1">
        <w:r w:rsidRPr="008528D9">
          <w:rPr>
            <w:rStyle w:val="Hyperlink"/>
          </w:rPr>
          <w:t>Hình</w:t>
        </w:r>
        <w:r w:rsidRPr="008528D9">
          <w:rPr>
            <w:rStyle w:val="Hyperlink"/>
            <w:lang w:val="en-US"/>
          </w:rPr>
          <w:t xml:space="preserve"> 4.27</w:t>
        </w:r>
        <w:r w:rsidRPr="008528D9">
          <w:rPr>
            <w:rStyle w:val="Hyperlink"/>
          </w:rPr>
          <w:t xml:space="preserve"> </w:t>
        </w:r>
        <w:r w:rsidRPr="008528D9">
          <w:rPr>
            <w:rStyle w:val="Hyperlink"/>
            <w:lang w:val="en-US"/>
          </w:rPr>
          <w:t>Trang đặt lịch khám (1)</w:t>
        </w:r>
        <w:r>
          <w:rPr>
            <w:webHidden/>
          </w:rPr>
          <w:tab/>
        </w:r>
        <w:r>
          <w:rPr>
            <w:webHidden/>
          </w:rPr>
          <w:fldChar w:fldCharType="begin"/>
        </w:r>
        <w:r>
          <w:rPr>
            <w:webHidden/>
          </w:rPr>
          <w:instrText xml:space="preserve"> PAGEREF _Toc186464362 \h </w:instrText>
        </w:r>
        <w:r>
          <w:rPr>
            <w:webHidden/>
          </w:rPr>
        </w:r>
        <w:r>
          <w:rPr>
            <w:webHidden/>
          </w:rPr>
          <w:fldChar w:fldCharType="separate"/>
        </w:r>
        <w:r w:rsidR="005B5DBB">
          <w:rPr>
            <w:webHidden/>
          </w:rPr>
          <w:t>66</w:t>
        </w:r>
        <w:r>
          <w:rPr>
            <w:webHidden/>
          </w:rPr>
          <w:fldChar w:fldCharType="end"/>
        </w:r>
      </w:hyperlink>
    </w:p>
    <w:p w14:paraId="52B0E6EC" w14:textId="0AD1F14B"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63" w:history="1">
        <w:r w:rsidRPr="008528D9">
          <w:rPr>
            <w:rStyle w:val="Hyperlink"/>
          </w:rPr>
          <w:t>Hình</w:t>
        </w:r>
        <w:r w:rsidRPr="008528D9">
          <w:rPr>
            <w:rStyle w:val="Hyperlink"/>
            <w:lang w:val="en-US"/>
          </w:rPr>
          <w:t xml:space="preserve"> 4.28</w:t>
        </w:r>
        <w:r w:rsidRPr="008528D9">
          <w:rPr>
            <w:rStyle w:val="Hyperlink"/>
          </w:rPr>
          <w:t xml:space="preserve"> </w:t>
        </w:r>
        <w:r w:rsidRPr="008528D9">
          <w:rPr>
            <w:rStyle w:val="Hyperlink"/>
            <w:lang w:val="en-US"/>
          </w:rPr>
          <w:t>Trang đặt lịch khám (2)</w:t>
        </w:r>
        <w:r>
          <w:rPr>
            <w:webHidden/>
          </w:rPr>
          <w:tab/>
        </w:r>
        <w:r>
          <w:rPr>
            <w:webHidden/>
          </w:rPr>
          <w:fldChar w:fldCharType="begin"/>
        </w:r>
        <w:r>
          <w:rPr>
            <w:webHidden/>
          </w:rPr>
          <w:instrText xml:space="preserve"> PAGEREF _Toc186464363 \h </w:instrText>
        </w:r>
        <w:r>
          <w:rPr>
            <w:webHidden/>
          </w:rPr>
        </w:r>
        <w:r>
          <w:rPr>
            <w:webHidden/>
          </w:rPr>
          <w:fldChar w:fldCharType="separate"/>
        </w:r>
        <w:r w:rsidR="005B5DBB">
          <w:rPr>
            <w:webHidden/>
          </w:rPr>
          <w:t>66</w:t>
        </w:r>
        <w:r>
          <w:rPr>
            <w:webHidden/>
          </w:rPr>
          <w:fldChar w:fldCharType="end"/>
        </w:r>
      </w:hyperlink>
    </w:p>
    <w:p w14:paraId="6797C2E0" w14:textId="4B91A726"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64" w:history="1">
        <w:r w:rsidRPr="008528D9">
          <w:rPr>
            <w:rStyle w:val="Hyperlink"/>
          </w:rPr>
          <w:t>Hình</w:t>
        </w:r>
        <w:r w:rsidRPr="008528D9">
          <w:rPr>
            <w:rStyle w:val="Hyperlink"/>
            <w:lang w:val="en-US"/>
          </w:rPr>
          <w:t xml:space="preserve"> 4.29</w:t>
        </w:r>
        <w:r w:rsidRPr="008528D9">
          <w:rPr>
            <w:rStyle w:val="Hyperlink"/>
          </w:rPr>
          <w:t xml:space="preserve"> </w:t>
        </w:r>
        <w:r w:rsidRPr="008528D9">
          <w:rPr>
            <w:rStyle w:val="Hyperlink"/>
            <w:lang w:val="en-US"/>
          </w:rPr>
          <w:t>Trang đặt lịch khám (3)</w:t>
        </w:r>
        <w:r>
          <w:rPr>
            <w:webHidden/>
          </w:rPr>
          <w:tab/>
        </w:r>
        <w:r>
          <w:rPr>
            <w:webHidden/>
          </w:rPr>
          <w:fldChar w:fldCharType="begin"/>
        </w:r>
        <w:r>
          <w:rPr>
            <w:webHidden/>
          </w:rPr>
          <w:instrText xml:space="preserve"> PAGEREF _Toc186464364 \h </w:instrText>
        </w:r>
        <w:r>
          <w:rPr>
            <w:webHidden/>
          </w:rPr>
        </w:r>
        <w:r>
          <w:rPr>
            <w:webHidden/>
          </w:rPr>
          <w:fldChar w:fldCharType="separate"/>
        </w:r>
        <w:r w:rsidR="005B5DBB">
          <w:rPr>
            <w:webHidden/>
          </w:rPr>
          <w:t>67</w:t>
        </w:r>
        <w:r>
          <w:rPr>
            <w:webHidden/>
          </w:rPr>
          <w:fldChar w:fldCharType="end"/>
        </w:r>
      </w:hyperlink>
    </w:p>
    <w:p w14:paraId="441BEEBB" w14:textId="28228A01"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65" w:history="1">
        <w:r w:rsidRPr="008528D9">
          <w:rPr>
            <w:rStyle w:val="Hyperlink"/>
          </w:rPr>
          <w:t>Hình</w:t>
        </w:r>
        <w:r w:rsidRPr="008528D9">
          <w:rPr>
            <w:rStyle w:val="Hyperlink"/>
            <w:lang w:val="en-US"/>
          </w:rPr>
          <w:t xml:space="preserve"> 4.30</w:t>
        </w:r>
        <w:r w:rsidRPr="008528D9">
          <w:rPr>
            <w:rStyle w:val="Hyperlink"/>
          </w:rPr>
          <w:t xml:space="preserve"> </w:t>
        </w:r>
        <w:r w:rsidRPr="008528D9">
          <w:rPr>
            <w:rStyle w:val="Hyperlink"/>
            <w:lang w:val="en-US"/>
          </w:rPr>
          <w:t>Trang xem lịch sử hẹn khám</w:t>
        </w:r>
        <w:r>
          <w:rPr>
            <w:webHidden/>
          </w:rPr>
          <w:tab/>
        </w:r>
        <w:r>
          <w:rPr>
            <w:webHidden/>
          </w:rPr>
          <w:fldChar w:fldCharType="begin"/>
        </w:r>
        <w:r>
          <w:rPr>
            <w:webHidden/>
          </w:rPr>
          <w:instrText xml:space="preserve"> PAGEREF _Toc186464365 \h </w:instrText>
        </w:r>
        <w:r>
          <w:rPr>
            <w:webHidden/>
          </w:rPr>
        </w:r>
        <w:r>
          <w:rPr>
            <w:webHidden/>
          </w:rPr>
          <w:fldChar w:fldCharType="separate"/>
        </w:r>
        <w:r w:rsidR="005B5DBB">
          <w:rPr>
            <w:webHidden/>
          </w:rPr>
          <w:t>67</w:t>
        </w:r>
        <w:r>
          <w:rPr>
            <w:webHidden/>
          </w:rPr>
          <w:fldChar w:fldCharType="end"/>
        </w:r>
      </w:hyperlink>
    </w:p>
    <w:p w14:paraId="7EA25039" w14:textId="51D74437"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66" w:history="1">
        <w:r w:rsidRPr="008528D9">
          <w:rPr>
            <w:rStyle w:val="Hyperlink"/>
          </w:rPr>
          <w:t>Hình</w:t>
        </w:r>
        <w:r w:rsidRPr="008528D9">
          <w:rPr>
            <w:rStyle w:val="Hyperlink"/>
            <w:lang w:val="en-US"/>
          </w:rPr>
          <w:t xml:space="preserve"> 4.31</w:t>
        </w:r>
        <w:r w:rsidRPr="008528D9">
          <w:rPr>
            <w:rStyle w:val="Hyperlink"/>
          </w:rPr>
          <w:t xml:space="preserve"> </w:t>
        </w:r>
        <w:r w:rsidRPr="008528D9">
          <w:rPr>
            <w:rStyle w:val="Hyperlink"/>
            <w:lang w:val="en-US"/>
          </w:rPr>
          <w:t>Trang xem bệnh án</w:t>
        </w:r>
        <w:r>
          <w:rPr>
            <w:webHidden/>
          </w:rPr>
          <w:tab/>
        </w:r>
        <w:r>
          <w:rPr>
            <w:webHidden/>
          </w:rPr>
          <w:fldChar w:fldCharType="begin"/>
        </w:r>
        <w:r>
          <w:rPr>
            <w:webHidden/>
          </w:rPr>
          <w:instrText xml:space="preserve"> PAGEREF _Toc186464366 \h </w:instrText>
        </w:r>
        <w:r>
          <w:rPr>
            <w:webHidden/>
          </w:rPr>
        </w:r>
        <w:r>
          <w:rPr>
            <w:webHidden/>
          </w:rPr>
          <w:fldChar w:fldCharType="separate"/>
        </w:r>
        <w:r w:rsidR="005B5DBB">
          <w:rPr>
            <w:webHidden/>
          </w:rPr>
          <w:t>68</w:t>
        </w:r>
        <w:r>
          <w:rPr>
            <w:webHidden/>
          </w:rPr>
          <w:fldChar w:fldCharType="end"/>
        </w:r>
      </w:hyperlink>
    </w:p>
    <w:p w14:paraId="33ECA82C" w14:textId="7DF0EF09"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67" w:history="1">
        <w:r w:rsidRPr="008528D9">
          <w:rPr>
            <w:rStyle w:val="Hyperlink"/>
          </w:rPr>
          <w:t>Hình</w:t>
        </w:r>
        <w:r w:rsidRPr="008528D9">
          <w:rPr>
            <w:rStyle w:val="Hyperlink"/>
            <w:lang w:val="en-US"/>
          </w:rPr>
          <w:t xml:space="preserve"> 4.32</w:t>
        </w:r>
        <w:r w:rsidRPr="008528D9">
          <w:rPr>
            <w:rStyle w:val="Hyperlink"/>
          </w:rPr>
          <w:t xml:space="preserve"> </w:t>
        </w:r>
        <w:r w:rsidRPr="008528D9">
          <w:rPr>
            <w:rStyle w:val="Hyperlink"/>
            <w:lang w:val="en-US"/>
          </w:rPr>
          <w:t>Trang xem hóa đơn</w:t>
        </w:r>
        <w:r>
          <w:rPr>
            <w:webHidden/>
          </w:rPr>
          <w:tab/>
        </w:r>
        <w:r>
          <w:rPr>
            <w:webHidden/>
          </w:rPr>
          <w:fldChar w:fldCharType="begin"/>
        </w:r>
        <w:r>
          <w:rPr>
            <w:webHidden/>
          </w:rPr>
          <w:instrText xml:space="preserve"> PAGEREF _Toc186464367 \h </w:instrText>
        </w:r>
        <w:r>
          <w:rPr>
            <w:webHidden/>
          </w:rPr>
        </w:r>
        <w:r>
          <w:rPr>
            <w:webHidden/>
          </w:rPr>
          <w:fldChar w:fldCharType="separate"/>
        </w:r>
        <w:r w:rsidR="005B5DBB">
          <w:rPr>
            <w:webHidden/>
          </w:rPr>
          <w:t>68</w:t>
        </w:r>
        <w:r>
          <w:rPr>
            <w:webHidden/>
          </w:rPr>
          <w:fldChar w:fldCharType="end"/>
        </w:r>
      </w:hyperlink>
    </w:p>
    <w:p w14:paraId="18FC776E" w14:textId="24608D53"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68" w:history="1">
        <w:r w:rsidRPr="008528D9">
          <w:rPr>
            <w:rStyle w:val="Hyperlink"/>
          </w:rPr>
          <w:t>Hình</w:t>
        </w:r>
        <w:r w:rsidRPr="008528D9">
          <w:rPr>
            <w:rStyle w:val="Hyperlink"/>
            <w:lang w:val="en-US"/>
          </w:rPr>
          <w:t xml:space="preserve"> 4.33</w:t>
        </w:r>
        <w:r w:rsidRPr="008528D9">
          <w:rPr>
            <w:rStyle w:val="Hyperlink"/>
          </w:rPr>
          <w:t xml:space="preserve"> </w:t>
        </w:r>
        <w:r w:rsidRPr="008528D9">
          <w:rPr>
            <w:rStyle w:val="Hyperlink"/>
            <w:lang w:val="en-US"/>
          </w:rPr>
          <w:t>Trang quản lý bình luận (Bệnh nhân)</w:t>
        </w:r>
        <w:r>
          <w:rPr>
            <w:webHidden/>
          </w:rPr>
          <w:tab/>
        </w:r>
        <w:r>
          <w:rPr>
            <w:webHidden/>
          </w:rPr>
          <w:fldChar w:fldCharType="begin"/>
        </w:r>
        <w:r>
          <w:rPr>
            <w:webHidden/>
          </w:rPr>
          <w:instrText xml:space="preserve"> PAGEREF _Toc186464368 \h </w:instrText>
        </w:r>
        <w:r>
          <w:rPr>
            <w:webHidden/>
          </w:rPr>
        </w:r>
        <w:r>
          <w:rPr>
            <w:webHidden/>
          </w:rPr>
          <w:fldChar w:fldCharType="separate"/>
        </w:r>
        <w:r w:rsidR="005B5DBB">
          <w:rPr>
            <w:webHidden/>
          </w:rPr>
          <w:t>69</w:t>
        </w:r>
        <w:r>
          <w:rPr>
            <w:webHidden/>
          </w:rPr>
          <w:fldChar w:fldCharType="end"/>
        </w:r>
      </w:hyperlink>
    </w:p>
    <w:p w14:paraId="287E6977" w14:textId="3B296999"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69" w:history="1">
        <w:r w:rsidRPr="008528D9">
          <w:rPr>
            <w:rStyle w:val="Hyperlink"/>
          </w:rPr>
          <w:t>Hình</w:t>
        </w:r>
        <w:r w:rsidRPr="008528D9">
          <w:rPr>
            <w:rStyle w:val="Hyperlink"/>
            <w:lang w:val="en-US"/>
          </w:rPr>
          <w:t xml:space="preserve"> 4.34</w:t>
        </w:r>
        <w:r w:rsidRPr="008528D9">
          <w:rPr>
            <w:rStyle w:val="Hyperlink"/>
          </w:rPr>
          <w:t xml:space="preserve"> </w:t>
        </w:r>
        <w:r w:rsidRPr="008528D9">
          <w:rPr>
            <w:rStyle w:val="Hyperlink"/>
            <w:lang w:val="en-US"/>
          </w:rPr>
          <w:t>Trang quản lý thông tin cá nhân (Bệnh nhân)</w:t>
        </w:r>
        <w:r>
          <w:rPr>
            <w:webHidden/>
          </w:rPr>
          <w:tab/>
        </w:r>
        <w:r>
          <w:rPr>
            <w:webHidden/>
          </w:rPr>
          <w:fldChar w:fldCharType="begin"/>
        </w:r>
        <w:r>
          <w:rPr>
            <w:webHidden/>
          </w:rPr>
          <w:instrText xml:space="preserve"> PAGEREF _Toc186464369 \h </w:instrText>
        </w:r>
        <w:r>
          <w:rPr>
            <w:webHidden/>
          </w:rPr>
        </w:r>
        <w:r>
          <w:rPr>
            <w:webHidden/>
          </w:rPr>
          <w:fldChar w:fldCharType="separate"/>
        </w:r>
        <w:r w:rsidR="005B5DBB">
          <w:rPr>
            <w:webHidden/>
          </w:rPr>
          <w:t>69</w:t>
        </w:r>
        <w:r>
          <w:rPr>
            <w:webHidden/>
          </w:rPr>
          <w:fldChar w:fldCharType="end"/>
        </w:r>
      </w:hyperlink>
    </w:p>
    <w:p w14:paraId="14A0BE0B" w14:textId="2327A2FD"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70" w:history="1">
        <w:r w:rsidRPr="008528D9">
          <w:rPr>
            <w:rStyle w:val="Hyperlink"/>
          </w:rPr>
          <w:t>Hình</w:t>
        </w:r>
        <w:r w:rsidRPr="008528D9">
          <w:rPr>
            <w:rStyle w:val="Hyperlink"/>
            <w:lang w:val="en-US"/>
          </w:rPr>
          <w:t xml:space="preserve"> 4.35</w:t>
        </w:r>
        <w:r w:rsidRPr="008528D9">
          <w:rPr>
            <w:rStyle w:val="Hyperlink"/>
          </w:rPr>
          <w:t xml:space="preserve"> </w:t>
        </w:r>
        <w:r w:rsidRPr="008528D9">
          <w:rPr>
            <w:rStyle w:val="Hyperlink"/>
            <w:lang w:val="en-US"/>
          </w:rPr>
          <w:t>Trang đổi mật khẩu</w:t>
        </w:r>
        <w:r>
          <w:rPr>
            <w:webHidden/>
          </w:rPr>
          <w:tab/>
        </w:r>
        <w:r>
          <w:rPr>
            <w:webHidden/>
          </w:rPr>
          <w:fldChar w:fldCharType="begin"/>
        </w:r>
        <w:r>
          <w:rPr>
            <w:webHidden/>
          </w:rPr>
          <w:instrText xml:space="preserve"> PAGEREF _Toc186464370 \h </w:instrText>
        </w:r>
        <w:r>
          <w:rPr>
            <w:webHidden/>
          </w:rPr>
        </w:r>
        <w:r>
          <w:rPr>
            <w:webHidden/>
          </w:rPr>
          <w:fldChar w:fldCharType="separate"/>
        </w:r>
        <w:r w:rsidR="005B5DBB">
          <w:rPr>
            <w:webHidden/>
          </w:rPr>
          <w:t>70</w:t>
        </w:r>
        <w:r>
          <w:rPr>
            <w:webHidden/>
          </w:rPr>
          <w:fldChar w:fldCharType="end"/>
        </w:r>
      </w:hyperlink>
    </w:p>
    <w:p w14:paraId="75A76E3B" w14:textId="3ABB802E"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71" w:history="1">
        <w:r w:rsidRPr="008528D9">
          <w:rPr>
            <w:rStyle w:val="Hyperlink"/>
          </w:rPr>
          <w:t>Hình</w:t>
        </w:r>
        <w:r w:rsidRPr="008528D9">
          <w:rPr>
            <w:rStyle w:val="Hyperlink"/>
            <w:lang w:val="en-US"/>
          </w:rPr>
          <w:t xml:space="preserve"> 4.36</w:t>
        </w:r>
        <w:r w:rsidRPr="008528D9">
          <w:rPr>
            <w:rStyle w:val="Hyperlink"/>
          </w:rPr>
          <w:t xml:space="preserve"> </w:t>
        </w:r>
        <w:r w:rsidRPr="008528D9">
          <w:rPr>
            <w:rStyle w:val="Hyperlink"/>
            <w:lang w:val="en-US"/>
          </w:rPr>
          <w:t>Trang quản lý lịch khám (Bác sĩ)</w:t>
        </w:r>
        <w:r>
          <w:rPr>
            <w:webHidden/>
          </w:rPr>
          <w:tab/>
        </w:r>
        <w:r>
          <w:rPr>
            <w:webHidden/>
          </w:rPr>
          <w:fldChar w:fldCharType="begin"/>
        </w:r>
        <w:r>
          <w:rPr>
            <w:webHidden/>
          </w:rPr>
          <w:instrText xml:space="preserve"> PAGEREF _Toc186464371 \h </w:instrText>
        </w:r>
        <w:r>
          <w:rPr>
            <w:webHidden/>
          </w:rPr>
        </w:r>
        <w:r>
          <w:rPr>
            <w:webHidden/>
          </w:rPr>
          <w:fldChar w:fldCharType="separate"/>
        </w:r>
        <w:r w:rsidR="005B5DBB">
          <w:rPr>
            <w:webHidden/>
          </w:rPr>
          <w:t>70</w:t>
        </w:r>
        <w:r>
          <w:rPr>
            <w:webHidden/>
          </w:rPr>
          <w:fldChar w:fldCharType="end"/>
        </w:r>
      </w:hyperlink>
    </w:p>
    <w:p w14:paraId="333CBD27" w14:textId="69EBDC62"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72" w:history="1">
        <w:r w:rsidRPr="008528D9">
          <w:rPr>
            <w:rStyle w:val="Hyperlink"/>
          </w:rPr>
          <w:t>Hình</w:t>
        </w:r>
        <w:r w:rsidRPr="008528D9">
          <w:rPr>
            <w:rStyle w:val="Hyperlink"/>
            <w:lang w:val="en-US"/>
          </w:rPr>
          <w:t xml:space="preserve"> 4.37</w:t>
        </w:r>
        <w:r w:rsidRPr="008528D9">
          <w:rPr>
            <w:rStyle w:val="Hyperlink"/>
          </w:rPr>
          <w:t xml:space="preserve"> </w:t>
        </w:r>
        <w:r w:rsidRPr="008528D9">
          <w:rPr>
            <w:rStyle w:val="Hyperlink"/>
            <w:lang w:val="en-US"/>
          </w:rPr>
          <w:t>Trang khám bệnh</w:t>
        </w:r>
        <w:r>
          <w:rPr>
            <w:webHidden/>
          </w:rPr>
          <w:tab/>
        </w:r>
        <w:r>
          <w:rPr>
            <w:webHidden/>
          </w:rPr>
          <w:fldChar w:fldCharType="begin"/>
        </w:r>
        <w:r>
          <w:rPr>
            <w:webHidden/>
          </w:rPr>
          <w:instrText xml:space="preserve"> PAGEREF _Toc186464372 \h </w:instrText>
        </w:r>
        <w:r>
          <w:rPr>
            <w:webHidden/>
          </w:rPr>
        </w:r>
        <w:r>
          <w:rPr>
            <w:webHidden/>
          </w:rPr>
          <w:fldChar w:fldCharType="separate"/>
        </w:r>
        <w:r w:rsidR="005B5DBB">
          <w:rPr>
            <w:webHidden/>
          </w:rPr>
          <w:t>71</w:t>
        </w:r>
        <w:r>
          <w:rPr>
            <w:webHidden/>
          </w:rPr>
          <w:fldChar w:fldCharType="end"/>
        </w:r>
      </w:hyperlink>
    </w:p>
    <w:p w14:paraId="3C31546A" w14:textId="7F2C26E0"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73" w:history="1">
        <w:r w:rsidRPr="008528D9">
          <w:rPr>
            <w:rStyle w:val="Hyperlink"/>
          </w:rPr>
          <w:t>Hình</w:t>
        </w:r>
        <w:r w:rsidRPr="008528D9">
          <w:rPr>
            <w:rStyle w:val="Hyperlink"/>
            <w:lang w:val="en-US"/>
          </w:rPr>
          <w:t xml:space="preserve"> 4.38</w:t>
        </w:r>
        <w:r w:rsidRPr="008528D9">
          <w:rPr>
            <w:rStyle w:val="Hyperlink"/>
          </w:rPr>
          <w:t xml:space="preserve"> </w:t>
        </w:r>
        <w:r w:rsidRPr="008528D9">
          <w:rPr>
            <w:rStyle w:val="Hyperlink"/>
            <w:lang w:val="en-US"/>
          </w:rPr>
          <w:t>Trang quản lý bệnh nhân</w:t>
        </w:r>
        <w:r>
          <w:rPr>
            <w:webHidden/>
          </w:rPr>
          <w:tab/>
        </w:r>
        <w:r>
          <w:rPr>
            <w:webHidden/>
          </w:rPr>
          <w:fldChar w:fldCharType="begin"/>
        </w:r>
        <w:r>
          <w:rPr>
            <w:webHidden/>
          </w:rPr>
          <w:instrText xml:space="preserve"> PAGEREF _Toc186464373 \h </w:instrText>
        </w:r>
        <w:r>
          <w:rPr>
            <w:webHidden/>
          </w:rPr>
        </w:r>
        <w:r>
          <w:rPr>
            <w:webHidden/>
          </w:rPr>
          <w:fldChar w:fldCharType="separate"/>
        </w:r>
        <w:r w:rsidR="005B5DBB">
          <w:rPr>
            <w:webHidden/>
          </w:rPr>
          <w:t>71</w:t>
        </w:r>
        <w:r>
          <w:rPr>
            <w:webHidden/>
          </w:rPr>
          <w:fldChar w:fldCharType="end"/>
        </w:r>
      </w:hyperlink>
    </w:p>
    <w:p w14:paraId="4B8038C7" w14:textId="30EF5B11"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74" w:history="1">
        <w:r w:rsidRPr="008528D9">
          <w:rPr>
            <w:rStyle w:val="Hyperlink"/>
          </w:rPr>
          <w:t>Hình</w:t>
        </w:r>
        <w:r w:rsidRPr="008528D9">
          <w:rPr>
            <w:rStyle w:val="Hyperlink"/>
            <w:lang w:val="en-US"/>
          </w:rPr>
          <w:t xml:space="preserve"> 4.39</w:t>
        </w:r>
        <w:r w:rsidRPr="008528D9">
          <w:rPr>
            <w:rStyle w:val="Hyperlink"/>
          </w:rPr>
          <w:t xml:space="preserve"> </w:t>
        </w:r>
        <w:r w:rsidRPr="008528D9">
          <w:rPr>
            <w:rStyle w:val="Hyperlink"/>
            <w:lang w:val="en-US"/>
          </w:rPr>
          <w:t>Trang thông tin chi tiết bệnh nhân</w:t>
        </w:r>
        <w:r>
          <w:rPr>
            <w:webHidden/>
          </w:rPr>
          <w:tab/>
        </w:r>
        <w:r>
          <w:rPr>
            <w:webHidden/>
          </w:rPr>
          <w:fldChar w:fldCharType="begin"/>
        </w:r>
        <w:r>
          <w:rPr>
            <w:webHidden/>
          </w:rPr>
          <w:instrText xml:space="preserve"> PAGEREF _Toc186464374 \h </w:instrText>
        </w:r>
        <w:r>
          <w:rPr>
            <w:webHidden/>
          </w:rPr>
        </w:r>
        <w:r>
          <w:rPr>
            <w:webHidden/>
          </w:rPr>
          <w:fldChar w:fldCharType="separate"/>
        </w:r>
        <w:r w:rsidR="005B5DBB">
          <w:rPr>
            <w:webHidden/>
          </w:rPr>
          <w:t>72</w:t>
        </w:r>
        <w:r>
          <w:rPr>
            <w:webHidden/>
          </w:rPr>
          <w:fldChar w:fldCharType="end"/>
        </w:r>
      </w:hyperlink>
    </w:p>
    <w:p w14:paraId="110F1512" w14:textId="3F20950C"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75" w:history="1">
        <w:r w:rsidRPr="008528D9">
          <w:rPr>
            <w:rStyle w:val="Hyperlink"/>
          </w:rPr>
          <w:t>Hình</w:t>
        </w:r>
        <w:r w:rsidRPr="008528D9">
          <w:rPr>
            <w:rStyle w:val="Hyperlink"/>
            <w:lang w:val="en-US"/>
          </w:rPr>
          <w:t xml:space="preserve"> 4.40</w:t>
        </w:r>
        <w:r w:rsidRPr="008528D9">
          <w:rPr>
            <w:rStyle w:val="Hyperlink"/>
          </w:rPr>
          <w:t xml:space="preserve"> </w:t>
        </w:r>
        <w:r w:rsidRPr="008528D9">
          <w:rPr>
            <w:rStyle w:val="Hyperlink"/>
            <w:lang w:val="en-US"/>
          </w:rPr>
          <w:t>Trang quản lý bình luận (Bác sĩ)</w:t>
        </w:r>
        <w:r>
          <w:rPr>
            <w:webHidden/>
          </w:rPr>
          <w:tab/>
        </w:r>
        <w:r>
          <w:rPr>
            <w:webHidden/>
          </w:rPr>
          <w:fldChar w:fldCharType="begin"/>
        </w:r>
        <w:r>
          <w:rPr>
            <w:webHidden/>
          </w:rPr>
          <w:instrText xml:space="preserve"> PAGEREF _Toc186464375 \h </w:instrText>
        </w:r>
        <w:r>
          <w:rPr>
            <w:webHidden/>
          </w:rPr>
        </w:r>
        <w:r>
          <w:rPr>
            <w:webHidden/>
          </w:rPr>
          <w:fldChar w:fldCharType="separate"/>
        </w:r>
        <w:r w:rsidR="005B5DBB">
          <w:rPr>
            <w:webHidden/>
          </w:rPr>
          <w:t>72</w:t>
        </w:r>
        <w:r>
          <w:rPr>
            <w:webHidden/>
          </w:rPr>
          <w:fldChar w:fldCharType="end"/>
        </w:r>
      </w:hyperlink>
    </w:p>
    <w:p w14:paraId="0AA800CD" w14:textId="67EE06AF"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76" w:history="1">
        <w:r w:rsidRPr="008528D9">
          <w:rPr>
            <w:rStyle w:val="Hyperlink"/>
          </w:rPr>
          <w:t>Hình</w:t>
        </w:r>
        <w:r w:rsidRPr="008528D9">
          <w:rPr>
            <w:rStyle w:val="Hyperlink"/>
            <w:lang w:val="en-US"/>
          </w:rPr>
          <w:t xml:space="preserve"> 4.41</w:t>
        </w:r>
        <w:r w:rsidRPr="008528D9">
          <w:rPr>
            <w:rStyle w:val="Hyperlink"/>
          </w:rPr>
          <w:t xml:space="preserve"> </w:t>
        </w:r>
        <w:r w:rsidRPr="008528D9">
          <w:rPr>
            <w:rStyle w:val="Hyperlink"/>
            <w:lang w:val="en-US"/>
          </w:rPr>
          <w:t>Trang quản lý lịch khám (Nhân viên)</w:t>
        </w:r>
        <w:r>
          <w:rPr>
            <w:webHidden/>
          </w:rPr>
          <w:tab/>
        </w:r>
        <w:r>
          <w:rPr>
            <w:webHidden/>
          </w:rPr>
          <w:fldChar w:fldCharType="begin"/>
        </w:r>
        <w:r>
          <w:rPr>
            <w:webHidden/>
          </w:rPr>
          <w:instrText xml:space="preserve"> PAGEREF _Toc186464376 \h </w:instrText>
        </w:r>
        <w:r>
          <w:rPr>
            <w:webHidden/>
          </w:rPr>
        </w:r>
        <w:r>
          <w:rPr>
            <w:webHidden/>
          </w:rPr>
          <w:fldChar w:fldCharType="separate"/>
        </w:r>
        <w:r w:rsidR="005B5DBB">
          <w:rPr>
            <w:webHidden/>
          </w:rPr>
          <w:t>73</w:t>
        </w:r>
        <w:r>
          <w:rPr>
            <w:webHidden/>
          </w:rPr>
          <w:fldChar w:fldCharType="end"/>
        </w:r>
      </w:hyperlink>
    </w:p>
    <w:p w14:paraId="6A3360DB" w14:textId="1900312B"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77" w:history="1">
        <w:r w:rsidRPr="008528D9">
          <w:rPr>
            <w:rStyle w:val="Hyperlink"/>
          </w:rPr>
          <w:t>Hình</w:t>
        </w:r>
        <w:r w:rsidRPr="008528D9">
          <w:rPr>
            <w:rStyle w:val="Hyperlink"/>
            <w:lang w:val="en-US"/>
          </w:rPr>
          <w:t xml:space="preserve"> 4.42</w:t>
        </w:r>
        <w:r w:rsidRPr="008528D9">
          <w:rPr>
            <w:rStyle w:val="Hyperlink"/>
          </w:rPr>
          <w:t xml:space="preserve"> </w:t>
        </w:r>
        <w:r w:rsidRPr="008528D9">
          <w:rPr>
            <w:rStyle w:val="Hyperlink"/>
            <w:lang w:val="en-US"/>
          </w:rPr>
          <w:t>Trang xem hóa đơn chi tiết</w:t>
        </w:r>
        <w:r>
          <w:rPr>
            <w:webHidden/>
          </w:rPr>
          <w:tab/>
        </w:r>
        <w:r>
          <w:rPr>
            <w:webHidden/>
          </w:rPr>
          <w:fldChar w:fldCharType="begin"/>
        </w:r>
        <w:r>
          <w:rPr>
            <w:webHidden/>
          </w:rPr>
          <w:instrText xml:space="preserve"> PAGEREF _Toc186464377 \h </w:instrText>
        </w:r>
        <w:r>
          <w:rPr>
            <w:webHidden/>
          </w:rPr>
        </w:r>
        <w:r>
          <w:rPr>
            <w:webHidden/>
          </w:rPr>
          <w:fldChar w:fldCharType="separate"/>
        </w:r>
        <w:r w:rsidR="005B5DBB">
          <w:rPr>
            <w:webHidden/>
          </w:rPr>
          <w:t>73</w:t>
        </w:r>
        <w:r>
          <w:rPr>
            <w:webHidden/>
          </w:rPr>
          <w:fldChar w:fldCharType="end"/>
        </w:r>
      </w:hyperlink>
    </w:p>
    <w:p w14:paraId="5017AE17" w14:textId="1BC5670B"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78" w:history="1">
        <w:r w:rsidRPr="008528D9">
          <w:rPr>
            <w:rStyle w:val="Hyperlink"/>
          </w:rPr>
          <w:t>Hình</w:t>
        </w:r>
        <w:r w:rsidRPr="008528D9">
          <w:rPr>
            <w:rStyle w:val="Hyperlink"/>
            <w:lang w:val="en-US"/>
          </w:rPr>
          <w:t xml:space="preserve"> 4.43</w:t>
        </w:r>
        <w:r w:rsidRPr="008528D9">
          <w:rPr>
            <w:rStyle w:val="Hyperlink"/>
          </w:rPr>
          <w:t xml:space="preserve"> </w:t>
        </w:r>
        <w:r w:rsidRPr="008528D9">
          <w:rPr>
            <w:rStyle w:val="Hyperlink"/>
            <w:lang w:val="en-US"/>
          </w:rPr>
          <w:t>Trang quản lý doanh thu</w:t>
        </w:r>
        <w:r>
          <w:rPr>
            <w:webHidden/>
          </w:rPr>
          <w:tab/>
        </w:r>
        <w:r>
          <w:rPr>
            <w:webHidden/>
          </w:rPr>
          <w:fldChar w:fldCharType="begin"/>
        </w:r>
        <w:r>
          <w:rPr>
            <w:webHidden/>
          </w:rPr>
          <w:instrText xml:space="preserve"> PAGEREF _Toc186464378 \h </w:instrText>
        </w:r>
        <w:r>
          <w:rPr>
            <w:webHidden/>
          </w:rPr>
        </w:r>
        <w:r>
          <w:rPr>
            <w:webHidden/>
          </w:rPr>
          <w:fldChar w:fldCharType="separate"/>
        </w:r>
        <w:r w:rsidR="005B5DBB">
          <w:rPr>
            <w:webHidden/>
          </w:rPr>
          <w:t>74</w:t>
        </w:r>
        <w:r>
          <w:rPr>
            <w:webHidden/>
          </w:rPr>
          <w:fldChar w:fldCharType="end"/>
        </w:r>
      </w:hyperlink>
    </w:p>
    <w:p w14:paraId="377E7DD9" w14:textId="75B0BAD3"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79" w:history="1">
        <w:r w:rsidRPr="008528D9">
          <w:rPr>
            <w:rStyle w:val="Hyperlink"/>
          </w:rPr>
          <w:t>Hình</w:t>
        </w:r>
        <w:r w:rsidRPr="008528D9">
          <w:rPr>
            <w:rStyle w:val="Hyperlink"/>
            <w:lang w:val="en-US"/>
          </w:rPr>
          <w:t xml:space="preserve"> 4.44</w:t>
        </w:r>
        <w:r w:rsidRPr="008528D9">
          <w:rPr>
            <w:rStyle w:val="Hyperlink"/>
          </w:rPr>
          <w:t xml:space="preserve"> </w:t>
        </w:r>
        <w:r w:rsidRPr="008528D9">
          <w:rPr>
            <w:rStyle w:val="Hyperlink"/>
            <w:lang w:val="en-US"/>
          </w:rPr>
          <w:t>Trang quản lý chuyên khoa</w:t>
        </w:r>
        <w:r>
          <w:rPr>
            <w:webHidden/>
          </w:rPr>
          <w:tab/>
        </w:r>
        <w:r>
          <w:rPr>
            <w:webHidden/>
          </w:rPr>
          <w:fldChar w:fldCharType="begin"/>
        </w:r>
        <w:r>
          <w:rPr>
            <w:webHidden/>
          </w:rPr>
          <w:instrText xml:space="preserve"> PAGEREF _Toc186464379 \h </w:instrText>
        </w:r>
        <w:r>
          <w:rPr>
            <w:webHidden/>
          </w:rPr>
        </w:r>
        <w:r>
          <w:rPr>
            <w:webHidden/>
          </w:rPr>
          <w:fldChar w:fldCharType="separate"/>
        </w:r>
        <w:r w:rsidR="005B5DBB">
          <w:rPr>
            <w:webHidden/>
          </w:rPr>
          <w:t>74</w:t>
        </w:r>
        <w:r>
          <w:rPr>
            <w:webHidden/>
          </w:rPr>
          <w:fldChar w:fldCharType="end"/>
        </w:r>
      </w:hyperlink>
    </w:p>
    <w:p w14:paraId="0AAED157" w14:textId="3D367DFC"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80" w:history="1">
        <w:r w:rsidRPr="008528D9">
          <w:rPr>
            <w:rStyle w:val="Hyperlink"/>
          </w:rPr>
          <w:t>Hình</w:t>
        </w:r>
        <w:r w:rsidRPr="008528D9">
          <w:rPr>
            <w:rStyle w:val="Hyperlink"/>
            <w:lang w:val="en-US"/>
          </w:rPr>
          <w:t xml:space="preserve"> 4.45</w:t>
        </w:r>
        <w:r w:rsidRPr="008528D9">
          <w:rPr>
            <w:rStyle w:val="Hyperlink"/>
          </w:rPr>
          <w:t xml:space="preserve"> </w:t>
        </w:r>
        <w:r w:rsidRPr="008528D9">
          <w:rPr>
            <w:rStyle w:val="Hyperlink"/>
            <w:lang w:val="en-US"/>
          </w:rPr>
          <w:t>Trang quản lý dịch vụ</w:t>
        </w:r>
        <w:r>
          <w:rPr>
            <w:webHidden/>
          </w:rPr>
          <w:tab/>
        </w:r>
        <w:r>
          <w:rPr>
            <w:webHidden/>
          </w:rPr>
          <w:fldChar w:fldCharType="begin"/>
        </w:r>
        <w:r>
          <w:rPr>
            <w:webHidden/>
          </w:rPr>
          <w:instrText xml:space="preserve"> PAGEREF _Toc186464380 \h </w:instrText>
        </w:r>
        <w:r>
          <w:rPr>
            <w:webHidden/>
          </w:rPr>
        </w:r>
        <w:r>
          <w:rPr>
            <w:webHidden/>
          </w:rPr>
          <w:fldChar w:fldCharType="separate"/>
        </w:r>
        <w:r w:rsidR="005B5DBB">
          <w:rPr>
            <w:webHidden/>
          </w:rPr>
          <w:t>75</w:t>
        </w:r>
        <w:r>
          <w:rPr>
            <w:webHidden/>
          </w:rPr>
          <w:fldChar w:fldCharType="end"/>
        </w:r>
      </w:hyperlink>
    </w:p>
    <w:p w14:paraId="6FA1B278" w14:textId="0AAD4EDC"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81" w:history="1">
        <w:r w:rsidRPr="008528D9">
          <w:rPr>
            <w:rStyle w:val="Hyperlink"/>
          </w:rPr>
          <w:t>Hình</w:t>
        </w:r>
        <w:r w:rsidRPr="008528D9">
          <w:rPr>
            <w:rStyle w:val="Hyperlink"/>
            <w:lang w:val="en-US"/>
          </w:rPr>
          <w:t xml:space="preserve"> 4.46</w:t>
        </w:r>
        <w:r w:rsidRPr="008528D9">
          <w:rPr>
            <w:rStyle w:val="Hyperlink"/>
          </w:rPr>
          <w:t xml:space="preserve"> </w:t>
        </w:r>
        <w:r w:rsidRPr="008528D9">
          <w:rPr>
            <w:rStyle w:val="Hyperlink"/>
            <w:lang w:val="en-US"/>
          </w:rPr>
          <w:t>Trang quản lý tài khoản</w:t>
        </w:r>
        <w:r>
          <w:rPr>
            <w:webHidden/>
          </w:rPr>
          <w:tab/>
        </w:r>
        <w:r>
          <w:rPr>
            <w:webHidden/>
          </w:rPr>
          <w:fldChar w:fldCharType="begin"/>
        </w:r>
        <w:r>
          <w:rPr>
            <w:webHidden/>
          </w:rPr>
          <w:instrText xml:space="preserve"> PAGEREF _Toc186464381 \h </w:instrText>
        </w:r>
        <w:r>
          <w:rPr>
            <w:webHidden/>
          </w:rPr>
        </w:r>
        <w:r>
          <w:rPr>
            <w:webHidden/>
          </w:rPr>
          <w:fldChar w:fldCharType="separate"/>
        </w:r>
        <w:r w:rsidR="005B5DBB">
          <w:rPr>
            <w:webHidden/>
          </w:rPr>
          <w:t>75</w:t>
        </w:r>
        <w:r>
          <w:rPr>
            <w:webHidden/>
          </w:rPr>
          <w:fldChar w:fldCharType="end"/>
        </w:r>
      </w:hyperlink>
    </w:p>
    <w:p w14:paraId="2948AAD1" w14:textId="48617BDD"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82" w:history="1">
        <w:r w:rsidRPr="008528D9">
          <w:rPr>
            <w:rStyle w:val="Hyperlink"/>
          </w:rPr>
          <w:t>Hình</w:t>
        </w:r>
        <w:r w:rsidRPr="008528D9">
          <w:rPr>
            <w:rStyle w:val="Hyperlink"/>
            <w:lang w:val="en-US"/>
          </w:rPr>
          <w:t xml:space="preserve"> 4.47</w:t>
        </w:r>
        <w:r w:rsidRPr="008528D9">
          <w:rPr>
            <w:rStyle w:val="Hyperlink"/>
          </w:rPr>
          <w:t xml:space="preserve"> </w:t>
        </w:r>
        <w:r w:rsidRPr="008528D9">
          <w:rPr>
            <w:rStyle w:val="Hyperlink"/>
            <w:lang w:val="en-US"/>
          </w:rPr>
          <w:t>Trang quản lý thông tin cá nhân</w:t>
        </w:r>
        <w:r>
          <w:rPr>
            <w:webHidden/>
          </w:rPr>
          <w:tab/>
        </w:r>
        <w:r>
          <w:rPr>
            <w:webHidden/>
          </w:rPr>
          <w:fldChar w:fldCharType="begin"/>
        </w:r>
        <w:r>
          <w:rPr>
            <w:webHidden/>
          </w:rPr>
          <w:instrText xml:space="preserve"> PAGEREF _Toc186464382 \h </w:instrText>
        </w:r>
        <w:r>
          <w:rPr>
            <w:webHidden/>
          </w:rPr>
        </w:r>
        <w:r>
          <w:rPr>
            <w:webHidden/>
          </w:rPr>
          <w:fldChar w:fldCharType="separate"/>
        </w:r>
        <w:r w:rsidR="005B5DBB">
          <w:rPr>
            <w:webHidden/>
          </w:rPr>
          <w:t>76</w:t>
        </w:r>
        <w:r>
          <w:rPr>
            <w:webHidden/>
          </w:rPr>
          <w:fldChar w:fldCharType="end"/>
        </w:r>
      </w:hyperlink>
    </w:p>
    <w:p w14:paraId="63CDEC44" w14:textId="615FEC1A"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83" w:history="1">
        <w:r w:rsidRPr="008528D9">
          <w:rPr>
            <w:rStyle w:val="Hyperlink"/>
          </w:rPr>
          <w:t>Hình</w:t>
        </w:r>
        <w:r w:rsidRPr="008528D9">
          <w:rPr>
            <w:rStyle w:val="Hyperlink"/>
            <w:lang w:val="en-US"/>
          </w:rPr>
          <w:t xml:space="preserve"> 4.48</w:t>
        </w:r>
        <w:r w:rsidRPr="008528D9">
          <w:rPr>
            <w:rStyle w:val="Hyperlink"/>
          </w:rPr>
          <w:t xml:space="preserve"> </w:t>
        </w:r>
        <w:r w:rsidRPr="008528D9">
          <w:rPr>
            <w:rStyle w:val="Hyperlink"/>
            <w:lang w:val="en-US"/>
          </w:rPr>
          <w:t>Trang quản lý bình luận</w:t>
        </w:r>
        <w:r>
          <w:rPr>
            <w:webHidden/>
          </w:rPr>
          <w:tab/>
        </w:r>
        <w:r>
          <w:rPr>
            <w:webHidden/>
          </w:rPr>
          <w:fldChar w:fldCharType="begin"/>
        </w:r>
        <w:r>
          <w:rPr>
            <w:webHidden/>
          </w:rPr>
          <w:instrText xml:space="preserve"> PAGEREF _Toc186464383 \h </w:instrText>
        </w:r>
        <w:r>
          <w:rPr>
            <w:webHidden/>
          </w:rPr>
        </w:r>
        <w:r>
          <w:rPr>
            <w:webHidden/>
          </w:rPr>
          <w:fldChar w:fldCharType="separate"/>
        </w:r>
        <w:r w:rsidR="005B5DBB">
          <w:rPr>
            <w:webHidden/>
          </w:rPr>
          <w:t>76</w:t>
        </w:r>
        <w:r>
          <w:rPr>
            <w:webHidden/>
          </w:rPr>
          <w:fldChar w:fldCharType="end"/>
        </w:r>
      </w:hyperlink>
    </w:p>
    <w:p w14:paraId="1C773436" w14:textId="6DEDCC76" w:rsidR="0070251F" w:rsidRPr="00905CFF" w:rsidRDefault="0070251F" w:rsidP="007A41C9">
      <w:pPr>
        <w:pStyle w:val="Heading1"/>
        <w:spacing w:before="60" w:after="60" w:line="360" w:lineRule="auto"/>
        <w:rPr>
          <w:lang w:val="en-US"/>
        </w:rPr>
      </w:pPr>
      <w:r w:rsidRPr="00905CFF">
        <w:lastRenderedPageBreak/>
        <w:fldChar w:fldCharType="end"/>
      </w:r>
      <w:bookmarkStart w:id="9" w:name="_Toc186463466"/>
      <w:r w:rsidR="007A41C9" w:rsidRPr="00905CFF">
        <w:rPr>
          <w:lang w:val="en-US"/>
        </w:rPr>
        <w:t>DANH SÁCH BẢNG</w:t>
      </w:r>
      <w:bookmarkEnd w:id="9"/>
    </w:p>
    <w:p w14:paraId="255D1E73" w14:textId="692C0EF0" w:rsidR="00F57B52" w:rsidRDefault="0070251F">
      <w:pPr>
        <w:pStyle w:val="TOC1"/>
        <w:rPr>
          <w:rFonts w:asciiTheme="minorHAnsi" w:eastAsiaTheme="minorEastAsia" w:hAnsiTheme="minorHAnsi" w:cstheme="minorBidi"/>
          <w:kern w:val="2"/>
          <w:sz w:val="24"/>
          <w:szCs w:val="24"/>
          <w:lang w:val="en-US"/>
          <w14:ligatures w14:val="standardContextual"/>
        </w:rPr>
      </w:pPr>
      <w:r w:rsidRPr="00905CFF">
        <w:fldChar w:fldCharType="begin"/>
      </w:r>
      <w:r w:rsidRPr="00905CFF">
        <w:instrText xml:space="preserve"> TOC \h \z \u \t "Heading 8,1" </w:instrText>
      </w:r>
      <w:r w:rsidRPr="00905CFF">
        <w:fldChar w:fldCharType="separate"/>
      </w:r>
      <w:hyperlink w:anchor="_Toc186464384" w:history="1">
        <w:r w:rsidR="00F57B52" w:rsidRPr="00712ACE">
          <w:rPr>
            <w:rStyle w:val="Hyperlink"/>
          </w:rPr>
          <w:t>Bảng 1.</w:t>
        </w:r>
        <w:r w:rsidR="00F57B52" w:rsidRPr="00712ACE">
          <w:rPr>
            <w:rStyle w:val="Hyperlink"/>
            <w:lang w:val="en-US"/>
          </w:rPr>
          <w:t>1</w:t>
        </w:r>
        <w:r w:rsidR="00F57B52" w:rsidRPr="00712ACE">
          <w:rPr>
            <w:rStyle w:val="Hyperlink"/>
          </w:rPr>
          <w:t xml:space="preserve"> </w:t>
        </w:r>
        <w:r w:rsidR="00F57B52" w:rsidRPr="00712ACE">
          <w:rPr>
            <w:rStyle w:val="Hyperlink"/>
            <w:lang w:val="en-US"/>
          </w:rPr>
          <w:t>Chi tiết chức năng cho từng vai trò</w:t>
        </w:r>
        <w:r w:rsidR="00F57B52">
          <w:rPr>
            <w:webHidden/>
          </w:rPr>
          <w:tab/>
        </w:r>
        <w:r w:rsidR="00F57B52">
          <w:rPr>
            <w:webHidden/>
          </w:rPr>
          <w:fldChar w:fldCharType="begin"/>
        </w:r>
        <w:r w:rsidR="00F57B52">
          <w:rPr>
            <w:webHidden/>
          </w:rPr>
          <w:instrText xml:space="preserve"> PAGEREF _Toc186464384 \h </w:instrText>
        </w:r>
        <w:r w:rsidR="00F57B52">
          <w:rPr>
            <w:webHidden/>
          </w:rPr>
        </w:r>
        <w:r w:rsidR="00F57B52">
          <w:rPr>
            <w:webHidden/>
          </w:rPr>
          <w:fldChar w:fldCharType="separate"/>
        </w:r>
        <w:r w:rsidR="005B5DBB">
          <w:rPr>
            <w:webHidden/>
          </w:rPr>
          <w:t>9</w:t>
        </w:r>
        <w:r w:rsidR="00F57B52">
          <w:rPr>
            <w:webHidden/>
          </w:rPr>
          <w:fldChar w:fldCharType="end"/>
        </w:r>
      </w:hyperlink>
    </w:p>
    <w:p w14:paraId="0065D57B" w14:textId="4AD31A24"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85" w:history="1">
        <w:r w:rsidRPr="00712ACE">
          <w:rPr>
            <w:rStyle w:val="Hyperlink"/>
            <w:lang w:val="en-US"/>
          </w:rPr>
          <w:t>Bảng</w:t>
        </w:r>
        <w:r w:rsidRPr="00712ACE">
          <w:rPr>
            <w:rStyle w:val="Hyperlink"/>
          </w:rPr>
          <w:t xml:space="preserve"> </w:t>
        </w:r>
        <w:r w:rsidRPr="00712ACE">
          <w:rPr>
            <w:rStyle w:val="Hyperlink"/>
            <w:lang w:val="en-US"/>
          </w:rPr>
          <w:t>3</w:t>
        </w:r>
        <w:r w:rsidRPr="00712ACE">
          <w:rPr>
            <w:rStyle w:val="Hyperlink"/>
          </w:rPr>
          <w:t>.</w:t>
        </w:r>
        <w:r w:rsidRPr="00712ACE">
          <w:rPr>
            <w:rStyle w:val="Hyperlink"/>
            <w:lang w:val="en-US"/>
          </w:rPr>
          <w:t>1</w:t>
        </w:r>
        <w:r w:rsidRPr="00712ACE">
          <w:rPr>
            <w:rStyle w:val="Hyperlink"/>
          </w:rPr>
          <w:t xml:space="preserve"> </w:t>
        </w:r>
        <w:r w:rsidRPr="00712ACE">
          <w:rPr>
            <w:rStyle w:val="Hyperlink"/>
            <w:lang w:val="en-US"/>
          </w:rPr>
          <w:t>Kịch bản use case Đăng nhập</w:t>
        </w:r>
        <w:r>
          <w:rPr>
            <w:webHidden/>
          </w:rPr>
          <w:tab/>
        </w:r>
        <w:r>
          <w:rPr>
            <w:webHidden/>
          </w:rPr>
          <w:fldChar w:fldCharType="begin"/>
        </w:r>
        <w:r>
          <w:rPr>
            <w:webHidden/>
          </w:rPr>
          <w:instrText xml:space="preserve"> PAGEREF _Toc186464385 \h </w:instrText>
        </w:r>
        <w:r>
          <w:rPr>
            <w:webHidden/>
          </w:rPr>
        </w:r>
        <w:r>
          <w:rPr>
            <w:webHidden/>
          </w:rPr>
          <w:fldChar w:fldCharType="separate"/>
        </w:r>
        <w:r w:rsidR="005B5DBB">
          <w:rPr>
            <w:webHidden/>
          </w:rPr>
          <w:t>39</w:t>
        </w:r>
        <w:r>
          <w:rPr>
            <w:webHidden/>
          </w:rPr>
          <w:fldChar w:fldCharType="end"/>
        </w:r>
      </w:hyperlink>
    </w:p>
    <w:p w14:paraId="5DBB8FE5" w14:textId="254F408C"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86" w:history="1">
        <w:r w:rsidRPr="00712ACE">
          <w:rPr>
            <w:rStyle w:val="Hyperlink"/>
            <w:lang w:val="en-US"/>
          </w:rPr>
          <w:t>Bảng</w:t>
        </w:r>
        <w:r w:rsidRPr="00712ACE">
          <w:rPr>
            <w:rStyle w:val="Hyperlink"/>
          </w:rPr>
          <w:t xml:space="preserve"> </w:t>
        </w:r>
        <w:r w:rsidRPr="00712ACE">
          <w:rPr>
            <w:rStyle w:val="Hyperlink"/>
            <w:lang w:val="en-US"/>
          </w:rPr>
          <w:t>3</w:t>
        </w:r>
        <w:r w:rsidRPr="00712ACE">
          <w:rPr>
            <w:rStyle w:val="Hyperlink"/>
          </w:rPr>
          <w:t>.</w:t>
        </w:r>
        <w:r w:rsidRPr="00712ACE">
          <w:rPr>
            <w:rStyle w:val="Hyperlink"/>
            <w:lang w:val="en-US"/>
          </w:rPr>
          <w:t>2</w:t>
        </w:r>
        <w:r w:rsidRPr="00712ACE">
          <w:rPr>
            <w:rStyle w:val="Hyperlink"/>
          </w:rPr>
          <w:t xml:space="preserve"> </w:t>
        </w:r>
        <w:r w:rsidRPr="00712ACE">
          <w:rPr>
            <w:rStyle w:val="Hyperlink"/>
            <w:lang w:val="en-US"/>
          </w:rPr>
          <w:t>Kịch bản use case Quên mật khẩu</w:t>
        </w:r>
        <w:r>
          <w:rPr>
            <w:webHidden/>
          </w:rPr>
          <w:tab/>
        </w:r>
        <w:r>
          <w:rPr>
            <w:webHidden/>
          </w:rPr>
          <w:fldChar w:fldCharType="begin"/>
        </w:r>
        <w:r>
          <w:rPr>
            <w:webHidden/>
          </w:rPr>
          <w:instrText xml:space="preserve"> PAGEREF _Toc186464386 \h </w:instrText>
        </w:r>
        <w:r>
          <w:rPr>
            <w:webHidden/>
          </w:rPr>
        </w:r>
        <w:r>
          <w:rPr>
            <w:webHidden/>
          </w:rPr>
          <w:fldChar w:fldCharType="separate"/>
        </w:r>
        <w:r w:rsidR="005B5DBB">
          <w:rPr>
            <w:webHidden/>
          </w:rPr>
          <w:t>39</w:t>
        </w:r>
        <w:r>
          <w:rPr>
            <w:webHidden/>
          </w:rPr>
          <w:fldChar w:fldCharType="end"/>
        </w:r>
      </w:hyperlink>
    </w:p>
    <w:p w14:paraId="7F8C3794" w14:textId="04E51C6F"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87" w:history="1">
        <w:r w:rsidRPr="00712ACE">
          <w:rPr>
            <w:rStyle w:val="Hyperlink"/>
            <w:lang w:val="en-US"/>
          </w:rPr>
          <w:t>Bảng</w:t>
        </w:r>
        <w:r w:rsidRPr="00712ACE">
          <w:rPr>
            <w:rStyle w:val="Hyperlink"/>
          </w:rPr>
          <w:t xml:space="preserve"> </w:t>
        </w:r>
        <w:r w:rsidRPr="00712ACE">
          <w:rPr>
            <w:rStyle w:val="Hyperlink"/>
            <w:lang w:val="en-US"/>
          </w:rPr>
          <w:t>3</w:t>
        </w:r>
        <w:r w:rsidRPr="00712ACE">
          <w:rPr>
            <w:rStyle w:val="Hyperlink"/>
          </w:rPr>
          <w:t>.</w:t>
        </w:r>
        <w:r w:rsidRPr="00712ACE">
          <w:rPr>
            <w:rStyle w:val="Hyperlink"/>
            <w:lang w:val="en-US"/>
          </w:rPr>
          <w:t>3</w:t>
        </w:r>
        <w:r w:rsidRPr="00712ACE">
          <w:rPr>
            <w:rStyle w:val="Hyperlink"/>
          </w:rPr>
          <w:t xml:space="preserve"> </w:t>
        </w:r>
        <w:r w:rsidRPr="00712ACE">
          <w:rPr>
            <w:rStyle w:val="Hyperlink"/>
            <w:lang w:val="en-US"/>
          </w:rPr>
          <w:t>Kịch bản use case Cập nhật thông tin cá nhân</w:t>
        </w:r>
        <w:r>
          <w:rPr>
            <w:webHidden/>
          </w:rPr>
          <w:tab/>
        </w:r>
        <w:r>
          <w:rPr>
            <w:webHidden/>
          </w:rPr>
          <w:fldChar w:fldCharType="begin"/>
        </w:r>
        <w:r>
          <w:rPr>
            <w:webHidden/>
          </w:rPr>
          <w:instrText xml:space="preserve"> PAGEREF _Toc186464387 \h </w:instrText>
        </w:r>
        <w:r>
          <w:rPr>
            <w:webHidden/>
          </w:rPr>
        </w:r>
        <w:r>
          <w:rPr>
            <w:webHidden/>
          </w:rPr>
          <w:fldChar w:fldCharType="separate"/>
        </w:r>
        <w:r w:rsidR="005B5DBB">
          <w:rPr>
            <w:webHidden/>
          </w:rPr>
          <w:t>40</w:t>
        </w:r>
        <w:r>
          <w:rPr>
            <w:webHidden/>
          </w:rPr>
          <w:fldChar w:fldCharType="end"/>
        </w:r>
      </w:hyperlink>
    </w:p>
    <w:p w14:paraId="413D2CDD" w14:textId="30C6E9BB"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88" w:history="1">
        <w:r w:rsidRPr="00712ACE">
          <w:rPr>
            <w:rStyle w:val="Hyperlink"/>
            <w:lang w:val="en-US"/>
          </w:rPr>
          <w:t>Bảng</w:t>
        </w:r>
        <w:r w:rsidRPr="00712ACE">
          <w:rPr>
            <w:rStyle w:val="Hyperlink"/>
          </w:rPr>
          <w:t xml:space="preserve"> </w:t>
        </w:r>
        <w:r w:rsidRPr="00712ACE">
          <w:rPr>
            <w:rStyle w:val="Hyperlink"/>
            <w:lang w:val="en-US"/>
          </w:rPr>
          <w:t>3</w:t>
        </w:r>
        <w:r w:rsidRPr="00712ACE">
          <w:rPr>
            <w:rStyle w:val="Hyperlink"/>
          </w:rPr>
          <w:t>.</w:t>
        </w:r>
        <w:r w:rsidRPr="00712ACE">
          <w:rPr>
            <w:rStyle w:val="Hyperlink"/>
            <w:lang w:val="en-US"/>
          </w:rPr>
          <w:t>4</w:t>
        </w:r>
        <w:r w:rsidRPr="00712ACE">
          <w:rPr>
            <w:rStyle w:val="Hyperlink"/>
          </w:rPr>
          <w:t xml:space="preserve"> </w:t>
        </w:r>
        <w:r w:rsidRPr="00712ACE">
          <w:rPr>
            <w:rStyle w:val="Hyperlink"/>
            <w:lang w:val="en-US"/>
          </w:rPr>
          <w:t>Kịch bản use case Đổi mật khẩu</w:t>
        </w:r>
        <w:r>
          <w:rPr>
            <w:webHidden/>
          </w:rPr>
          <w:tab/>
        </w:r>
        <w:r>
          <w:rPr>
            <w:webHidden/>
          </w:rPr>
          <w:fldChar w:fldCharType="begin"/>
        </w:r>
        <w:r>
          <w:rPr>
            <w:webHidden/>
          </w:rPr>
          <w:instrText xml:space="preserve"> PAGEREF _Toc186464388 \h </w:instrText>
        </w:r>
        <w:r>
          <w:rPr>
            <w:webHidden/>
          </w:rPr>
        </w:r>
        <w:r>
          <w:rPr>
            <w:webHidden/>
          </w:rPr>
          <w:fldChar w:fldCharType="separate"/>
        </w:r>
        <w:r w:rsidR="005B5DBB">
          <w:rPr>
            <w:webHidden/>
          </w:rPr>
          <w:t>41</w:t>
        </w:r>
        <w:r>
          <w:rPr>
            <w:webHidden/>
          </w:rPr>
          <w:fldChar w:fldCharType="end"/>
        </w:r>
      </w:hyperlink>
    </w:p>
    <w:p w14:paraId="62EEFD1D" w14:textId="0818A88D"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89" w:history="1">
        <w:r w:rsidRPr="00712ACE">
          <w:rPr>
            <w:rStyle w:val="Hyperlink"/>
            <w:lang w:val="en-US"/>
          </w:rPr>
          <w:t>Bảng</w:t>
        </w:r>
        <w:r w:rsidRPr="00712ACE">
          <w:rPr>
            <w:rStyle w:val="Hyperlink"/>
          </w:rPr>
          <w:t xml:space="preserve"> </w:t>
        </w:r>
        <w:r w:rsidRPr="00712ACE">
          <w:rPr>
            <w:rStyle w:val="Hyperlink"/>
            <w:lang w:val="en-US"/>
          </w:rPr>
          <w:t>3</w:t>
        </w:r>
        <w:r w:rsidRPr="00712ACE">
          <w:rPr>
            <w:rStyle w:val="Hyperlink"/>
          </w:rPr>
          <w:t>.</w:t>
        </w:r>
        <w:r w:rsidRPr="00712ACE">
          <w:rPr>
            <w:rStyle w:val="Hyperlink"/>
            <w:lang w:val="en-US"/>
          </w:rPr>
          <w:t>5</w:t>
        </w:r>
        <w:r w:rsidRPr="00712ACE">
          <w:rPr>
            <w:rStyle w:val="Hyperlink"/>
          </w:rPr>
          <w:t xml:space="preserve"> </w:t>
        </w:r>
        <w:r w:rsidRPr="00712ACE">
          <w:rPr>
            <w:rStyle w:val="Hyperlink"/>
            <w:lang w:val="en-US"/>
          </w:rPr>
          <w:t>Kịch bản use case Đăng ký</w:t>
        </w:r>
        <w:r>
          <w:rPr>
            <w:webHidden/>
          </w:rPr>
          <w:tab/>
        </w:r>
        <w:r>
          <w:rPr>
            <w:webHidden/>
          </w:rPr>
          <w:fldChar w:fldCharType="begin"/>
        </w:r>
        <w:r>
          <w:rPr>
            <w:webHidden/>
          </w:rPr>
          <w:instrText xml:space="preserve"> PAGEREF _Toc186464389 \h </w:instrText>
        </w:r>
        <w:r>
          <w:rPr>
            <w:webHidden/>
          </w:rPr>
        </w:r>
        <w:r>
          <w:rPr>
            <w:webHidden/>
          </w:rPr>
          <w:fldChar w:fldCharType="separate"/>
        </w:r>
        <w:r w:rsidR="005B5DBB">
          <w:rPr>
            <w:webHidden/>
          </w:rPr>
          <w:t>41</w:t>
        </w:r>
        <w:r>
          <w:rPr>
            <w:webHidden/>
          </w:rPr>
          <w:fldChar w:fldCharType="end"/>
        </w:r>
      </w:hyperlink>
    </w:p>
    <w:p w14:paraId="057131C8" w14:textId="65FF71A9"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90" w:history="1">
        <w:r w:rsidRPr="00712ACE">
          <w:rPr>
            <w:rStyle w:val="Hyperlink"/>
            <w:lang w:val="en-US"/>
          </w:rPr>
          <w:t>Bảng</w:t>
        </w:r>
        <w:r w:rsidRPr="00712ACE">
          <w:rPr>
            <w:rStyle w:val="Hyperlink"/>
          </w:rPr>
          <w:t xml:space="preserve"> </w:t>
        </w:r>
        <w:r w:rsidRPr="00712ACE">
          <w:rPr>
            <w:rStyle w:val="Hyperlink"/>
            <w:lang w:val="en-US"/>
          </w:rPr>
          <w:t>3</w:t>
        </w:r>
        <w:r w:rsidRPr="00712ACE">
          <w:rPr>
            <w:rStyle w:val="Hyperlink"/>
          </w:rPr>
          <w:t>.</w:t>
        </w:r>
        <w:r w:rsidRPr="00712ACE">
          <w:rPr>
            <w:rStyle w:val="Hyperlink"/>
            <w:lang w:val="en-US"/>
          </w:rPr>
          <w:t>6</w:t>
        </w:r>
        <w:r w:rsidRPr="00712ACE">
          <w:rPr>
            <w:rStyle w:val="Hyperlink"/>
          </w:rPr>
          <w:t xml:space="preserve"> </w:t>
        </w:r>
        <w:r w:rsidRPr="00712ACE">
          <w:rPr>
            <w:rStyle w:val="Hyperlink"/>
            <w:lang w:val="en-US"/>
          </w:rPr>
          <w:t>Kịch bản use case Tìm kiếm bác sĩ</w:t>
        </w:r>
        <w:r>
          <w:rPr>
            <w:webHidden/>
          </w:rPr>
          <w:tab/>
        </w:r>
        <w:r>
          <w:rPr>
            <w:webHidden/>
          </w:rPr>
          <w:fldChar w:fldCharType="begin"/>
        </w:r>
        <w:r>
          <w:rPr>
            <w:webHidden/>
          </w:rPr>
          <w:instrText xml:space="preserve"> PAGEREF _Toc186464390 \h </w:instrText>
        </w:r>
        <w:r>
          <w:rPr>
            <w:webHidden/>
          </w:rPr>
        </w:r>
        <w:r>
          <w:rPr>
            <w:webHidden/>
          </w:rPr>
          <w:fldChar w:fldCharType="separate"/>
        </w:r>
        <w:r w:rsidR="005B5DBB">
          <w:rPr>
            <w:webHidden/>
          </w:rPr>
          <w:t>42</w:t>
        </w:r>
        <w:r>
          <w:rPr>
            <w:webHidden/>
          </w:rPr>
          <w:fldChar w:fldCharType="end"/>
        </w:r>
      </w:hyperlink>
    </w:p>
    <w:p w14:paraId="628F7CE0" w14:textId="1ECF93C3"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91" w:history="1">
        <w:r w:rsidRPr="00712ACE">
          <w:rPr>
            <w:rStyle w:val="Hyperlink"/>
            <w:lang w:val="en-US"/>
          </w:rPr>
          <w:t>Bảng</w:t>
        </w:r>
        <w:r w:rsidRPr="00712ACE">
          <w:rPr>
            <w:rStyle w:val="Hyperlink"/>
          </w:rPr>
          <w:t xml:space="preserve"> </w:t>
        </w:r>
        <w:r w:rsidRPr="00712ACE">
          <w:rPr>
            <w:rStyle w:val="Hyperlink"/>
            <w:lang w:val="en-US"/>
          </w:rPr>
          <w:t>3</w:t>
        </w:r>
        <w:r w:rsidRPr="00712ACE">
          <w:rPr>
            <w:rStyle w:val="Hyperlink"/>
          </w:rPr>
          <w:t>.</w:t>
        </w:r>
        <w:r w:rsidRPr="00712ACE">
          <w:rPr>
            <w:rStyle w:val="Hyperlink"/>
            <w:lang w:val="en-US"/>
          </w:rPr>
          <w:t>7</w:t>
        </w:r>
        <w:r w:rsidRPr="00712ACE">
          <w:rPr>
            <w:rStyle w:val="Hyperlink"/>
          </w:rPr>
          <w:t xml:space="preserve"> </w:t>
        </w:r>
        <w:r w:rsidRPr="00712ACE">
          <w:rPr>
            <w:rStyle w:val="Hyperlink"/>
            <w:lang w:val="en-US"/>
          </w:rPr>
          <w:t>Kịch bản use case Đặt lịch khám</w:t>
        </w:r>
        <w:r>
          <w:rPr>
            <w:webHidden/>
          </w:rPr>
          <w:tab/>
        </w:r>
        <w:r>
          <w:rPr>
            <w:webHidden/>
          </w:rPr>
          <w:fldChar w:fldCharType="begin"/>
        </w:r>
        <w:r>
          <w:rPr>
            <w:webHidden/>
          </w:rPr>
          <w:instrText xml:space="preserve"> PAGEREF _Toc186464391 \h </w:instrText>
        </w:r>
        <w:r>
          <w:rPr>
            <w:webHidden/>
          </w:rPr>
        </w:r>
        <w:r>
          <w:rPr>
            <w:webHidden/>
          </w:rPr>
          <w:fldChar w:fldCharType="separate"/>
        </w:r>
        <w:r w:rsidR="005B5DBB">
          <w:rPr>
            <w:webHidden/>
          </w:rPr>
          <w:t>43</w:t>
        </w:r>
        <w:r>
          <w:rPr>
            <w:webHidden/>
          </w:rPr>
          <w:fldChar w:fldCharType="end"/>
        </w:r>
      </w:hyperlink>
    </w:p>
    <w:p w14:paraId="35B6988F" w14:textId="53527444"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92" w:history="1">
        <w:r w:rsidRPr="00712ACE">
          <w:rPr>
            <w:rStyle w:val="Hyperlink"/>
            <w:lang w:val="en-US"/>
          </w:rPr>
          <w:t>Bảng</w:t>
        </w:r>
        <w:r w:rsidRPr="00712ACE">
          <w:rPr>
            <w:rStyle w:val="Hyperlink"/>
          </w:rPr>
          <w:t xml:space="preserve"> </w:t>
        </w:r>
        <w:r w:rsidRPr="00712ACE">
          <w:rPr>
            <w:rStyle w:val="Hyperlink"/>
            <w:lang w:val="en-US"/>
          </w:rPr>
          <w:t>3</w:t>
        </w:r>
        <w:r w:rsidRPr="00712ACE">
          <w:rPr>
            <w:rStyle w:val="Hyperlink"/>
          </w:rPr>
          <w:t>.</w:t>
        </w:r>
        <w:r w:rsidRPr="00712ACE">
          <w:rPr>
            <w:rStyle w:val="Hyperlink"/>
            <w:lang w:val="en-US"/>
          </w:rPr>
          <w:t>8</w:t>
        </w:r>
        <w:r w:rsidRPr="00712ACE">
          <w:rPr>
            <w:rStyle w:val="Hyperlink"/>
          </w:rPr>
          <w:t xml:space="preserve"> </w:t>
        </w:r>
        <w:r w:rsidRPr="00712ACE">
          <w:rPr>
            <w:rStyle w:val="Hyperlink"/>
            <w:lang w:val="en-US"/>
          </w:rPr>
          <w:t>Kịch bản use case Quản lý bình luận (Bệnh nhân)</w:t>
        </w:r>
        <w:r>
          <w:rPr>
            <w:webHidden/>
          </w:rPr>
          <w:tab/>
        </w:r>
        <w:r>
          <w:rPr>
            <w:webHidden/>
          </w:rPr>
          <w:fldChar w:fldCharType="begin"/>
        </w:r>
        <w:r>
          <w:rPr>
            <w:webHidden/>
          </w:rPr>
          <w:instrText xml:space="preserve"> PAGEREF _Toc186464392 \h </w:instrText>
        </w:r>
        <w:r>
          <w:rPr>
            <w:webHidden/>
          </w:rPr>
        </w:r>
        <w:r>
          <w:rPr>
            <w:webHidden/>
          </w:rPr>
          <w:fldChar w:fldCharType="separate"/>
        </w:r>
        <w:r w:rsidR="005B5DBB">
          <w:rPr>
            <w:webHidden/>
          </w:rPr>
          <w:t>44</w:t>
        </w:r>
        <w:r>
          <w:rPr>
            <w:webHidden/>
          </w:rPr>
          <w:fldChar w:fldCharType="end"/>
        </w:r>
      </w:hyperlink>
    </w:p>
    <w:p w14:paraId="3907711A" w14:textId="34CDA2A3"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93" w:history="1">
        <w:r w:rsidRPr="00712ACE">
          <w:rPr>
            <w:rStyle w:val="Hyperlink"/>
            <w:lang w:val="en-US"/>
          </w:rPr>
          <w:t>Bảng</w:t>
        </w:r>
        <w:r w:rsidRPr="00712ACE">
          <w:rPr>
            <w:rStyle w:val="Hyperlink"/>
          </w:rPr>
          <w:t xml:space="preserve"> </w:t>
        </w:r>
        <w:r w:rsidRPr="00712ACE">
          <w:rPr>
            <w:rStyle w:val="Hyperlink"/>
            <w:lang w:val="en-US"/>
          </w:rPr>
          <w:t>3</w:t>
        </w:r>
        <w:r w:rsidRPr="00712ACE">
          <w:rPr>
            <w:rStyle w:val="Hyperlink"/>
          </w:rPr>
          <w:t>.</w:t>
        </w:r>
        <w:r w:rsidRPr="00712ACE">
          <w:rPr>
            <w:rStyle w:val="Hyperlink"/>
            <w:lang w:val="en-US"/>
          </w:rPr>
          <w:t>9</w:t>
        </w:r>
        <w:r w:rsidRPr="00712ACE">
          <w:rPr>
            <w:rStyle w:val="Hyperlink"/>
          </w:rPr>
          <w:t xml:space="preserve"> </w:t>
        </w:r>
        <w:r w:rsidRPr="00712ACE">
          <w:rPr>
            <w:rStyle w:val="Hyperlink"/>
            <w:lang w:val="en-US"/>
          </w:rPr>
          <w:t>Kịch bản use case Quản lý lịch khám (Bệnh nhân)</w:t>
        </w:r>
        <w:r>
          <w:rPr>
            <w:webHidden/>
          </w:rPr>
          <w:tab/>
        </w:r>
        <w:r>
          <w:rPr>
            <w:webHidden/>
          </w:rPr>
          <w:fldChar w:fldCharType="begin"/>
        </w:r>
        <w:r>
          <w:rPr>
            <w:webHidden/>
          </w:rPr>
          <w:instrText xml:space="preserve"> PAGEREF _Toc186464393 \h </w:instrText>
        </w:r>
        <w:r>
          <w:rPr>
            <w:webHidden/>
          </w:rPr>
        </w:r>
        <w:r>
          <w:rPr>
            <w:webHidden/>
          </w:rPr>
          <w:fldChar w:fldCharType="separate"/>
        </w:r>
        <w:r w:rsidR="005B5DBB">
          <w:rPr>
            <w:webHidden/>
          </w:rPr>
          <w:t>44</w:t>
        </w:r>
        <w:r>
          <w:rPr>
            <w:webHidden/>
          </w:rPr>
          <w:fldChar w:fldCharType="end"/>
        </w:r>
      </w:hyperlink>
    </w:p>
    <w:p w14:paraId="6D8AD366" w14:textId="2083122E"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94" w:history="1">
        <w:r w:rsidRPr="00712ACE">
          <w:rPr>
            <w:rStyle w:val="Hyperlink"/>
            <w:lang w:val="en-US"/>
          </w:rPr>
          <w:t>Bảng</w:t>
        </w:r>
        <w:r w:rsidRPr="00712ACE">
          <w:rPr>
            <w:rStyle w:val="Hyperlink"/>
          </w:rPr>
          <w:t xml:space="preserve"> </w:t>
        </w:r>
        <w:r w:rsidRPr="00712ACE">
          <w:rPr>
            <w:rStyle w:val="Hyperlink"/>
            <w:lang w:val="en-US"/>
          </w:rPr>
          <w:t>3</w:t>
        </w:r>
        <w:r w:rsidRPr="00712ACE">
          <w:rPr>
            <w:rStyle w:val="Hyperlink"/>
          </w:rPr>
          <w:t>.</w:t>
        </w:r>
        <w:r w:rsidRPr="00712ACE">
          <w:rPr>
            <w:rStyle w:val="Hyperlink"/>
            <w:lang w:val="en-US"/>
          </w:rPr>
          <w:t>10</w:t>
        </w:r>
        <w:r w:rsidRPr="00712ACE">
          <w:rPr>
            <w:rStyle w:val="Hyperlink"/>
          </w:rPr>
          <w:t xml:space="preserve"> </w:t>
        </w:r>
        <w:r w:rsidRPr="00712ACE">
          <w:rPr>
            <w:rStyle w:val="Hyperlink"/>
            <w:lang w:val="en-US"/>
          </w:rPr>
          <w:t>Kịch bản use case Liên hệ phòng khám</w:t>
        </w:r>
        <w:r>
          <w:rPr>
            <w:webHidden/>
          </w:rPr>
          <w:tab/>
        </w:r>
        <w:r>
          <w:rPr>
            <w:webHidden/>
          </w:rPr>
          <w:fldChar w:fldCharType="begin"/>
        </w:r>
        <w:r>
          <w:rPr>
            <w:webHidden/>
          </w:rPr>
          <w:instrText xml:space="preserve"> PAGEREF _Toc186464394 \h </w:instrText>
        </w:r>
        <w:r>
          <w:rPr>
            <w:webHidden/>
          </w:rPr>
        </w:r>
        <w:r>
          <w:rPr>
            <w:webHidden/>
          </w:rPr>
          <w:fldChar w:fldCharType="separate"/>
        </w:r>
        <w:r w:rsidR="005B5DBB">
          <w:rPr>
            <w:webHidden/>
          </w:rPr>
          <w:t>45</w:t>
        </w:r>
        <w:r>
          <w:rPr>
            <w:webHidden/>
          </w:rPr>
          <w:fldChar w:fldCharType="end"/>
        </w:r>
      </w:hyperlink>
    </w:p>
    <w:p w14:paraId="01DCF1E9" w14:textId="143D0E5F"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95" w:history="1">
        <w:r w:rsidRPr="00712ACE">
          <w:rPr>
            <w:rStyle w:val="Hyperlink"/>
            <w:lang w:val="en-US"/>
          </w:rPr>
          <w:t>Bảng</w:t>
        </w:r>
        <w:r w:rsidRPr="00712ACE">
          <w:rPr>
            <w:rStyle w:val="Hyperlink"/>
          </w:rPr>
          <w:t xml:space="preserve"> </w:t>
        </w:r>
        <w:r w:rsidRPr="00712ACE">
          <w:rPr>
            <w:rStyle w:val="Hyperlink"/>
            <w:lang w:val="en-US"/>
          </w:rPr>
          <w:t>3</w:t>
        </w:r>
        <w:r w:rsidRPr="00712ACE">
          <w:rPr>
            <w:rStyle w:val="Hyperlink"/>
          </w:rPr>
          <w:t>.</w:t>
        </w:r>
        <w:r w:rsidRPr="00712ACE">
          <w:rPr>
            <w:rStyle w:val="Hyperlink"/>
            <w:lang w:val="en-US"/>
          </w:rPr>
          <w:t>11</w:t>
        </w:r>
        <w:r w:rsidRPr="00712ACE">
          <w:rPr>
            <w:rStyle w:val="Hyperlink"/>
          </w:rPr>
          <w:t xml:space="preserve"> </w:t>
        </w:r>
        <w:r w:rsidRPr="00712ACE">
          <w:rPr>
            <w:rStyle w:val="Hyperlink"/>
            <w:lang w:val="en-US"/>
          </w:rPr>
          <w:t>Kịch bản use case Đánh giá bác sĩ</w:t>
        </w:r>
        <w:r>
          <w:rPr>
            <w:webHidden/>
          </w:rPr>
          <w:tab/>
        </w:r>
        <w:r>
          <w:rPr>
            <w:webHidden/>
          </w:rPr>
          <w:fldChar w:fldCharType="begin"/>
        </w:r>
        <w:r>
          <w:rPr>
            <w:webHidden/>
          </w:rPr>
          <w:instrText xml:space="preserve"> PAGEREF _Toc186464395 \h </w:instrText>
        </w:r>
        <w:r>
          <w:rPr>
            <w:webHidden/>
          </w:rPr>
        </w:r>
        <w:r>
          <w:rPr>
            <w:webHidden/>
          </w:rPr>
          <w:fldChar w:fldCharType="separate"/>
        </w:r>
        <w:r w:rsidR="005B5DBB">
          <w:rPr>
            <w:webHidden/>
          </w:rPr>
          <w:t>46</w:t>
        </w:r>
        <w:r>
          <w:rPr>
            <w:webHidden/>
          </w:rPr>
          <w:fldChar w:fldCharType="end"/>
        </w:r>
      </w:hyperlink>
    </w:p>
    <w:p w14:paraId="143922E2" w14:textId="5B401DA7"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96" w:history="1">
        <w:r w:rsidRPr="00712ACE">
          <w:rPr>
            <w:rStyle w:val="Hyperlink"/>
            <w:lang w:val="en-US"/>
          </w:rPr>
          <w:t>Bảng</w:t>
        </w:r>
        <w:r w:rsidRPr="00712ACE">
          <w:rPr>
            <w:rStyle w:val="Hyperlink"/>
          </w:rPr>
          <w:t xml:space="preserve"> </w:t>
        </w:r>
        <w:r w:rsidRPr="00712ACE">
          <w:rPr>
            <w:rStyle w:val="Hyperlink"/>
            <w:lang w:val="en-US"/>
          </w:rPr>
          <w:t>3</w:t>
        </w:r>
        <w:r w:rsidRPr="00712ACE">
          <w:rPr>
            <w:rStyle w:val="Hyperlink"/>
          </w:rPr>
          <w:t>.</w:t>
        </w:r>
        <w:r w:rsidRPr="00712ACE">
          <w:rPr>
            <w:rStyle w:val="Hyperlink"/>
            <w:lang w:val="en-US"/>
          </w:rPr>
          <w:t>12</w:t>
        </w:r>
        <w:r w:rsidRPr="00712ACE">
          <w:rPr>
            <w:rStyle w:val="Hyperlink"/>
          </w:rPr>
          <w:t xml:space="preserve"> </w:t>
        </w:r>
        <w:r w:rsidRPr="00712ACE">
          <w:rPr>
            <w:rStyle w:val="Hyperlink"/>
            <w:lang w:val="en-US"/>
          </w:rPr>
          <w:t>Kịch bản use case Quản lý lịch khám (Bác sĩ)</w:t>
        </w:r>
        <w:r>
          <w:rPr>
            <w:webHidden/>
          </w:rPr>
          <w:tab/>
        </w:r>
        <w:r>
          <w:rPr>
            <w:webHidden/>
          </w:rPr>
          <w:fldChar w:fldCharType="begin"/>
        </w:r>
        <w:r>
          <w:rPr>
            <w:webHidden/>
          </w:rPr>
          <w:instrText xml:space="preserve"> PAGEREF _Toc186464396 \h </w:instrText>
        </w:r>
        <w:r>
          <w:rPr>
            <w:webHidden/>
          </w:rPr>
        </w:r>
        <w:r>
          <w:rPr>
            <w:webHidden/>
          </w:rPr>
          <w:fldChar w:fldCharType="separate"/>
        </w:r>
        <w:r w:rsidR="005B5DBB">
          <w:rPr>
            <w:webHidden/>
          </w:rPr>
          <w:t>46</w:t>
        </w:r>
        <w:r>
          <w:rPr>
            <w:webHidden/>
          </w:rPr>
          <w:fldChar w:fldCharType="end"/>
        </w:r>
      </w:hyperlink>
    </w:p>
    <w:p w14:paraId="6EFBE429" w14:textId="35D9A6C7"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97" w:history="1">
        <w:r w:rsidRPr="00712ACE">
          <w:rPr>
            <w:rStyle w:val="Hyperlink"/>
            <w:lang w:val="en-US"/>
          </w:rPr>
          <w:t>Bảng</w:t>
        </w:r>
        <w:r w:rsidRPr="00712ACE">
          <w:rPr>
            <w:rStyle w:val="Hyperlink"/>
          </w:rPr>
          <w:t xml:space="preserve"> </w:t>
        </w:r>
        <w:r w:rsidRPr="00712ACE">
          <w:rPr>
            <w:rStyle w:val="Hyperlink"/>
            <w:lang w:val="en-US"/>
          </w:rPr>
          <w:t>3</w:t>
        </w:r>
        <w:r w:rsidRPr="00712ACE">
          <w:rPr>
            <w:rStyle w:val="Hyperlink"/>
          </w:rPr>
          <w:t>.</w:t>
        </w:r>
        <w:r w:rsidRPr="00712ACE">
          <w:rPr>
            <w:rStyle w:val="Hyperlink"/>
            <w:lang w:val="en-US"/>
          </w:rPr>
          <w:t>13</w:t>
        </w:r>
        <w:r w:rsidRPr="00712ACE">
          <w:rPr>
            <w:rStyle w:val="Hyperlink"/>
          </w:rPr>
          <w:t xml:space="preserve"> </w:t>
        </w:r>
        <w:r w:rsidRPr="00712ACE">
          <w:rPr>
            <w:rStyle w:val="Hyperlink"/>
            <w:lang w:val="en-US"/>
          </w:rPr>
          <w:t>Kịch bản use case Quản lý bệnh nhân (Bác sĩ)</w:t>
        </w:r>
        <w:r>
          <w:rPr>
            <w:webHidden/>
          </w:rPr>
          <w:tab/>
        </w:r>
        <w:r>
          <w:rPr>
            <w:webHidden/>
          </w:rPr>
          <w:fldChar w:fldCharType="begin"/>
        </w:r>
        <w:r>
          <w:rPr>
            <w:webHidden/>
          </w:rPr>
          <w:instrText xml:space="preserve"> PAGEREF _Toc186464397 \h </w:instrText>
        </w:r>
        <w:r>
          <w:rPr>
            <w:webHidden/>
          </w:rPr>
        </w:r>
        <w:r>
          <w:rPr>
            <w:webHidden/>
          </w:rPr>
          <w:fldChar w:fldCharType="separate"/>
        </w:r>
        <w:r w:rsidR="005B5DBB">
          <w:rPr>
            <w:webHidden/>
          </w:rPr>
          <w:t>47</w:t>
        </w:r>
        <w:r>
          <w:rPr>
            <w:webHidden/>
          </w:rPr>
          <w:fldChar w:fldCharType="end"/>
        </w:r>
      </w:hyperlink>
    </w:p>
    <w:p w14:paraId="506CE23E" w14:textId="1F1BCC94"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98" w:history="1">
        <w:r w:rsidRPr="00712ACE">
          <w:rPr>
            <w:rStyle w:val="Hyperlink"/>
            <w:lang w:val="en-US"/>
          </w:rPr>
          <w:t>Bảng</w:t>
        </w:r>
        <w:r w:rsidRPr="00712ACE">
          <w:rPr>
            <w:rStyle w:val="Hyperlink"/>
          </w:rPr>
          <w:t xml:space="preserve"> </w:t>
        </w:r>
        <w:r w:rsidRPr="00712ACE">
          <w:rPr>
            <w:rStyle w:val="Hyperlink"/>
            <w:lang w:val="en-US"/>
          </w:rPr>
          <w:t>3</w:t>
        </w:r>
        <w:r w:rsidRPr="00712ACE">
          <w:rPr>
            <w:rStyle w:val="Hyperlink"/>
          </w:rPr>
          <w:t>.</w:t>
        </w:r>
        <w:r w:rsidRPr="00712ACE">
          <w:rPr>
            <w:rStyle w:val="Hyperlink"/>
            <w:lang w:val="en-US"/>
          </w:rPr>
          <w:t>14</w:t>
        </w:r>
        <w:r w:rsidRPr="00712ACE">
          <w:rPr>
            <w:rStyle w:val="Hyperlink"/>
          </w:rPr>
          <w:t xml:space="preserve"> </w:t>
        </w:r>
        <w:r w:rsidRPr="00712ACE">
          <w:rPr>
            <w:rStyle w:val="Hyperlink"/>
            <w:lang w:val="en-US"/>
          </w:rPr>
          <w:t>Kịch bản use case Quản lý bình luận (Bác sĩ)</w:t>
        </w:r>
        <w:r>
          <w:rPr>
            <w:webHidden/>
          </w:rPr>
          <w:tab/>
        </w:r>
        <w:r>
          <w:rPr>
            <w:webHidden/>
          </w:rPr>
          <w:fldChar w:fldCharType="begin"/>
        </w:r>
        <w:r>
          <w:rPr>
            <w:webHidden/>
          </w:rPr>
          <w:instrText xml:space="preserve"> PAGEREF _Toc186464398 \h </w:instrText>
        </w:r>
        <w:r>
          <w:rPr>
            <w:webHidden/>
          </w:rPr>
        </w:r>
        <w:r>
          <w:rPr>
            <w:webHidden/>
          </w:rPr>
          <w:fldChar w:fldCharType="separate"/>
        </w:r>
        <w:r w:rsidR="005B5DBB">
          <w:rPr>
            <w:webHidden/>
          </w:rPr>
          <w:t>47</w:t>
        </w:r>
        <w:r>
          <w:rPr>
            <w:webHidden/>
          </w:rPr>
          <w:fldChar w:fldCharType="end"/>
        </w:r>
      </w:hyperlink>
    </w:p>
    <w:p w14:paraId="7C304D58" w14:textId="4EDB540D"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399" w:history="1">
        <w:r w:rsidRPr="00712ACE">
          <w:rPr>
            <w:rStyle w:val="Hyperlink"/>
            <w:lang w:val="en-US"/>
          </w:rPr>
          <w:t>Bảng</w:t>
        </w:r>
        <w:r w:rsidRPr="00712ACE">
          <w:rPr>
            <w:rStyle w:val="Hyperlink"/>
          </w:rPr>
          <w:t xml:space="preserve"> </w:t>
        </w:r>
        <w:r w:rsidRPr="00712ACE">
          <w:rPr>
            <w:rStyle w:val="Hyperlink"/>
            <w:lang w:val="en-US"/>
          </w:rPr>
          <w:t>3</w:t>
        </w:r>
        <w:r w:rsidRPr="00712ACE">
          <w:rPr>
            <w:rStyle w:val="Hyperlink"/>
          </w:rPr>
          <w:t>.</w:t>
        </w:r>
        <w:r w:rsidRPr="00712ACE">
          <w:rPr>
            <w:rStyle w:val="Hyperlink"/>
            <w:lang w:val="en-US"/>
          </w:rPr>
          <w:t>15</w:t>
        </w:r>
        <w:r w:rsidRPr="00712ACE">
          <w:rPr>
            <w:rStyle w:val="Hyperlink"/>
          </w:rPr>
          <w:t xml:space="preserve"> </w:t>
        </w:r>
        <w:r w:rsidRPr="00712ACE">
          <w:rPr>
            <w:rStyle w:val="Hyperlink"/>
            <w:lang w:val="en-US"/>
          </w:rPr>
          <w:t>Kịch bản use case Quản lý doanh thu</w:t>
        </w:r>
        <w:r>
          <w:rPr>
            <w:webHidden/>
          </w:rPr>
          <w:tab/>
        </w:r>
        <w:r>
          <w:rPr>
            <w:webHidden/>
          </w:rPr>
          <w:fldChar w:fldCharType="begin"/>
        </w:r>
        <w:r>
          <w:rPr>
            <w:webHidden/>
          </w:rPr>
          <w:instrText xml:space="preserve"> PAGEREF _Toc186464399 \h </w:instrText>
        </w:r>
        <w:r>
          <w:rPr>
            <w:webHidden/>
          </w:rPr>
        </w:r>
        <w:r>
          <w:rPr>
            <w:webHidden/>
          </w:rPr>
          <w:fldChar w:fldCharType="separate"/>
        </w:r>
        <w:r w:rsidR="005B5DBB">
          <w:rPr>
            <w:webHidden/>
          </w:rPr>
          <w:t>48</w:t>
        </w:r>
        <w:r>
          <w:rPr>
            <w:webHidden/>
          </w:rPr>
          <w:fldChar w:fldCharType="end"/>
        </w:r>
      </w:hyperlink>
    </w:p>
    <w:p w14:paraId="64142D97" w14:textId="25FAAADD"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400" w:history="1">
        <w:r w:rsidRPr="00712ACE">
          <w:rPr>
            <w:rStyle w:val="Hyperlink"/>
            <w:lang w:val="en-US"/>
          </w:rPr>
          <w:t>Bảng</w:t>
        </w:r>
        <w:r w:rsidRPr="00712ACE">
          <w:rPr>
            <w:rStyle w:val="Hyperlink"/>
          </w:rPr>
          <w:t xml:space="preserve"> </w:t>
        </w:r>
        <w:r w:rsidRPr="00712ACE">
          <w:rPr>
            <w:rStyle w:val="Hyperlink"/>
            <w:lang w:val="en-US"/>
          </w:rPr>
          <w:t>3</w:t>
        </w:r>
        <w:r w:rsidRPr="00712ACE">
          <w:rPr>
            <w:rStyle w:val="Hyperlink"/>
          </w:rPr>
          <w:t>.</w:t>
        </w:r>
        <w:r w:rsidRPr="00712ACE">
          <w:rPr>
            <w:rStyle w:val="Hyperlink"/>
            <w:lang w:val="en-US"/>
          </w:rPr>
          <w:t>16</w:t>
        </w:r>
        <w:r w:rsidRPr="00712ACE">
          <w:rPr>
            <w:rStyle w:val="Hyperlink"/>
          </w:rPr>
          <w:t xml:space="preserve"> </w:t>
        </w:r>
        <w:r w:rsidRPr="00712ACE">
          <w:rPr>
            <w:rStyle w:val="Hyperlink"/>
            <w:lang w:val="en-US"/>
          </w:rPr>
          <w:t>Kịch bản use case Quản lý tài khoản</w:t>
        </w:r>
        <w:r>
          <w:rPr>
            <w:webHidden/>
          </w:rPr>
          <w:tab/>
        </w:r>
        <w:r>
          <w:rPr>
            <w:webHidden/>
          </w:rPr>
          <w:fldChar w:fldCharType="begin"/>
        </w:r>
        <w:r>
          <w:rPr>
            <w:webHidden/>
          </w:rPr>
          <w:instrText xml:space="preserve"> PAGEREF _Toc186464400 \h </w:instrText>
        </w:r>
        <w:r>
          <w:rPr>
            <w:webHidden/>
          </w:rPr>
        </w:r>
        <w:r>
          <w:rPr>
            <w:webHidden/>
          </w:rPr>
          <w:fldChar w:fldCharType="separate"/>
        </w:r>
        <w:r w:rsidR="005B5DBB">
          <w:rPr>
            <w:webHidden/>
          </w:rPr>
          <w:t>48</w:t>
        </w:r>
        <w:r>
          <w:rPr>
            <w:webHidden/>
          </w:rPr>
          <w:fldChar w:fldCharType="end"/>
        </w:r>
      </w:hyperlink>
    </w:p>
    <w:p w14:paraId="7525E72C" w14:textId="03763FDB"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401" w:history="1">
        <w:r w:rsidRPr="00712ACE">
          <w:rPr>
            <w:rStyle w:val="Hyperlink"/>
            <w:lang w:val="en-US"/>
          </w:rPr>
          <w:t>Bảng</w:t>
        </w:r>
        <w:r w:rsidRPr="00712ACE">
          <w:rPr>
            <w:rStyle w:val="Hyperlink"/>
          </w:rPr>
          <w:t xml:space="preserve"> </w:t>
        </w:r>
        <w:r w:rsidRPr="00712ACE">
          <w:rPr>
            <w:rStyle w:val="Hyperlink"/>
            <w:lang w:val="en-US"/>
          </w:rPr>
          <w:t>3</w:t>
        </w:r>
        <w:r w:rsidRPr="00712ACE">
          <w:rPr>
            <w:rStyle w:val="Hyperlink"/>
          </w:rPr>
          <w:t>.</w:t>
        </w:r>
        <w:r w:rsidRPr="00712ACE">
          <w:rPr>
            <w:rStyle w:val="Hyperlink"/>
            <w:lang w:val="en-US"/>
          </w:rPr>
          <w:t>17</w:t>
        </w:r>
        <w:r w:rsidRPr="00712ACE">
          <w:rPr>
            <w:rStyle w:val="Hyperlink"/>
          </w:rPr>
          <w:t xml:space="preserve"> </w:t>
        </w:r>
        <w:r w:rsidRPr="00712ACE">
          <w:rPr>
            <w:rStyle w:val="Hyperlink"/>
            <w:lang w:val="en-US"/>
          </w:rPr>
          <w:t>Kịch bản use case Quản lý thông tin cá nhân (QTV)</w:t>
        </w:r>
        <w:r>
          <w:rPr>
            <w:webHidden/>
          </w:rPr>
          <w:tab/>
        </w:r>
        <w:r>
          <w:rPr>
            <w:webHidden/>
          </w:rPr>
          <w:fldChar w:fldCharType="begin"/>
        </w:r>
        <w:r>
          <w:rPr>
            <w:webHidden/>
          </w:rPr>
          <w:instrText xml:space="preserve"> PAGEREF _Toc186464401 \h </w:instrText>
        </w:r>
        <w:r>
          <w:rPr>
            <w:webHidden/>
          </w:rPr>
        </w:r>
        <w:r>
          <w:rPr>
            <w:webHidden/>
          </w:rPr>
          <w:fldChar w:fldCharType="separate"/>
        </w:r>
        <w:r w:rsidR="005B5DBB">
          <w:rPr>
            <w:webHidden/>
          </w:rPr>
          <w:t>49</w:t>
        </w:r>
        <w:r>
          <w:rPr>
            <w:webHidden/>
          </w:rPr>
          <w:fldChar w:fldCharType="end"/>
        </w:r>
      </w:hyperlink>
    </w:p>
    <w:p w14:paraId="4A2283B6" w14:textId="402EC445"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402" w:history="1">
        <w:r w:rsidRPr="00712ACE">
          <w:rPr>
            <w:rStyle w:val="Hyperlink"/>
            <w:lang w:val="en-US"/>
          </w:rPr>
          <w:t>Bảng</w:t>
        </w:r>
        <w:r w:rsidRPr="00712ACE">
          <w:rPr>
            <w:rStyle w:val="Hyperlink"/>
          </w:rPr>
          <w:t xml:space="preserve"> </w:t>
        </w:r>
        <w:r w:rsidRPr="00712ACE">
          <w:rPr>
            <w:rStyle w:val="Hyperlink"/>
            <w:lang w:val="en-US"/>
          </w:rPr>
          <w:t>3</w:t>
        </w:r>
        <w:r w:rsidRPr="00712ACE">
          <w:rPr>
            <w:rStyle w:val="Hyperlink"/>
          </w:rPr>
          <w:t>.</w:t>
        </w:r>
        <w:r w:rsidRPr="00712ACE">
          <w:rPr>
            <w:rStyle w:val="Hyperlink"/>
            <w:lang w:val="en-US"/>
          </w:rPr>
          <w:t>18</w:t>
        </w:r>
        <w:r w:rsidRPr="00712ACE">
          <w:rPr>
            <w:rStyle w:val="Hyperlink"/>
          </w:rPr>
          <w:t xml:space="preserve"> </w:t>
        </w:r>
        <w:r w:rsidRPr="00712ACE">
          <w:rPr>
            <w:rStyle w:val="Hyperlink"/>
            <w:lang w:val="en-US"/>
          </w:rPr>
          <w:t>Kịch bản use case Quản lý bình luận (QTV)</w:t>
        </w:r>
        <w:r>
          <w:rPr>
            <w:webHidden/>
          </w:rPr>
          <w:tab/>
        </w:r>
        <w:r>
          <w:rPr>
            <w:webHidden/>
          </w:rPr>
          <w:fldChar w:fldCharType="begin"/>
        </w:r>
        <w:r>
          <w:rPr>
            <w:webHidden/>
          </w:rPr>
          <w:instrText xml:space="preserve"> PAGEREF _Toc186464402 \h </w:instrText>
        </w:r>
        <w:r>
          <w:rPr>
            <w:webHidden/>
          </w:rPr>
        </w:r>
        <w:r>
          <w:rPr>
            <w:webHidden/>
          </w:rPr>
          <w:fldChar w:fldCharType="separate"/>
        </w:r>
        <w:r w:rsidR="005B5DBB">
          <w:rPr>
            <w:webHidden/>
          </w:rPr>
          <w:t>50</w:t>
        </w:r>
        <w:r>
          <w:rPr>
            <w:webHidden/>
          </w:rPr>
          <w:fldChar w:fldCharType="end"/>
        </w:r>
      </w:hyperlink>
    </w:p>
    <w:p w14:paraId="2923B95B" w14:textId="0D5B509C"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403" w:history="1">
        <w:r w:rsidRPr="00712ACE">
          <w:rPr>
            <w:rStyle w:val="Hyperlink"/>
            <w:lang w:val="en-US"/>
          </w:rPr>
          <w:t>Bảng</w:t>
        </w:r>
        <w:r w:rsidRPr="00712ACE">
          <w:rPr>
            <w:rStyle w:val="Hyperlink"/>
          </w:rPr>
          <w:t xml:space="preserve"> </w:t>
        </w:r>
        <w:r w:rsidRPr="00712ACE">
          <w:rPr>
            <w:rStyle w:val="Hyperlink"/>
            <w:lang w:val="en-US"/>
          </w:rPr>
          <w:t>3</w:t>
        </w:r>
        <w:r w:rsidRPr="00712ACE">
          <w:rPr>
            <w:rStyle w:val="Hyperlink"/>
          </w:rPr>
          <w:t>.</w:t>
        </w:r>
        <w:r w:rsidRPr="00712ACE">
          <w:rPr>
            <w:rStyle w:val="Hyperlink"/>
            <w:lang w:val="en-US"/>
          </w:rPr>
          <w:t>19</w:t>
        </w:r>
        <w:r w:rsidRPr="00712ACE">
          <w:rPr>
            <w:rStyle w:val="Hyperlink"/>
          </w:rPr>
          <w:t xml:space="preserve"> </w:t>
        </w:r>
        <w:r w:rsidRPr="00712ACE">
          <w:rPr>
            <w:rStyle w:val="Hyperlink"/>
            <w:lang w:val="en-US"/>
          </w:rPr>
          <w:t>Kịch bản use case Quản lý lịch khám (Nhân viên)</w:t>
        </w:r>
        <w:r>
          <w:rPr>
            <w:webHidden/>
          </w:rPr>
          <w:tab/>
        </w:r>
        <w:r>
          <w:rPr>
            <w:webHidden/>
          </w:rPr>
          <w:fldChar w:fldCharType="begin"/>
        </w:r>
        <w:r>
          <w:rPr>
            <w:webHidden/>
          </w:rPr>
          <w:instrText xml:space="preserve"> PAGEREF _Toc186464403 \h </w:instrText>
        </w:r>
        <w:r>
          <w:rPr>
            <w:webHidden/>
          </w:rPr>
        </w:r>
        <w:r>
          <w:rPr>
            <w:webHidden/>
          </w:rPr>
          <w:fldChar w:fldCharType="separate"/>
        </w:r>
        <w:r w:rsidR="005B5DBB">
          <w:rPr>
            <w:webHidden/>
          </w:rPr>
          <w:t>50</w:t>
        </w:r>
        <w:r>
          <w:rPr>
            <w:webHidden/>
          </w:rPr>
          <w:fldChar w:fldCharType="end"/>
        </w:r>
      </w:hyperlink>
    </w:p>
    <w:p w14:paraId="5A8AA289" w14:textId="6885DBDF"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404" w:history="1">
        <w:r w:rsidRPr="00712ACE">
          <w:rPr>
            <w:rStyle w:val="Hyperlink"/>
            <w:lang w:val="en-US"/>
          </w:rPr>
          <w:t>Bảng</w:t>
        </w:r>
        <w:r w:rsidRPr="00712ACE">
          <w:rPr>
            <w:rStyle w:val="Hyperlink"/>
          </w:rPr>
          <w:t xml:space="preserve"> </w:t>
        </w:r>
        <w:r w:rsidRPr="00712ACE">
          <w:rPr>
            <w:rStyle w:val="Hyperlink"/>
            <w:lang w:val="en-US"/>
          </w:rPr>
          <w:t>3</w:t>
        </w:r>
        <w:r w:rsidRPr="00712ACE">
          <w:rPr>
            <w:rStyle w:val="Hyperlink"/>
          </w:rPr>
          <w:t>.</w:t>
        </w:r>
        <w:r w:rsidRPr="00712ACE">
          <w:rPr>
            <w:rStyle w:val="Hyperlink"/>
            <w:lang w:val="en-US"/>
          </w:rPr>
          <w:t>20</w:t>
        </w:r>
        <w:r w:rsidRPr="00712ACE">
          <w:rPr>
            <w:rStyle w:val="Hyperlink"/>
          </w:rPr>
          <w:t xml:space="preserve"> </w:t>
        </w:r>
        <w:r w:rsidRPr="00712ACE">
          <w:rPr>
            <w:rStyle w:val="Hyperlink"/>
            <w:lang w:val="en-US"/>
          </w:rPr>
          <w:t>Kịch bản use case Quản lý hóa đơn</w:t>
        </w:r>
        <w:r>
          <w:rPr>
            <w:webHidden/>
          </w:rPr>
          <w:tab/>
        </w:r>
        <w:r>
          <w:rPr>
            <w:webHidden/>
          </w:rPr>
          <w:fldChar w:fldCharType="begin"/>
        </w:r>
        <w:r>
          <w:rPr>
            <w:webHidden/>
          </w:rPr>
          <w:instrText xml:space="preserve"> PAGEREF _Toc186464404 \h </w:instrText>
        </w:r>
        <w:r>
          <w:rPr>
            <w:webHidden/>
          </w:rPr>
        </w:r>
        <w:r>
          <w:rPr>
            <w:webHidden/>
          </w:rPr>
          <w:fldChar w:fldCharType="separate"/>
        </w:r>
        <w:r w:rsidR="005B5DBB">
          <w:rPr>
            <w:webHidden/>
          </w:rPr>
          <w:t>51</w:t>
        </w:r>
        <w:r>
          <w:rPr>
            <w:webHidden/>
          </w:rPr>
          <w:fldChar w:fldCharType="end"/>
        </w:r>
      </w:hyperlink>
    </w:p>
    <w:p w14:paraId="138A50BE" w14:textId="258B1074"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405" w:history="1">
        <w:r w:rsidRPr="00712ACE">
          <w:rPr>
            <w:rStyle w:val="Hyperlink"/>
            <w:lang w:val="en-US"/>
          </w:rPr>
          <w:t>Bảng</w:t>
        </w:r>
        <w:r w:rsidRPr="00712ACE">
          <w:rPr>
            <w:rStyle w:val="Hyperlink"/>
          </w:rPr>
          <w:t xml:space="preserve"> </w:t>
        </w:r>
        <w:r w:rsidRPr="00712ACE">
          <w:rPr>
            <w:rStyle w:val="Hyperlink"/>
            <w:lang w:val="en-US"/>
          </w:rPr>
          <w:t>3</w:t>
        </w:r>
        <w:r w:rsidRPr="00712ACE">
          <w:rPr>
            <w:rStyle w:val="Hyperlink"/>
          </w:rPr>
          <w:t>.</w:t>
        </w:r>
        <w:r w:rsidRPr="00712ACE">
          <w:rPr>
            <w:rStyle w:val="Hyperlink"/>
            <w:lang w:val="en-US"/>
          </w:rPr>
          <w:t>21</w:t>
        </w:r>
        <w:r w:rsidRPr="00712ACE">
          <w:rPr>
            <w:rStyle w:val="Hyperlink"/>
          </w:rPr>
          <w:t xml:space="preserve"> </w:t>
        </w:r>
        <w:r w:rsidRPr="00712ACE">
          <w:rPr>
            <w:rStyle w:val="Hyperlink"/>
            <w:lang w:val="en-US"/>
          </w:rPr>
          <w:t>Mô tả cơ sở dữ liệu</w:t>
        </w:r>
        <w:r>
          <w:rPr>
            <w:webHidden/>
          </w:rPr>
          <w:tab/>
        </w:r>
        <w:r>
          <w:rPr>
            <w:webHidden/>
          </w:rPr>
          <w:fldChar w:fldCharType="begin"/>
        </w:r>
        <w:r>
          <w:rPr>
            <w:webHidden/>
          </w:rPr>
          <w:instrText xml:space="preserve"> PAGEREF _Toc186464405 \h </w:instrText>
        </w:r>
        <w:r>
          <w:rPr>
            <w:webHidden/>
          </w:rPr>
        </w:r>
        <w:r>
          <w:rPr>
            <w:webHidden/>
          </w:rPr>
          <w:fldChar w:fldCharType="separate"/>
        </w:r>
        <w:r w:rsidR="005B5DBB">
          <w:rPr>
            <w:webHidden/>
          </w:rPr>
          <w:t>52</w:t>
        </w:r>
        <w:r>
          <w:rPr>
            <w:webHidden/>
          </w:rPr>
          <w:fldChar w:fldCharType="end"/>
        </w:r>
      </w:hyperlink>
    </w:p>
    <w:p w14:paraId="3C483CE0" w14:textId="042C4DAC" w:rsidR="00F57B52" w:rsidRDefault="00F57B52">
      <w:pPr>
        <w:pStyle w:val="TOC1"/>
        <w:rPr>
          <w:rFonts w:asciiTheme="minorHAnsi" w:eastAsiaTheme="minorEastAsia" w:hAnsiTheme="minorHAnsi" w:cstheme="minorBidi"/>
          <w:kern w:val="2"/>
          <w:sz w:val="24"/>
          <w:szCs w:val="24"/>
          <w:lang w:val="en-US"/>
          <w14:ligatures w14:val="standardContextual"/>
        </w:rPr>
      </w:pPr>
      <w:hyperlink w:anchor="_Toc186464406" w:history="1">
        <w:r w:rsidRPr="00712ACE">
          <w:rPr>
            <w:rStyle w:val="Hyperlink"/>
            <w:lang w:val="en-US"/>
          </w:rPr>
          <w:t>Bảng</w:t>
        </w:r>
        <w:r w:rsidRPr="00712ACE">
          <w:rPr>
            <w:rStyle w:val="Hyperlink"/>
          </w:rPr>
          <w:t xml:space="preserve"> </w:t>
        </w:r>
        <w:r w:rsidRPr="00712ACE">
          <w:rPr>
            <w:rStyle w:val="Hyperlink"/>
            <w:lang w:val="en-US"/>
          </w:rPr>
          <w:t>4</w:t>
        </w:r>
        <w:r w:rsidRPr="00712ACE">
          <w:rPr>
            <w:rStyle w:val="Hyperlink"/>
          </w:rPr>
          <w:t>.</w:t>
        </w:r>
        <w:r w:rsidRPr="00712ACE">
          <w:rPr>
            <w:rStyle w:val="Hyperlink"/>
            <w:lang w:val="en-US"/>
          </w:rPr>
          <w:t>1</w:t>
        </w:r>
        <w:r w:rsidRPr="00712ACE">
          <w:rPr>
            <w:rStyle w:val="Hyperlink"/>
          </w:rPr>
          <w:t xml:space="preserve"> </w:t>
        </w:r>
        <w:r w:rsidRPr="00712ACE">
          <w:rPr>
            <w:rStyle w:val="Hyperlink"/>
            <w:lang w:val="en-US"/>
          </w:rPr>
          <w:t>Kịch bản kiểm thử tiêu biểu</w:t>
        </w:r>
        <w:r>
          <w:rPr>
            <w:webHidden/>
          </w:rPr>
          <w:tab/>
        </w:r>
        <w:r>
          <w:rPr>
            <w:webHidden/>
          </w:rPr>
          <w:fldChar w:fldCharType="begin"/>
        </w:r>
        <w:r>
          <w:rPr>
            <w:webHidden/>
          </w:rPr>
          <w:instrText xml:space="preserve"> PAGEREF _Toc186464406 \h </w:instrText>
        </w:r>
        <w:r>
          <w:rPr>
            <w:webHidden/>
          </w:rPr>
        </w:r>
        <w:r>
          <w:rPr>
            <w:webHidden/>
          </w:rPr>
          <w:fldChar w:fldCharType="separate"/>
        </w:r>
        <w:r w:rsidR="005B5DBB">
          <w:rPr>
            <w:webHidden/>
          </w:rPr>
          <w:t>77</w:t>
        </w:r>
        <w:r>
          <w:rPr>
            <w:webHidden/>
          </w:rPr>
          <w:fldChar w:fldCharType="end"/>
        </w:r>
      </w:hyperlink>
    </w:p>
    <w:p w14:paraId="6E077CF8" w14:textId="3A542B87" w:rsidR="0070251F" w:rsidRPr="00905CFF" w:rsidRDefault="0070251F" w:rsidP="002A0A34">
      <w:pPr>
        <w:spacing w:line="360" w:lineRule="auto"/>
        <w:rPr>
          <w:rFonts w:ascii="Times New Roman" w:hAnsi="Times New Roman" w:cs="Times New Roman"/>
          <w:sz w:val="26"/>
          <w:szCs w:val="26"/>
          <w:lang w:val="en-US"/>
        </w:rPr>
        <w:sectPr w:rsidR="0070251F" w:rsidRPr="00905CFF" w:rsidSect="000230F0">
          <w:pgSz w:w="11909" w:h="16834"/>
          <w:pgMar w:top="1134" w:right="1134" w:bottom="1134" w:left="1701" w:header="720" w:footer="720" w:gutter="0"/>
          <w:pgNumType w:fmt="lowerRoman" w:start="1"/>
          <w:cols w:space="720"/>
          <w:docGrid w:linePitch="299"/>
        </w:sectPr>
      </w:pPr>
      <w:r w:rsidRPr="00905CFF">
        <w:rPr>
          <w:rFonts w:ascii="Times New Roman" w:hAnsi="Times New Roman" w:cs="Times New Roman"/>
          <w:sz w:val="26"/>
          <w:szCs w:val="26"/>
        </w:rPr>
        <w:fldChar w:fldCharType="end"/>
      </w:r>
    </w:p>
    <w:p w14:paraId="5CB88F0C" w14:textId="77777777" w:rsidR="00CA471C" w:rsidRPr="00905CFF" w:rsidRDefault="005E422C" w:rsidP="00E20311">
      <w:pPr>
        <w:pStyle w:val="Heading1"/>
        <w:spacing w:before="60" w:after="60" w:line="360" w:lineRule="auto"/>
        <w:rPr>
          <w:sz w:val="30"/>
        </w:rPr>
      </w:pPr>
      <w:bookmarkStart w:id="10" w:name="_Toc186463467"/>
      <w:r w:rsidRPr="00905CFF">
        <w:rPr>
          <w:sz w:val="30"/>
        </w:rPr>
        <w:lastRenderedPageBreak/>
        <w:t>MỞ ĐẦU</w:t>
      </w:r>
      <w:bookmarkEnd w:id="10"/>
    </w:p>
    <w:p w14:paraId="052B243E" w14:textId="77777777" w:rsidR="007B0EEF" w:rsidRPr="00905CFF" w:rsidRDefault="007B0EEF" w:rsidP="007B0EEF">
      <w:pPr>
        <w:spacing w:before="60" w:after="60" w:line="360" w:lineRule="auto"/>
        <w:ind w:firstLine="720"/>
        <w:jc w:val="both"/>
        <w:rPr>
          <w:rFonts w:ascii="Times New Roman" w:eastAsia="Times New Roman" w:hAnsi="Times New Roman" w:cs="Times New Roman"/>
          <w:sz w:val="26"/>
          <w:szCs w:val="26"/>
          <w:lang w:val="en-US"/>
        </w:rPr>
      </w:pPr>
      <w:proofErr w:type="spellStart"/>
      <w:r w:rsidRPr="00905CFF">
        <w:rPr>
          <w:rFonts w:ascii="Times New Roman" w:eastAsia="Times New Roman" w:hAnsi="Times New Roman" w:cs="Times New Roman"/>
          <w:sz w:val="26"/>
          <w:szCs w:val="26"/>
          <w:lang w:val="en-US"/>
        </w:rPr>
        <w:t>Ứng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dụng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phòng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đóng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vai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trò</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quan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trọng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trong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việc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nâng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cao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hiệu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hoạt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động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chất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lượng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dịch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vụ</w:t>
      </w:r>
      <w:proofErr w:type="spellEnd"/>
      <w:r w:rsidRPr="00905CFF">
        <w:rPr>
          <w:rFonts w:ascii="Times New Roman" w:eastAsia="Times New Roman" w:hAnsi="Times New Roman" w:cs="Times New Roman"/>
          <w:sz w:val="26"/>
          <w:szCs w:val="26"/>
          <w:lang w:val="en-US"/>
        </w:rPr>
        <w:t xml:space="preserve"> y </w:t>
      </w:r>
      <w:proofErr w:type="spellStart"/>
      <w:r w:rsidRPr="00905CFF">
        <w:rPr>
          <w:rFonts w:ascii="Times New Roman" w:eastAsia="Times New Roman" w:hAnsi="Times New Roman" w:cs="Times New Roman"/>
          <w:sz w:val="26"/>
          <w:szCs w:val="26"/>
          <w:lang w:val="en-US"/>
        </w:rPr>
        <w:t>tế</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tại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cơ</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sở</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chữa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bệnh</w:t>
      </w:r>
      <w:proofErr w:type="spellEnd"/>
      <w:r w:rsidRPr="00905CFF">
        <w:rPr>
          <w:rFonts w:ascii="Times New Roman" w:eastAsia="Times New Roman" w:hAnsi="Times New Roman" w:cs="Times New Roman"/>
          <w:sz w:val="26"/>
          <w:szCs w:val="26"/>
          <w:lang w:val="en-US"/>
        </w:rPr>
        <w:t>.</w:t>
      </w:r>
    </w:p>
    <w:p w14:paraId="5CD37C32" w14:textId="2F24D0C1" w:rsidR="001C6A45" w:rsidRPr="00905CFF" w:rsidRDefault="007B0EEF" w:rsidP="007B0EEF">
      <w:pPr>
        <w:spacing w:before="60" w:after="60" w:line="360" w:lineRule="auto"/>
        <w:ind w:firstLine="720"/>
        <w:jc w:val="both"/>
        <w:rPr>
          <w:rFonts w:ascii="Times New Roman" w:eastAsia="Times New Roman" w:hAnsi="Times New Roman" w:cs="Times New Roman"/>
          <w:sz w:val="26"/>
          <w:szCs w:val="26"/>
          <w:lang w:val="en-US"/>
        </w:rPr>
      </w:pPr>
      <w:proofErr w:type="spellStart"/>
      <w:r w:rsidRPr="00905CFF">
        <w:rPr>
          <w:rFonts w:ascii="Times New Roman" w:eastAsia="Times New Roman" w:hAnsi="Times New Roman" w:cs="Times New Roman"/>
          <w:sz w:val="26"/>
          <w:szCs w:val="26"/>
          <w:lang w:val="en-US"/>
        </w:rPr>
        <w:t>Ứng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dụng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giúp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tự</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động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hóa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trình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như</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đặt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lịch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theo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dõi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hồ</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sơ</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bệnh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án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xử</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hóa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đơn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giảm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thiểu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sự</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phụ</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thuộc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phương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pháp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thủ</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công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truyền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thống</w:t>
      </w:r>
      <w:proofErr w:type="spellEnd"/>
      <w:r w:rsidRPr="00905CFF">
        <w:rPr>
          <w:rFonts w:ascii="Times New Roman" w:eastAsia="Times New Roman" w:hAnsi="Times New Roman" w:cs="Times New Roman"/>
          <w:sz w:val="26"/>
          <w:szCs w:val="26"/>
          <w:lang w:val="en-US"/>
        </w:rPr>
        <w:t xml:space="preserve">. Các </w:t>
      </w:r>
      <w:proofErr w:type="spellStart"/>
      <w:r w:rsidRPr="00905CFF">
        <w:rPr>
          <w:rFonts w:ascii="Times New Roman" w:eastAsia="Times New Roman" w:hAnsi="Times New Roman" w:cs="Times New Roman"/>
          <w:sz w:val="26"/>
          <w:szCs w:val="26"/>
          <w:lang w:val="en-US"/>
        </w:rPr>
        <w:t>tính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năng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như</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cứu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thông</w:t>
      </w:r>
      <w:proofErr w:type="spellEnd"/>
      <w:r w:rsidRPr="00905CFF">
        <w:rPr>
          <w:rFonts w:ascii="Times New Roman" w:eastAsia="Times New Roman" w:hAnsi="Times New Roman" w:cs="Times New Roman"/>
          <w:sz w:val="26"/>
          <w:szCs w:val="26"/>
          <w:lang w:val="en-US"/>
        </w:rPr>
        <w:t xml:space="preserve"> tin </w:t>
      </w:r>
      <w:proofErr w:type="spellStart"/>
      <w:r w:rsidRPr="00905CFF">
        <w:rPr>
          <w:rFonts w:ascii="Times New Roman" w:eastAsia="Times New Roman" w:hAnsi="Times New Roman" w:cs="Times New Roman"/>
          <w:sz w:val="26"/>
          <w:szCs w:val="26"/>
          <w:lang w:val="en-US"/>
        </w:rPr>
        <w:t>bác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sĩ</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nhắc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nhở</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lịch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hẹn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tài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khoản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người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dùng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giúp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bệnh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nhân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nhân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viên</w:t>
      </w:r>
      <w:proofErr w:type="spellEnd"/>
      <w:r w:rsidRPr="00905CFF">
        <w:rPr>
          <w:rFonts w:ascii="Times New Roman" w:eastAsia="Times New Roman" w:hAnsi="Times New Roman" w:cs="Times New Roman"/>
          <w:sz w:val="26"/>
          <w:szCs w:val="26"/>
          <w:lang w:val="en-US"/>
        </w:rPr>
        <w:t xml:space="preserve"> y </w:t>
      </w:r>
      <w:proofErr w:type="spellStart"/>
      <w:r w:rsidRPr="00905CFF">
        <w:rPr>
          <w:rFonts w:ascii="Times New Roman" w:eastAsia="Times New Roman" w:hAnsi="Times New Roman" w:cs="Times New Roman"/>
          <w:sz w:val="26"/>
          <w:szCs w:val="26"/>
          <w:lang w:val="en-US"/>
        </w:rPr>
        <w:t>tế</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thao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dễ</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dàng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mang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lại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sự</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chính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xác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minh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bạch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trong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vận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hành</w:t>
      </w:r>
      <w:proofErr w:type="spellEnd"/>
      <w:r w:rsidRPr="00905CFF">
        <w:rPr>
          <w:rFonts w:ascii="Times New Roman" w:eastAsia="Times New Roman" w:hAnsi="Times New Roman" w:cs="Times New Roman"/>
          <w:sz w:val="26"/>
          <w:szCs w:val="26"/>
          <w:lang w:val="en-US"/>
        </w:rPr>
        <w:t>.</w:t>
      </w:r>
      <w:r w:rsidR="001C6A45" w:rsidRPr="00905CFF">
        <w:rPr>
          <w:rFonts w:ascii="Times New Roman" w:eastAsia="Times New Roman" w:hAnsi="Times New Roman" w:cs="Times New Roman"/>
          <w:sz w:val="26"/>
          <w:szCs w:val="26"/>
          <w:lang w:val="en-US"/>
        </w:rPr>
        <w:t xml:space="preserve"> </w:t>
      </w:r>
    </w:p>
    <w:p w14:paraId="3850783C" w14:textId="305A75E2" w:rsidR="00CA471C" w:rsidRPr="00905CFF" w:rsidRDefault="005E422C" w:rsidP="00E20311">
      <w:pPr>
        <w:spacing w:before="60" w:after="60" w:line="360" w:lineRule="auto"/>
        <w:ind w:firstLine="720"/>
        <w:jc w:val="both"/>
        <w:rPr>
          <w:rFonts w:ascii="Times New Roman" w:eastAsia="Times New Roman" w:hAnsi="Times New Roman" w:cs="Times New Roman"/>
          <w:sz w:val="26"/>
          <w:szCs w:val="26"/>
        </w:rPr>
      </w:pPr>
      <w:r w:rsidRPr="00905CFF">
        <w:rPr>
          <w:rFonts w:ascii="Times New Roman" w:eastAsia="Times New Roman" w:hAnsi="Times New Roman" w:cs="Times New Roman"/>
          <w:sz w:val="26"/>
          <w:szCs w:val="26"/>
        </w:rPr>
        <w:t xml:space="preserve">Nội dung của đồ án </w:t>
      </w:r>
      <w:proofErr w:type="spellStart"/>
      <w:r w:rsidR="007B0EEF" w:rsidRPr="00905CFF">
        <w:rPr>
          <w:rFonts w:ascii="Times New Roman" w:eastAsia="Times New Roman" w:hAnsi="Times New Roman" w:cs="Times New Roman"/>
          <w:sz w:val="26"/>
          <w:szCs w:val="26"/>
          <w:lang w:val="en-US"/>
        </w:rPr>
        <w:t>xây</w:t>
      </w:r>
      <w:proofErr w:type="spellEnd"/>
      <w:r w:rsidR="007B0EEF" w:rsidRPr="00905CFF">
        <w:rPr>
          <w:rFonts w:ascii="Times New Roman" w:eastAsia="Times New Roman" w:hAnsi="Times New Roman" w:cs="Times New Roman"/>
          <w:sz w:val="26"/>
          <w:szCs w:val="26"/>
          <w:lang w:val="en-US"/>
        </w:rPr>
        <w:t xml:space="preserve"> </w:t>
      </w:r>
      <w:proofErr w:type="spellStart"/>
      <w:r w:rsidR="007B0EEF" w:rsidRPr="00905CFF">
        <w:rPr>
          <w:rFonts w:ascii="Times New Roman" w:eastAsia="Times New Roman" w:hAnsi="Times New Roman" w:cs="Times New Roman"/>
          <w:sz w:val="26"/>
          <w:szCs w:val="26"/>
          <w:lang w:val="en-US"/>
        </w:rPr>
        <w:t>dựng</w:t>
      </w:r>
      <w:proofErr w:type="spellEnd"/>
      <w:r w:rsidR="007B0EEF" w:rsidRPr="00905CFF">
        <w:rPr>
          <w:rFonts w:ascii="Times New Roman" w:eastAsia="Times New Roman" w:hAnsi="Times New Roman" w:cs="Times New Roman"/>
          <w:sz w:val="26"/>
          <w:szCs w:val="26"/>
          <w:lang w:val="en-US"/>
        </w:rPr>
        <w:t xml:space="preserve"> </w:t>
      </w:r>
      <w:proofErr w:type="spellStart"/>
      <w:r w:rsidR="007B0EEF" w:rsidRPr="00905CFF">
        <w:rPr>
          <w:rFonts w:ascii="Times New Roman" w:eastAsia="Times New Roman" w:hAnsi="Times New Roman" w:cs="Times New Roman"/>
          <w:sz w:val="26"/>
          <w:szCs w:val="26"/>
          <w:lang w:val="en-US"/>
        </w:rPr>
        <w:t>hệ</w:t>
      </w:r>
      <w:proofErr w:type="spellEnd"/>
      <w:r w:rsidR="007B0EEF" w:rsidRPr="00905CFF">
        <w:rPr>
          <w:rFonts w:ascii="Times New Roman" w:eastAsia="Times New Roman" w:hAnsi="Times New Roman" w:cs="Times New Roman"/>
          <w:sz w:val="26"/>
          <w:szCs w:val="26"/>
          <w:lang w:val="en-US"/>
        </w:rPr>
        <w:t xml:space="preserve"> </w:t>
      </w:r>
      <w:proofErr w:type="spellStart"/>
      <w:r w:rsidR="007B0EEF" w:rsidRPr="00905CFF">
        <w:rPr>
          <w:rFonts w:ascii="Times New Roman" w:eastAsia="Times New Roman" w:hAnsi="Times New Roman" w:cs="Times New Roman"/>
          <w:sz w:val="26"/>
          <w:szCs w:val="26"/>
          <w:lang w:val="en-US"/>
        </w:rPr>
        <w:t>thống</w:t>
      </w:r>
      <w:proofErr w:type="spellEnd"/>
      <w:r w:rsidR="007B0EEF" w:rsidRPr="00905CFF">
        <w:rPr>
          <w:rFonts w:ascii="Times New Roman" w:eastAsia="Times New Roman" w:hAnsi="Times New Roman" w:cs="Times New Roman"/>
          <w:sz w:val="26"/>
          <w:szCs w:val="26"/>
          <w:lang w:val="en-US"/>
        </w:rPr>
        <w:t xml:space="preserve"> </w:t>
      </w:r>
      <w:proofErr w:type="spellStart"/>
      <w:r w:rsidR="007B0EEF" w:rsidRPr="00905CFF">
        <w:rPr>
          <w:rFonts w:ascii="Times New Roman" w:eastAsia="Times New Roman" w:hAnsi="Times New Roman" w:cs="Times New Roman"/>
          <w:sz w:val="26"/>
          <w:szCs w:val="26"/>
          <w:lang w:val="en-US"/>
        </w:rPr>
        <w:t>quản</w:t>
      </w:r>
      <w:proofErr w:type="spellEnd"/>
      <w:r w:rsidR="007B0EEF" w:rsidRPr="00905CFF">
        <w:rPr>
          <w:rFonts w:ascii="Times New Roman" w:eastAsia="Times New Roman" w:hAnsi="Times New Roman" w:cs="Times New Roman"/>
          <w:sz w:val="26"/>
          <w:szCs w:val="26"/>
          <w:lang w:val="en-US"/>
        </w:rPr>
        <w:t xml:space="preserve"> </w:t>
      </w:r>
      <w:proofErr w:type="spellStart"/>
      <w:r w:rsidR="007B0EEF" w:rsidRPr="00905CFF">
        <w:rPr>
          <w:rFonts w:ascii="Times New Roman" w:eastAsia="Times New Roman" w:hAnsi="Times New Roman" w:cs="Times New Roman"/>
          <w:sz w:val="26"/>
          <w:szCs w:val="26"/>
          <w:lang w:val="en-US"/>
        </w:rPr>
        <w:t>lý</w:t>
      </w:r>
      <w:proofErr w:type="spellEnd"/>
      <w:r w:rsidR="007B0EEF" w:rsidRPr="00905CFF">
        <w:rPr>
          <w:rFonts w:ascii="Times New Roman" w:eastAsia="Times New Roman" w:hAnsi="Times New Roman" w:cs="Times New Roman"/>
          <w:sz w:val="26"/>
          <w:szCs w:val="26"/>
          <w:lang w:val="en-US"/>
        </w:rPr>
        <w:t xml:space="preserve"> </w:t>
      </w:r>
      <w:proofErr w:type="spellStart"/>
      <w:r w:rsidR="007B0EEF" w:rsidRPr="00905CFF">
        <w:rPr>
          <w:rFonts w:ascii="Times New Roman" w:eastAsia="Times New Roman" w:hAnsi="Times New Roman" w:cs="Times New Roman"/>
          <w:sz w:val="26"/>
          <w:szCs w:val="26"/>
          <w:lang w:val="en-US"/>
        </w:rPr>
        <w:t>phòng</w:t>
      </w:r>
      <w:proofErr w:type="spellEnd"/>
      <w:r w:rsidR="007B0EEF" w:rsidRPr="00905CFF">
        <w:rPr>
          <w:rFonts w:ascii="Times New Roman" w:eastAsia="Times New Roman" w:hAnsi="Times New Roman" w:cs="Times New Roman"/>
          <w:sz w:val="26"/>
          <w:szCs w:val="26"/>
          <w:lang w:val="en-US"/>
        </w:rPr>
        <w:t xml:space="preserve"> </w:t>
      </w:r>
      <w:proofErr w:type="spellStart"/>
      <w:r w:rsidR="007B0EEF"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rPr>
        <w:t xml:space="preserve"> bao gồm các phần sau:</w:t>
      </w:r>
    </w:p>
    <w:p w14:paraId="0221691F" w14:textId="37AA172C" w:rsidR="00CA471C" w:rsidRPr="00905CFF" w:rsidRDefault="005E422C" w:rsidP="00E20311">
      <w:pPr>
        <w:spacing w:before="60" w:after="60" w:line="360" w:lineRule="auto"/>
        <w:ind w:firstLine="720"/>
        <w:jc w:val="both"/>
        <w:rPr>
          <w:rFonts w:ascii="Times New Roman" w:eastAsia="Times New Roman" w:hAnsi="Times New Roman" w:cs="Times New Roman"/>
          <w:b/>
          <w:sz w:val="26"/>
          <w:szCs w:val="26"/>
          <w:lang w:val="en-US"/>
        </w:rPr>
      </w:pPr>
      <w:r w:rsidRPr="00905CFF">
        <w:rPr>
          <w:rFonts w:ascii="Times New Roman" w:eastAsia="Times New Roman" w:hAnsi="Times New Roman" w:cs="Times New Roman"/>
          <w:b/>
          <w:sz w:val="26"/>
          <w:szCs w:val="26"/>
        </w:rPr>
        <w:t>Chương I:</w:t>
      </w:r>
      <w:r w:rsidR="007B0EEF" w:rsidRPr="00905CFF">
        <w:rPr>
          <w:rFonts w:ascii="Times New Roman" w:eastAsia="Times New Roman" w:hAnsi="Times New Roman" w:cs="Times New Roman"/>
          <w:b/>
          <w:sz w:val="26"/>
          <w:szCs w:val="26"/>
          <w:lang w:val="en-US"/>
        </w:rPr>
        <w:t xml:space="preserve"> </w:t>
      </w:r>
      <w:proofErr w:type="spellStart"/>
      <w:r w:rsidR="007B0EEF" w:rsidRPr="00905CFF">
        <w:rPr>
          <w:rFonts w:ascii="Times New Roman" w:eastAsia="Times New Roman" w:hAnsi="Times New Roman" w:cs="Times New Roman"/>
          <w:b/>
          <w:sz w:val="26"/>
          <w:szCs w:val="26"/>
          <w:lang w:val="en-US"/>
        </w:rPr>
        <w:t>Giới</w:t>
      </w:r>
      <w:proofErr w:type="spellEnd"/>
      <w:r w:rsidR="007B0EEF" w:rsidRPr="00905CFF">
        <w:rPr>
          <w:rFonts w:ascii="Times New Roman" w:eastAsia="Times New Roman" w:hAnsi="Times New Roman" w:cs="Times New Roman"/>
          <w:b/>
          <w:sz w:val="26"/>
          <w:szCs w:val="26"/>
          <w:lang w:val="en-US"/>
        </w:rPr>
        <w:t xml:space="preserve"> </w:t>
      </w:r>
      <w:proofErr w:type="spellStart"/>
      <w:r w:rsidR="007B0EEF" w:rsidRPr="00905CFF">
        <w:rPr>
          <w:rFonts w:ascii="Times New Roman" w:eastAsia="Times New Roman" w:hAnsi="Times New Roman" w:cs="Times New Roman"/>
          <w:b/>
          <w:sz w:val="26"/>
          <w:szCs w:val="26"/>
          <w:lang w:val="en-US"/>
        </w:rPr>
        <w:t>thiệu</w:t>
      </w:r>
      <w:proofErr w:type="spellEnd"/>
      <w:r w:rsidR="007B0EEF" w:rsidRPr="00905CFF">
        <w:rPr>
          <w:rFonts w:ascii="Times New Roman" w:eastAsia="Times New Roman" w:hAnsi="Times New Roman" w:cs="Times New Roman"/>
          <w:b/>
          <w:sz w:val="26"/>
          <w:szCs w:val="26"/>
          <w:lang w:val="en-US"/>
        </w:rPr>
        <w:t xml:space="preserve"> </w:t>
      </w:r>
      <w:proofErr w:type="spellStart"/>
      <w:r w:rsidR="007B0EEF" w:rsidRPr="00905CFF">
        <w:rPr>
          <w:rFonts w:ascii="Times New Roman" w:eastAsia="Times New Roman" w:hAnsi="Times New Roman" w:cs="Times New Roman"/>
          <w:b/>
          <w:sz w:val="26"/>
          <w:szCs w:val="26"/>
          <w:lang w:val="en-US"/>
        </w:rPr>
        <w:t>hệ</w:t>
      </w:r>
      <w:proofErr w:type="spellEnd"/>
      <w:r w:rsidR="007B0EEF" w:rsidRPr="00905CFF">
        <w:rPr>
          <w:rFonts w:ascii="Times New Roman" w:eastAsia="Times New Roman" w:hAnsi="Times New Roman" w:cs="Times New Roman"/>
          <w:b/>
          <w:sz w:val="26"/>
          <w:szCs w:val="26"/>
          <w:lang w:val="en-US"/>
        </w:rPr>
        <w:t xml:space="preserve"> </w:t>
      </w:r>
      <w:proofErr w:type="spellStart"/>
      <w:r w:rsidR="007B0EEF" w:rsidRPr="00905CFF">
        <w:rPr>
          <w:rFonts w:ascii="Times New Roman" w:eastAsia="Times New Roman" w:hAnsi="Times New Roman" w:cs="Times New Roman"/>
          <w:b/>
          <w:sz w:val="26"/>
          <w:szCs w:val="26"/>
          <w:lang w:val="en-US"/>
        </w:rPr>
        <w:t>thống</w:t>
      </w:r>
      <w:proofErr w:type="spellEnd"/>
    </w:p>
    <w:p w14:paraId="56CA7D23" w14:textId="0A806205" w:rsidR="00CA471C" w:rsidRPr="00905CFF" w:rsidRDefault="007B0EEF" w:rsidP="007B0EEF">
      <w:pPr>
        <w:spacing w:before="60" w:after="60" w:line="360" w:lineRule="auto"/>
        <w:ind w:firstLine="720"/>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rPr>
        <w:t>Nội dung chương I là khảo sát các nhu cầu sử dụng, các chức năng chính cần có</w:t>
      </w:r>
      <w:r w:rsidRPr="00905CFF">
        <w:rPr>
          <w:rFonts w:ascii="Times New Roman" w:eastAsia="Times New Roman" w:hAnsi="Times New Roman" w:cs="Times New Roman"/>
          <w:sz w:val="26"/>
          <w:szCs w:val="26"/>
        </w:rPr>
        <w:br/>
        <w:t xml:space="preserve">trong </w:t>
      </w:r>
      <w:proofErr w:type="spellStart"/>
      <w:r w:rsidR="002C063F" w:rsidRPr="00905CFF">
        <w:rPr>
          <w:rFonts w:ascii="Times New Roman" w:eastAsia="Times New Roman" w:hAnsi="Times New Roman" w:cs="Times New Roman"/>
          <w:sz w:val="26"/>
          <w:szCs w:val="26"/>
          <w:lang w:val="en-US"/>
        </w:rPr>
        <w:t>hệ</w:t>
      </w:r>
      <w:proofErr w:type="spellEnd"/>
      <w:r w:rsidR="002C063F" w:rsidRPr="00905CFF">
        <w:rPr>
          <w:rFonts w:ascii="Times New Roman" w:eastAsia="Times New Roman" w:hAnsi="Times New Roman" w:cs="Times New Roman"/>
          <w:sz w:val="26"/>
          <w:szCs w:val="26"/>
          <w:lang w:val="en-US"/>
        </w:rPr>
        <w:t xml:space="preserve"> </w:t>
      </w:r>
      <w:proofErr w:type="spellStart"/>
      <w:r w:rsidR="002C063F" w:rsidRPr="00905CFF">
        <w:rPr>
          <w:rFonts w:ascii="Times New Roman" w:eastAsia="Times New Roman" w:hAnsi="Times New Roman" w:cs="Times New Roman"/>
          <w:sz w:val="26"/>
          <w:szCs w:val="26"/>
          <w:lang w:val="en-US"/>
        </w:rPr>
        <w:t>thống</w:t>
      </w:r>
      <w:proofErr w:type="spellEnd"/>
      <w:r w:rsidR="002C063F" w:rsidRPr="00905CFF">
        <w:rPr>
          <w:rFonts w:ascii="Times New Roman" w:eastAsia="Times New Roman" w:hAnsi="Times New Roman" w:cs="Times New Roman"/>
          <w:sz w:val="26"/>
          <w:szCs w:val="26"/>
          <w:lang w:val="en-US"/>
        </w:rPr>
        <w:t xml:space="preserve"> </w:t>
      </w:r>
      <w:proofErr w:type="spellStart"/>
      <w:r w:rsidR="002C063F" w:rsidRPr="00905CFF">
        <w:rPr>
          <w:rFonts w:ascii="Times New Roman" w:eastAsia="Times New Roman" w:hAnsi="Times New Roman" w:cs="Times New Roman"/>
          <w:sz w:val="26"/>
          <w:szCs w:val="26"/>
          <w:lang w:val="en-US"/>
        </w:rPr>
        <w:t>quản</w:t>
      </w:r>
      <w:proofErr w:type="spellEnd"/>
      <w:r w:rsidR="002C063F" w:rsidRPr="00905CFF">
        <w:rPr>
          <w:rFonts w:ascii="Times New Roman" w:eastAsia="Times New Roman" w:hAnsi="Times New Roman" w:cs="Times New Roman"/>
          <w:sz w:val="26"/>
          <w:szCs w:val="26"/>
          <w:lang w:val="en-US"/>
        </w:rPr>
        <w:t xml:space="preserve"> </w:t>
      </w:r>
      <w:proofErr w:type="spellStart"/>
      <w:r w:rsidR="002C063F" w:rsidRPr="00905CFF">
        <w:rPr>
          <w:rFonts w:ascii="Times New Roman" w:eastAsia="Times New Roman" w:hAnsi="Times New Roman" w:cs="Times New Roman"/>
          <w:sz w:val="26"/>
          <w:szCs w:val="26"/>
          <w:lang w:val="en-US"/>
        </w:rPr>
        <w:t>lý</w:t>
      </w:r>
      <w:proofErr w:type="spellEnd"/>
      <w:r w:rsidR="002C063F" w:rsidRPr="00905CFF">
        <w:rPr>
          <w:rFonts w:ascii="Times New Roman" w:eastAsia="Times New Roman" w:hAnsi="Times New Roman" w:cs="Times New Roman"/>
          <w:sz w:val="26"/>
          <w:szCs w:val="26"/>
          <w:lang w:val="en-US"/>
        </w:rPr>
        <w:t xml:space="preserve"> </w:t>
      </w:r>
      <w:proofErr w:type="spellStart"/>
      <w:r w:rsidR="002C063F" w:rsidRPr="00905CFF">
        <w:rPr>
          <w:rFonts w:ascii="Times New Roman" w:eastAsia="Times New Roman" w:hAnsi="Times New Roman" w:cs="Times New Roman"/>
          <w:sz w:val="26"/>
          <w:szCs w:val="26"/>
          <w:lang w:val="en-US"/>
        </w:rPr>
        <w:t>phòng</w:t>
      </w:r>
      <w:proofErr w:type="spellEnd"/>
      <w:r w:rsidR="002C063F" w:rsidRPr="00905CFF">
        <w:rPr>
          <w:rFonts w:ascii="Times New Roman" w:eastAsia="Times New Roman" w:hAnsi="Times New Roman" w:cs="Times New Roman"/>
          <w:sz w:val="26"/>
          <w:szCs w:val="26"/>
          <w:lang w:val="en-US"/>
        </w:rPr>
        <w:t xml:space="preserve"> </w:t>
      </w:r>
      <w:proofErr w:type="spellStart"/>
      <w:r w:rsidR="002C063F" w:rsidRPr="00905CFF">
        <w:rPr>
          <w:rFonts w:ascii="Times New Roman" w:eastAsia="Times New Roman" w:hAnsi="Times New Roman" w:cs="Times New Roman"/>
          <w:sz w:val="26"/>
          <w:szCs w:val="26"/>
          <w:lang w:val="en-US"/>
        </w:rPr>
        <w:t>khám</w:t>
      </w:r>
      <w:proofErr w:type="spellEnd"/>
      <w:r w:rsidR="007F011D" w:rsidRPr="00905CFF">
        <w:rPr>
          <w:rFonts w:ascii="Times New Roman" w:eastAsia="Times New Roman" w:hAnsi="Times New Roman" w:cs="Times New Roman"/>
          <w:sz w:val="26"/>
          <w:szCs w:val="26"/>
          <w:lang w:val="en-US"/>
        </w:rPr>
        <w:t xml:space="preserve"> </w:t>
      </w:r>
      <w:proofErr w:type="spellStart"/>
      <w:r w:rsidR="007F011D" w:rsidRPr="00905CFF">
        <w:rPr>
          <w:rFonts w:ascii="Times New Roman" w:eastAsia="Times New Roman" w:hAnsi="Times New Roman" w:cs="Times New Roman"/>
          <w:sz w:val="26"/>
          <w:szCs w:val="26"/>
          <w:lang w:val="en-US"/>
        </w:rPr>
        <w:t>và</w:t>
      </w:r>
      <w:proofErr w:type="spellEnd"/>
      <w:r w:rsidR="007F011D" w:rsidRPr="00905CFF">
        <w:rPr>
          <w:rFonts w:ascii="Times New Roman" w:eastAsia="Times New Roman" w:hAnsi="Times New Roman" w:cs="Times New Roman"/>
          <w:sz w:val="26"/>
          <w:szCs w:val="26"/>
          <w:lang w:val="en-US"/>
        </w:rPr>
        <w:t xml:space="preserve"> </w:t>
      </w:r>
      <w:proofErr w:type="spellStart"/>
      <w:r w:rsidR="007F011D" w:rsidRPr="00905CFF">
        <w:rPr>
          <w:rFonts w:ascii="Times New Roman" w:eastAsia="Times New Roman" w:hAnsi="Times New Roman" w:cs="Times New Roman"/>
          <w:sz w:val="26"/>
          <w:szCs w:val="26"/>
          <w:lang w:val="en-US"/>
        </w:rPr>
        <w:t>xác</w:t>
      </w:r>
      <w:proofErr w:type="spellEnd"/>
      <w:r w:rsidR="007F011D" w:rsidRPr="00905CFF">
        <w:rPr>
          <w:rFonts w:ascii="Times New Roman" w:eastAsia="Times New Roman" w:hAnsi="Times New Roman" w:cs="Times New Roman"/>
          <w:sz w:val="26"/>
          <w:szCs w:val="26"/>
          <w:lang w:val="en-US"/>
        </w:rPr>
        <w:t xml:space="preserve"> </w:t>
      </w:r>
      <w:proofErr w:type="spellStart"/>
      <w:r w:rsidR="007F011D" w:rsidRPr="00905CFF">
        <w:rPr>
          <w:rFonts w:ascii="Times New Roman" w:eastAsia="Times New Roman" w:hAnsi="Times New Roman" w:cs="Times New Roman"/>
          <w:sz w:val="26"/>
          <w:szCs w:val="26"/>
          <w:lang w:val="en-US"/>
        </w:rPr>
        <w:t>định</w:t>
      </w:r>
      <w:proofErr w:type="spellEnd"/>
      <w:r w:rsidR="007F011D" w:rsidRPr="00905CFF">
        <w:rPr>
          <w:rFonts w:ascii="Times New Roman" w:eastAsia="Times New Roman" w:hAnsi="Times New Roman" w:cs="Times New Roman"/>
          <w:sz w:val="26"/>
          <w:szCs w:val="26"/>
          <w:lang w:val="en-US"/>
        </w:rPr>
        <w:t xml:space="preserve"> </w:t>
      </w:r>
      <w:proofErr w:type="spellStart"/>
      <w:r w:rsidR="007F011D" w:rsidRPr="00905CFF">
        <w:rPr>
          <w:rFonts w:ascii="Times New Roman" w:eastAsia="Times New Roman" w:hAnsi="Times New Roman" w:cs="Times New Roman"/>
          <w:sz w:val="26"/>
          <w:szCs w:val="26"/>
          <w:lang w:val="en-US"/>
        </w:rPr>
        <w:t>các</w:t>
      </w:r>
      <w:proofErr w:type="spellEnd"/>
      <w:r w:rsidR="007F011D" w:rsidRPr="00905CFF">
        <w:rPr>
          <w:rFonts w:ascii="Times New Roman" w:eastAsia="Times New Roman" w:hAnsi="Times New Roman" w:cs="Times New Roman"/>
          <w:sz w:val="26"/>
          <w:szCs w:val="26"/>
          <w:lang w:val="en-US"/>
        </w:rPr>
        <w:t xml:space="preserve"> </w:t>
      </w:r>
      <w:proofErr w:type="spellStart"/>
      <w:r w:rsidR="007F011D" w:rsidRPr="00905CFF">
        <w:rPr>
          <w:rFonts w:ascii="Times New Roman" w:eastAsia="Times New Roman" w:hAnsi="Times New Roman" w:cs="Times New Roman"/>
          <w:sz w:val="26"/>
          <w:szCs w:val="26"/>
          <w:lang w:val="en-US"/>
        </w:rPr>
        <w:t>công</w:t>
      </w:r>
      <w:proofErr w:type="spellEnd"/>
      <w:r w:rsidR="007F011D" w:rsidRPr="00905CFF">
        <w:rPr>
          <w:rFonts w:ascii="Times New Roman" w:eastAsia="Times New Roman" w:hAnsi="Times New Roman" w:cs="Times New Roman"/>
          <w:sz w:val="26"/>
          <w:szCs w:val="26"/>
          <w:lang w:val="en-US"/>
        </w:rPr>
        <w:t xml:space="preserve"> </w:t>
      </w:r>
      <w:proofErr w:type="spellStart"/>
      <w:r w:rsidR="007F011D" w:rsidRPr="00905CFF">
        <w:rPr>
          <w:rFonts w:ascii="Times New Roman" w:eastAsia="Times New Roman" w:hAnsi="Times New Roman" w:cs="Times New Roman"/>
          <w:sz w:val="26"/>
          <w:szCs w:val="26"/>
          <w:lang w:val="en-US"/>
        </w:rPr>
        <w:t>nghệ</w:t>
      </w:r>
      <w:proofErr w:type="spellEnd"/>
      <w:r w:rsidR="007F011D" w:rsidRPr="00905CFF">
        <w:rPr>
          <w:rFonts w:ascii="Times New Roman" w:eastAsia="Times New Roman" w:hAnsi="Times New Roman" w:cs="Times New Roman"/>
          <w:sz w:val="26"/>
          <w:szCs w:val="26"/>
          <w:lang w:val="en-US"/>
        </w:rPr>
        <w:t xml:space="preserve"> </w:t>
      </w:r>
      <w:proofErr w:type="spellStart"/>
      <w:r w:rsidR="007F011D" w:rsidRPr="00905CFF">
        <w:rPr>
          <w:rFonts w:ascii="Times New Roman" w:eastAsia="Times New Roman" w:hAnsi="Times New Roman" w:cs="Times New Roman"/>
          <w:sz w:val="26"/>
          <w:szCs w:val="26"/>
          <w:lang w:val="en-US"/>
        </w:rPr>
        <w:t>sử</w:t>
      </w:r>
      <w:proofErr w:type="spellEnd"/>
      <w:r w:rsidR="007F011D" w:rsidRPr="00905CFF">
        <w:rPr>
          <w:rFonts w:ascii="Times New Roman" w:eastAsia="Times New Roman" w:hAnsi="Times New Roman" w:cs="Times New Roman"/>
          <w:sz w:val="26"/>
          <w:szCs w:val="26"/>
          <w:lang w:val="en-US"/>
        </w:rPr>
        <w:t xml:space="preserve"> </w:t>
      </w:r>
      <w:proofErr w:type="spellStart"/>
      <w:r w:rsidR="007F011D" w:rsidRPr="00905CFF">
        <w:rPr>
          <w:rFonts w:ascii="Times New Roman" w:eastAsia="Times New Roman" w:hAnsi="Times New Roman" w:cs="Times New Roman"/>
          <w:sz w:val="26"/>
          <w:szCs w:val="26"/>
          <w:lang w:val="en-US"/>
        </w:rPr>
        <w:t>dụng</w:t>
      </w:r>
      <w:proofErr w:type="spellEnd"/>
      <w:r w:rsidR="007F011D" w:rsidRPr="00905CFF">
        <w:rPr>
          <w:rFonts w:ascii="Times New Roman" w:eastAsia="Times New Roman" w:hAnsi="Times New Roman" w:cs="Times New Roman"/>
          <w:sz w:val="26"/>
          <w:szCs w:val="26"/>
          <w:lang w:val="en-US"/>
        </w:rPr>
        <w:t xml:space="preserve"> </w:t>
      </w:r>
      <w:proofErr w:type="spellStart"/>
      <w:r w:rsidR="007F011D" w:rsidRPr="00905CFF">
        <w:rPr>
          <w:rFonts w:ascii="Times New Roman" w:eastAsia="Times New Roman" w:hAnsi="Times New Roman" w:cs="Times New Roman"/>
          <w:sz w:val="26"/>
          <w:szCs w:val="26"/>
          <w:lang w:val="en-US"/>
        </w:rPr>
        <w:t>trong</w:t>
      </w:r>
      <w:proofErr w:type="spellEnd"/>
      <w:r w:rsidR="007F011D" w:rsidRPr="00905CFF">
        <w:rPr>
          <w:rFonts w:ascii="Times New Roman" w:eastAsia="Times New Roman" w:hAnsi="Times New Roman" w:cs="Times New Roman"/>
          <w:sz w:val="26"/>
          <w:szCs w:val="26"/>
          <w:lang w:val="en-US"/>
        </w:rPr>
        <w:t xml:space="preserve"> </w:t>
      </w:r>
      <w:proofErr w:type="spellStart"/>
      <w:r w:rsidR="007F011D" w:rsidRPr="00905CFF">
        <w:rPr>
          <w:rFonts w:ascii="Times New Roman" w:eastAsia="Times New Roman" w:hAnsi="Times New Roman" w:cs="Times New Roman"/>
          <w:sz w:val="26"/>
          <w:szCs w:val="26"/>
          <w:lang w:val="en-US"/>
        </w:rPr>
        <w:t>hệ</w:t>
      </w:r>
      <w:proofErr w:type="spellEnd"/>
      <w:r w:rsidR="007F011D" w:rsidRPr="00905CFF">
        <w:rPr>
          <w:rFonts w:ascii="Times New Roman" w:eastAsia="Times New Roman" w:hAnsi="Times New Roman" w:cs="Times New Roman"/>
          <w:sz w:val="26"/>
          <w:szCs w:val="26"/>
          <w:lang w:val="en-US"/>
        </w:rPr>
        <w:t xml:space="preserve"> </w:t>
      </w:r>
      <w:proofErr w:type="spellStart"/>
      <w:r w:rsidR="007F011D" w:rsidRPr="00905CFF">
        <w:rPr>
          <w:rFonts w:ascii="Times New Roman" w:eastAsia="Times New Roman" w:hAnsi="Times New Roman" w:cs="Times New Roman"/>
          <w:sz w:val="26"/>
          <w:szCs w:val="26"/>
          <w:lang w:val="en-US"/>
        </w:rPr>
        <w:t>thống</w:t>
      </w:r>
      <w:proofErr w:type="spellEnd"/>
    </w:p>
    <w:p w14:paraId="2836A5DA" w14:textId="371F5AA2" w:rsidR="002A0A34" w:rsidRPr="00905CFF" w:rsidRDefault="002A0A34" w:rsidP="002A0A34">
      <w:pPr>
        <w:spacing w:before="60" w:after="60" w:line="360" w:lineRule="auto"/>
        <w:ind w:firstLine="720"/>
        <w:jc w:val="both"/>
        <w:rPr>
          <w:rFonts w:ascii="Times New Roman" w:eastAsia="Times New Roman" w:hAnsi="Times New Roman" w:cs="Times New Roman"/>
          <w:b/>
          <w:sz w:val="26"/>
          <w:szCs w:val="26"/>
          <w:lang w:val="en-US"/>
        </w:rPr>
      </w:pPr>
      <w:r w:rsidRPr="00905CFF">
        <w:rPr>
          <w:rFonts w:ascii="Times New Roman" w:eastAsia="Times New Roman" w:hAnsi="Times New Roman" w:cs="Times New Roman"/>
          <w:b/>
          <w:sz w:val="26"/>
          <w:szCs w:val="26"/>
        </w:rPr>
        <w:t>Chương I</w:t>
      </w:r>
      <w:r w:rsidRPr="00905CFF">
        <w:rPr>
          <w:rFonts w:ascii="Times New Roman" w:eastAsia="Times New Roman" w:hAnsi="Times New Roman" w:cs="Times New Roman"/>
          <w:b/>
          <w:sz w:val="26"/>
          <w:szCs w:val="26"/>
          <w:lang w:val="en-US"/>
        </w:rPr>
        <w:t>I</w:t>
      </w:r>
      <w:r w:rsidRPr="00905CFF">
        <w:rPr>
          <w:rFonts w:ascii="Times New Roman" w:eastAsia="Times New Roman" w:hAnsi="Times New Roman" w:cs="Times New Roman"/>
          <w:b/>
          <w:sz w:val="26"/>
          <w:szCs w:val="26"/>
        </w:rPr>
        <w:t>:</w:t>
      </w:r>
      <w:r w:rsidRPr="00905CFF">
        <w:rPr>
          <w:rFonts w:ascii="Times New Roman" w:eastAsia="Times New Roman" w:hAnsi="Times New Roman" w:cs="Times New Roman"/>
          <w:b/>
          <w:sz w:val="26"/>
          <w:szCs w:val="26"/>
          <w:lang w:val="en-US"/>
        </w:rPr>
        <w:t xml:space="preserve"> </w:t>
      </w:r>
      <w:proofErr w:type="spellStart"/>
      <w:r w:rsidRPr="00905CFF">
        <w:rPr>
          <w:rFonts w:ascii="Times New Roman" w:eastAsia="Times New Roman" w:hAnsi="Times New Roman" w:cs="Times New Roman"/>
          <w:b/>
          <w:sz w:val="26"/>
          <w:szCs w:val="26"/>
          <w:lang w:val="en-US"/>
        </w:rPr>
        <w:t>Tổng</w:t>
      </w:r>
      <w:proofErr w:type="spellEnd"/>
      <w:r w:rsidRPr="00905CFF">
        <w:rPr>
          <w:rFonts w:ascii="Times New Roman" w:eastAsia="Times New Roman" w:hAnsi="Times New Roman" w:cs="Times New Roman"/>
          <w:b/>
          <w:sz w:val="26"/>
          <w:szCs w:val="26"/>
          <w:lang w:val="en-US"/>
        </w:rPr>
        <w:t xml:space="preserve"> </w:t>
      </w:r>
      <w:proofErr w:type="spellStart"/>
      <w:r w:rsidRPr="00905CFF">
        <w:rPr>
          <w:rFonts w:ascii="Times New Roman" w:eastAsia="Times New Roman" w:hAnsi="Times New Roman" w:cs="Times New Roman"/>
          <w:b/>
          <w:sz w:val="26"/>
          <w:szCs w:val="26"/>
          <w:lang w:val="en-US"/>
        </w:rPr>
        <w:t>quan</w:t>
      </w:r>
      <w:proofErr w:type="spellEnd"/>
      <w:r w:rsidRPr="00905CFF">
        <w:rPr>
          <w:rFonts w:ascii="Times New Roman" w:eastAsia="Times New Roman" w:hAnsi="Times New Roman" w:cs="Times New Roman"/>
          <w:b/>
          <w:sz w:val="26"/>
          <w:szCs w:val="26"/>
          <w:lang w:val="en-US"/>
        </w:rPr>
        <w:t xml:space="preserve"> </w:t>
      </w:r>
      <w:proofErr w:type="spellStart"/>
      <w:r w:rsidRPr="00905CFF">
        <w:rPr>
          <w:rFonts w:ascii="Times New Roman" w:eastAsia="Times New Roman" w:hAnsi="Times New Roman" w:cs="Times New Roman"/>
          <w:b/>
          <w:sz w:val="26"/>
          <w:szCs w:val="26"/>
          <w:lang w:val="en-US"/>
        </w:rPr>
        <w:t>hệ</w:t>
      </w:r>
      <w:proofErr w:type="spellEnd"/>
      <w:r w:rsidRPr="00905CFF">
        <w:rPr>
          <w:rFonts w:ascii="Times New Roman" w:eastAsia="Times New Roman" w:hAnsi="Times New Roman" w:cs="Times New Roman"/>
          <w:b/>
          <w:sz w:val="26"/>
          <w:szCs w:val="26"/>
          <w:lang w:val="en-US"/>
        </w:rPr>
        <w:t xml:space="preserve"> </w:t>
      </w:r>
      <w:proofErr w:type="spellStart"/>
      <w:r w:rsidRPr="00905CFF">
        <w:rPr>
          <w:rFonts w:ascii="Times New Roman" w:eastAsia="Times New Roman" w:hAnsi="Times New Roman" w:cs="Times New Roman"/>
          <w:b/>
          <w:sz w:val="26"/>
          <w:szCs w:val="26"/>
          <w:lang w:val="en-US"/>
        </w:rPr>
        <w:t>thống</w:t>
      </w:r>
      <w:proofErr w:type="spellEnd"/>
    </w:p>
    <w:p w14:paraId="7BA29B8F" w14:textId="11AEE1AC" w:rsidR="002A0A34" w:rsidRPr="00905CFF" w:rsidRDefault="002A0A34" w:rsidP="002A0A34">
      <w:pPr>
        <w:spacing w:before="60" w:after="60" w:line="360" w:lineRule="auto"/>
        <w:ind w:firstLine="720"/>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rPr>
        <w:t xml:space="preserve">Nội dung chương </w:t>
      </w:r>
      <w:r w:rsidRPr="00905CFF">
        <w:rPr>
          <w:rFonts w:ascii="Times New Roman" w:eastAsia="Times New Roman" w:hAnsi="Times New Roman" w:cs="Times New Roman"/>
          <w:sz w:val="26"/>
          <w:szCs w:val="26"/>
          <w:lang w:val="en-US"/>
        </w:rPr>
        <w:t xml:space="preserve">II </w:t>
      </w:r>
      <w:proofErr w:type="spellStart"/>
      <w:r w:rsidRPr="00905CFF">
        <w:rPr>
          <w:rFonts w:ascii="Times New Roman" w:eastAsia="Times New Roman" w:hAnsi="Times New Roman" w:cs="Times New Roman"/>
          <w:sz w:val="26"/>
          <w:szCs w:val="26"/>
          <w:lang w:val="en-US"/>
        </w:rPr>
        <w:t>là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mô</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tả</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tổng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quan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về</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hệ</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thống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xác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định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luồng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hoạt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động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cơ</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của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hệ</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thống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công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nghệ</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hệ</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thống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sử</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dụng</w:t>
      </w:r>
      <w:proofErr w:type="spellEnd"/>
    </w:p>
    <w:p w14:paraId="353024C0" w14:textId="3C18C0B6" w:rsidR="00CA471C" w:rsidRPr="00905CFF" w:rsidRDefault="006B3527" w:rsidP="00E20311">
      <w:pPr>
        <w:spacing w:before="60" w:after="60" w:line="360" w:lineRule="auto"/>
        <w:ind w:firstLine="720"/>
        <w:jc w:val="both"/>
        <w:rPr>
          <w:rFonts w:ascii="Times New Roman" w:eastAsia="Times New Roman" w:hAnsi="Times New Roman" w:cs="Times New Roman"/>
          <w:b/>
          <w:sz w:val="26"/>
          <w:szCs w:val="26"/>
          <w:lang w:val="en-US"/>
        </w:rPr>
      </w:pPr>
      <w:r w:rsidRPr="00905CFF">
        <w:rPr>
          <w:rFonts w:ascii="Times New Roman" w:eastAsia="Times New Roman" w:hAnsi="Times New Roman" w:cs="Times New Roman"/>
          <w:b/>
          <w:sz w:val="26"/>
          <w:szCs w:val="26"/>
        </w:rPr>
        <w:t>Chương I</w:t>
      </w:r>
      <w:r w:rsidRPr="00905CFF">
        <w:rPr>
          <w:rFonts w:ascii="Times New Roman" w:eastAsia="Times New Roman" w:hAnsi="Times New Roman" w:cs="Times New Roman"/>
          <w:b/>
          <w:sz w:val="26"/>
          <w:szCs w:val="26"/>
          <w:lang w:val="en-US"/>
        </w:rPr>
        <w:t>I</w:t>
      </w:r>
      <w:r w:rsidR="002A0A34" w:rsidRPr="00905CFF">
        <w:rPr>
          <w:rFonts w:ascii="Times New Roman" w:eastAsia="Times New Roman" w:hAnsi="Times New Roman" w:cs="Times New Roman"/>
          <w:b/>
          <w:sz w:val="26"/>
          <w:szCs w:val="26"/>
          <w:lang w:val="en-US"/>
        </w:rPr>
        <w:t>I</w:t>
      </w:r>
      <w:r w:rsidR="005E422C" w:rsidRPr="00905CFF">
        <w:rPr>
          <w:rFonts w:ascii="Times New Roman" w:eastAsia="Times New Roman" w:hAnsi="Times New Roman" w:cs="Times New Roman"/>
          <w:b/>
          <w:sz w:val="26"/>
          <w:szCs w:val="26"/>
        </w:rPr>
        <w:t>:</w:t>
      </w:r>
      <w:r w:rsidR="002C063F" w:rsidRPr="00905CFF">
        <w:rPr>
          <w:rFonts w:ascii="Times New Roman" w:eastAsia="Times New Roman" w:hAnsi="Times New Roman" w:cs="Times New Roman"/>
          <w:b/>
          <w:sz w:val="26"/>
          <w:szCs w:val="26"/>
          <w:lang w:val="en-US"/>
        </w:rPr>
        <w:t xml:space="preserve"> </w:t>
      </w:r>
      <w:proofErr w:type="spellStart"/>
      <w:r w:rsidR="002C063F" w:rsidRPr="00905CFF">
        <w:rPr>
          <w:rFonts w:ascii="Times New Roman" w:eastAsia="Times New Roman" w:hAnsi="Times New Roman" w:cs="Times New Roman"/>
          <w:b/>
          <w:sz w:val="26"/>
          <w:szCs w:val="26"/>
          <w:lang w:val="en-US"/>
        </w:rPr>
        <w:t>Phân</w:t>
      </w:r>
      <w:proofErr w:type="spellEnd"/>
      <w:r w:rsidR="002C063F" w:rsidRPr="00905CFF">
        <w:rPr>
          <w:rFonts w:ascii="Times New Roman" w:eastAsia="Times New Roman" w:hAnsi="Times New Roman" w:cs="Times New Roman"/>
          <w:b/>
          <w:sz w:val="26"/>
          <w:szCs w:val="26"/>
          <w:lang w:val="en-US"/>
        </w:rPr>
        <w:t xml:space="preserve"> </w:t>
      </w:r>
      <w:proofErr w:type="spellStart"/>
      <w:r w:rsidR="002C063F" w:rsidRPr="00905CFF">
        <w:rPr>
          <w:rFonts w:ascii="Times New Roman" w:eastAsia="Times New Roman" w:hAnsi="Times New Roman" w:cs="Times New Roman"/>
          <w:b/>
          <w:sz w:val="26"/>
          <w:szCs w:val="26"/>
          <w:lang w:val="en-US"/>
        </w:rPr>
        <w:t>tích</w:t>
      </w:r>
      <w:proofErr w:type="spellEnd"/>
      <w:r w:rsidR="002C063F" w:rsidRPr="00905CFF">
        <w:rPr>
          <w:rFonts w:ascii="Times New Roman" w:eastAsia="Times New Roman" w:hAnsi="Times New Roman" w:cs="Times New Roman"/>
          <w:b/>
          <w:sz w:val="26"/>
          <w:szCs w:val="26"/>
          <w:lang w:val="en-US"/>
        </w:rPr>
        <w:t xml:space="preserve"> </w:t>
      </w:r>
      <w:proofErr w:type="spellStart"/>
      <w:r w:rsidR="002C063F" w:rsidRPr="00905CFF">
        <w:rPr>
          <w:rFonts w:ascii="Times New Roman" w:eastAsia="Times New Roman" w:hAnsi="Times New Roman" w:cs="Times New Roman"/>
          <w:b/>
          <w:sz w:val="26"/>
          <w:szCs w:val="26"/>
          <w:lang w:val="en-US"/>
        </w:rPr>
        <w:t>thiết</w:t>
      </w:r>
      <w:proofErr w:type="spellEnd"/>
      <w:r w:rsidR="002C063F" w:rsidRPr="00905CFF">
        <w:rPr>
          <w:rFonts w:ascii="Times New Roman" w:eastAsia="Times New Roman" w:hAnsi="Times New Roman" w:cs="Times New Roman"/>
          <w:b/>
          <w:sz w:val="26"/>
          <w:szCs w:val="26"/>
          <w:lang w:val="en-US"/>
        </w:rPr>
        <w:t xml:space="preserve"> </w:t>
      </w:r>
      <w:proofErr w:type="spellStart"/>
      <w:r w:rsidR="002C063F" w:rsidRPr="00905CFF">
        <w:rPr>
          <w:rFonts w:ascii="Times New Roman" w:eastAsia="Times New Roman" w:hAnsi="Times New Roman" w:cs="Times New Roman"/>
          <w:b/>
          <w:sz w:val="26"/>
          <w:szCs w:val="26"/>
          <w:lang w:val="en-US"/>
        </w:rPr>
        <w:t>kế</w:t>
      </w:r>
      <w:proofErr w:type="spellEnd"/>
      <w:r w:rsidR="002C063F" w:rsidRPr="00905CFF">
        <w:rPr>
          <w:rFonts w:ascii="Times New Roman" w:eastAsia="Times New Roman" w:hAnsi="Times New Roman" w:cs="Times New Roman"/>
          <w:b/>
          <w:sz w:val="26"/>
          <w:szCs w:val="26"/>
          <w:lang w:val="en-US"/>
        </w:rPr>
        <w:t xml:space="preserve"> </w:t>
      </w:r>
      <w:proofErr w:type="spellStart"/>
      <w:r w:rsidR="002C063F" w:rsidRPr="00905CFF">
        <w:rPr>
          <w:rFonts w:ascii="Times New Roman" w:eastAsia="Times New Roman" w:hAnsi="Times New Roman" w:cs="Times New Roman"/>
          <w:b/>
          <w:sz w:val="26"/>
          <w:szCs w:val="26"/>
          <w:lang w:val="en-US"/>
        </w:rPr>
        <w:t>hệ</w:t>
      </w:r>
      <w:proofErr w:type="spellEnd"/>
      <w:r w:rsidR="002C063F" w:rsidRPr="00905CFF">
        <w:rPr>
          <w:rFonts w:ascii="Times New Roman" w:eastAsia="Times New Roman" w:hAnsi="Times New Roman" w:cs="Times New Roman"/>
          <w:b/>
          <w:sz w:val="26"/>
          <w:szCs w:val="26"/>
          <w:lang w:val="en-US"/>
        </w:rPr>
        <w:t xml:space="preserve"> </w:t>
      </w:r>
      <w:proofErr w:type="spellStart"/>
      <w:r w:rsidR="002C063F" w:rsidRPr="00905CFF">
        <w:rPr>
          <w:rFonts w:ascii="Times New Roman" w:eastAsia="Times New Roman" w:hAnsi="Times New Roman" w:cs="Times New Roman"/>
          <w:b/>
          <w:sz w:val="26"/>
          <w:szCs w:val="26"/>
          <w:lang w:val="en-US"/>
        </w:rPr>
        <w:t>thống</w:t>
      </w:r>
      <w:proofErr w:type="spellEnd"/>
    </w:p>
    <w:p w14:paraId="12FEA5CE" w14:textId="32B4637F" w:rsidR="00CA471C" w:rsidRPr="00905CFF" w:rsidRDefault="002C063F" w:rsidP="002C063F">
      <w:pPr>
        <w:spacing w:before="60" w:after="60" w:line="360" w:lineRule="auto"/>
        <w:ind w:firstLine="720"/>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rPr>
        <w:t>Nội dung chương I</w:t>
      </w:r>
      <w:r w:rsidR="002A0A34" w:rsidRPr="00905CFF">
        <w:rPr>
          <w:rFonts w:ascii="Times New Roman" w:eastAsia="Times New Roman" w:hAnsi="Times New Roman" w:cs="Times New Roman"/>
          <w:sz w:val="26"/>
          <w:szCs w:val="26"/>
          <w:lang w:val="en-US"/>
        </w:rPr>
        <w:t>II</w:t>
      </w:r>
      <w:r w:rsidRPr="00905CFF">
        <w:rPr>
          <w:rFonts w:ascii="Times New Roman" w:eastAsia="Times New Roman" w:hAnsi="Times New Roman" w:cs="Times New Roman"/>
          <w:sz w:val="26"/>
          <w:szCs w:val="26"/>
        </w:rPr>
        <w:t xml:space="preserve"> trình bày phân tích hệ thống </w:t>
      </w:r>
      <w:proofErr w:type="spellStart"/>
      <w:r w:rsidRPr="00905CFF">
        <w:rPr>
          <w:rFonts w:ascii="Times New Roman" w:eastAsia="Times New Roman" w:hAnsi="Times New Roman" w:cs="Times New Roman"/>
          <w:sz w:val="26"/>
          <w:szCs w:val="26"/>
          <w:lang w:val="en-US"/>
        </w:rPr>
        <w:t>quản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phòng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rPr>
        <w:t xml:space="preserve"> bao gồm biểu đồ use</w:t>
      </w:r>
      <w:r w:rsidRPr="00905CFF">
        <w:rPr>
          <w:rFonts w:ascii="Times New Roman" w:eastAsia="Times New Roman" w:hAnsi="Times New Roman" w:cs="Times New Roman"/>
          <w:sz w:val="26"/>
          <w:szCs w:val="26"/>
          <w:lang w:val="en-US"/>
        </w:rPr>
        <w:t xml:space="preserve"> </w:t>
      </w:r>
      <w:r w:rsidRPr="00905CFF">
        <w:rPr>
          <w:rFonts w:ascii="Times New Roman" w:eastAsia="Times New Roman" w:hAnsi="Times New Roman" w:cs="Times New Roman"/>
          <w:sz w:val="26"/>
          <w:szCs w:val="26"/>
        </w:rPr>
        <w:t>case, biểu đồ hoạt động, kịch bản từng chức năng và trích lớp thực thể, trình bày</w:t>
      </w:r>
      <w:r w:rsidRPr="00905CFF">
        <w:rPr>
          <w:rFonts w:ascii="Times New Roman" w:eastAsia="Times New Roman" w:hAnsi="Times New Roman" w:cs="Times New Roman"/>
          <w:sz w:val="26"/>
          <w:szCs w:val="26"/>
          <w:lang w:val="en-US"/>
        </w:rPr>
        <w:t xml:space="preserve"> </w:t>
      </w:r>
      <w:r w:rsidRPr="00905CFF">
        <w:rPr>
          <w:rFonts w:ascii="Times New Roman" w:eastAsia="Times New Roman" w:hAnsi="Times New Roman" w:cs="Times New Roman"/>
          <w:sz w:val="26"/>
          <w:szCs w:val="26"/>
        </w:rPr>
        <w:t>việc</w:t>
      </w:r>
      <w:r w:rsidRPr="00905CFF">
        <w:rPr>
          <w:rFonts w:ascii="Times New Roman" w:eastAsia="Times New Roman" w:hAnsi="Times New Roman" w:cs="Times New Roman"/>
          <w:sz w:val="26"/>
          <w:szCs w:val="26"/>
          <w:lang w:val="en-US"/>
        </w:rPr>
        <w:t xml:space="preserve"> </w:t>
      </w:r>
      <w:r w:rsidRPr="00905CFF">
        <w:rPr>
          <w:rFonts w:ascii="Times New Roman" w:eastAsia="Times New Roman" w:hAnsi="Times New Roman" w:cs="Times New Roman"/>
          <w:sz w:val="26"/>
          <w:szCs w:val="26"/>
        </w:rPr>
        <w:t>thiết kế hệ thống theo chuẩn UML</w:t>
      </w:r>
    </w:p>
    <w:p w14:paraId="03FFF0A8" w14:textId="1375D091" w:rsidR="002C063F" w:rsidRPr="00905CFF" w:rsidRDefault="002C063F" w:rsidP="002C063F">
      <w:pPr>
        <w:spacing w:before="60" w:after="60" w:line="360" w:lineRule="auto"/>
        <w:ind w:firstLine="720"/>
        <w:jc w:val="both"/>
        <w:rPr>
          <w:rFonts w:ascii="Times New Roman" w:eastAsia="Times New Roman" w:hAnsi="Times New Roman" w:cs="Times New Roman"/>
          <w:b/>
          <w:sz w:val="26"/>
          <w:szCs w:val="26"/>
          <w:lang w:val="en-US"/>
        </w:rPr>
      </w:pPr>
      <w:r w:rsidRPr="00905CFF">
        <w:rPr>
          <w:rFonts w:ascii="Times New Roman" w:eastAsia="Times New Roman" w:hAnsi="Times New Roman" w:cs="Times New Roman"/>
          <w:b/>
          <w:sz w:val="26"/>
          <w:szCs w:val="26"/>
        </w:rPr>
        <w:t xml:space="preserve">Chương </w:t>
      </w:r>
      <w:r w:rsidRPr="00905CFF">
        <w:rPr>
          <w:rFonts w:ascii="Times New Roman" w:eastAsia="Times New Roman" w:hAnsi="Times New Roman" w:cs="Times New Roman"/>
          <w:b/>
          <w:sz w:val="26"/>
          <w:szCs w:val="26"/>
          <w:lang w:val="en-US"/>
        </w:rPr>
        <w:t>I</w:t>
      </w:r>
      <w:r w:rsidR="002A0A34" w:rsidRPr="00905CFF">
        <w:rPr>
          <w:rFonts w:ascii="Times New Roman" w:eastAsia="Times New Roman" w:hAnsi="Times New Roman" w:cs="Times New Roman"/>
          <w:b/>
          <w:sz w:val="26"/>
          <w:szCs w:val="26"/>
          <w:lang w:val="en-US"/>
        </w:rPr>
        <w:t>V</w:t>
      </w:r>
      <w:r w:rsidRPr="00905CFF">
        <w:rPr>
          <w:rFonts w:ascii="Times New Roman" w:eastAsia="Times New Roman" w:hAnsi="Times New Roman" w:cs="Times New Roman"/>
          <w:b/>
          <w:sz w:val="26"/>
          <w:szCs w:val="26"/>
        </w:rPr>
        <w:t>:</w:t>
      </w:r>
      <w:r w:rsidRPr="00905CFF">
        <w:rPr>
          <w:rFonts w:ascii="Times New Roman" w:eastAsia="Times New Roman" w:hAnsi="Times New Roman" w:cs="Times New Roman"/>
          <w:b/>
          <w:sz w:val="26"/>
          <w:szCs w:val="26"/>
          <w:lang w:val="en-US"/>
        </w:rPr>
        <w:t xml:space="preserve"> Cài </w:t>
      </w:r>
      <w:proofErr w:type="spellStart"/>
      <w:r w:rsidRPr="00905CFF">
        <w:rPr>
          <w:rFonts w:ascii="Times New Roman" w:eastAsia="Times New Roman" w:hAnsi="Times New Roman" w:cs="Times New Roman"/>
          <w:b/>
          <w:sz w:val="26"/>
          <w:szCs w:val="26"/>
          <w:lang w:val="en-US"/>
        </w:rPr>
        <w:t>đặt</w:t>
      </w:r>
      <w:proofErr w:type="spellEnd"/>
      <w:r w:rsidRPr="00905CFF">
        <w:rPr>
          <w:rFonts w:ascii="Times New Roman" w:eastAsia="Times New Roman" w:hAnsi="Times New Roman" w:cs="Times New Roman"/>
          <w:b/>
          <w:sz w:val="26"/>
          <w:szCs w:val="26"/>
          <w:lang w:val="en-US"/>
        </w:rPr>
        <w:t xml:space="preserve"> </w:t>
      </w:r>
      <w:proofErr w:type="spellStart"/>
      <w:r w:rsidRPr="00905CFF">
        <w:rPr>
          <w:rFonts w:ascii="Times New Roman" w:eastAsia="Times New Roman" w:hAnsi="Times New Roman" w:cs="Times New Roman"/>
          <w:b/>
          <w:sz w:val="26"/>
          <w:szCs w:val="26"/>
          <w:lang w:val="en-US"/>
        </w:rPr>
        <w:t>và</w:t>
      </w:r>
      <w:proofErr w:type="spellEnd"/>
      <w:r w:rsidRPr="00905CFF">
        <w:rPr>
          <w:rFonts w:ascii="Times New Roman" w:eastAsia="Times New Roman" w:hAnsi="Times New Roman" w:cs="Times New Roman"/>
          <w:b/>
          <w:sz w:val="26"/>
          <w:szCs w:val="26"/>
          <w:lang w:val="en-US"/>
        </w:rPr>
        <w:t xml:space="preserve"> </w:t>
      </w:r>
      <w:proofErr w:type="spellStart"/>
      <w:r w:rsidR="00137515" w:rsidRPr="00905CFF">
        <w:rPr>
          <w:rFonts w:ascii="Times New Roman" w:eastAsia="Times New Roman" w:hAnsi="Times New Roman" w:cs="Times New Roman"/>
          <w:b/>
          <w:sz w:val="26"/>
          <w:szCs w:val="26"/>
          <w:lang w:val="en-US"/>
        </w:rPr>
        <w:t>kiểm</w:t>
      </w:r>
      <w:proofErr w:type="spellEnd"/>
      <w:r w:rsidR="00137515" w:rsidRPr="00905CFF">
        <w:rPr>
          <w:rFonts w:ascii="Times New Roman" w:eastAsia="Times New Roman" w:hAnsi="Times New Roman" w:cs="Times New Roman"/>
          <w:b/>
          <w:sz w:val="26"/>
          <w:szCs w:val="26"/>
          <w:lang w:val="en-US"/>
        </w:rPr>
        <w:t xml:space="preserve"> </w:t>
      </w:r>
      <w:proofErr w:type="spellStart"/>
      <w:r w:rsidR="00137515" w:rsidRPr="00905CFF">
        <w:rPr>
          <w:rFonts w:ascii="Times New Roman" w:eastAsia="Times New Roman" w:hAnsi="Times New Roman" w:cs="Times New Roman"/>
          <w:b/>
          <w:sz w:val="26"/>
          <w:szCs w:val="26"/>
          <w:lang w:val="en-US"/>
        </w:rPr>
        <w:t>thử</w:t>
      </w:r>
      <w:proofErr w:type="spellEnd"/>
      <w:r w:rsidRPr="00905CFF">
        <w:rPr>
          <w:rFonts w:ascii="Times New Roman" w:eastAsia="Times New Roman" w:hAnsi="Times New Roman" w:cs="Times New Roman"/>
          <w:b/>
          <w:sz w:val="26"/>
          <w:szCs w:val="26"/>
          <w:lang w:val="en-US"/>
        </w:rPr>
        <w:t xml:space="preserve"> </w:t>
      </w:r>
      <w:proofErr w:type="spellStart"/>
      <w:r w:rsidRPr="00905CFF">
        <w:rPr>
          <w:rFonts w:ascii="Times New Roman" w:eastAsia="Times New Roman" w:hAnsi="Times New Roman" w:cs="Times New Roman"/>
          <w:b/>
          <w:sz w:val="26"/>
          <w:szCs w:val="26"/>
          <w:lang w:val="en-US"/>
        </w:rPr>
        <w:t>hệ</w:t>
      </w:r>
      <w:proofErr w:type="spellEnd"/>
      <w:r w:rsidRPr="00905CFF">
        <w:rPr>
          <w:rFonts w:ascii="Times New Roman" w:eastAsia="Times New Roman" w:hAnsi="Times New Roman" w:cs="Times New Roman"/>
          <w:b/>
          <w:sz w:val="26"/>
          <w:szCs w:val="26"/>
          <w:lang w:val="en-US"/>
        </w:rPr>
        <w:t xml:space="preserve"> </w:t>
      </w:r>
      <w:proofErr w:type="spellStart"/>
      <w:r w:rsidRPr="00905CFF">
        <w:rPr>
          <w:rFonts w:ascii="Times New Roman" w:eastAsia="Times New Roman" w:hAnsi="Times New Roman" w:cs="Times New Roman"/>
          <w:b/>
          <w:sz w:val="26"/>
          <w:szCs w:val="26"/>
          <w:lang w:val="en-US"/>
        </w:rPr>
        <w:t>thống</w:t>
      </w:r>
      <w:proofErr w:type="spellEnd"/>
    </w:p>
    <w:p w14:paraId="376DA281" w14:textId="315DC015" w:rsidR="002C063F" w:rsidRPr="00905CFF" w:rsidRDefault="002C063F" w:rsidP="002C063F">
      <w:pPr>
        <w:spacing w:before="60" w:after="60" w:line="360" w:lineRule="auto"/>
        <w:ind w:firstLine="720"/>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rPr>
        <w:t>Nội dung chương I</w:t>
      </w:r>
      <w:r w:rsidR="007F011D" w:rsidRPr="00905CFF">
        <w:rPr>
          <w:rFonts w:ascii="Times New Roman" w:eastAsia="Times New Roman" w:hAnsi="Times New Roman" w:cs="Times New Roman"/>
          <w:sz w:val="26"/>
          <w:szCs w:val="26"/>
          <w:lang w:val="en-US"/>
        </w:rPr>
        <w:t>II</w:t>
      </w:r>
      <w:r w:rsidRPr="00905CFF">
        <w:rPr>
          <w:rFonts w:ascii="Times New Roman" w:eastAsia="Times New Roman" w:hAnsi="Times New Roman" w:cs="Times New Roman"/>
          <w:sz w:val="26"/>
          <w:szCs w:val="26"/>
        </w:rPr>
        <w:t xml:space="preserve"> là hướng dẫn cài đặt hệ thống</w:t>
      </w:r>
      <w:r w:rsidR="002A0A34" w:rsidRPr="00905CFF">
        <w:rPr>
          <w:rFonts w:ascii="Times New Roman" w:eastAsia="Times New Roman" w:hAnsi="Times New Roman" w:cs="Times New Roman"/>
          <w:sz w:val="26"/>
          <w:szCs w:val="26"/>
          <w:lang w:val="en-US"/>
        </w:rPr>
        <w:t xml:space="preserve"> </w:t>
      </w:r>
      <w:proofErr w:type="spellStart"/>
      <w:r w:rsidR="002A0A34" w:rsidRPr="00905CFF">
        <w:rPr>
          <w:rFonts w:ascii="Times New Roman" w:eastAsia="Times New Roman" w:hAnsi="Times New Roman" w:cs="Times New Roman"/>
          <w:sz w:val="26"/>
          <w:szCs w:val="26"/>
          <w:lang w:val="en-US"/>
        </w:rPr>
        <w:t>và</w:t>
      </w:r>
      <w:proofErr w:type="spellEnd"/>
      <w:r w:rsidR="002A0A34" w:rsidRPr="00905CFF">
        <w:rPr>
          <w:rFonts w:ascii="Times New Roman" w:eastAsia="Times New Roman" w:hAnsi="Times New Roman" w:cs="Times New Roman"/>
          <w:sz w:val="26"/>
          <w:szCs w:val="26"/>
          <w:lang w:val="en-US"/>
        </w:rPr>
        <w:t xml:space="preserve"> </w:t>
      </w:r>
      <w:proofErr w:type="spellStart"/>
      <w:r w:rsidR="00137515" w:rsidRPr="00905CFF">
        <w:rPr>
          <w:rFonts w:ascii="Times New Roman" w:eastAsia="Times New Roman" w:hAnsi="Times New Roman" w:cs="Times New Roman"/>
          <w:sz w:val="26"/>
          <w:szCs w:val="26"/>
          <w:lang w:val="en-US"/>
        </w:rPr>
        <w:t>kiểm</w:t>
      </w:r>
      <w:proofErr w:type="spellEnd"/>
      <w:r w:rsidR="00137515" w:rsidRPr="00905CFF">
        <w:rPr>
          <w:rFonts w:ascii="Times New Roman" w:eastAsia="Times New Roman" w:hAnsi="Times New Roman" w:cs="Times New Roman"/>
          <w:sz w:val="26"/>
          <w:szCs w:val="26"/>
          <w:lang w:val="en-US"/>
        </w:rPr>
        <w:t xml:space="preserve"> </w:t>
      </w:r>
      <w:proofErr w:type="spellStart"/>
      <w:r w:rsidR="00137515" w:rsidRPr="00905CFF">
        <w:rPr>
          <w:rFonts w:ascii="Times New Roman" w:eastAsia="Times New Roman" w:hAnsi="Times New Roman" w:cs="Times New Roman"/>
          <w:sz w:val="26"/>
          <w:szCs w:val="26"/>
          <w:lang w:val="en-US"/>
        </w:rPr>
        <w:t>thử</w:t>
      </w:r>
      <w:proofErr w:type="spellEnd"/>
      <w:r w:rsidR="002A0A34" w:rsidRPr="00905CFF">
        <w:rPr>
          <w:rFonts w:ascii="Times New Roman" w:eastAsia="Times New Roman" w:hAnsi="Times New Roman" w:cs="Times New Roman"/>
          <w:sz w:val="26"/>
          <w:szCs w:val="26"/>
          <w:lang w:val="en-US"/>
        </w:rPr>
        <w:t xml:space="preserve"> </w:t>
      </w:r>
      <w:proofErr w:type="spellStart"/>
      <w:r w:rsidR="002A0A34" w:rsidRPr="00905CFF">
        <w:rPr>
          <w:rFonts w:ascii="Times New Roman" w:eastAsia="Times New Roman" w:hAnsi="Times New Roman" w:cs="Times New Roman"/>
          <w:sz w:val="26"/>
          <w:szCs w:val="26"/>
          <w:lang w:val="en-US"/>
        </w:rPr>
        <w:t>hệ</w:t>
      </w:r>
      <w:proofErr w:type="spellEnd"/>
      <w:r w:rsidR="002A0A34" w:rsidRPr="00905CFF">
        <w:rPr>
          <w:rFonts w:ascii="Times New Roman" w:eastAsia="Times New Roman" w:hAnsi="Times New Roman" w:cs="Times New Roman"/>
          <w:sz w:val="26"/>
          <w:szCs w:val="26"/>
          <w:lang w:val="en-US"/>
        </w:rPr>
        <w:t xml:space="preserve"> </w:t>
      </w:r>
      <w:proofErr w:type="spellStart"/>
      <w:r w:rsidR="002A0A34" w:rsidRPr="00905CFF">
        <w:rPr>
          <w:rFonts w:ascii="Times New Roman" w:eastAsia="Times New Roman" w:hAnsi="Times New Roman" w:cs="Times New Roman"/>
          <w:sz w:val="26"/>
          <w:szCs w:val="26"/>
          <w:lang w:val="en-US"/>
        </w:rPr>
        <w:t>thống</w:t>
      </w:r>
      <w:proofErr w:type="spellEnd"/>
    </w:p>
    <w:p w14:paraId="4E2B9153" w14:textId="77777777" w:rsidR="00CA471C" w:rsidRPr="00905CFF" w:rsidRDefault="005E422C" w:rsidP="00E20311">
      <w:pPr>
        <w:spacing w:before="60" w:after="60" w:line="360" w:lineRule="auto"/>
        <w:ind w:left="720"/>
        <w:rPr>
          <w:rFonts w:ascii="Times New Roman" w:eastAsia="Times New Roman" w:hAnsi="Times New Roman" w:cs="Times New Roman"/>
          <w:b/>
          <w:sz w:val="26"/>
          <w:szCs w:val="26"/>
        </w:rPr>
      </w:pPr>
      <w:r w:rsidRPr="00905CFF">
        <w:rPr>
          <w:rFonts w:ascii="Times New Roman" w:eastAsia="Times New Roman" w:hAnsi="Times New Roman" w:cs="Times New Roman"/>
          <w:b/>
          <w:sz w:val="26"/>
          <w:szCs w:val="26"/>
        </w:rPr>
        <w:t>Kết luận</w:t>
      </w:r>
    </w:p>
    <w:p w14:paraId="3F4BE215" w14:textId="2523B6EB" w:rsidR="00CA471C" w:rsidRPr="00905CFF" w:rsidRDefault="002C063F" w:rsidP="00E20311">
      <w:pPr>
        <w:spacing w:before="60" w:after="60" w:line="360" w:lineRule="auto"/>
        <w:rPr>
          <w:rFonts w:ascii="Times New Roman" w:eastAsia="Times New Roman" w:hAnsi="Times New Roman" w:cs="Times New Roman"/>
          <w:sz w:val="26"/>
          <w:szCs w:val="26"/>
        </w:rPr>
      </w:pPr>
      <w:r w:rsidRPr="00905CFF">
        <w:rPr>
          <w:rFonts w:ascii="Times New Roman" w:eastAsia="Times New Roman" w:hAnsi="Times New Roman" w:cs="Times New Roman"/>
          <w:sz w:val="26"/>
          <w:szCs w:val="26"/>
          <w:lang w:val="en-US"/>
        </w:rPr>
        <w:tab/>
      </w:r>
      <w:proofErr w:type="spellStart"/>
      <w:r w:rsidRPr="00905CFF">
        <w:rPr>
          <w:rFonts w:ascii="Times New Roman" w:eastAsia="Times New Roman" w:hAnsi="Times New Roman" w:cs="Times New Roman"/>
          <w:sz w:val="26"/>
          <w:szCs w:val="26"/>
          <w:lang w:val="en-US"/>
        </w:rPr>
        <w:t>Đánh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giá</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kết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đạt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được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đưa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ra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hạn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chế</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của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hệ</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thống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định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hướng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phát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triển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hệ</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thống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trong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tương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lai</w:t>
      </w:r>
      <w:proofErr w:type="spellEnd"/>
    </w:p>
    <w:p w14:paraId="5D2D0516" w14:textId="77777777" w:rsidR="005854F0" w:rsidRPr="00905CFF" w:rsidRDefault="005E422C" w:rsidP="00E20311">
      <w:pPr>
        <w:pStyle w:val="Heading1"/>
        <w:spacing w:before="60" w:after="60" w:line="360" w:lineRule="auto"/>
        <w:sectPr w:rsidR="005854F0" w:rsidRPr="00905CFF" w:rsidSect="0061698C">
          <w:footerReference w:type="default" r:id="rId13"/>
          <w:pgSz w:w="11909" w:h="16834"/>
          <w:pgMar w:top="1138" w:right="1138" w:bottom="1138" w:left="1699" w:header="720" w:footer="720" w:gutter="0"/>
          <w:pgNumType w:start="1"/>
          <w:cols w:space="720"/>
          <w:docGrid w:linePitch="299"/>
        </w:sectPr>
      </w:pPr>
      <w:r w:rsidRPr="00905CFF">
        <w:br w:type="page"/>
      </w:r>
    </w:p>
    <w:p w14:paraId="23290572" w14:textId="5E439FB3" w:rsidR="00CA471C" w:rsidRPr="00905CFF" w:rsidRDefault="005E422C" w:rsidP="00E20311">
      <w:pPr>
        <w:pStyle w:val="Heading1"/>
        <w:spacing w:before="60" w:after="60" w:line="360" w:lineRule="auto"/>
        <w:rPr>
          <w:sz w:val="30"/>
          <w:lang w:val="en-US"/>
        </w:rPr>
      </w:pPr>
      <w:bookmarkStart w:id="11" w:name="_l8do43lurwxa" w:colFirst="0" w:colLast="0"/>
      <w:bookmarkStart w:id="12" w:name="_w4f1haqqt7g4" w:colFirst="0" w:colLast="0"/>
      <w:bookmarkStart w:id="13" w:name="_Toc186463468"/>
      <w:bookmarkEnd w:id="11"/>
      <w:bookmarkEnd w:id="12"/>
      <w:r w:rsidRPr="00905CFF">
        <w:rPr>
          <w:sz w:val="30"/>
        </w:rPr>
        <w:lastRenderedPageBreak/>
        <w:t xml:space="preserve">CHƯƠNG I. </w:t>
      </w:r>
      <w:r w:rsidR="00353CDB" w:rsidRPr="00905CFF">
        <w:rPr>
          <w:sz w:val="30"/>
          <w:lang w:val="en-US"/>
        </w:rPr>
        <w:t xml:space="preserve">GIỚI THIỆU </w:t>
      </w:r>
      <w:r w:rsidR="009963DA" w:rsidRPr="00905CFF">
        <w:rPr>
          <w:sz w:val="30"/>
          <w:lang w:val="en-US"/>
        </w:rPr>
        <w:t>ĐỀ TÀI</w:t>
      </w:r>
      <w:bookmarkEnd w:id="13"/>
    </w:p>
    <w:p w14:paraId="77C2A1D4" w14:textId="4EDE7225" w:rsidR="00CA471C" w:rsidRPr="00905CFF" w:rsidRDefault="00F929C4" w:rsidP="00E20311">
      <w:pPr>
        <w:spacing w:before="60" w:after="60" w:line="360" w:lineRule="auto"/>
        <w:ind w:firstLine="720"/>
        <w:jc w:val="both"/>
        <w:rPr>
          <w:rFonts w:ascii="Times New Roman" w:eastAsia="Times New Roman" w:hAnsi="Times New Roman" w:cs="Times New Roman"/>
          <w:sz w:val="26"/>
          <w:szCs w:val="26"/>
          <w:lang w:val="en-US"/>
        </w:rPr>
      </w:pPr>
      <w:proofErr w:type="spellStart"/>
      <w:r w:rsidRPr="00905CFF">
        <w:rPr>
          <w:rFonts w:ascii="Times New Roman" w:eastAsia="Times New Roman" w:hAnsi="Times New Roman" w:cs="Times New Roman"/>
          <w:sz w:val="26"/>
          <w:szCs w:val="26"/>
          <w:lang w:val="en-US"/>
        </w:rPr>
        <w:t>Đối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với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việc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xây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dựng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bất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kỳ</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một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hệ</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thống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nào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thì</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việc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đầu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tiên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cần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làm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cần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phải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khảo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sát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hiện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trạng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trong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thực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tế</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để</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biết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được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cầu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người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dùng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khảo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sát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ứng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dụng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tương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tự</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hiện</w:t>
      </w:r>
      <w:proofErr w:type="spellEnd"/>
      <w:r w:rsidRPr="00905CFF">
        <w:rPr>
          <w:rFonts w:ascii="Times New Roman" w:eastAsia="Times New Roman" w:hAnsi="Times New Roman" w:cs="Times New Roman"/>
          <w:sz w:val="26"/>
          <w:szCs w:val="26"/>
          <w:lang w:val="en-US"/>
        </w:rPr>
        <w:t xml:space="preserve"> nay </w:t>
      </w:r>
      <w:proofErr w:type="spellStart"/>
      <w:r w:rsidRPr="00905CFF">
        <w:rPr>
          <w:rFonts w:ascii="Times New Roman" w:eastAsia="Times New Roman" w:hAnsi="Times New Roman" w:cs="Times New Roman"/>
          <w:sz w:val="26"/>
          <w:szCs w:val="26"/>
          <w:lang w:val="en-US"/>
        </w:rPr>
        <w:t>từ</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đó</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xác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định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được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mục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tiêu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phạm</w:t>
      </w:r>
      <w:proofErr w:type="spellEnd"/>
      <w:r w:rsidRPr="00905CFF">
        <w:rPr>
          <w:rFonts w:ascii="Times New Roman" w:eastAsia="Times New Roman" w:hAnsi="Times New Roman" w:cs="Times New Roman"/>
          <w:sz w:val="26"/>
          <w:szCs w:val="26"/>
          <w:lang w:val="en-US"/>
        </w:rPr>
        <w:t xml:space="preserve"> vi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chức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năng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cơ</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cần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có</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trong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hệ</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thống</w:t>
      </w:r>
      <w:proofErr w:type="spellEnd"/>
    </w:p>
    <w:p w14:paraId="00C743CC" w14:textId="60C9E0BE" w:rsidR="00CA471C" w:rsidRPr="00905CFF" w:rsidRDefault="005B226D" w:rsidP="00E20311">
      <w:pPr>
        <w:pStyle w:val="Heading2"/>
        <w:spacing w:before="60" w:after="60" w:line="360" w:lineRule="auto"/>
        <w:rPr>
          <w:sz w:val="28"/>
          <w:lang w:val="en-US"/>
        </w:rPr>
      </w:pPr>
      <w:bookmarkStart w:id="14" w:name="_Toc186463469"/>
      <w:r w:rsidRPr="00905CFF">
        <w:rPr>
          <w:sz w:val="28"/>
          <w:lang w:val="en-US"/>
        </w:rPr>
        <w:t>1.</w:t>
      </w:r>
      <w:r w:rsidR="00A1456E" w:rsidRPr="00905CFF">
        <w:rPr>
          <w:sz w:val="28"/>
        </w:rPr>
        <w:t>1</w:t>
      </w:r>
      <w:r w:rsidR="005E422C" w:rsidRPr="00905CFF">
        <w:rPr>
          <w:sz w:val="28"/>
        </w:rPr>
        <w:t xml:space="preserve"> </w:t>
      </w:r>
      <w:proofErr w:type="spellStart"/>
      <w:r w:rsidR="00353CDB" w:rsidRPr="00905CFF">
        <w:rPr>
          <w:sz w:val="28"/>
          <w:lang w:val="en-US"/>
        </w:rPr>
        <w:t>Khảo</w:t>
      </w:r>
      <w:proofErr w:type="spellEnd"/>
      <w:r w:rsidR="00353CDB" w:rsidRPr="00905CFF">
        <w:rPr>
          <w:sz w:val="28"/>
          <w:lang w:val="en-US"/>
        </w:rPr>
        <w:t xml:space="preserve"> </w:t>
      </w:r>
      <w:proofErr w:type="spellStart"/>
      <w:r w:rsidR="00353CDB" w:rsidRPr="00905CFF">
        <w:rPr>
          <w:sz w:val="28"/>
          <w:lang w:val="en-US"/>
        </w:rPr>
        <w:t>sát</w:t>
      </w:r>
      <w:proofErr w:type="spellEnd"/>
      <w:r w:rsidR="00353CDB" w:rsidRPr="00905CFF">
        <w:rPr>
          <w:sz w:val="28"/>
          <w:lang w:val="en-US"/>
        </w:rPr>
        <w:t xml:space="preserve"> </w:t>
      </w:r>
      <w:proofErr w:type="spellStart"/>
      <w:r w:rsidR="00353CDB" w:rsidRPr="00905CFF">
        <w:rPr>
          <w:sz w:val="28"/>
          <w:lang w:val="en-US"/>
        </w:rPr>
        <w:t>thực</w:t>
      </w:r>
      <w:proofErr w:type="spellEnd"/>
      <w:r w:rsidR="00353CDB" w:rsidRPr="00905CFF">
        <w:rPr>
          <w:sz w:val="28"/>
          <w:lang w:val="en-US"/>
        </w:rPr>
        <w:t xml:space="preserve"> </w:t>
      </w:r>
      <w:proofErr w:type="spellStart"/>
      <w:r w:rsidR="00353CDB" w:rsidRPr="00905CFF">
        <w:rPr>
          <w:sz w:val="28"/>
          <w:lang w:val="en-US"/>
        </w:rPr>
        <w:t>trạng</w:t>
      </w:r>
      <w:bookmarkEnd w:id="14"/>
      <w:proofErr w:type="spellEnd"/>
    </w:p>
    <w:p w14:paraId="77808D4C" w14:textId="32241744" w:rsidR="00CA471C" w:rsidRPr="00905CFF" w:rsidRDefault="005E422C" w:rsidP="00E20311">
      <w:pPr>
        <w:pStyle w:val="Heading3"/>
        <w:spacing w:before="60" w:after="60" w:line="360" w:lineRule="auto"/>
        <w:rPr>
          <w:lang w:val="en-US"/>
        </w:rPr>
      </w:pPr>
      <w:bookmarkStart w:id="15" w:name="_Toc186463470"/>
      <w:r w:rsidRPr="00905CFF">
        <w:t>1.1</w:t>
      </w:r>
      <w:r w:rsidR="005B226D" w:rsidRPr="00905CFF">
        <w:rPr>
          <w:lang w:val="en-US"/>
        </w:rPr>
        <w:t>.1</w:t>
      </w:r>
      <w:r w:rsidRPr="00905CFF">
        <w:t xml:space="preserve"> </w:t>
      </w:r>
      <w:proofErr w:type="spellStart"/>
      <w:r w:rsidR="00232790" w:rsidRPr="00905CFF">
        <w:rPr>
          <w:lang w:val="en-US"/>
        </w:rPr>
        <w:t>Thực</w:t>
      </w:r>
      <w:proofErr w:type="spellEnd"/>
      <w:r w:rsidR="00232790" w:rsidRPr="00905CFF">
        <w:rPr>
          <w:lang w:val="en-US"/>
        </w:rPr>
        <w:t xml:space="preserve"> </w:t>
      </w:r>
      <w:proofErr w:type="spellStart"/>
      <w:r w:rsidR="00232790" w:rsidRPr="00905CFF">
        <w:rPr>
          <w:lang w:val="en-US"/>
        </w:rPr>
        <w:t>trạng</w:t>
      </w:r>
      <w:proofErr w:type="spellEnd"/>
      <w:r w:rsidR="00232790" w:rsidRPr="00905CFF">
        <w:rPr>
          <w:lang w:val="en-US"/>
        </w:rPr>
        <w:t xml:space="preserve"> </w:t>
      </w:r>
      <w:proofErr w:type="spellStart"/>
      <w:r w:rsidR="00232790" w:rsidRPr="00905CFF">
        <w:rPr>
          <w:lang w:val="en-US"/>
        </w:rPr>
        <w:t>hiện</w:t>
      </w:r>
      <w:proofErr w:type="spellEnd"/>
      <w:r w:rsidR="00232790" w:rsidRPr="00905CFF">
        <w:rPr>
          <w:lang w:val="en-US"/>
        </w:rPr>
        <w:t xml:space="preserve"> nay</w:t>
      </w:r>
      <w:bookmarkEnd w:id="15"/>
    </w:p>
    <w:p w14:paraId="6ADDD4BE" w14:textId="6F210B14" w:rsidR="00232790" w:rsidRPr="00905CFF" w:rsidRDefault="00232790" w:rsidP="00077A2C">
      <w:pPr>
        <w:spacing w:before="60" w:after="60" w:line="360" w:lineRule="auto"/>
        <w:ind w:firstLine="720"/>
        <w:jc w:val="both"/>
        <w:rPr>
          <w:rFonts w:ascii="Times New Roman" w:eastAsia="Times New Roman" w:hAnsi="Times New Roman" w:cs="Times New Roman"/>
          <w:sz w:val="26"/>
          <w:szCs w:val="26"/>
          <w:lang w:val="en-US"/>
        </w:rPr>
      </w:pPr>
      <w:proofErr w:type="spellStart"/>
      <w:r w:rsidRPr="00905CFF">
        <w:rPr>
          <w:rFonts w:ascii="Times New Roman" w:eastAsia="Times New Roman" w:hAnsi="Times New Roman" w:cs="Times New Roman"/>
          <w:sz w:val="26"/>
          <w:szCs w:val="26"/>
          <w:lang w:val="en-US"/>
        </w:rPr>
        <w:t>Bên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cạnh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thách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thức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từ</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làn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sóng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cạnh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tranh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khốc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liệt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trên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thị</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trường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phòng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cũng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đang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phải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đối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mặt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với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nhiều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vướng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mắc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trong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hoạt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động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vận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hành</w:t>
      </w:r>
      <w:proofErr w:type="spellEnd"/>
      <w:r w:rsidRPr="00905CFF">
        <w:rPr>
          <w:rFonts w:ascii="Times New Roman" w:eastAsia="Times New Roman" w:hAnsi="Times New Roman" w:cs="Times New Roman"/>
          <w:sz w:val="26"/>
          <w:szCs w:val="26"/>
          <w:lang w:val="en-US"/>
        </w:rPr>
        <w:t xml:space="preserve">. Quản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phòng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theo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phong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truyền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thống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rườm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rà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kém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hiệu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một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trong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những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rào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lớn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nhất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tại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phòng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phát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triển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mạnh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hơn</w:t>
      </w:r>
      <w:proofErr w:type="spellEnd"/>
      <w:r w:rsidRPr="00905CFF">
        <w:rPr>
          <w:rFonts w:ascii="Times New Roman" w:eastAsia="Times New Roman" w:hAnsi="Times New Roman" w:cs="Times New Roman"/>
          <w:sz w:val="26"/>
          <w:szCs w:val="26"/>
          <w:lang w:val="en-US"/>
        </w:rPr>
        <w:t>.</w:t>
      </w:r>
    </w:p>
    <w:p w14:paraId="793C5DB7" w14:textId="736B71C6" w:rsidR="00232790" w:rsidRPr="00905CFF" w:rsidRDefault="00232790" w:rsidP="00077A2C">
      <w:pPr>
        <w:spacing w:before="60" w:after="60" w:line="360" w:lineRule="auto"/>
        <w:ind w:firstLine="720"/>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t xml:space="preserve">Khi </w:t>
      </w:r>
      <w:proofErr w:type="spellStart"/>
      <w:r w:rsidRPr="00905CFF">
        <w:rPr>
          <w:rFonts w:ascii="Times New Roman" w:eastAsia="Times New Roman" w:hAnsi="Times New Roman" w:cs="Times New Roman"/>
          <w:sz w:val="26"/>
          <w:szCs w:val="26"/>
          <w:lang w:val="en-US"/>
        </w:rPr>
        <w:t>số</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lượng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bệnh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nhân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tại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phòng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gia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tăng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việc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ghi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chép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hoàn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toàn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bằng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thủ</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công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khiến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trình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tiếp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đón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đăng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bệnh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trở</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nên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rườm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rà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kéo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dài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thời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gian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chờ</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đợi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của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bệnh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nhân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Đối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với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bệnh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nhân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đến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tái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cũng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không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ngoại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lệ</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Việc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tìm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kiếm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lại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thông</w:t>
      </w:r>
      <w:proofErr w:type="spellEnd"/>
      <w:r w:rsidRPr="00905CFF">
        <w:rPr>
          <w:rFonts w:ascii="Times New Roman" w:eastAsia="Times New Roman" w:hAnsi="Times New Roman" w:cs="Times New Roman"/>
          <w:sz w:val="26"/>
          <w:szCs w:val="26"/>
          <w:lang w:val="en-US"/>
        </w:rPr>
        <w:t xml:space="preserve"> tin </w:t>
      </w:r>
      <w:proofErr w:type="spellStart"/>
      <w:r w:rsidRPr="00905CFF">
        <w:rPr>
          <w:rFonts w:ascii="Times New Roman" w:eastAsia="Times New Roman" w:hAnsi="Times New Roman" w:cs="Times New Roman"/>
          <w:sz w:val="26"/>
          <w:szCs w:val="26"/>
          <w:lang w:val="en-US"/>
        </w:rPr>
        <w:t>bệnh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án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tốn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nhiều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thời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gian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nhất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thất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hồ</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sơ</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sổ</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sách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khiến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việc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tìm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kiếm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nhập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liệu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ghi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chú</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lại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phức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tạp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Tình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trạng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này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kéo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theo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hệ</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lụy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quá</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tải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tại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hầu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hết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phòng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khiến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phòng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hoạt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động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không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hết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công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suất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tốn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nhiều</w:t>
      </w:r>
      <w:proofErr w:type="spellEnd"/>
      <w:r w:rsidRPr="00905CFF">
        <w:rPr>
          <w:rFonts w:ascii="Times New Roman" w:eastAsia="Times New Roman" w:hAnsi="Times New Roman" w:cs="Times New Roman"/>
          <w:sz w:val="26"/>
          <w:szCs w:val="26"/>
          <w:lang w:val="en-US"/>
        </w:rPr>
        <w:t xml:space="preserve"> chi </w:t>
      </w:r>
      <w:proofErr w:type="spellStart"/>
      <w:r w:rsidRPr="00905CFF">
        <w:rPr>
          <w:rFonts w:ascii="Times New Roman" w:eastAsia="Times New Roman" w:hAnsi="Times New Roman" w:cs="Times New Roman"/>
          <w:sz w:val="26"/>
          <w:szCs w:val="26"/>
          <w:lang w:val="en-US"/>
        </w:rPr>
        <w:t>phí</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liên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quan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không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cần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thiết</w:t>
      </w:r>
      <w:proofErr w:type="spellEnd"/>
      <w:r w:rsidRPr="00905CFF">
        <w:rPr>
          <w:rFonts w:ascii="Times New Roman" w:eastAsia="Times New Roman" w:hAnsi="Times New Roman" w:cs="Times New Roman"/>
          <w:sz w:val="26"/>
          <w:szCs w:val="26"/>
          <w:lang w:val="en-US"/>
        </w:rPr>
        <w:t>.</w:t>
      </w:r>
    </w:p>
    <w:p w14:paraId="40CFC1ED" w14:textId="6AB84D37" w:rsidR="00492E7F" w:rsidRPr="00905CFF" w:rsidRDefault="00232790" w:rsidP="00077A2C">
      <w:pPr>
        <w:spacing w:before="60" w:after="60" w:line="360" w:lineRule="auto"/>
        <w:ind w:firstLine="720"/>
        <w:jc w:val="both"/>
        <w:rPr>
          <w:rFonts w:ascii="Times New Roman" w:eastAsia="Times New Roman" w:hAnsi="Times New Roman" w:cs="Times New Roman"/>
          <w:sz w:val="26"/>
          <w:szCs w:val="26"/>
          <w:lang w:val="en-US"/>
        </w:rPr>
      </w:pPr>
      <w:proofErr w:type="spellStart"/>
      <w:r w:rsidRPr="00905CFF">
        <w:rPr>
          <w:rFonts w:ascii="Times New Roman" w:eastAsia="Times New Roman" w:hAnsi="Times New Roman" w:cs="Times New Roman"/>
          <w:sz w:val="26"/>
          <w:szCs w:val="26"/>
          <w:lang w:val="en-US"/>
        </w:rPr>
        <w:t>Kể</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cả</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phòng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tư</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nhân</w:t>
      </w:r>
      <w:proofErr w:type="spellEnd"/>
      <w:r w:rsidRPr="00905CFF">
        <w:rPr>
          <w:rFonts w:ascii="Times New Roman" w:eastAsia="Times New Roman" w:hAnsi="Times New Roman" w:cs="Times New Roman"/>
          <w:sz w:val="26"/>
          <w:szCs w:val="26"/>
          <w:lang w:val="en-US"/>
        </w:rPr>
        <w:t xml:space="preserve"> hay </w:t>
      </w:r>
      <w:proofErr w:type="spellStart"/>
      <w:r w:rsidRPr="00905CFF">
        <w:rPr>
          <w:rFonts w:ascii="Times New Roman" w:eastAsia="Times New Roman" w:hAnsi="Times New Roman" w:cs="Times New Roman"/>
          <w:sz w:val="26"/>
          <w:szCs w:val="26"/>
          <w:lang w:val="en-US"/>
        </w:rPr>
        <w:t>của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công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đều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đang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tập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trung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quá</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nhiều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thời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gian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thao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thủ</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công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làm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giảm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thời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gian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cần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thiết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hoạt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động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chẩn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đoán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chăm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sóc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bệnh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nhân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khiến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năng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lực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điều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trị</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không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đạt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được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hiệu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cao</w:t>
      </w:r>
      <w:proofErr w:type="spellEnd"/>
      <w:r w:rsidRPr="00905CFF">
        <w:rPr>
          <w:rFonts w:ascii="Times New Roman" w:eastAsia="Times New Roman" w:hAnsi="Times New Roman" w:cs="Times New Roman"/>
          <w:sz w:val="26"/>
          <w:szCs w:val="26"/>
          <w:lang w:val="en-US"/>
        </w:rPr>
        <w:t xml:space="preserve"> </w:t>
      </w:r>
      <w:r w:rsidRPr="00905CFF">
        <w:rPr>
          <w:rFonts w:ascii="Cambria Math" w:eastAsia="Times New Roman" w:hAnsi="Cambria Math" w:cs="Cambria Math"/>
          <w:sz w:val="26"/>
          <w:szCs w:val="26"/>
          <w:lang w:val="en-US"/>
        </w:rPr>
        <w:t>⇒</w:t>
      </w:r>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Bệnh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nhân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không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hài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lòng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với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dịch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vụ</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chữa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của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phòng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w:t>
      </w:r>
    </w:p>
    <w:p w14:paraId="72B4FA2F" w14:textId="6FFB7359" w:rsidR="00995981" w:rsidRPr="00905CFF" w:rsidRDefault="00085DCD" w:rsidP="00995981">
      <w:pPr>
        <w:spacing w:before="60" w:after="60" w:line="360" w:lineRule="auto"/>
        <w:jc w:val="center"/>
        <w:rPr>
          <w:rFonts w:ascii="Times New Roman" w:eastAsia="Times New Roman" w:hAnsi="Times New Roman" w:cs="Times New Roman"/>
          <w:bCs/>
          <w:sz w:val="26"/>
          <w:szCs w:val="26"/>
        </w:rPr>
      </w:pPr>
      <w:r w:rsidRPr="00905CFF">
        <w:rPr>
          <w:rFonts w:ascii="Times New Roman" w:hAnsi="Times New Roman" w:cs="Times New Roman"/>
          <w:noProof/>
        </w:rPr>
        <w:lastRenderedPageBreak/>
        <w:drawing>
          <wp:inline distT="0" distB="0" distL="0" distR="0" wp14:anchorId="1F308316" wp14:editId="07A7FF4B">
            <wp:extent cx="5761990" cy="5326380"/>
            <wp:effectExtent l="0" t="0" r="0" b="0"/>
            <wp:docPr id="384078825" name="Picture 1" descr="A colorful circle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78825" name="Picture 1" descr="A colorful circle with text and symbol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1990" cy="5326380"/>
                    </a:xfrm>
                    <a:prstGeom prst="rect">
                      <a:avLst/>
                    </a:prstGeom>
                    <a:noFill/>
                    <a:ln>
                      <a:noFill/>
                    </a:ln>
                  </pic:spPr>
                </pic:pic>
              </a:graphicData>
            </a:graphic>
          </wp:inline>
        </w:drawing>
      </w:r>
    </w:p>
    <w:p w14:paraId="23EEE3CC" w14:textId="58DFE0FD" w:rsidR="00995981" w:rsidRPr="00905CFF" w:rsidRDefault="00995981" w:rsidP="00995981">
      <w:pPr>
        <w:pStyle w:val="Heading7"/>
        <w:spacing w:line="360" w:lineRule="auto"/>
        <w:rPr>
          <w:rFonts w:eastAsia="Times New Roman" w:cs="Times New Roman"/>
          <w:lang w:val="en-US"/>
        </w:rPr>
      </w:pPr>
      <w:bookmarkStart w:id="16" w:name="_Toc186464291"/>
      <w:r w:rsidRPr="00905CFF">
        <w:rPr>
          <w:rFonts w:eastAsia="Times New Roman" w:cs="Times New Roman"/>
        </w:rPr>
        <w:t xml:space="preserve">Hình </w:t>
      </w:r>
      <w:r w:rsidRPr="00905CFF">
        <w:rPr>
          <w:rFonts w:eastAsia="Times New Roman" w:cs="Times New Roman"/>
          <w:lang w:val="en-US"/>
        </w:rPr>
        <w:t>1</w:t>
      </w:r>
      <w:r w:rsidRPr="00905CFF">
        <w:rPr>
          <w:rFonts w:eastAsia="Times New Roman" w:cs="Times New Roman"/>
        </w:rPr>
        <w:t xml:space="preserve">.1 </w:t>
      </w:r>
      <w:proofErr w:type="spellStart"/>
      <w:r w:rsidR="00085DCD" w:rsidRPr="00905CFF">
        <w:rPr>
          <w:rFonts w:eastAsia="Times New Roman" w:cs="Times New Roman"/>
          <w:lang w:val="en-US"/>
        </w:rPr>
        <w:t>Thách</w:t>
      </w:r>
      <w:proofErr w:type="spellEnd"/>
      <w:r w:rsidR="00085DCD" w:rsidRPr="00905CFF">
        <w:rPr>
          <w:rFonts w:eastAsia="Times New Roman" w:cs="Times New Roman"/>
          <w:lang w:val="en-US"/>
        </w:rPr>
        <w:t xml:space="preserve"> </w:t>
      </w:r>
      <w:proofErr w:type="spellStart"/>
      <w:r w:rsidR="00085DCD" w:rsidRPr="00905CFF">
        <w:rPr>
          <w:rFonts w:eastAsia="Times New Roman" w:cs="Times New Roman"/>
          <w:lang w:val="en-US"/>
        </w:rPr>
        <w:t>thức</w:t>
      </w:r>
      <w:proofErr w:type="spellEnd"/>
      <w:r w:rsidR="00085DCD" w:rsidRPr="00905CFF">
        <w:rPr>
          <w:rFonts w:eastAsia="Times New Roman" w:cs="Times New Roman"/>
          <w:lang w:val="en-US"/>
        </w:rPr>
        <w:t xml:space="preserve"> </w:t>
      </w:r>
      <w:proofErr w:type="spellStart"/>
      <w:r w:rsidR="00085DCD" w:rsidRPr="00905CFF">
        <w:rPr>
          <w:rFonts w:eastAsia="Times New Roman" w:cs="Times New Roman"/>
          <w:lang w:val="en-US"/>
        </w:rPr>
        <w:t>trong</w:t>
      </w:r>
      <w:proofErr w:type="spellEnd"/>
      <w:r w:rsidR="00085DCD" w:rsidRPr="00905CFF">
        <w:rPr>
          <w:rFonts w:eastAsia="Times New Roman" w:cs="Times New Roman"/>
          <w:lang w:val="en-US"/>
        </w:rPr>
        <w:t xml:space="preserve"> </w:t>
      </w:r>
      <w:proofErr w:type="spellStart"/>
      <w:r w:rsidR="00085DCD" w:rsidRPr="00905CFF">
        <w:rPr>
          <w:rFonts w:eastAsia="Times New Roman" w:cs="Times New Roman"/>
          <w:lang w:val="en-US"/>
        </w:rPr>
        <w:t>quy</w:t>
      </w:r>
      <w:proofErr w:type="spellEnd"/>
      <w:r w:rsidR="00085DCD" w:rsidRPr="00905CFF">
        <w:rPr>
          <w:rFonts w:eastAsia="Times New Roman" w:cs="Times New Roman"/>
          <w:lang w:val="en-US"/>
        </w:rPr>
        <w:t xml:space="preserve"> </w:t>
      </w:r>
      <w:proofErr w:type="spellStart"/>
      <w:r w:rsidR="00085DCD" w:rsidRPr="00905CFF">
        <w:rPr>
          <w:rFonts w:eastAsia="Times New Roman" w:cs="Times New Roman"/>
          <w:lang w:val="en-US"/>
        </w:rPr>
        <w:t>trình</w:t>
      </w:r>
      <w:proofErr w:type="spellEnd"/>
      <w:r w:rsidR="00085DCD" w:rsidRPr="00905CFF">
        <w:rPr>
          <w:rFonts w:eastAsia="Times New Roman" w:cs="Times New Roman"/>
          <w:lang w:val="en-US"/>
        </w:rPr>
        <w:t xml:space="preserve"> </w:t>
      </w:r>
      <w:proofErr w:type="spellStart"/>
      <w:r w:rsidR="00085DCD" w:rsidRPr="00905CFF">
        <w:rPr>
          <w:rFonts w:eastAsia="Times New Roman" w:cs="Times New Roman"/>
          <w:lang w:val="en-US"/>
        </w:rPr>
        <w:t>chăm</w:t>
      </w:r>
      <w:proofErr w:type="spellEnd"/>
      <w:r w:rsidR="00085DCD" w:rsidRPr="00905CFF">
        <w:rPr>
          <w:rFonts w:eastAsia="Times New Roman" w:cs="Times New Roman"/>
          <w:lang w:val="en-US"/>
        </w:rPr>
        <w:t xml:space="preserve"> </w:t>
      </w:r>
      <w:proofErr w:type="spellStart"/>
      <w:r w:rsidR="00085DCD" w:rsidRPr="00905CFF">
        <w:rPr>
          <w:rFonts w:eastAsia="Times New Roman" w:cs="Times New Roman"/>
          <w:lang w:val="en-US"/>
        </w:rPr>
        <w:t>sóc</w:t>
      </w:r>
      <w:proofErr w:type="spellEnd"/>
      <w:r w:rsidR="00085DCD" w:rsidRPr="00905CFF">
        <w:rPr>
          <w:rFonts w:eastAsia="Times New Roman" w:cs="Times New Roman"/>
          <w:lang w:val="en-US"/>
        </w:rPr>
        <w:t xml:space="preserve"> </w:t>
      </w:r>
      <w:proofErr w:type="spellStart"/>
      <w:r w:rsidR="00085DCD" w:rsidRPr="00905CFF">
        <w:rPr>
          <w:rFonts w:eastAsia="Times New Roman" w:cs="Times New Roman"/>
          <w:lang w:val="en-US"/>
        </w:rPr>
        <w:t>sức</w:t>
      </w:r>
      <w:proofErr w:type="spellEnd"/>
      <w:r w:rsidR="00085DCD" w:rsidRPr="00905CFF">
        <w:rPr>
          <w:rFonts w:eastAsia="Times New Roman" w:cs="Times New Roman"/>
          <w:lang w:val="en-US"/>
        </w:rPr>
        <w:t xml:space="preserve"> </w:t>
      </w:r>
      <w:proofErr w:type="spellStart"/>
      <w:r w:rsidR="00085DCD" w:rsidRPr="00905CFF">
        <w:rPr>
          <w:rFonts w:eastAsia="Times New Roman" w:cs="Times New Roman"/>
          <w:lang w:val="en-US"/>
        </w:rPr>
        <w:t>khỏe</w:t>
      </w:r>
      <w:bookmarkEnd w:id="16"/>
      <w:proofErr w:type="spellEnd"/>
    </w:p>
    <w:p w14:paraId="7D4F7623" w14:textId="64D60F11" w:rsidR="00CA471C" w:rsidRPr="00905CFF" w:rsidRDefault="005B226D" w:rsidP="00E20311">
      <w:pPr>
        <w:pStyle w:val="Heading3"/>
        <w:spacing w:before="60" w:after="60" w:line="360" w:lineRule="auto"/>
        <w:rPr>
          <w:lang w:val="en-US"/>
        </w:rPr>
      </w:pPr>
      <w:bookmarkStart w:id="17" w:name="_Toc186463471"/>
      <w:r w:rsidRPr="00905CFF">
        <w:rPr>
          <w:lang w:val="en-US"/>
        </w:rPr>
        <w:t>1.</w:t>
      </w:r>
      <w:r w:rsidR="005E422C" w:rsidRPr="00905CFF">
        <w:t>1.2</w:t>
      </w:r>
      <w:r w:rsidR="00353CDB" w:rsidRPr="00905CFF">
        <w:rPr>
          <w:lang w:val="en-US"/>
        </w:rPr>
        <w:t xml:space="preserve"> </w:t>
      </w:r>
      <w:proofErr w:type="spellStart"/>
      <w:r w:rsidR="00353CDB" w:rsidRPr="00905CFF">
        <w:rPr>
          <w:lang w:val="en-US"/>
        </w:rPr>
        <w:t>Đặc</w:t>
      </w:r>
      <w:proofErr w:type="spellEnd"/>
      <w:r w:rsidR="00353CDB" w:rsidRPr="00905CFF">
        <w:rPr>
          <w:lang w:val="en-US"/>
        </w:rPr>
        <w:t xml:space="preserve"> </w:t>
      </w:r>
      <w:proofErr w:type="spellStart"/>
      <w:r w:rsidR="00353CDB" w:rsidRPr="00905CFF">
        <w:rPr>
          <w:lang w:val="en-US"/>
        </w:rPr>
        <w:t>điểm</w:t>
      </w:r>
      <w:proofErr w:type="spellEnd"/>
      <w:r w:rsidR="00353CDB" w:rsidRPr="00905CFF">
        <w:rPr>
          <w:lang w:val="en-US"/>
        </w:rPr>
        <w:t xml:space="preserve"> </w:t>
      </w:r>
      <w:proofErr w:type="spellStart"/>
      <w:r w:rsidR="00353CDB" w:rsidRPr="00905CFF">
        <w:rPr>
          <w:lang w:val="en-US"/>
        </w:rPr>
        <w:t>của</w:t>
      </w:r>
      <w:proofErr w:type="spellEnd"/>
      <w:r w:rsidR="00353CDB" w:rsidRPr="00905CFF">
        <w:rPr>
          <w:lang w:val="en-US"/>
        </w:rPr>
        <w:t xml:space="preserve"> </w:t>
      </w:r>
      <w:proofErr w:type="spellStart"/>
      <w:r w:rsidR="00353CDB" w:rsidRPr="00905CFF">
        <w:rPr>
          <w:lang w:val="en-US"/>
        </w:rPr>
        <w:t>hệ</w:t>
      </w:r>
      <w:proofErr w:type="spellEnd"/>
      <w:r w:rsidR="00353CDB" w:rsidRPr="00905CFF">
        <w:rPr>
          <w:lang w:val="en-US"/>
        </w:rPr>
        <w:t xml:space="preserve"> </w:t>
      </w:r>
      <w:proofErr w:type="spellStart"/>
      <w:r w:rsidR="00353CDB" w:rsidRPr="00905CFF">
        <w:rPr>
          <w:lang w:val="en-US"/>
        </w:rPr>
        <w:t>thống</w:t>
      </w:r>
      <w:proofErr w:type="spellEnd"/>
      <w:r w:rsidR="00353CDB" w:rsidRPr="00905CFF">
        <w:rPr>
          <w:lang w:val="en-US"/>
        </w:rPr>
        <w:t xml:space="preserve"> </w:t>
      </w:r>
      <w:proofErr w:type="spellStart"/>
      <w:r w:rsidR="00353CDB" w:rsidRPr="00905CFF">
        <w:rPr>
          <w:lang w:val="en-US"/>
        </w:rPr>
        <w:t>quản</w:t>
      </w:r>
      <w:proofErr w:type="spellEnd"/>
      <w:r w:rsidR="00353CDB" w:rsidRPr="00905CFF">
        <w:rPr>
          <w:lang w:val="en-US"/>
        </w:rPr>
        <w:t xml:space="preserve"> </w:t>
      </w:r>
      <w:proofErr w:type="spellStart"/>
      <w:r w:rsidR="00353CDB" w:rsidRPr="00905CFF">
        <w:rPr>
          <w:lang w:val="en-US"/>
        </w:rPr>
        <w:t>lý</w:t>
      </w:r>
      <w:proofErr w:type="spellEnd"/>
      <w:r w:rsidR="00353CDB" w:rsidRPr="00905CFF">
        <w:rPr>
          <w:lang w:val="en-US"/>
        </w:rPr>
        <w:t xml:space="preserve"> </w:t>
      </w:r>
      <w:proofErr w:type="spellStart"/>
      <w:r w:rsidR="00353CDB" w:rsidRPr="00905CFF">
        <w:rPr>
          <w:lang w:val="en-US"/>
        </w:rPr>
        <w:t>phòng</w:t>
      </w:r>
      <w:proofErr w:type="spellEnd"/>
      <w:r w:rsidR="00353CDB" w:rsidRPr="00905CFF">
        <w:rPr>
          <w:lang w:val="en-US"/>
        </w:rPr>
        <w:t xml:space="preserve"> </w:t>
      </w:r>
      <w:proofErr w:type="spellStart"/>
      <w:r w:rsidR="00353CDB" w:rsidRPr="00905CFF">
        <w:rPr>
          <w:lang w:val="en-US"/>
        </w:rPr>
        <w:t>khám</w:t>
      </w:r>
      <w:bookmarkEnd w:id="17"/>
      <w:proofErr w:type="spellEnd"/>
    </w:p>
    <w:p w14:paraId="222FDA9F" w14:textId="712AB7DB" w:rsidR="00353CDB" w:rsidRPr="00905CFF" w:rsidRDefault="00353CDB" w:rsidP="00E2227E">
      <w:pPr>
        <w:ind w:firstLine="720"/>
        <w:jc w:val="both"/>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Đối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với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một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hệ</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thống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quản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lý</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phòng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khám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thì</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cần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phải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có</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những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đặc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điểm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tính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năng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cần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thiết</w:t>
      </w:r>
      <w:proofErr w:type="spellEnd"/>
      <w:r w:rsidRPr="00905CFF">
        <w:rPr>
          <w:rFonts w:ascii="Times New Roman" w:hAnsi="Times New Roman" w:cs="Times New Roman"/>
          <w:sz w:val="26"/>
          <w:szCs w:val="26"/>
        </w:rPr>
        <w:t xml:space="preserve"> để đảm bảo hoạt động của phòng khám diễn ra trơn tru và hiệu quả. </w:t>
      </w:r>
      <w:proofErr w:type="spellStart"/>
      <w:r w:rsidRPr="00905CFF">
        <w:rPr>
          <w:rFonts w:ascii="Times New Roman" w:hAnsi="Times New Roman" w:cs="Times New Roman"/>
          <w:sz w:val="26"/>
          <w:szCs w:val="26"/>
          <w:lang w:val="en-US"/>
        </w:rPr>
        <w:t>Dưới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đây</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là</w:t>
      </w:r>
      <w:proofErr w:type="spellEnd"/>
      <w:r w:rsidRPr="00905CFF">
        <w:rPr>
          <w:rFonts w:ascii="Times New Roman" w:hAnsi="Times New Roman" w:cs="Times New Roman"/>
          <w:sz w:val="26"/>
          <w:szCs w:val="26"/>
          <w:lang w:val="en-US"/>
        </w:rPr>
        <w:t xml:space="preserve"> 1 </w:t>
      </w:r>
      <w:proofErr w:type="spellStart"/>
      <w:r w:rsidRPr="00905CFF">
        <w:rPr>
          <w:rFonts w:ascii="Times New Roman" w:hAnsi="Times New Roman" w:cs="Times New Roman"/>
          <w:sz w:val="26"/>
          <w:szCs w:val="26"/>
          <w:lang w:val="en-US"/>
        </w:rPr>
        <w:t>số</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đặc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điểm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chính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của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hệ</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thống</w:t>
      </w:r>
      <w:proofErr w:type="spellEnd"/>
      <w:r w:rsidRPr="00905CFF">
        <w:rPr>
          <w:rFonts w:ascii="Times New Roman" w:hAnsi="Times New Roman" w:cs="Times New Roman"/>
          <w:sz w:val="26"/>
          <w:szCs w:val="26"/>
          <w:lang w:val="en-US"/>
        </w:rPr>
        <w:t>:</w:t>
      </w:r>
    </w:p>
    <w:p w14:paraId="1E344FDB" w14:textId="5D9B0DB6" w:rsidR="00353CDB" w:rsidRPr="00905CFF" w:rsidRDefault="00353CDB" w:rsidP="00077A2C">
      <w:pPr>
        <w:pStyle w:val="ListParagraph"/>
        <w:numPr>
          <w:ilvl w:val="0"/>
          <w:numId w:val="66"/>
        </w:numPr>
        <w:jc w:val="both"/>
        <w:rPr>
          <w:rFonts w:cs="Times New Roman"/>
          <w:b w:val="0"/>
          <w:bCs/>
          <w:i w:val="0"/>
          <w:iCs/>
          <w:szCs w:val="26"/>
          <w:lang w:val="en-US"/>
        </w:rPr>
      </w:pPr>
      <w:proofErr w:type="spellStart"/>
      <w:r w:rsidRPr="00905CFF">
        <w:rPr>
          <w:rFonts w:cs="Times New Roman"/>
          <w:b w:val="0"/>
          <w:bCs/>
          <w:i w:val="0"/>
          <w:iCs/>
          <w:szCs w:val="26"/>
          <w:lang w:val="en-US"/>
        </w:rPr>
        <w:t>Đối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với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phòng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tư</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mô</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nhỏ</w:t>
      </w:r>
      <w:proofErr w:type="spellEnd"/>
    </w:p>
    <w:p w14:paraId="57E83E41" w14:textId="6DD97DBF" w:rsidR="00353CDB" w:rsidRPr="00905CFF" w:rsidRDefault="00CF5865" w:rsidP="00077A2C">
      <w:pPr>
        <w:jc w:val="both"/>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Hệ</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thống</w:t>
      </w:r>
      <w:proofErr w:type="spellEnd"/>
      <w:r w:rsidRPr="00905CFF">
        <w:rPr>
          <w:rFonts w:ascii="Times New Roman" w:hAnsi="Times New Roman" w:cs="Times New Roman"/>
          <w:sz w:val="26"/>
          <w:szCs w:val="26"/>
          <w:lang w:val="en-US"/>
        </w:rPr>
        <w:t xml:space="preserve"> </w:t>
      </w:r>
      <w:proofErr w:type="spellStart"/>
      <w:r w:rsidR="00353CDB" w:rsidRPr="00905CFF">
        <w:rPr>
          <w:rFonts w:ascii="Times New Roman" w:hAnsi="Times New Roman" w:cs="Times New Roman"/>
          <w:sz w:val="26"/>
          <w:szCs w:val="26"/>
          <w:lang w:val="en-US"/>
        </w:rPr>
        <w:t>quản</w:t>
      </w:r>
      <w:proofErr w:type="spellEnd"/>
      <w:r w:rsidR="00353CDB" w:rsidRPr="00905CFF">
        <w:rPr>
          <w:rFonts w:ascii="Times New Roman" w:hAnsi="Times New Roman" w:cs="Times New Roman"/>
          <w:sz w:val="26"/>
          <w:szCs w:val="26"/>
          <w:lang w:val="en-US"/>
        </w:rPr>
        <w:t xml:space="preserve"> </w:t>
      </w:r>
      <w:proofErr w:type="spellStart"/>
      <w:r w:rsidR="00353CDB" w:rsidRPr="00905CFF">
        <w:rPr>
          <w:rFonts w:ascii="Times New Roman" w:hAnsi="Times New Roman" w:cs="Times New Roman"/>
          <w:sz w:val="26"/>
          <w:szCs w:val="26"/>
          <w:lang w:val="en-US"/>
        </w:rPr>
        <w:t>lý</w:t>
      </w:r>
      <w:proofErr w:type="spellEnd"/>
      <w:r w:rsidR="00353CDB" w:rsidRPr="00905CFF">
        <w:rPr>
          <w:rFonts w:ascii="Times New Roman" w:hAnsi="Times New Roman" w:cs="Times New Roman"/>
          <w:sz w:val="26"/>
          <w:szCs w:val="26"/>
          <w:lang w:val="en-US"/>
        </w:rPr>
        <w:t xml:space="preserve"> </w:t>
      </w:r>
      <w:proofErr w:type="spellStart"/>
      <w:r w:rsidR="00353CDB" w:rsidRPr="00905CFF">
        <w:rPr>
          <w:rFonts w:ascii="Times New Roman" w:hAnsi="Times New Roman" w:cs="Times New Roman"/>
          <w:sz w:val="26"/>
          <w:szCs w:val="26"/>
          <w:lang w:val="en-US"/>
        </w:rPr>
        <w:t>phòng</w:t>
      </w:r>
      <w:proofErr w:type="spellEnd"/>
      <w:r w:rsidR="00353CDB" w:rsidRPr="00905CFF">
        <w:rPr>
          <w:rFonts w:ascii="Times New Roman" w:hAnsi="Times New Roman" w:cs="Times New Roman"/>
          <w:sz w:val="26"/>
          <w:szCs w:val="26"/>
          <w:lang w:val="en-US"/>
        </w:rPr>
        <w:t xml:space="preserve"> </w:t>
      </w:r>
      <w:proofErr w:type="spellStart"/>
      <w:r w:rsidR="00353CDB" w:rsidRPr="00905CFF">
        <w:rPr>
          <w:rFonts w:ascii="Times New Roman" w:hAnsi="Times New Roman" w:cs="Times New Roman"/>
          <w:sz w:val="26"/>
          <w:szCs w:val="26"/>
          <w:lang w:val="en-US"/>
        </w:rPr>
        <w:t>khám</w:t>
      </w:r>
      <w:proofErr w:type="spellEnd"/>
      <w:r w:rsidR="00353CDB" w:rsidRPr="00905CFF">
        <w:rPr>
          <w:rFonts w:ascii="Times New Roman" w:hAnsi="Times New Roman" w:cs="Times New Roman"/>
          <w:sz w:val="26"/>
          <w:szCs w:val="26"/>
          <w:lang w:val="en-US"/>
        </w:rPr>
        <w:t xml:space="preserve"> </w:t>
      </w:r>
      <w:proofErr w:type="spellStart"/>
      <w:r w:rsidR="00353CDB" w:rsidRPr="00905CFF">
        <w:rPr>
          <w:rFonts w:ascii="Times New Roman" w:hAnsi="Times New Roman" w:cs="Times New Roman"/>
          <w:sz w:val="26"/>
          <w:szCs w:val="26"/>
          <w:lang w:val="en-US"/>
        </w:rPr>
        <w:t>cho</w:t>
      </w:r>
      <w:proofErr w:type="spellEnd"/>
      <w:r w:rsidR="00353CDB" w:rsidRPr="00905CFF">
        <w:rPr>
          <w:rFonts w:ascii="Times New Roman" w:hAnsi="Times New Roman" w:cs="Times New Roman"/>
          <w:sz w:val="26"/>
          <w:szCs w:val="26"/>
          <w:lang w:val="en-US"/>
        </w:rPr>
        <w:t xml:space="preserve"> </w:t>
      </w:r>
      <w:proofErr w:type="spellStart"/>
      <w:r w:rsidR="00353CDB" w:rsidRPr="00905CFF">
        <w:rPr>
          <w:rFonts w:ascii="Times New Roman" w:hAnsi="Times New Roman" w:cs="Times New Roman"/>
          <w:sz w:val="26"/>
          <w:szCs w:val="26"/>
          <w:lang w:val="en-US"/>
        </w:rPr>
        <w:t>các</w:t>
      </w:r>
      <w:proofErr w:type="spellEnd"/>
      <w:r w:rsidR="00353CDB" w:rsidRPr="00905CFF">
        <w:rPr>
          <w:rFonts w:ascii="Times New Roman" w:hAnsi="Times New Roman" w:cs="Times New Roman"/>
          <w:sz w:val="26"/>
          <w:szCs w:val="26"/>
          <w:lang w:val="en-US"/>
        </w:rPr>
        <w:t xml:space="preserve"> </w:t>
      </w:r>
      <w:proofErr w:type="spellStart"/>
      <w:r w:rsidR="00353CDB" w:rsidRPr="00905CFF">
        <w:rPr>
          <w:rFonts w:ascii="Times New Roman" w:hAnsi="Times New Roman" w:cs="Times New Roman"/>
          <w:sz w:val="26"/>
          <w:szCs w:val="26"/>
          <w:lang w:val="en-US"/>
        </w:rPr>
        <w:t>cơ</w:t>
      </w:r>
      <w:proofErr w:type="spellEnd"/>
      <w:r w:rsidR="00353CDB" w:rsidRPr="00905CFF">
        <w:rPr>
          <w:rFonts w:ascii="Times New Roman" w:hAnsi="Times New Roman" w:cs="Times New Roman"/>
          <w:sz w:val="26"/>
          <w:szCs w:val="26"/>
          <w:lang w:val="en-US"/>
        </w:rPr>
        <w:t xml:space="preserve"> </w:t>
      </w:r>
      <w:proofErr w:type="spellStart"/>
      <w:r w:rsidR="00353CDB" w:rsidRPr="00905CFF">
        <w:rPr>
          <w:rFonts w:ascii="Times New Roman" w:hAnsi="Times New Roman" w:cs="Times New Roman"/>
          <w:sz w:val="26"/>
          <w:szCs w:val="26"/>
          <w:lang w:val="en-US"/>
        </w:rPr>
        <w:t>sở</w:t>
      </w:r>
      <w:proofErr w:type="spellEnd"/>
      <w:r w:rsidR="00353CDB" w:rsidRPr="00905CFF">
        <w:rPr>
          <w:rFonts w:ascii="Times New Roman" w:hAnsi="Times New Roman" w:cs="Times New Roman"/>
          <w:sz w:val="26"/>
          <w:szCs w:val="26"/>
          <w:lang w:val="en-US"/>
        </w:rPr>
        <w:t xml:space="preserve"> </w:t>
      </w:r>
      <w:proofErr w:type="spellStart"/>
      <w:r w:rsidR="00353CDB" w:rsidRPr="00905CFF">
        <w:rPr>
          <w:rFonts w:ascii="Times New Roman" w:hAnsi="Times New Roman" w:cs="Times New Roman"/>
          <w:sz w:val="26"/>
          <w:szCs w:val="26"/>
          <w:lang w:val="en-US"/>
        </w:rPr>
        <w:t>quy</w:t>
      </w:r>
      <w:proofErr w:type="spellEnd"/>
      <w:r w:rsidR="00353CDB" w:rsidRPr="00905CFF">
        <w:rPr>
          <w:rFonts w:ascii="Times New Roman" w:hAnsi="Times New Roman" w:cs="Times New Roman"/>
          <w:sz w:val="26"/>
          <w:szCs w:val="26"/>
          <w:lang w:val="en-US"/>
        </w:rPr>
        <w:t xml:space="preserve"> </w:t>
      </w:r>
      <w:proofErr w:type="spellStart"/>
      <w:r w:rsidR="00353CDB" w:rsidRPr="00905CFF">
        <w:rPr>
          <w:rFonts w:ascii="Times New Roman" w:hAnsi="Times New Roman" w:cs="Times New Roman"/>
          <w:sz w:val="26"/>
          <w:szCs w:val="26"/>
          <w:lang w:val="en-US"/>
        </w:rPr>
        <w:t>mô</w:t>
      </w:r>
      <w:proofErr w:type="spellEnd"/>
      <w:r w:rsidR="00353CDB" w:rsidRPr="00905CFF">
        <w:rPr>
          <w:rFonts w:ascii="Times New Roman" w:hAnsi="Times New Roman" w:cs="Times New Roman"/>
          <w:sz w:val="26"/>
          <w:szCs w:val="26"/>
          <w:lang w:val="en-US"/>
        </w:rPr>
        <w:t xml:space="preserve"> </w:t>
      </w:r>
      <w:proofErr w:type="spellStart"/>
      <w:r w:rsidR="00353CDB" w:rsidRPr="00905CFF">
        <w:rPr>
          <w:rFonts w:ascii="Times New Roman" w:hAnsi="Times New Roman" w:cs="Times New Roman"/>
          <w:sz w:val="26"/>
          <w:szCs w:val="26"/>
          <w:lang w:val="en-US"/>
        </w:rPr>
        <w:t>nhỏ</w:t>
      </w:r>
      <w:proofErr w:type="spellEnd"/>
      <w:r w:rsidR="00353CDB" w:rsidRPr="00905CFF">
        <w:rPr>
          <w:rFonts w:ascii="Times New Roman" w:hAnsi="Times New Roman" w:cs="Times New Roman"/>
          <w:sz w:val="26"/>
          <w:szCs w:val="26"/>
          <w:lang w:val="en-US"/>
        </w:rPr>
        <w:t xml:space="preserve"> </w:t>
      </w:r>
      <w:proofErr w:type="spellStart"/>
      <w:r w:rsidR="00353CDB" w:rsidRPr="00905CFF">
        <w:rPr>
          <w:rFonts w:ascii="Times New Roman" w:hAnsi="Times New Roman" w:cs="Times New Roman"/>
          <w:sz w:val="26"/>
          <w:szCs w:val="26"/>
          <w:lang w:val="en-US"/>
        </w:rPr>
        <w:t>thường</w:t>
      </w:r>
      <w:proofErr w:type="spellEnd"/>
      <w:r w:rsidR="00353CDB" w:rsidRPr="00905CFF">
        <w:rPr>
          <w:rFonts w:ascii="Times New Roman" w:hAnsi="Times New Roman" w:cs="Times New Roman"/>
          <w:sz w:val="26"/>
          <w:szCs w:val="26"/>
          <w:lang w:val="en-US"/>
        </w:rPr>
        <w:t xml:space="preserve"> </w:t>
      </w:r>
      <w:proofErr w:type="spellStart"/>
      <w:r w:rsidR="00353CDB" w:rsidRPr="00905CFF">
        <w:rPr>
          <w:rFonts w:ascii="Times New Roman" w:hAnsi="Times New Roman" w:cs="Times New Roman"/>
          <w:sz w:val="26"/>
          <w:szCs w:val="26"/>
          <w:lang w:val="en-US"/>
        </w:rPr>
        <w:t>được</w:t>
      </w:r>
      <w:proofErr w:type="spellEnd"/>
      <w:r w:rsidR="00353CDB" w:rsidRPr="00905CFF">
        <w:rPr>
          <w:rFonts w:ascii="Times New Roman" w:hAnsi="Times New Roman" w:cs="Times New Roman"/>
          <w:sz w:val="26"/>
          <w:szCs w:val="26"/>
          <w:lang w:val="en-US"/>
        </w:rPr>
        <w:t xml:space="preserve"> </w:t>
      </w:r>
      <w:proofErr w:type="spellStart"/>
      <w:r w:rsidR="00353CDB" w:rsidRPr="00905CFF">
        <w:rPr>
          <w:rFonts w:ascii="Times New Roman" w:hAnsi="Times New Roman" w:cs="Times New Roman"/>
          <w:sz w:val="26"/>
          <w:szCs w:val="26"/>
          <w:lang w:val="en-US"/>
        </w:rPr>
        <w:t>thiết</w:t>
      </w:r>
      <w:proofErr w:type="spellEnd"/>
      <w:r w:rsidR="00353CDB" w:rsidRPr="00905CFF">
        <w:rPr>
          <w:rFonts w:ascii="Times New Roman" w:hAnsi="Times New Roman" w:cs="Times New Roman"/>
          <w:sz w:val="26"/>
          <w:szCs w:val="26"/>
          <w:lang w:val="en-US"/>
        </w:rPr>
        <w:t xml:space="preserve"> </w:t>
      </w:r>
      <w:proofErr w:type="spellStart"/>
      <w:r w:rsidR="00353CDB" w:rsidRPr="00905CFF">
        <w:rPr>
          <w:rFonts w:ascii="Times New Roman" w:hAnsi="Times New Roman" w:cs="Times New Roman"/>
          <w:sz w:val="26"/>
          <w:szCs w:val="26"/>
          <w:lang w:val="en-US"/>
        </w:rPr>
        <w:t>kế</w:t>
      </w:r>
      <w:proofErr w:type="spellEnd"/>
      <w:r w:rsidR="00353CDB" w:rsidRPr="00905CFF">
        <w:rPr>
          <w:rFonts w:ascii="Times New Roman" w:hAnsi="Times New Roman" w:cs="Times New Roman"/>
          <w:sz w:val="26"/>
          <w:szCs w:val="26"/>
          <w:lang w:val="en-US"/>
        </w:rPr>
        <w:t xml:space="preserve"> </w:t>
      </w:r>
      <w:proofErr w:type="spellStart"/>
      <w:r w:rsidR="00353CDB" w:rsidRPr="00905CFF">
        <w:rPr>
          <w:rFonts w:ascii="Times New Roman" w:hAnsi="Times New Roman" w:cs="Times New Roman"/>
          <w:sz w:val="26"/>
          <w:szCs w:val="26"/>
          <w:lang w:val="en-US"/>
        </w:rPr>
        <w:t>để</w:t>
      </w:r>
      <w:proofErr w:type="spellEnd"/>
      <w:r w:rsidR="00353CDB" w:rsidRPr="00905CFF">
        <w:rPr>
          <w:rFonts w:ascii="Times New Roman" w:hAnsi="Times New Roman" w:cs="Times New Roman"/>
          <w:sz w:val="26"/>
          <w:szCs w:val="26"/>
          <w:lang w:val="en-US"/>
        </w:rPr>
        <w:t xml:space="preserve"> </w:t>
      </w:r>
      <w:proofErr w:type="spellStart"/>
      <w:r w:rsidR="00353CDB" w:rsidRPr="00905CFF">
        <w:rPr>
          <w:rFonts w:ascii="Times New Roman" w:hAnsi="Times New Roman" w:cs="Times New Roman"/>
          <w:sz w:val="26"/>
          <w:szCs w:val="26"/>
          <w:lang w:val="en-US"/>
        </w:rPr>
        <w:t>đáp</w:t>
      </w:r>
      <w:proofErr w:type="spellEnd"/>
      <w:r w:rsidR="00353CDB" w:rsidRPr="00905CFF">
        <w:rPr>
          <w:rFonts w:ascii="Times New Roman" w:hAnsi="Times New Roman" w:cs="Times New Roman"/>
          <w:sz w:val="26"/>
          <w:szCs w:val="26"/>
          <w:lang w:val="en-US"/>
        </w:rPr>
        <w:t xml:space="preserve"> </w:t>
      </w:r>
      <w:proofErr w:type="spellStart"/>
      <w:r w:rsidR="00353CDB" w:rsidRPr="00905CFF">
        <w:rPr>
          <w:rFonts w:ascii="Times New Roman" w:hAnsi="Times New Roman" w:cs="Times New Roman"/>
          <w:sz w:val="26"/>
          <w:szCs w:val="26"/>
          <w:lang w:val="en-US"/>
        </w:rPr>
        <w:t>ứng</w:t>
      </w:r>
      <w:proofErr w:type="spellEnd"/>
      <w:r w:rsidR="00353CDB" w:rsidRPr="00905CFF">
        <w:rPr>
          <w:rFonts w:ascii="Times New Roman" w:hAnsi="Times New Roman" w:cs="Times New Roman"/>
          <w:sz w:val="26"/>
          <w:szCs w:val="26"/>
          <w:lang w:val="en-US"/>
        </w:rPr>
        <w:t xml:space="preserve"> </w:t>
      </w:r>
      <w:proofErr w:type="spellStart"/>
      <w:r w:rsidR="00353CDB" w:rsidRPr="00905CFF">
        <w:rPr>
          <w:rFonts w:ascii="Times New Roman" w:hAnsi="Times New Roman" w:cs="Times New Roman"/>
          <w:sz w:val="26"/>
          <w:szCs w:val="26"/>
          <w:lang w:val="en-US"/>
        </w:rPr>
        <w:t>nhu</w:t>
      </w:r>
      <w:proofErr w:type="spellEnd"/>
      <w:r w:rsidR="00353CDB" w:rsidRPr="00905CFF">
        <w:rPr>
          <w:rFonts w:ascii="Times New Roman" w:hAnsi="Times New Roman" w:cs="Times New Roman"/>
          <w:sz w:val="26"/>
          <w:szCs w:val="26"/>
          <w:lang w:val="en-US"/>
        </w:rPr>
        <w:t xml:space="preserve"> </w:t>
      </w:r>
      <w:proofErr w:type="spellStart"/>
      <w:r w:rsidR="00353CDB" w:rsidRPr="00905CFF">
        <w:rPr>
          <w:rFonts w:ascii="Times New Roman" w:hAnsi="Times New Roman" w:cs="Times New Roman"/>
          <w:sz w:val="26"/>
          <w:szCs w:val="26"/>
          <w:lang w:val="en-US"/>
        </w:rPr>
        <w:t>cầu</w:t>
      </w:r>
      <w:proofErr w:type="spellEnd"/>
      <w:r w:rsidR="00353CDB" w:rsidRPr="00905CFF">
        <w:rPr>
          <w:rFonts w:ascii="Times New Roman" w:hAnsi="Times New Roman" w:cs="Times New Roman"/>
          <w:sz w:val="26"/>
          <w:szCs w:val="26"/>
          <w:lang w:val="en-US"/>
        </w:rPr>
        <w:t xml:space="preserve"> </w:t>
      </w:r>
      <w:proofErr w:type="spellStart"/>
      <w:r w:rsidR="00353CDB" w:rsidRPr="00905CFF">
        <w:rPr>
          <w:rFonts w:ascii="Times New Roman" w:hAnsi="Times New Roman" w:cs="Times New Roman"/>
          <w:sz w:val="26"/>
          <w:szCs w:val="26"/>
          <w:lang w:val="en-US"/>
        </w:rPr>
        <w:t>cơ</w:t>
      </w:r>
      <w:proofErr w:type="spellEnd"/>
      <w:r w:rsidR="00353CDB" w:rsidRPr="00905CFF">
        <w:rPr>
          <w:rFonts w:ascii="Times New Roman" w:hAnsi="Times New Roman" w:cs="Times New Roman"/>
          <w:sz w:val="26"/>
          <w:szCs w:val="26"/>
          <w:lang w:val="en-US"/>
        </w:rPr>
        <w:t xml:space="preserve"> </w:t>
      </w:r>
      <w:proofErr w:type="spellStart"/>
      <w:r w:rsidR="00353CDB" w:rsidRPr="00905CFF">
        <w:rPr>
          <w:rFonts w:ascii="Times New Roman" w:hAnsi="Times New Roman" w:cs="Times New Roman"/>
          <w:sz w:val="26"/>
          <w:szCs w:val="26"/>
          <w:lang w:val="en-US"/>
        </w:rPr>
        <w:t>bản</w:t>
      </w:r>
      <w:proofErr w:type="spellEnd"/>
      <w:r w:rsidR="00353CDB" w:rsidRPr="00905CFF">
        <w:rPr>
          <w:rFonts w:ascii="Times New Roman" w:hAnsi="Times New Roman" w:cs="Times New Roman"/>
          <w:sz w:val="26"/>
          <w:szCs w:val="26"/>
          <w:lang w:val="en-US"/>
        </w:rPr>
        <w:t xml:space="preserve"> </w:t>
      </w:r>
      <w:proofErr w:type="spellStart"/>
      <w:r w:rsidR="00353CDB" w:rsidRPr="00905CFF">
        <w:rPr>
          <w:rFonts w:ascii="Times New Roman" w:hAnsi="Times New Roman" w:cs="Times New Roman"/>
          <w:sz w:val="26"/>
          <w:szCs w:val="26"/>
          <w:lang w:val="en-US"/>
        </w:rPr>
        <w:t>và</w:t>
      </w:r>
      <w:proofErr w:type="spellEnd"/>
      <w:r w:rsidR="00353CDB" w:rsidRPr="00905CFF">
        <w:rPr>
          <w:rFonts w:ascii="Times New Roman" w:hAnsi="Times New Roman" w:cs="Times New Roman"/>
          <w:sz w:val="26"/>
          <w:szCs w:val="26"/>
          <w:lang w:val="en-US"/>
        </w:rPr>
        <w:t xml:space="preserve"> </w:t>
      </w:r>
      <w:proofErr w:type="spellStart"/>
      <w:r w:rsidR="00353CDB" w:rsidRPr="00905CFF">
        <w:rPr>
          <w:rFonts w:ascii="Times New Roman" w:hAnsi="Times New Roman" w:cs="Times New Roman"/>
          <w:sz w:val="26"/>
          <w:szCs w:val="26"/>
          <w:lang w:val="en-US"/>
        </w:rPr>
        <w:t>thiết</w:t>
      </w:r>
      <w:proofErr w:type="spellEnd"/>
      <w:r w:rsidR="00353CDB" w:rsidRPr="00905CFF">
        <w:rPr>
          <w:rFonts w:ascii="Times New Roman" w:hAnsi="Times New Roman" w:cs="Times New Roman"/>
          <w:sz w:val="26"/>
          <w:szCs w:val="26"/>
          <w:lang w:val="en-US"/>
        </w:rPr>
        <w:t xml:space="preserve"> </w:t>
      </w:r>
      <w:proofErr w:type="spellStart"/>
      <w:r w:rsidR="00353CDB" w:rsidRPr="00905CFF">
        <w:rPr>
          <w:rFonts w:ascii="Times New Roman" w:hAnsi="Times New Roman" w:cs="Times New Roman"/>
          <w:sz w:val="26"/>
          <w:szCs w:val="26"/>
          <w:lang w:val="en-US"/>
        </w:rPr>
        <w:t>yếu</w:t>
      </w:r>
      <w:proofErr w:type="spellEnd"/>
      <w:r w:rsidR="00353CDB" w:rsidRPr="00905CFF">
        <w:rPr>
          <w:rFonts w:ascii="Times New Roman" w:hAnsi="Times New Roman" w:cs="Times New Roman"/>
          <w:sz w:val="26"/>
          <w:szCs w:val="26"/>
          <w:lang w:val="en-US"/>
        </w:rPr>
        <w:t xml:space="preserve"> </w:t>
      </w:r>
      <w:proofErr w:type="spellStart"/>
      <w:r w:rsidR="00353CDB" w:rsidRPr="00905CFF">
        <w:rPr>
          <w:rFonts w:ascii="Times New Roman" w:hAnsi="Times New Roman" w:cs="Times New Roman"/>
          <w:sz w:val="26"/>
          <w:szCs w:val="26"/>
          <w:lang w:val="en-US"/>
        </w:rPr>
        <w:t>của</w:t>
      </w:r>
      <w:proofErr w:type="spellEnd"/>
      <w:r w:rsidR="00353CDB" w:rsidRPr="00905CFF">
        <w:rPr>
          <w:rFonts w:ascii="Times New Roman" w:hAnsi="Times New Roman" w:cs="Times New Roman"/>
          <w:sz w:val="26"/>
          <w:szCs w:val="26"/>
          <w:lang w:val="en-US"/>
        </w:rPr>
        <w:t xml:space="preserve"> </w:t>
      </w:r>
      <w:proofErr w:type="spellStart"/>
      <w:r w:rsidR="00353CDB" w:rsidRPr="00905CFF">
        <w:rPr>
          <w:rFonts w:ascii="Times New Roman" w:hAnsi="Times New Roman" w:cs="Times New Roman"/>
          <w:sz w:val="26"/>
          <w:szCs w:val="26"/>
          <w:lang w:val="en-US"/>
        </w:rPr>
        <w:t>một</w:t>
      </w:r>
      <w:proofErr w:type="spellEnd"/>
      <w:r w:rsidR="00353CDB" w:rsidRPr="00905CFF">
        <w:rPr>
          <w:rFonts w:ascii="Times New Roman" w:hAnsi="Times New Roman" w:cs="Times New Roman"/>
          <w:sz w:val="26"/>
          <w:szCs w:val="26"/>
          <w:lang w:val="en-US"/>
        </w:rPr>
        <w:t xml:space="preserve"> </w:t>
      </w:r>
      <w:proofErr w:type="spellStart"/>
      <w:r w:rsidR="00353CDB" w:rsidRPr="00905CFF">
        <w:rPr>
          <w:rFonts w:ascii="Times New Roman" w:hAnsi="Times New Roman" w:cs="Times New Roman"/>
          <w:sz w:val="26"/>
          <w:szCs w:val="26"/>
          <w:lang w:val="en-US"/>
        </w:rPr>
        <w:t>phòng</w:t>
      </w:r>
      <w:proofErr w:type="spellEnd"/>
      <w:r w:rsidR="00353CDB" w:rsidRPr="00905CFF">
        <w:rPr>
          <w:rFonts w:ascii="Times New Roman" w:hAnsi="Times New Roman" w:cs="Times New Roman"/>
          <w:sz w:val="26"/>
          <w:szCs w:val="26"/>
          <w:lang w:val="en-US"/>
        </w:rPr>
        <w:t xml:space="preserve"> </w:t>
      </w:r>
      <w:proofErr w:type="spellStart"/>
      <w:r w:rsidR="00353CDB" w:rsidRPr="00905CFF">
        <w:rPr>
          <w:rFonts w:ascii="Times New Roman" w:hAnsi="Times New Roman" w:cs="Times New Roman"/>
          <w:sz w:val="26"/>
          <w:szCs w:val="26"/>
          <w:lang w:val="en-US"/>
        </w:rPr>
        <w:t>khám</w:t>
      </w:r>
      <w:proofErr w:type="spellEnd"/>
      <w:r w:rsidR="00353CDB" w:rsidRPr="00905CFF">
        <w:rPr>
          <w:rFonts w:ascii="Times New Roman" w:hAnsi="Times New Roman" w:cs="Times New Roman"/>
          <w:sz w:val="26"/>
          <w:szCs w:val="26"/>
          <w:lang w:val="en-US"/>
        </w:rPr>
        <w:t xml:space="preserve"> </w:t>
      </w:r>
      <w:proofErr w:type="spellStart"/>
      <w:r w:rsidR="00353CDB" w:rsidRPr="00905CFF">
        <w:rPr>
          <w:rFonts w:ascii="Times New Roman" w:hAnsi="Times New Roman" w:cs="Times New Roman"/>
          <w:sz w:val="26"/>
          <w:szCs w:val="26"/>
          <w:lang w:val="en-US"/>
        </w:rPr>
        <w:t>độc</w:t>
      </w:r>
      <w:proofErr w:type="spellEnd"/>
      <w:r w:rsidR="00353CDB" w:rsidRPr="00905CFF">
        <w:rPr>
          <w:rFonts w:ascii="Times New Roman" w:hAnsi="Times New Roman" w:cs="Times New Roman"/>
          <w:sz w:val="26"/>
          <w:szCs w:val="26"/>
          <w:lang w:val="en-US"/>
        </w:rPr>
        <w:t xml:space="preserve"> </w:t>
      </w:r>
      <w:proofErr w:type="spellStart"/>
      <w:r w:rsidR="00353CDB" w:rsidRPr="00905CFF">
        <w:rPr>
          <w:rFonts w:ascii="Times New Roman" w:hAnsi="Times New Roman" w:cs="Times New Roman"/>
          <w:sz w:val="26"/>
          <w:szCs w:val="26"/>
          <w:lang w:val="en-US"/>
        </w:rPr>
        <w:t>lập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với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những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đặc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điểm</w:t>
      </w:r>
      <w:proofErr w:type="spellEnd"/>
      <w:r w:rsidR="00353CDB" w:rsidRPr="00905CFF">
        <w:rPr>
          <w:rFonts w:ascii="Times New Roman" w:hAnsi="Times New Roman" w:cs="Times New Roman"/>
          <w:sz w:val="26"/>
          <w:szCs w:val="26"/>
          <w:lang w:val="en-US"/>
        </w:rPr>
        <w:t>:</w:t>
      </w:r>
    </w:p>
    <w:p w14:paraId="03A91836" w14:textId="65500107" w:rsidR="00353CDB" w:rsidRPr="00905CFF" w:rsidRDefault="00353CDB" w:rsidP="00077A2C">
      <w:pPr>
        <w:pStyle w:val="ListParagraph"/>
        <w:numPr>
          <w:ilvl w:val="0"/>
          <w:numId w:val="68"/>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hẹn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linh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hoạt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Phù</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hợp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với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lượng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làm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việc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phòng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nhỏ</w:t>
      </w:r>
      <w:proofErr w:type="spellEnd"/>
      <w:r w:rsidRPr="00905CFF">
        <w:rPr>
          <w:rFonts w:cs="Times New Roman"/>
          <w:b w:val="0"/>
          <w:bCs/>
          <w:i w:val="0"/>
          <w:iCs/>
          <w:szCs w:val="26"/>
          <w:lang w:val="en-US"/>
        </w:rPr>
        <w:t>.</w:t>
      </w:r>
    </w:p>
    <w:p w14:paraId="091285DE" w14:textId="5DF61473" w:rsidR="00353CDB" w:rsidRPr="00905CFF" w:rsidRDefault="00353CDB" w:rsidP="00077A2C">
      <w:pPr>
        <w:pStyle w:val="ListParagraph"/>
        <w:numPr>
          <w:ilvl w:val="0"/>
          <w:numId w:val="68"/>
        </w:numPr>
        <w:jc w:val="both"/>
        <w:rPr>
          <w:rFonts w:cs="Times New Roman"/>
          <w:b w:val="0"/>
          <w:bCs/>
          <w:i w:val="0"/>
          <w:iCs/>
          <w:szCs w:val="26"/>
          <w:lang w:val="en-US"/>
        </w:rPr>
      </w:pPr>
      <w:proofErr w:type="spellStart"/>
      <w:r w:rsidRPr="00905CFF">
        <w:rPr>
          <w:rFonts w:cs="Times New Roman"/>
          <w:b w:val="0"/>
          <w:bCs/>
          <w:i w:val="0"/>
          <w:iCs/>
          <w:szCs w:val="26"/>
          <w:lang w:val="en-US"/>
        </w:rPr>
        <w:t>Hồ</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tử</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Đáp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ứng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cầu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lưu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trữ</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cơ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không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cần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tính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phức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tạp</w:t>
      </w:r>
      <w:proofErr w:type="spellEnd"/>
      <w:r w:rsidRPr="00905CFF">
        <w:rPr>
          <w:rFonts w:cs="Times New Roman"/>
          <w:b w:val="0"/>
          <w:bCs/>
          <w:i w:val="0"/>
          <w:iCs/>
          <w:szCs w:val="26"/>
          <w:lang w:val="en-US"/>
        </w:rPr>
        <w:t>.</w:t>
      </w:r>
    </w:p>
    <w:p w14:paraId="26A65C9B" w14:textId="4C7FE4AE" w:rsidR="00353CDB" w:rsidRPr="00905CFF" w:rsidRDefault="00353CDB" w:rsidP="00077A2C">
      <w:pPr>
        <w:pStyle w:val="ListParagraph"/>
        <w:numPr>
          <w:ilvl w:val="0"/>
          <w:numId w:val="68"/>
        </w:numPr>
        <w:jc w:val="both"/>
        <w:rPr>
          <w:rFonts w:cs="Times New Roman"/>
          <w:b w:val="0"/>
          <w:bCs/>
          <w:i w:val="0"/>
          <w:iCs/>
          <w:szCs w:val="26"/>
          <w:lang w:val="en-US"/>
        </w:rPr>
      </w:pPr>
      <w:r w:rsidRPr="00905CFF">
        <w:rPr>
          <w:rFonts w:cs="Times New Roman"/>
          <w:b w:val="0"/>
          <w:bCs/>
          <w:i w:val="0"/>
          <w:iCs/>
          <w:szCs w:val="26"/>
          <w:lang w:val="en-US"/>
        </w:rPr>
        <w:t xml:space="preserve">Thanh </w:t>
      </w:r>
      <w:proofErr w:type="spellStart"/>
      <w:r w:rsidRPr="00905CFF">
        <w:rPr>
          <w:rFonts w:cs="Times New Roman"/>
          <w:b w:val="0"/>
          <w:bCs/>
          <w:i w:val="0"/>
          <w:iCs/>
          <w:szCs w:val="26"/>
          <w:lang w:val="en-US"/>
        </w:rPr>
        <w:t>toán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xuất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hóa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Phù</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hợp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với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mô</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giao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nhỏ</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phức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tạp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hơn</w:t>
      </w:r>
      <w:proofErr w:type="spellEnd"/>
      <w:r w:rsidRPr="00905CFF">
        <w:rPr>
          <w:rFonts w:cs="Times New Roman"/>
          <w:b w:val="0"/>
          <w:bCs/>
          <w:i w:val="0"/>
          <w:iCs/>
          <w:szCs w:val="26"/>
          <w:lang w:val="en-US"/>
        </w:rPr>
        <w:t>.</w:t>
      </w:r>
    </w:p>
    <w:p w14:paraId="30BF5186" w14:textId="584CB3D0" w:rsidR="00353CDB" w:rsidRPr="00905CFF" w:rsidRDefault="00353CDB" w:rsidP="00077A2C">
      <w:pPr>
        <w:pStyle w:val="ListParagraph"/>
        <w:numPr>
          <w:ilvl w:val="0"/>
          <w:numId w:val="68"/>
        </w:numPr>
        <w:jc w:val="both"/>
        <w:rPr>
          <w:rFonts w:cs="Times New Roman"/>
          <w:b w:val="0"/>
          <w:bCs/>
          <w:i w:val="0"/>
          <w:iCs/>
          <w:szCs w:val="26"/>
          <w:lang w:val="en-US"/>
        </w:rPr>
      </w:pPr>
      <w:r w:rsidRPr="00905CFF">
        <w:rPr>
          <w:rFonts w:cs="Times New Roman"/>
          <w:b w:val="0"/>
          <w:bCs/>
          <w:i w:val="0"/>
          <w:iCs/>
          <w:szCs w:val="26"/>
          <w:lang w:val="en-US"/>
        </w:rPr>
        <w:t xml:space="preserve">Giao </w:t>
      </w:r>
      <w:proofErr w:type="spellStart"/>
      <w:r w:rsidRPr="00905CFF">
        <w:rPr>
          <w:rFonts w:cs="Times New Roman"/>
          <w:b w:val="0"/>
          <w:bCs/>
          <w:i w:val="0"/>
          <w:iCs/>
          <w:szCs w:val="26"/>
          <w:lang w:val="en-US"/>
        </w:rPr>
        <w:t>diện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thiện</w:t>
      </w:r>
      <w:proofErr w:type="spellEnd"/>
      <w:r w:rsidRPr="00905CFF">
        <w:rPr>
          <w:rFonts w:cs="Times New Roman"/>
          <w:b w:val="0"/>
          <w:bCs/>
          <w:i w:val="0"/>
          <w:iCs/>
          <w:szCs w:val="26"/>
          <w:lang w:val="en-US"/>
        </w:rPr>
        <w:t xml:space="preserve">: Quan </w:t>
      </w:r>
      <w:proofErr w:type="spellStart"/>
      <w:r w:rsidRPr="00905CFF">
        <w:rPr>
          <w:rFonts w:cs="Times New Roman"/>
          <w:b w:val="0"/>
          <w:bCs/>
          <w:i w:val="0"/>
          <w:iCs/>
          <w:szCs w:val="26"/>
          <w:lang w:val="en-US"/>
        </w:rPr>
        <w:t>trọng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không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chuyên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về</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công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w:t>
      </w:r>
    </w:p>
    <w:p w14:paraId="655AB262" w14:textId="77777777" w:rsidR="00CF5865" w:rsidRPr="00905CFF" w:rsidRDefault="00CF5865" w:rsidP="00077A2C">
      <w:pPr>
        <w:jc w:val="both"/>
        <w:rPr>
          <w:rFonts w:ascii="Times New Roman" w:hAnsi="Times New Roman" w:cs="Times New Roman"/>
          <w:sz w:val="26"/>
          <w:szCs w:val="26"/>
          <w:lang w:val="en-US"/>
        </w:rPr>
      </w:pPr>
    </w:p>
    <w:p w14:paraId="25DFB529" w14:textId="790E2367" w:rsidR="00CF5865" w:rsidRPr="00905CFF" w:rsidRDefault="00CF5865" w:rsidP="00077A2C">
      <w:pPr>
        <w:pStyle w:val="ListParagraph"/>
        <w:numPr>
          <w:ilvl w:val="0"/>
          <w:numId w:val="69"/>
        </w:numPr>
        <w:jc w:val="both"/>
        <w:rPr>
          <w:rFonts w:cs="Times New Roman"/>
          <w:b w:val="0"/>
          <w:bCs/>
          <w:i w:val="0"/>
          <w:iCs/>
          <w:szCs w:val="26"/>
          <w:lang w:val="en-US"/>
        </w:rPr>
      </w:pPr>
      <w:proofErr w:type="spellStart"/>
      <w:r w:rsidRPr="00905CFF">
        <w:rPr>
          <w:rFonts w:cs="Times New Roman"/>
          <w:b w:val="0"/>
          <w:bCs/>
          <w:i w:val="0"/>
          <w:iCs/>
          <w:szCs w:val="26"/>
          <w:lang w:val="en-US"/>
        </w:rPr>
        <w:t>Đối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với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phòng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đa</w:t>
      </w:r>
      <w:proofErr w:type="spellEnd"/>
      <w:r w:rsidRPr="00905CFF">
        <w:rPr>
          <w:rFonts w:cs="Times New Roman"/>
          <w:b w:val="0"/>
          <w:bCs/>
          <w:i w:val="0"/>
          <w:iCs/>
          <w:szCs w:val="26"/>
          <w:lang w:val="en-US"/>
        </w:rPr>
        <w:t xml:space="preserve"> khoa, </w:t>
      </w:r>
      <w:proofErr w:type="spellStart"/>
      <w:r w:rsidRPr="00905CFF">
        <w:rPr>
          <w:rFonts w:cs="Times New Roman"/>
          <w:b w:val="0"/>
          <w:bCs/>
          <w:i w:val="0"/>
          <w:iCs/>
          <w:szCs w:val="26"/>
          <w:lang w:val="en-US"/>
        </w:rPr>
        <w:t>quy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mô</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lớn</w:t>
      </w:r>
      <w:proofErr w:type="spellEnd"/>
      <w:r w:rsidR="00077A2C" w:rsidRPr="00905CFF">
        <w:rPr>
          <w:rFonts w:cs="Times New Roman"/>
          <w:b w:val="0"/>
          <w:bCs/>
          <w:i w:val="0"/>
          <w:iCs/>
          <w:szCs w:val="26"/>
          <w:lang w:val="en-US"/>
        </w:rPr>
        <w:t>:</w:t>
      </w:r>
    </w:p>
    <w:p w14:paraId="1235A4C3" w14:textId="39C6BCA7" w:rsidR="00CF5865" w:rsidRPr="00905CFF" w:rsidRDefault="00CF5865" w:rsidP="00E2227E">
      <w:pPr>
        <w:ind w:firstLine="720"/>
        <w:jc w:val="both"/>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Đối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với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phòng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khám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quy</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mô</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lớn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phần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mềm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quản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lý</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cần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đáp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ứng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cầu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phức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tạp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dạng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của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một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cơ</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sở</w:t>
      </w:r>
      <w:proofErr w:type="spellEnd"/>
      <w:r w:rsidRPr="00905CFF">
        <w:rPr>
          <w:rFonts w:ascii="Times New Roman" w:hAnsi="Times New Roman" w:cs="Times New Roman"/>
          <w:sz w:val="26"/>
          <w:szCs w:val="26"/>
          <w:lang w:val="en-US"/>
        </w:rPr>
        <w:t xml:space="preserve"> y </w:t>
      </w:r>
      <w:proofErr w:type="spellStart"/>
      <w:r w:rsidRPr="00905CFF">
        <w:rPr>
          <w:rFonts w:ascii="Times New Roman" w:hAnsi="Times New Roman" w:cs="Times New Roman"/>
          <w:sz w:val="26"/>
          <w:szCs w:val="26"/>
          <w:lang w:val="en-US"/>
        </w:rPr>
        <w:t>tế</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lớn</w:t>
      </w:r>
      <w:proofErr w:type="spellEnd"/>
      <w:r w:rsidRPr="00905CFF">
        <w:rPr>
          <w:rFonts w:ascii="Times New Roman" w:hAnsi="Times New Roman" w:cs="Times New Roman"/>
          <w:sz w:val="26"/>
          <w:szCs w:val="26"/>
          <w:lang w:val="en-US"/>
        </w:rPr>
        <w:t>:</w:t>
      </w:r>
    </w:p>
    <w:p w14:paraId="2EFE8F87" w14:textId="421D9EF6" w:rsidR="00CF5865" w:rsidRPr="00905CFF" w:rsidRDefault="00CF5865" w:rsidP="00077A2C">
      <w:pPr>
        <w:pStyle w:val="ListParagraph"/>
        <w:numPr>
          <w:ilvl w:val="0"/>
          <w:numId w:val="70"/>
        </w:numPr>
        <w:jc w:val="both"/>
        <w:rPr>
          <w:rFonts w:cs="Times New Roman"/>
          <w:b w:val="0"/>
          <w:bCs/>
          <w:i w:val="0"/>
          <w:iCs/>
          <w:szCs w:val="26"/>
          <w:lang w:val="en-US"/>
        </w:rPr>
      </w:pP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toàn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Cần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thiết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xử</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lượng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lớn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phức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tạp</w:t>
      </w:r>
      <w:proofErr w:type="spellEnd"/>
      <w:r w:rsidRPr="00905CFF">
        <w:rPr>
          <w:rFonts w:cs="Times New Roman"/>
          <w:b w:val="0"/>
          <w:bCs/>
          <w:i w:val="0"/>
          <w:iCs/>
          <w:szCs w:val="26"/>
          <w:lang w:val="en-US"/>
        </w:rPr>
        <w:t>.</w:t>
      </w:r>
    </w:p>
    <w:p w14:paraId="76D4FAD7" w14:textId="07B95A78" w:rsidR="00CF5865" w:rsidRPr="00905CFF" w:rsidRDefault="00CF5865" w:rsidP="00077A2C">
      <w:pPr>
        <w:pStyle w:val="ListParagraph"/>
        <w:numPr>
          <w:ilvl w:val="0"/>
          <w:numId w:val="70"/>
        </w:numPr>
        <w:jc w:val="both"/>
        <w:rPr>
          <w:rFonts w:cs="Times New Roman"/>
          <w:b w:val="0"/>
          <w:bCs/>
          <w:i w:val="0"/>
          <w:iCs/>
          <w:szCs w:val="26"/>
          <w:lang w:val="en-US"/>
        </w:rPr>
      </w:pPr>
      <w:proofErr w:type="spellStart"/>
      <w:r w:rsidRPr="00905CFF">
        <w:rPr>
          <w:rFonts w:cs="Times New Roman"/>
          <w:b w:val="0"/>
          <w:bCs/>
          <w:i w:val="0"/>
          <w:iCs/>
          <w:szCs w:val="26"/>
          <w:lang w:val="en-US"/>
        </w:rPr>
        <w:t>Hồ</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tử</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nâng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cao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Cần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thiết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lưu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trữ</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chi </w:t>
      </w:r>
      <w:proofErr w:type="spellStart"/>
      <w:r w:rsidRPr="00905CFF">
        <w:rPr>
          <w:rFonts w:cs="Times New Roman"/>
          <w:b w:val="0"/>
          <w:bCs/>
          <w:i w:val="0"/>
          <w:iCs/>
          <w:szCs w:val="26"/>
          <w:lang w:val="en-US"/>
        </w:rPr>
        <w:t>tiết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từ</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nhiều</w:t>
      </w:r>
      <w:proofErr w:type="spellEnd"/>
      <w:r w:rsidRPr="00905CFF">
        <w:rPr>
          <w:rFonts w:cs="Times New Roman"/>
          <w:b w:val="0"/>
          <w:bCs/>
          <w:i w:val="0"/>
          <w:iCs/>
          <w:szCs w:val="26"/>
          <w:lang w:val="en-US"/>
        </w:rPr>
        <w:t xml:space="preserve"> khoa </w:t>
      </w:r>
      <w:proofErr w:type="spellStart"/>
      <w:r w:rsidRPr="00905CFF">
        <w:rPr>
          <w:rFonts w:cs="Times New Roman"/>
          <w:b w:val="0"/>
          <w:bCs/>
          <w:i w:val="0"/>
          <w:iCs/>
          <w:szCs w:val="26"/>
          <w:lang w:val="en-US"/>
        </w:rPr>
        <w:t>khác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nhau</w:t>
      </w:r>
      <w:proofErr w:type="spellEnd"/>
      <w:r w:rsidRPr="00905CFF">
        <w:rPr>
          <w:rFonts w:cs="Times New Roman"/>
          <w:b w:val="0"/>
          <w:bCs/>
          <w:i w:val="0"/>
          <w:iCs/>
          <w:szCs w:val="26"/>
          <w:lang w:val="en-US"/>
        </w:rPr>
        <w:t>.</w:t>
      </w:r>
    </w:p>
    <w:p w14:paraId="63A81146" w14:textId="13F48103" w:rsidR="00CF5865" w:rsidRPr="00905CFF" w:rsidRDefault="00CF5865" w:rsidP="00077A2C">
      <w:pPr>
        <w:pStyle w:val="ListParagraph"/>
        <w:numPr>
          <w:ilvl w:val="0"/>
          <w:numId w:val="70"/>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hẹn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phức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tạp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Đáp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ứng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cầu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sắp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xếp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nhiều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nhiều</w:t>
      </w:r>
      <w:proofErr w:type="spellEnd"/>
      <w:r w:rsidRPr="00905CFF">
        <w:rPr>
          <w:rFonts w:cs="Times New Roman"/>
          <w:b w:val="0"/>
          <w:bCs/>
          <w:i w:val="0"/>
          <w:iCs/>
          <w:szCs w:val="26"/>
          <w:lang w:val="en-US"/>
        </w:rPr>
        <w:t xml:space="preserve"> khoa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vụ</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dạng</w:t>
      </w:r>
      <w:proofErr w:type="spellEnd"/>
      <w:r w:rsidRPr="00905CFF">
        <w:rPr>
          <w:rFonts w:cs="Times New Roman"/>
          <w:b w:val="0"/>
          <w:bCs/>
          <w:i w:val="0"/>
          <w:iCs/>
          <w:szCs w:val="26"/>
          <w:lang w:val="en-US"/>
        </w:rPr>
        <w:t>.</w:t>
      </w:r>
    </w:p>
    <w:p w14:paraId="41AB9E58" w14:textId="5128134F" w:rsidR="00CF5865" w:rsidRPr="00905CFF" w:rsidRDefault="00CF5865" w:rsidP="00077A2C">
      <w:pPr>
        <w:pStyle w:val="ListParagraph"/>
        <w:numPr>
          <w:ilvl w:val="0"/>
          <w:numId w:val="70"/>
        </w:numPr>
        <w:jc w:val="both"/>
        <w:rPr>
          <w:rFonts w:cs="Times New Roman"/>
          <w:b w:val="0"/>
          <w:bCs/>
          <w:i w:val="0"/>
          <w:iCs/>
          <w:szCs w:val="26"/>
          <w:lang w:val="en-US"/>
        </w:rPr>
      </w:pP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tích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dữ</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liệu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chuyên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sâu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Cần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thiết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việc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ra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quyết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định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dựa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dữ</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liệu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trong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một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tổ</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chức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lớn</w:t>
      </w:r>
      <w:proofErr w:type="spellEnd"/>
      <w:r w:rsidRPr="00905CFF">
        <w:rPr>
          <w:rFonts w:cs="Times New Roman"/>
          <w:b w:val="0"/>
          <w:bCs/>
          <w:i w:val="0"/>
          <w:iCs/>
          <w:szCs w:val="26"/>
          <w:lang w:val="en-US"/>
        </w:rPr>
        <w:t>.</w:t>
      </w:r>
    </w:p>
    <w:p w14:paraId="6FE66FBB" w14:textId="1C8E6E94" w:rsidR="00CF5865" w:rsidRPr="00905CFF" w:rsidRDefault="00CF5865" w:rsidP="00077A2C">
      <w:pPr>
        <w:pStyle w:val="ListParagraph"/>
        <w:numPr>
          <w:ilvl w:val="0"/>
          <w:numId w:val="70"/>
        </w:numPr>
        <w:jc w:val="both"/>
        <w:rPr>
          <w:rFonts w:cs="Times New Roman"/>
          <w:b w:val="0"/>
          <w:bCs/>
          <w:i w:val="0"/>
          <w:iCs/>
          <w:szCs w:val="26"/>
          <w:lang w:val="en-US"/>
        </w:rPr>
      </w:pPr>
      <w:proofErr w:type="spellStart"/>
      <w:r w:rsidRPr="00905CFF">
        <w:rPr>
          <w:rFonts w:cs="Times New Roman"/>
          <w:b w:val="0"/>
          <w:bCs/>
          <w:i w:val="0"/>
          <w:iCs/>
          <w:szCs w:val="26"/>
          <w:lang w:val="en-US"/>
        </w:rPr>
        <w:t>Khả</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mở</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rộng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nâng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cấp</w:t>
      </w:r>
      <w:proofErr w:type="spellEnd"/>
      <w:r w:rsidRPr="00905CFF">
        <w:rPr>
          <w:rFonts w:cs="Times New Roman"/>
          <w:b w:val="0"/>
          <w:bCs/>
          <w:i w:val="0"/>
          <w:iCs/>
          <w:szCs w:val="26"/>
          <w:lang w:val="en-US"/>
        </w:rPr>
        <w:t xml:space="preserve">: Quan </w:t>
      </w:r>
      <w:proofErr w:type="spellStart"/>
      <w:r w:rsidRPr="00905CFF">
        <w:rPr>
          <w:rFonts w:cs="Times New Roman"/>
          <w:b w:val="0"/>
          <w:bCs/>
          <w:i w:val="0"/>
          <w:iCs/>
          <w:szCs w:val="26"/>
          <w:lang w:val="en-US"/>
        </w:rPr>
        <w:t>trọng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đáp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ứng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cầu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phát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triển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phòng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lớn</w:t>
      </w:r>
      <w:proofErr w:type="spellEnd"/>
      <w:r w:rsidRPr="00905CFF">
        <w:rPr>
          <w:rFonts w:cs="Times New Roman"/>
          <w:b w:val="0"/>
          <w:bCs/>
          <w:i w:val="0"/>
          <w:iCs/>
          <w:szCs w:val="26"/>
          <w:lang w:val="en-US"/>
        </w:rPr>
        <w:t>.</w:t>
      </w:r>
    </w:p>
    <w:p w14:paraId="1B938CF3" w14:textId="4AA226A4" w:rsidR="00CF5865" w:rsidRPr="00905CFF" w:rsidRDefault="00CF5865" w:rsidP="00077A2C">
      <w:pPr>
        <w:pStyle w:val="ListParagraph"/>
        <w:numPr>
          <w:ilvl w:val="0"/>
          <w:numId w:val="70"/>
        </w:numPr>
        <w:jc w:val="both"/>
        <w:rPr>
          <w:rFonts w:cs="Times New Roman"/>
          <w:b w:val="0"/>
          <w:bCs/>
          <w:i w:val="0"/>
          <w:iCs/>
          <w:szCs w:val="26"/>
          <w:lang w:val="en-US"/>
        </w:rPr>
      </w:pPr>
      <w:proofErr w:type="spellStart"/>
      <w:r w:rsidRPr="00905CFF">
        <w:rPr>
          <w:rFonts w:cs="Times New Roman"/>
          <w:b w:val="0"/>
          <w:bCs/>
          <w:i w:val="0"/>
          <w:iCs/>
          <w:szCs w:val="26"/>
          <w:lang w:val="en-US"/>
        </w:rPr>
        <w:t>Những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tính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này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giúp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tối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ưu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hóa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hoạt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động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nâng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cao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chất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lượng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chăm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sóc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hiệu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nguồn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lực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trong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sở</w:t>
      </w:r>
      <w:proofErr w:type="spellEnd"/>
      <w:r w:rsidRPr="00905CFF">
        <w:rPr>
          <w:rFonts w:cs="Times New Roman"/>
          <w:b w:val="0"/>
          <w:bCs/>
          <w:i w:val="0"/>
          <w:iCs/>
          <w:szCs w:val="26"/>
          <w:lang w:val="en-US"/>
        </w:rPr>
        <w:t xml:space="preserve"> y </w:t>
      </w:r>
      <w:proofErr w:type="spellStart"/>
      <w:r w:rsidRPr="00905CFF">
        <w:rPr>
          <w:rFonts w:cs="Times New Roman"/>
          <w:b w:val="0"/>
          <w:bCs/>
          <w:i w:val="0"/>
          <w:iCs/>
          <w:szCs w:val="26"/>
          <w:lang w:val="en-US"/>
        </w:rPr>
        <w:t>tế</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mô</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nhau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đảm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bảo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sự</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vận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hành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đáp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ứng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cầu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dạng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w:t>
      </w:r>
    </w:p>
    <w:p w14:paraId="04314856" w14:textId="77777777" w:rsidR="00855F52" w:rsidRPr="00905CFF" w:rsidRDefault="00855F52" w:rsidP="00077A2C">
      <w:pPr>
        <w:jc w:val="both"/>
        <w:rPr>
          <w:rFonts w:ascii="Times New Roman" w:hAnsi="Times New Roman" w:cs="Times New Roman"/>
          <w:sz w:val="26"/>
          <w:szCs w:val="26"/>
          <w:lang w:val="en-US"/>
        </w:rPr>
      </w:pPr>
    </w:p>
    <w:p w14:paraId="61E4624A" w14:textId="2A4D1897" w:rsidR="00387342" w:rsidRPr="00905CFF" w:rsidRDefault="00CF5865" w:rsidP="00077A2C">
      <w:pPr>
        <w:pStyle w:val="Heading3"/>
        <w:spacing w:before="60" w:after="60" w:line="360" w:lineRule="auto"/>
        <w:jc w:val="both"/>
        <w:rPr>
          <w:lang w:val="en-US"/>
        </w:rPr>
      </w:pPr>
      <w:bookmarkStart w:id="18" w:name="_Toc186463472"/>
      <w:r w:rsidRPr="00905CFF">
        <w:rPr>
          <w:lang w:val="en-US"/>
        </w:rPr>
        <w:t>1.</w:t>
      </w:r>
      <w:r w:rsidRPr="00905CFF">
        <w:t>1.</w:t>
      </w:r>
      <w:r w:rsidRPr="00905CFF">
        <w:rPr>
          <w:lang w:val="en-US"/>
        </w:rPr>
        <w:t xml:space="preserve">3 </w:t>
      </w:r>
      <w:proofErr w:type="spellStart"/>
      <w:r w:rsidRPr="00905CFF">
        <w:rPr>
          <w:lang w:val="en-US"/>
        </w:rPr>
        <w:t>Một</w:t>
      </w:r>
      <w:proofErr w:type="spellEnd"/>
      <w:r w:rsidRPr="00905CFF">
        <w:rPr>
          <w:lang w:val="en-US"/>
        </w:rPr>
        <w:t xml:space="preserve"> </w:t>
      </w:r>
      <w:proofErr w:type="spellStart"/>
      <w:r w:rsidRPr="00905CFF">
        <w:rPr>
          <w:lang w:val="en-US"/>
        </w:rPr>
        <w:t>số</w:t>
      </w:r>
      <w:proofErr w:type="spellEnd"/>
      <w:r w:rsidRPr="00905CFF">
        <w:rPr>
          <w:lang w:val="en-US"/>
        </w:rPr>
        <w:t xml:space="preserve"> </w:t>
      </w:r>
      <w:proofErr w:type="spellStart"/>
      <w:r w:rsidRPr="00905CFF">
        <w:rPr>
          <w:lang w:val="en-US"/>
        </w:rPr>
        <w:t>hệ</w:t>
      </w:r>
      <w:proofErr w:type="spellEnd"/>
      <w:r w:rsidRPr="00905CFF">
        <w:rPr>
          <w:lang w:val="en-US"/>
        </w:rPr>
        <w:t xml:space="preserve"> </w:t>
      </w:r>
      <w:proofErr w:type="spellStart"/>
      <w:r w:rsidRPr="00905CFF">
        <w:rPr>
          <w:lang w:val="en-US"/>
        </w:rPr>
        <w:t>thống</w:t>
      </w:r>
      <w:proofErr w:type="spellEnd"/>
      <w:r w:rsidRPr="00905CFF">
        <w:rPr>
          <w:lang w:val="en-US"/>
        </w:rPr>
        <w:t xml:space="preserve"> </w:t>
      </w:r>
      <w:proofErr w:type="spellStart"/>
      <w:r w:rsidRPr="00905CFF">
        <w:rPr>
          <w:lang w:val="en-US"/>
        </w:rPr>
        <w:t>quản</w:t>
      </w:r>
      <w:proofErr w:type="spellEnd"/>
      <w:r w:rsidRPr="00905CFF">
        <w:rPr>
          <w:lang w:val="en-US"/>
        </w:rPr>
        <w:t xml:space="preserve"> </w:t>
      </w:r>
      <w:proofErr w:type="spellStart"/>
      <w:r w:rsidRPr="00905CFF">
        <w:rPr>
          <w:lang w:val="en-US"/>
        </w:rPr>
        <w:t>lý</w:t>
      </w:r>
      <w:proofErr w:type="spellEnd"/>
      <w:r w:rsidRPr="00905CFF">
        <w:rPr>
          <w:lang w:val="en-US"/>
        </w:rPr>
        <w:t xml:space="preserve"> </w:t>
      </w:r>
      <w:proofErr w:type="spellStart"/>
      <w:r w:rsidRPr="00905CFF">
        <w:rPr>
          <w:lang w:val="en-US"/>
        </w:rPr>
        <w:t>phòng</w:t>
      </w:r>
      <w:proofErr w:type="spellEnd"/>
      <w:r w:rsidRPr="00905CFF">
        <w:rPr>
          <w:lang w:val="en-US"/>
        </w:rPr>
        <w:t xml:space="preserve"> </w:t>
      </w:r>
      <w:proofErr w:type="spellStart"/>
      <w:r w:rsidRPr="00905CFF">
        <w:rPr>
          <w:lang w:val="en-US"/>
        </w:rPr>
        <w:t>khám</w:t>
      </w:r>
      <w:proofErr w:type="spellEnd"/>
      <w:r w:rsidRPr="00905CFF">
        <w:rPr>
          <w:lang w:val="en-US"/>
        </w:rPr>
        <w:t xml:space="preserve"> </w:t>
      </w:r>
      <w:proofErr w:type="spellStart"/>
      <w:r w:rsidRPr="00905CFF">
        <w:rPr>
          <w:lang w:val="en-US"/>
        </w:rPr>
        <w:t>phổ</w:t>
      </w:r>
      <w:proofErr w:type="spellEnd"/>
      <w:r w:rsidRPr="00905CFF">
        <w:rPr>
          <w:lang w:val="en-US"/>
        </w:rPr>
        <w:t xml:space="preserve"> </w:t>
      </w:r>
      <w:proofErr w:type="spellStart"/>
      <w:r w:rsidRPr="00905CFF">
        <w:rPr>
          <w:lang w:val="en-US"/>
        </w:rPr>
        <w:t>biến</w:t>
      </w:r>
      <w:proofErr w:type="spellEnd"/>
      <w:r w:rsidRPr="00905CFF">
        <w:rPr>
          <w:lang w:val="en-US"/>
        </w:rPr>
        <w:t xml:space="preserve"> </w:t>
      </w:r>
      <w:proofErr w:type="spellStart"/>
      <w:r w:rsidRPr="00905CFF">
        <w:rPr>
          <w:lang w:val="en-US"/>
        </w:rPr>
        <w:t>hiện</w:t>
      </w:r>
      <w:proofErr w:type="spellEnd"/>
      <w:r w:rsidRPr="00905CFF">
        <w:rPr>
          <w:lang w:val="en-US"/>
        </w:rPr>
        <w:t xml:space="preserve"> nay</w:t>
      </w:r>
      <w:bookmarkEnd w:id="18"/>
    </w:p>
    <w:p w14:paraId="3885D5E7" w14:textId="5A6CE34B" w:rsidR="00E2227E" w:rsidRPr="00905CFF" w:rsidRDefault="00CF5865" w:rsidP="00E2227E">
      <w:pPr>
        <w:pStyle w:val="ListParagraph"/>
        <w:numPr>
          <w:ilvl w:val="0"/>
          <w:numId w:val="75"/>
        </w:numPr>
        <w:spacing w:before="60" w:after="60" w:line="360" w:lineRule="auto"/>
        <w:jc w:val="both"/>
        <w:rPr>
          <w:rFonts w:eastAsia="Times New Roman" w:cs="Times New Roman"/>
          <w:szCs w:val="26"/>
          <w:lang w:val="en-US"/>
        </w:rPr>
      </w:pPr>
      <w:proofErr w:type="spellStart"/>
      <w:r w:rsidRPr="00905CFF">
        <w:rPr>
          <w:rFonts w:eastAsia="Times New Roman" w:cs="Times New Roman"/>
          <w:szCs w:val="26"/>
          <w:lang w:val="en-US"/>
        </w:rPr>
        <w:t>CloudHOS</w:t>
      </w:r>
      <w:proofErr w:type="spellEnd"/>
      <w:r w:rsidRPr="00905CFF">
        <w:rPr>
          <w:rFonts w:eastAsia="Times New Roman" w:cs="Times New Roman"/>
          <w:szCs w:val="26"/>
          <w:lang w:val="en-US"/>
        </w:rPr>
        <w:t xml:space="preserve"> </w:t>
      </w:r>
    </w:p>
    <w:p w14:paraId="17ACD81E" w14:textId="67AED09C" w:rsidR="00CF5865" w:rsidRPr="00905CFF" w:rsidRDefault="00CF5865" w:rsidP="00FB357B">
      <w:pPr>
        <w:spacing w:before="60" w:after="60" w:line="360" w:lineRule="auto"/>
        <w:ind w:firstLine="720"/>
        <w:jc w:val="both"/>
        <w:rPr>
          <w:rFonts w:ascii="Times New Roman" w:eastAsia="Times New Roman" w:hAnsi="Times New Roman" w:cs="Times New Roman"/>
          <w:sz w:val="26"/>
          <w:szCs w:val="26"/>
          <w:lang w:val="en-US"/>
        </w:rPr>
      </w:pPr>
      <w:proofErr w:type="spellStart"/>
      <w:r w:rsidRPr="00905CFF">
        <w:rPr>
          <w:rFonts w:ascii="Times New Roman" w:eastAsia="Times New Roman" w:hAnsi="Times New Roman" w:cs="Times New Roman"/>
          <w:sz w:val="26"/>
          <w:szCs w:val="26"/>
          <w:lang w:val="en-US"/>
        </w:rPr>
        <w:t>Giải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pháp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hàng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đầu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hiện</w:t>
      </w:r>
      <w:proofErr w:type="spellEnd"/>
      <w:r w:rsidRPr="00905CFF">
        <w:rPr>
          <w:rFonts w:ascii="Times New Roman" w:eastAsia="Times New Roman" w:hAnsi="Times New Roman" w:cs="Times New Roman"/>
          <w:sz w:val="26"/>
          <w:szCs w:val="26"/>
          <w:lang w:val="en-US"/>
        </w:rPr>
        <w:t xml:space="preserve"> nay </w:t>
      </w:r>
      <w:proofErr w:type="spellStart"/>
      <w:r w:rsidRPr="00905CFF">
        <w:rPr>
          <w:rFonts w:ascii="Times New Roman" w:eastAsia="Times New Roman" w:hAnsi="Times New Roman" w:cs="Times New Roman"/>
          <w:sz w:val="26"/>
          <w:szCs w:val="26"/>
          <w:lang w:val="en-US"/>
        </w:rPr>
        <w:t>cho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bệnh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viện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phòng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tự</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động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hóa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trị</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bán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hàng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chăm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sóc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khách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hàng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giúp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gia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tăng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trải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nghiệm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sự</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hài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lòng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của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khách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hàng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doanh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nghiệp</w:t>
      </w:r>
      <w:proofErr w:type="spellEnd"/>
      <w:r w:rsidRPr="00905CFF">
        <w:rPr>
          <w:rFonts w:ascii="Times New Roman" w:eastAsia="Times New Roman" w:hAnsi="Times New Roman" w:cs="Times New Roman"/>
          <w:sz w:val="26"/>
          <w:szCs w:val="26"/>
          <w:lang w:val="en-US"/>
        </w:rPr>
        <w:t>.</w:t>
      </w:r>
    </w:p>
    <w:p w14:paraId="5CEBC233" w14:textId="215C0198" w:rsidR="00CF5865" w:rsidRPr="00905CFF" w:rsidRDefault="00CF5865" w:rsidP="00077A2C">
      <w:pPr>
        <w:pStyle w:val="ListParagraph"/>
        <w:numPr>
          <w:ilvl w:val="0"/>
          <w:numId w:val="54"/>
        </w:numPr>
        <w:spacing w:before="60" w:after="60"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t>Tính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năng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nổi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bật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của</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hệ</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thống</w:t>
      </w:r>
      <w:proofErr w:type="spellEnd"/>
      <w:r w:rsidRPr="00905CFF">
        <w:rPr>
          <w:rFonts w:eastAsia="Times New Roman" w:cs="Times New Roman"/>
          <w:b w:val="0"/>
          <w:bCs/>
          <w:i w:val="0"/>
          <w:iCs/>
          <w:szCs w:val="26"/>
          <w:lang w:val="en-US"/>
        </w:rPr>
        <w:t>:</w:t>
      </w:r>
    </w:p>
    <w:p w14:paraId="5B860D6B" w14:textId="6C1D47F4" w:rsidR="00CF5865" w:rsidRPr="00905CFF" w:rsidRDefault="00CF5865" w:rsidP="00E2227E">
      <w:pPr>
        <w:pStyle w:val="ListParagraph"/>
        <w:numPr>
          <w:ilvl w:val="0"/>
          <w:numId w:val="71"/>
        </w:numPr>
        <w:spacing w:before="60" w:after="60"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t>Xây</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dựng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dữ</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liệu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khách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hàng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tập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trung</w:t>
      </w:r>
      <w:proofErr w:type="spellEnd"/>
      <w:r w:rsidRPr="00905CFF">
        <w:rPr>
          <w:rFonts w:eastAsia="Times New Roman" w:cs="Times New Roman"/>
          <w:b w:val="0"/>
          <w:bCs/>
          <w:i w:val="0"/>
          <w:iCs/>
          <w:szCs w:val="26"/>
          <w:lang w:val="en-US"/>
        </w:rPr>
        <w:t xml:space="preserve">: Cung </w:t>
      </w:r>
      <w:proofErr w:type="spellStart"/>
      <w:r w:rsidRPr="00905CFF">
        <w:rPr>
          <w:rFonts w:eastAsia="Times New Roman" w:cs="Times New Roman"/>
          <w:b w:val="0"/>
          <w:bCs/>
          <w:i w:val="0"/>
          <w:iCs/>
          <w:szCs w:val="26"/>
          <w:lang w:val="en-US"/>
        </w:rPr>
        <w:t>cấp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góc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nhìn</w:t>
      </w:r>
      <w:proofErr w:type="spellEnd"/>
      <w:r w:rsidRPr="00905CFF">
        <w:rPr>
          <w:rFonts w:eastAsia="Times New Roman" w:cs="Times New Roman"/>
          <w:b w:val="0"/>
          <w:bCs/>
          <w:i w:val="0"/>
          <w:iCs/>
          <w:szCs w:val="26"/>
          <w:lang w:val="en-US"/>
        </w:rPr>
        <w:t xml:space="preserve"> 360 </w:t>
      </w:r>
      <w:proofErr w:type="spellStart"/>
      <w:r w:rsidRPr="00905CFF">
        <w:rPr>
          <w:rFonts w:eastAsia="Times New Roman" w:cs="Times New Roman"/>
          <w:b w:val="0"/>
          <w:bCs/>
          <w:i w:val="0"/>
          <w:iCs/>
          <w:szCs w:val="26"/>
          <w:lang w:val="en-US"/>
        </w:rPr>
        <w:t>độ</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về</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khách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hàng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với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thông</w:t>
      </w:r>
      <w:proofErr w:type="spellEnd"/>
      <w:r w:rsidRPr="00905CFF">
        <w:rPr>
          <w:rFonts w:eastAsia="Times New Roman" w:cs="Times New Roman"/>
          <w:b w:val="0"/>
          <w:bCs/>
          <w:i w:val="0"/>
          <w:iCs/>
          <w:szCs w:val="26"/>
          <w:lang w:val="en-US"/>
        </w:rPr>
        <w:t xml:space="preserve"> tin chi </w:t>
      </w:r>
      <w:proofErr w:type="spellStart"/>
      <w:r w:rsidRPr="00905CFF">
        <w:rPr>
          <w:rFonts w:eastAsia="Times New Roman" w:cs="Times New Roman"/>
          <w:b w:val="0"/>
          <w:bCs/>
          <w:i w:val="0"/>
          <w:iCs/>
          <w:szCs w:val="26"/>
          <w:lang w:val="en-US"/>
        </w:rPr>
        <w:t>tiết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như</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liên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hệ</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lịch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sử</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khám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bệnh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lịch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sử</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chăm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sóc</w:t>
      </w:r>
      <w:proofErr w:type="spellEnd"/>
      <w:r w:rsidRPr="00905CFF">
        <w:rPr>
          <w:rFonts w:eastAsia="Times New Roman" w:cs="Times New Roman"/>
          <w:b w:val="0"/>
          <w:bCs/>
          <w:i w:val="0"/>
          <w:iCs/>
          <w:szCs w:val="26"/>
          <w:lang w:val="en-US"/>
        </w:rPr>
        <w:t>.</w:t>
      </w:r>
    </w:p>
    <w:p w14:paraId="40BDBB7B" w14:textId="4E63FCE8" w:rsidR="00CF5865" w:rsidRPr="00905CFF" w:rsidRDefault="00CF5865" w:rsidP="00E2227E">
      <w:pPr>
        <w:pStyle w:val="ListParagraph"/>
        <w:numPr>
          <w:ilvl w:val="0"/>
          <w:numId w:val="71"/>
        </w:numPr>
        <w:spacing w:before="60" w:after="60"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t>Kết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nối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đa</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kênh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Tập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trung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dữ</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liệu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khách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hàng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từ</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nhiều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kênh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một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nơi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duy</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nhất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giúp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phân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quyền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bảo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mật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dữ</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liệu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tối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đa</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phân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loại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khách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hàng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theo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nhiều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tiêu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chí</w:t>
      </w:r>
      <w:proofErr w:type="spellEnd"/>
      <w:r w:rsidRPr="00905CFF">
        <w:rPr>
          <w:rFonts w:eastAsia="Times New Roman" w:cs="Times New Roman"/>
          <w:b w:val="0"/>
          <w:bCs/>
          <w:i w:val="0"/>
          <w:iCs/>
          <w:szCs w:val="26"/>
          <w:lang w:val="en-US"/>
        </w:rPr>
        <w:t>.</w:t>
      </w:r>
    </w:p>
    <w:p w14:paraId="49CE2FF4" w14:textId="6E16DC2A" w:rsidR="00CF5865" w:rsidRPr="00905CFF" w:rsidRDefault="00CF5865" w:rsidP="00E2227E">
      <w:pPr>
        <w:pStyle w:val="ListParagraph"/>
        <w:numPr>
          <w:ilvl w:val="0"/>
          <w:numId w:val="71"/>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Quản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marketing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bán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hàng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lường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tối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ưu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hiệu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quả</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chiến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dịch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quảng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cáo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thực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hiện</w:t>
      </w:r>
      <w:proofErr w:type="spellEnd"/>
      <w:r w:rsidRPr="00905CFF">
        <w:rPr>
          <w:rFonts w:eastAsia="Times New Roman" w:cs="Times New Roman"/>
          <w:b w:val="0"/>
          <w:bCs/>
          <w:i w:val="0"/>
          <w:iCs/>
          <w:szCs w:val="26"/>
          <w:lang w:val="en-US"/>
        </w:rPr>
        <w:t xml:space="preserve"> remarketing qua SMS, email, </w:t>
      </w:r>
      <w:proofErr w:type="spellStart"/>
      <w:r w:rsidRPr="00905CFF">
        <w:rPr>
          <w:rFonts w:eastAsia="Times New Roman" w:cs="Times New Roman"/>
          <w:b w:val="0"/>
          <w:bCs/>
          <w:i w:val="0"/>
          <w:iCs/>
          <w:szCs w:val="26"/>
          <w:lang w:val="en-US"/>
        </w:rPr>
        <w:t>Zalo</w:t>
      </w:r>
      <w:proofErr w:type="spellEnd"/>
      <w:r w:rsidRPr="00905CFF">
        <w:rPr>
          <w:rFonts w:eastAsia="Times New Roman" w:cs="Times New Roman"/>
          <w:b w:val="0"/>
          <w:bCs/>
          <w:i w:val="0"/>
          <w:iCs/>
          <w:szCs w:val="26"/>
          <w:lang w:val="en-US"/>
        </w:rPr>
        <w:t xml:space="preserve"> ZNS,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hỗ</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trợ</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bán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hàng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cả</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khách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cá</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nhân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tổ</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chức</w:t>
      </w:r>
      <w:proofErr w:type="spellEnd"/>
      <w:r w:rsidRPr="00905CFF">
        <w:rPr>
          <w:rFonts w:eastAsia="Times New Roman" w:cs="Times New Roman"/>
          <w:b w:val="0"/>
          <w:bCs/>
          <w:i w:val="0"/>
          <w:iCs/>
          <w:szCs w:val="26"/>
          <w:lang w:val="en-US"/>
        </w:rPr>
        <w:t>.</w:t>
      </w:r>
    </w:p>
    <w:p w14:paraId="06128E6B" w14:textId="40C45115" w:rsidR="00CF5865" w:rsidRPr="00905CFF" w:rsidRDefault="00CF5865" w:rsidP="00E2227E">
      <w:pPr>
        <w:pStyle w:val="ListParagraph"/>
        <w:numPr>
          <w:ilvl w:val="0"/>
          <w:numId w:val="71"/>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Quản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lịch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hẹn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quy</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trình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khám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Tự</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động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nhắc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nhở</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lịch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hẹn</w:t>
      </w:r>
      <w:proofErr w:type="spellEnd"/>
      <w:r w:rsidRPr="00905CFF">
        <w:rPr>
          <w:rFonts w:eastAsia="Times New Roman" w:cs="Times New Roman"/>
          <w:b w:val="0"/>
          <w:bCs/>
          <w:i w:val="0"/>
          <w:iCs/>
          <w:szCs w:val="26"/>
          <w:lang w:val="en-US"/>
        </w:rPr>
        <w:t xml:space="preserve"> qua SMS, ZNS, </w:t>
      </w:r>
      <w:proofErr w:type="spellStart"/>
      <w:r w:rsidRPr="00905CFF">
        <w:rPr>
          <w:rFonts w:eastAsia="Times New Roman" w:cs="Times New Roman"/>
          <w:b w:val="0"/>
          <w:bCs/>
          <w:i w:val="0"/>
          <w:iCs/>
          <w:szCs w:val="26"/>
          <w:lang w:val="en-US"/>
        </w:rPr>
        <w:t>quản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lịch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làm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việc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của</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sĩ</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kết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nối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quy</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trình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khám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chữa</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bệnh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với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hệ</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thống</w:t>
      </w:r>
      <w:proofErr w:type="spellEnd"/>
      <w:r w:rsidRPr="00905CFF">
        <w:rPr>
          <w:rFonts w:eastAsia="Times New Roman" w:cs="Times New Roman"/>
          <w:b w:val="0"/>
          <w:bCs/>
          <w:i w:val="0"/>
          <w:iCs/>
          <w:szCs w:val="26"/>
          <w:lang w:val="en-US"/>
        </w:rPr>
        <w:t xml:space="preserve"> HIS </w:t>
      </w:r>
      <w:proofErr w:type="spellStart"/>
      <w:r w:rsidRPr="00905CFF">
        <w:rPr>
          <w:rFonts w:eastAsia="Times New Roman" w:cs="Times New Roman"/>
          <w:b w:val="0"/>
          <w:bCs/>
          <w:i w:val="0"/>
          <w:iCs/>
          <w:szCs w:val="26"/>
          <w:lang w:val="en-US"/>
        </w:rPr>
        <w:t>để</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đồng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bộ</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thông</w:t>
      </w:r>
      <w:proofErr w:type="spellEnd"/>
      <w:r w:rsidRPr="00905CFF">
        <w:rPr>
          <w:rFonts w:eastAsia="Times New Roman" w:cs="Times New Roman"/>
          <w:b w:val="0"/>
          <w:bCs/>
          <w:i w:val="0"/>
          <w:iCs/>
          <w:szCs w:val="26"/>
          <w:lang w:val="en-US"/>
        </w:rPr>
        <w:t xml:space="preserve"> tin </w:t>
      </w:r>
      <w:proofErr w:type="spellStart"/>
      <w:r w:rsidRPr="00905CFF">
        <w:rPr>
          <w:rFonts w:eastAsia="Times New Roman" w:cs="Times New Roman"/>
          <w:b w:val="0"/>
          <w:bCs/>
          <w:i w:val="0"/>
          <w:iCs/>
          <w:szCs w:val="26"/>
          <w:lang w:val="en-US"/>
        </w:rPr>
        <w:t>bệnh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nhân</w:t>
      </w:r>
      <w:proofErr w:type="spellEnd"/>
      <w:r w:rsidRPr="00905CFF">
        <w:rPr>
          <w:rFonts w:eastAsia="Times New Roman" w:cs="Times New Roman"/>
          <w:b w:val="0"/>
          <w:bCs/>
          <w:i w:val="0"/>
          <w:iCs/>
          <w:szCs w:val="26"/>
          <w:lang w:val="en-US"/>
        </w:rPr>
        <w:t>.</w:t>
      </w:r>
    </w:p>
    <w:p w14:paraId="10EE4C22" w14:textId="08BEC903" w:rsidR="00CF5865" w:rsidRPr="00905CFF" w:rsidRDefault="00CF5865" w:rsidP="00E2227E">
      <w:pPr>
        <w:pStyle w:val="ListParagraph"/>
        <w:numPr>
          <w:ilvl w:val="0"/>
          <w:numId w:val="71"/>
        </w:numPr>
        <w:spacing w:before="60" w:after="60"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lastRenderedPageBreak/>
        <w:t>Chăm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sóc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khách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hàng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đa</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kênh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Tương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với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khách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hàng</w:t>
      </w:r>
      <w:proofErr w:type="spellEnd"/>
      <w:r w:rsidRPr="00905CFF">
        <w:rPr>
          <w:rFonts w:eastAsia="Times New Roman" w:cs="Times New Roman"/>
          <w:b w:val="0"/>
          <w:bCs/>
          <w:i w:val="0"/>
          <w:iCs/>
          <w:szCs w:val="26"/>
          <w:lang w:val="en-US"/>
        </w:rPr>
        <w:t xml:space="preserve"> qua </w:t>
      </w:r>
      <w:proofErr w:type="spellStart"/>
      <w:r w:rsidRPr="00905CFF">
        <w:rPr>
          <w:rFonts w:eastAsia="Times New Roman" w:cs="Times New Roman"/>
          <w:b w:val="0"/>
          <w:bCs/>
          <w:i w:val="0"/>
          <w:iCs/>
          <w:szCs w:val="26"/>
          <w:lang w:val="en-US"/>
        </w:rPr>
        <w:t>nhiều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kênh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như</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gọi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điện</w:t>
      </w:r>
      <w:proofErr w:type="spellEnd"/>
      <w:r w:rsidRPr="00905CFF">
        <w:rPr>
          <w:rFonts w:eastAsia="Times New Roman" w:cs="Times New Roman"/>
          <w:b w:val="0"/>
          <w:bCs/>
          <w:i w:val="0"/>
          <w:iCs/>
          <w:szCs w:val="26"/>
          <w:lang w:val="en-US"/>
        </w:rPr>
        <w:t xml:space="preserve">, SMS, email, </w:t>
      </w:r>
      <w:proofErr w:type="spellStart"/>
      <w:r w:rsidRPr="00905CFF">
        <w:rPr>
          <w:rFonts w:eastAsia="Times New Roman" w:cs="Times New Roman"/>
          <w:b w:val="0"/>
          <w:bCs/>
          <w:i w:val="0"/>
          <w:iCs/>
          <w:szCs w:val="26"/>
          <w:lang w:val="en-US"/>
        </w:rPr>
        <w:t>Zalo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Messenger, </w:t>
      </w:r>
      <w:proofErr w:type="spellStart"/>
      <w:r w:rsidRPr="00905CFF">
        <w:rPr>
          <w:rFonts w:eastAsia="Times New Roman" w:cs="Times New Roman"/>
          <w:b w:val="0"/>
          <w:bCs/>
          <w:i w:val="0"/>
          <w:iCs/>
          <w:szCs w:val="26"/>
          <w:lang w:val="en-US"/>
        </w:rPr>
        <w:t>xây</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dựng</w:t>
      </w:r>
      <w:proofErr w:type="spellEnd"/>
      <w:r w:rsidRPr="00905CFF">
        <w:rPr>
          <w:rFonts w:eastAsia="Times New Roman" w:cs="Times New Roman"/>
          <w:b w:val="0"/>
          <w:bCs/>
          <w:i w:val="0"/>
          <w:iCs/>
          <w:szCs w:val="26"/>
          <w:lang w:val="en-US"/>
        </w:rPr>
        <w:t xml:space="preserve"> chu </w:t>
      </w:r>
      <w:proofErr w:type="spellStart"/>
      <w:r w:rsidRPr="00905CFF">
        <w:rPr>
          <w:rFonts w:eastAsia="Times New Roman" w:cs="Times New Roman"/>
          <w:b w:val="0"/>
          <w:bCs/>
          <w:i w:val="0"/>
          <w:iCs/>
          <w:szCs w:val="26"/>
          <w:lang w:val="en-US"/>
        </w:rPr>
        <w:t>kỳ</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chăm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sóc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tự</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động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xử</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khiếu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nại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nhanh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chóng</w:t>
      </w:r>
      <w:proofErr w:type="spellEnd"/>
      <w:r w:rsidRPr="00905CFF">
        <w:rPr>
          <w:rFonts w:eastAsia="Times New Roman" w:cs="Times New Roman"/>
          <w:b w:val="0"/>
          <w:bCs/>
          <w:i w:val="0"/>
          <w:iCs/>
          <w:szCs w:val="26"/>
          <w:lang w:val="en-US"/>
        </w:rPr>
        <w:t>.</w:t>
      </w:r>
    </w:p>
    <w:p w14:paraId="7C258358" w14:textId="1070BA5A" w:rsidR="00CF5865" w:rsidRPr="00905CFF" w:rsidRDefault="00CF5865" w:rsidP="00E2227E">
      <w:pPr>
        <w:pStyle w:val="ListParagraph"/>
        <w:numPr>
          <w:ilvl w:val="0"/>
          <w:numId w:val="71"/>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Báo </w:t>
      </w:r>
      <w:proofErr w:type="spellStart"/>
      <w:r w:rsidRPr="00905CFF">
        <w:rPr>
          <w:rFonts w:eastAsia="Times New Roman" w:cs="Times New Roman"/>
          <w:b w:val="0"/>
          <w:bCs/>
          <w:i w:val="0"/>
          <w:iCs/>
          <w:szCs w:val="26"/>
          <w:lang w:val="en-US"/>
        </w:rPr>
        <w:t>cáo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phân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tích</w:t>
      </w:r>
      <w:proofErr w:type="spellEnd"/>
      <w:r w:rsidRPr="00905CFF">
        <w:rPr>
          <w:rFonts w:eastAsia="Times New Roman" w:cs="Times New Roman"/>
          <w:b w:val="0"/>
          <w:bCs/>
          <w:i w:val="0"/>
          <w:iCs/>
          <w:szCs w:val="26"/>
          <w:lang w:val="en-US"/>
        </w:rPr>
        <w:t xml:space="preserve">: Cung </w:t>
      </w:r>
      <w:proofErr w:type="spellStart"/>
      <w:r w:rsidRPr="00905CFF">
        <w:rPr>
          <w:rFonts w:eastAsia="Times New Roman" w:cs="Times New Roman"/>
          <w:b w:val="0"/>
          <w:bCs/>
          <w:i w:val="0"/>
          <w:iCs/>
          <w:szCs w:val="26"/>
          <w:lang w:val="en-US"/>
        </w:rPr>
        <w:t>cấp</w:t>
      </w:r>
      <w:proofErr w:type="spellEnd"/>
      <w:r w:rsidRPr="00905CFF">
        <w:rPr>
          <w:rFonts w:eastAsia="Times New Roman" w:cs="Times New Roman"/>
          <w:b w:val="0"/>
          <w:bCs/>
          <w:i w:val="0"/>
          <w:iCs/>
          <w:szCs w:val="26"/>
          <w:lang w:val="en-US"/>
        </w:rPr>
        <w:t xml:space="preserve"> dashboard </w:t>
      </w:r>
      <w:proofErr w:type="spellStart"/>
      <w:r w:rsidRPr="00905CFF">
        <w:rPr>
          <w:rFonts w:eastAsia="Times New Roman" w:cs="Times New Roman"/>
          <w:b w:val="0"/>
          <w:bCs/>
          <w:i w:val="0"/>
          <w:iCs/>
          <w:szCs w:val="26"/>
          <w:lang w:val="en-US"/>
        </w:rPr>
        <w:t>tập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trung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để</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theo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dõi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báo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cáo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tạo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báo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cáo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động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theo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cầu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truy</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cập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báo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cáo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mọi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lúc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mọi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nơi</w:t>
      </w:r>
      <w:proofErr w:type="spellEnd"/>
      <w:r w:rsidRPr="00905CFF">
        <w:rPr>
          <w:rFonts w:eastAsia="Times New Roman" w:cs="Times New Roman"/>
          <w:b w:val="0"/>
          <w:bCs/>
          <w:i w:val="0"/>
          <w:iCs/>
          <w:szCs w:val="26"/>
          <w:lang w:val="en-US"/>
        </w:rPr>
        <w:t>.</w:t>
      </w:r>
    </w:p>
    <w:p w14:paraId="5730FFE2" w14:textId="1F02F103" w:rsidR="00CF5865" w:rsidRPr="00905CFF" w:rsidRDefault="00CF5865" w:rsidP="00E2227E">
      <w:pPr>
        <w:pStyle w:val="ListParagraph"/>
        <w:numPr>
          <w:ilvl w:val="0"/>
          <w:numId w:val="75"/>
        </w:numPr>
        <w:spacing w:before="60" w:after="60" w:line="360" w:lineRule="auto"/>
        <w:jc w:val="both"/>
        <w:rPr>
          <w:rFonts w:eastAsia="Times New Roman" w:cs="Times New Roman"/>
          <w:szCs w:val="26"/>
          <w:lang w:val="en-US"/>
        </w:rPr>
      </w:pPr>
      <w:proofErr w:type="spellStart"/>
      <w:r w:rsidRPr="00905CFF">
        <w:rPr>
          <w:rFonts w:eastAsia="Times New Roman" w:cs="Times New Roman"/>
          <w:szCs w:val="26"/>
          <w:lang w:val="en-US"/>
        </w:rPr>
        <w:t>Phần</w:t>
      </w:r>
      <w:proofErr w:type="spellEnd"/>
      <w:r w:rsidRPr="00905CFF">
        <w:rPr>
          <w:rFonts w:eastAsia="Times New Roman" w:cs="Times New Roman"/>
          <w:szCs w:val="26"/>
          <w:lang w:val="en-US"/>
        </w:rPr>
        <w:t xml:space="preserve"> </w:t>
      </w:r>
      <w:proofErr w:type="spellStart"/>
      <w:r w:rsidRPr="00905CFF">
        <w:rPr>
          <w:rFonts w:eastAsia="Times New Roman" w:cs="Times New Roman"/>
          <w:szCs w:val="26"/>
          <w:lang w:val="en-US"/>
        </w:rPr>
        <w:t>mềm</w:t>
      </w:r>
      <w:proofErr w:type="spellEnd"/>
      <w:r w:rsidRPr="00905CFF">
        <w:rPr>
          <w:rFonts w:eastAsia="Times New Roman" w:cs="Times New Roman"/>
          <w:szCs w:val="26"/>
          <w:lang w:val="en-US"/>
        </w:rPr>
        <w:t xml:space="preserve"> </w:t>
      </w:r>
      <w:proofErr w:type="spellStart"/>
      <w:r w:rsidRPr="00905CFF">
        <w:rPr>
          <w:rFonts w:eastAsia="Times New Roman" w:cs="Times New Roman"/>
          <w:szCs w:val="26"/>
          <w:lang w:val="en-US"/>
        </w:rPr>
        <w:t>quản</w:t>
      </w:r>
      <w:proofErr w:type="spellEnd"/>
      <w:r w:rsidRPr="00905CFF">
        <w:rPr>
          <w:rFonts w:eastAsia="Times New Roman" w:cs="Times New Roman"/>
          <w:szCs w:val="26"/>
          <w:lang w:val="en-US"/>
        </w:rPr>
        <w:t xml:space="preserve"> </w:t>
      </w:r>
      <w:proofErr w:type="spellStart"/>
      <w:r w:rsidRPr="00905CFF">
        <w:rPr>
          <w:rFonts w:eastAsia="Times New Roman" w:cs="Times New Roman"/>
          <w:szCs w:val="26"/>
          <w:lang w:val="en-US"/>
        </w:rPr>
        <w:t>lý</w:t>
      </w:r>
      <w:proofErr w:type="spellEnd"/>
      <w:r w:rsidRPr="00905CFF">
        <w:rPr>
          <w:rFonts w:eastAsia="Times New Roman" w:cs="Times New Roman"/>
          <w:szCs w:val="26"/>
          <w:lang w:val="en-US"/>
        </w:rPr>
        <w:t xml:space="preserve"> </w:t>
      </w:r>
      <w:proofErr w:type="spellStart"/>
      <w:r w:rsidRPr="00905CFF">
        <w:rPr>
          <w:rFonts w:eastAsia="Times New Roman" w:cs="Times New Roman"/>
          <w:szCs w:val="26"/>
          <w:lang w:val="en-US"/>
        </w:rPr>
        <w:t>phòng</w:t>
      </w:r>
      <w:proofErr w:type="spellEnd"/>
      <w:r w:rsidRPr="00905CFF">
        <w:rPr>
          <w:rFonts w:eastAsia="Times New Roman" w:cs="Times New Roman"/>
          <w:szCs w:val="26"/>
          <w:lang w:val="en-US"/>
        </w:rPr>
        <w:t xml:space="preserve"> </w:t>
      </w:r>
      <w:proofErr w:type="spellStart"/>
      <w:r w:rsidRPr="00905CFF">
        <w:rPr>
          <w:rFonts w:eastAsia="Times New Roman" w:cs="Times New Roman"/>
          <w:szCs w:val="26"/>
          <w:lang w:val="en-US"/>
        </w:rPr>
        <w:t>khám</w:t>
      </w:r>
      <w:proofErr w:type="spellEnd"/>
      <w:r w:rsidRPr="00905CFF">
        <w:rPr>
          <w:rFonts w:eastAsia="Times New Roman" w:cs="Times New Roman"/>
          <w:szCs w:val="26"/>
          <w:lang w:val="en-US"/>
        </w:rPr>
        <w:t xml:space="preserve"> TCSOFT</w:t>
      </w:r>
    </w:p>
    <w:p w14:paraId="39D5769F" w14:textId="0DD5618A" w:rsidR="00CF5865" w:rsidRPr="00905CFF" w:rsidRDefault="00CF5865" w:rsidP="00E2227E">
      <w:pPr>
        <w:spacing w:before="60" w:after="60" w:line="360" w:lineRule="auto"/>
        <w:ind w:firstLine="720"/>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t xml:space="preserve">TCSOFT </w:t>
      </w:r>
      <w:proofErr w:type="spellStart"/>
      <w:r w:rsidRPr="00905CFF">
        <w:rPr>
          <w:rFonts w:ascii="Times New Roman" w:eastAsia="Times New Roman" w:hAnsi="Times New Roman" w:cs="Times New Roman"/>
          <w:sz w:val="26"/>
          <w:szCs w:val="26"/>
          <w:lang w:val="en-US"/>
        </w:rPr>
        <w:t>là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một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giải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pháp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phần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mềm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phòng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toàn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diện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được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phát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triển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bởi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công</w:t>
      </w:r>
      <w:proofErr w:type="spellEnd"/>
      <w:r w:rsidRPr="00905CFF">
        <w:rPr>
          <w:rFonts w:ascii="Times New Roman" w:eastAsia="Times New Roman" w:hAnsi="Times New Roman" w:cs="Times New Roman"/>
          <w:sz w:val="26"/>
          <w:szCs w:val="26"/>
          <w:lang w:val="en-US"/>
        </w:rPr>
        <w:t xml:space="preserve"> ty TNHH TCSOFT, </w:t>
      </w:r>
      <w:proofErr w:type="spellStart"/>
      <w:r w:rsidRPr="00905CFF">
        <w:rPr>
          <w:rFonts w:ascii="Times New Roman" w:eastAsia="Times New Roman" w:hAnsi="Times New Roman" w:cs="Times New Roman"/>
          <w:sz w:val="26"/>
          <w:szCs w:val="26"/>
          <w:lang w:val="en-US"/>
        </w:rPr>
        <w:t>một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doanh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nghiệp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công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nghệ</w:t>
      </w:r>
      <w:proofErr w:type="spellEnd"/>
      <w:r w:rsidRPr="00905CFF">
        <w:rPr>
          <w:rFonts w:ascii="Times New Roman" w:eastAsia="Times New Roman" w:hAnsi="Times New Roman" w:cs="Times New Roman"/>
          <w:sz w:val="26"/>
          <w:szCs w:val="26"/>
          <w:lang w:val="en-US"/>
        </w:rPr>
        <w:t xml:space="preserve"> Việt Nam. </w:t>
      </w:r>
      <w:proofErr w:type="spellStart"/>
      <w:r w:rsidRPr="00905CFF">
        <w:rPr>
          <w:rFonts w:ascii="Times New Roman" w:eastAsia="Times New Roman" w:hAnsi="Times New Roman" w:cs="Times New Roman"/>
          <w:sz w:val="26"/>
          <w:szCs w:val="26"/>
          <w:lang w:val="en-US"/>
        </w:rPr>
        <w:t>Phần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mềm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này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được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thiết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kế</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để</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đáp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ứng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cầu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của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phòng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cơ</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sở</w:t>
      </w:r>
      <w:proofErr w:type="spellEnd"/>
      <w:r w:rsidRPr="00905CFF">
        <w:rPr>
          <w:rFonts w:ascii="Times New Roman" w:eastAsia="Times New Roman" w:hAnsi="Times New Roman" w:cs="Times New Roman"/>
          <w:sz w:val="26"/>
          <w:szCs w:val="26"/>
          <w:lang w:val="en-US"/>
        </w:rPr>
        <w:t xml:space="preserve"> y </w:t>
      </w:r>
      <w:proofErr w:type="spellStart"/>
      <w:r w:rsidRPr="00905CFF">
        <w:rPr>
          <w:rFonts w:ascii="Times New Roman" w:eastAsia="Times New Roman" w:hAnsi="Times New Roman" w:cs="Times New Roman"/>
          <w:sz w:val="26"/>
          <w:szCs w:val="26"/>
          <w:lang w:val="en-US"/>
        </w:rPr>
        <w:t>tế</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vừa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nhỏ</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tại</w:t>
      </w:r>
      <w:proofErr w:type="spellEnd"/>
      <w:r w:rsidRPr="00905CFF">
        <w:rPr>
          <w:rFonts w:ascii="Times New Roman" w:eastAsia="Times New Roman" w:hAnsi="Times New Roman" w:cs="Times New Roman"/>
          <w:sz w:val="26"/>
          <w:szCs w:val="26"/>
          <w:lang w:val="en-US"/>
        </w:rPr>
        <w:t xml:space="preserve"> Việt Nam.</w:t>
      </w:r>
    </w:p>
    <w:p w14:paraId="6CA458D2" w14:textId="78BA095A" w:rsidR="00CF5865" w:rsidRPr="00905CFF" w:rsidRDefault="00CF5865" w:rsidP="00CF5865">
      <w:pPr>
        <w:pStyle w:val="ListParagraph"/>
        <w:numPr>
          <w:ilvl w:val="0"/>
          <w:numId w:val="54"/>
        </w:numPr>
        <w:spacing w:before="60" w:after="60"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t>Tính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năng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nổi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bật</w:t>
      </w:r>
      <w:proofErr w:type="spellEnd"/>
      <w:r w:rsidRPr="00905CFF">
        <w:rPr>
          <w:rFonts w:eastAsia="Times New Roman" w:cs="Times New Roman"/>
          <w:b w:val="0"/>
          <w:bCs/>
          <w:i w:val="0"/>
          <w:iCs/>
          <w:szCs w:val="26"/>
          <w:lang w:val="en-US"/>
        </w:rPr>
        <w:t>:</w:t>
      </w:r>
    </w:p>
    <w:p w14:paraId="77F06EEA" w14:textId="665EEFF2" w:rsidR="00CF5865" w:rsidRPr="00905CFF" w:rsidRDefault="00CF5865" w:rsidP="00E2227E">
      <w:pPr>
        <w:pStyle w:val="ListParagraph"/>
        <w:numPr>
          <w:ilvl w:val="0"/>
          <w:numId w:val="72"/>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Quản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thông</w:t>
      </w:r>
      <w:proofErr w:type="spellEnd"/>
      <w:r w:rsidRPr="00905CFF">
        <w:rPr>
          <w:rFonts w:eastAsia="Times New Roman" w:cs="Times New Roman"/>
          <w:b w:val="0"/>
          <w:bCs/>
          <w:i w:val="0"/>
          <w:iCs/>
          <w:szCs w:val="26"/>
          <w:lang w:val="en-US"/>
        </w:rPr>
        <w:t xml:space="preserve"> tin </w:t>
      </w:r>
      <w:proofErr w:type="spellStart"/>
      <w:r w:rsidRPr="00905CFF">
        <w:rPr>
          <w:rFonts w:eastAsia="Times New Roman" w:cs="Times New Roman"/>
          <w:b w:val="0"/>
          <w:bCs/>
          <w:i w:val="0"/>
          <w:iCs/>
          <w:szCs w:val="26"/>
          <w:lang w:val="en-US"/>
        </w:rPr>
        <w:t>bệnh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nhân</w:t>
      </w:r>
      <w:proofErr w:type="spellEnd"/>
      <w:r w:rsidRPr="00905CFF">
        <w:rPr>
          <w:rFonts w:eastAsia="Times New Roman" w:cs="Times New Roman"/>
          <w:b w:val="0"/>
          <w:bCs/>
          <w:i w:val="0"/>
          <w:iCs/>
          <w:szCs w:val="26"/>
          <w:lang w:val="en-US"/>
        </w:rPr>
        <w:t xml:space="preserve">: Lưu </w:t>
      </w:r>
      <w:proofErr w:type="spellStart"/>
      <w:r w:rsidRPr="00905CFF">
        <w:rPr>
          <w:rFonts w:eastAsia="Times New Roman" w:cs="Times New Roman"/>
          <w:b w:val="0"/>
          <w:bCs/>
          <w:i w:val="0"/>
          <w:iCs/>
          <w:szCs w:val="26"/>
          <w:lang w:val="en-US"/>
        </w:rPr>
        <w:t>trữ</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truy</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xuất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hồ</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sơ</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bệnh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án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lịch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sử</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khám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chữa</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bệnh</w:t>
      </w:r>
      <w:proofErr w:type="spellEnd"/>
      <w:r w:rsidRPr="00905CFF">
        <w:rPr>
          <w:rFonts w:eastAsia="Times New Roman" w:cs="Times New Roman"/>
          <w:b w:val="0"/>
          <w:bCs/>
          <w:i w:val="0"/>
          <w:iCs/>
          <w:szCs w:val="26"/>
          <w:lang w:val="en-US"/>
        </w:rPr>
        <w:t>.</w:t>
      </w:r>
    </w:p>
    <w:p w14:paraId="5DDC064F" w14:textId="0F79C036" w:rsidR="00CF5865" w:rsidRPr="00905CFF" w:rsidRDefault="00CF5865" w:rsidP="00E2227E">
      <w:pPr>
        <w:pStyle w:val="ListParagraph"/>
        <w:numPr>
          <w:ilvl w:val="0"/>
          <w:numId w:val="72"/>
        </w:numPr>
        <w:spacing w:before="60" w:after="60"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t>Lập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lịch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hẹn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quản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lịch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khám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Hỗ</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trợ</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đặt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lịch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tự</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động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gửi</w:t>
      </w:r>
      <w:proofErr w:type="spellEnd"/>
      <w:r w:rsidRPr="00905CFF">
        <w:rPr>
          <w:rFonts w:eastAsia="Times New Roman" w:cs="Times New Roman"/>
          <w:b w:val="0"/>
          <w:bCs/>
          <w:i w:val="0"/>
          <w:iCs/>
          <w:szCs w:val="26"/>
          <w:lang w:val="en-US"/>
        </w:rPr>
        <w:t xml:space="preserve"> tin </w:t>
      </w:r>
      <w:proofErr w:type="spellStart"/>
      <w:r w:rsidRPr="00905CFF">
        <w:rPr>
          <w:rFonts w:eastAsia="Times New Roman" w:cs="Times New Roman"/>
          <w:b w:val="0"/>
          <w:bCs/>
          <w:i w:val="0"/>
          <w:iCs/>
          <w:szCs w:val="26"/>
          <w:lang w:val="en-US"/>
        </w:rPr>
        <w:t>nhắn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nhắc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lịch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hẹn</w:t>
      </w:r>
      <w:proofErr w:type="spellEnd"/>
      <w:r w:rsidRPr="00905CFF">
        <w:rPr>
          <w:rFonts w:eastAsia="Times New Roman" w:cs="Times New Roman"/>
          <w:b w:val="0"/>
          <w:bCs/>
          <w:i w:val="0"/>
          <w:iCs/>
          <w:szCs w:val="26"/>
          <w:lang w:val="en-US"/>
        </w:rPr>
        <w:t>.</w:t>
      </w:r>
    </w:p>
    <w:p w14:paraId="5CEAF5EA" w14:textId="62734908" w:rsidR="00CF5865" w:rsidRPr="00905CFF" w:rsidRDefault="00CF5865" w:rsidP="00E2227E">
      <w:pPr>
        <w:pStyle w:val="ListParagraph"/>
        <w:numPr>
          <w:ilvl w:val="0"/>
          <w:numId w:val="72"/>
        </w:numPr>
        <w:spacing w:before="60" w:after="60"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t>Kê</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đơn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thuốc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quản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thuốc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Hệ</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thống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cảnh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báo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tương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thuốc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quản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thuốc</w:t>
      </w:r>
      <w:proofErr w:type="spellEnd"/>
      <w:r w:rsidRPr="00905CFF">
        <w:rPr>
          <w:rFonts w:eastAsia="Times New Roman" w:cs="Times New Roman"/>
          <w:b w:val="0"/>
          <w:bCs/>
          <w:i w:val="0"/>
          <w:iCs/>
          <w:szCs w:val="26"/>
          <w:lang w:val="en-US"/>
        </w:rPr>
        <w:t>.</w:t>
      </w:r>
    </w:p>
    <w:p w14:paraId="3CE8FD75" w14:textId="6A0FA908" w:rsidR="00CF5865" w:rsidRPr="00905CFF" w:rsidRDefault="00CF5865" w:rsidP="00E2227E">
      <w:pPr>
        <w:pStyle w:val="ListParagraph"/>
        <w:numPr>
          <w:ilvl w:val="0"/>
          <w:numId w:val="72"/>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Quản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tài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chính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hóa</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đơn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Tích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hợp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với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hệ</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thống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kế</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toán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xuất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hóa</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đơn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điện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tử</w:t>
      </w:r>
      <w:proofErr w:type="spellEnd"/>
      <w:r w:rsidRPr="00905CFF">
        <w:rPr>
          <w:rFonts w:eastAsia="Times New Roman" w:cs="Times New Roman"/>
          <w:b w:val="0"/>
          <w:bCs/>
          <w:i w:val="0"/>
          <w:iCs/>
          <w:szCs w:val="26"/>
          <w:lang w:val="en-US"/>
        </w:rPr>
        <w:t>.</w:t>
      </w:r>
    </w:p>
    <w:p w14:paraId="5150371D" w14:textId="778BBF76" w:rsidR="00CF5865" w:rsidRPr="00905CFF" w:rsidRDefault="00CF5865" w:rsidP="00E2227E">
      <w:pPr>
        <w:pStyle w:val="ListParagraph"/>
        <w:numPr>
          <w:ilvl w:val="0"/>
          <w:numId w:val="72"/>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Báo </w:t>
      </w:r>
      <w:proofErr w:type="spellStart"/>
      <w:r w:rsidRPr="00905CFF">
        <w:rPr>
          <w:rFonts w:eastAsia="Times New Roman" w:cs="Times New Roman"/>
          <w:b w:val="0"/>
          <w:bCs/>
          <w:i w:val="0"/>
          <w:iCs/>
          <w:szCs w:val="26"/>
          <w:lang w:val="en-US"/>
        </w:rPr>
        <w:t>cáo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thống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kê</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Tạo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báo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cáo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tự</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động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về</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hoạt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động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phòng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khám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doanh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bệnh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nhân</w:t>
      </w:r>
      <w:proofErr w:type="spellEnd"/>
      <w:r w:rsidRPr="00905CFF">
        <w:rPr>
          <w:rFonts w:eastAsia="Times New Roman" w:cs="Times New Roman"/>
          <w:b w:val="0"/>
          <w:bCs/>
          <w:i w:val="0"/>
          <w:iCs/>
          <w:szCs w:val="26"/>
          <w:lang w:val="en-US"/>
        </w:rPr>
        <w:t>.</w:t>
      </w:r>
    </w:p>
    <w:p w14:paraId="0D5F2390" w14:textId="0CEB0E4A" w:rsidR="00CF5865" w:rsidRPr="00905CFF" w:rsidRDefault="00CF5865" w:rsidP="00E2227E">
      <w:pPr>
        <w:pStyle w:val="ListParagraph"/>
        <w:numPr>
          <w:ilvl w:val="0"/>
          <w:numId w:val="72"/>
        </w:numPr>
        <w:spacing w:before="60" w:after="60"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t>Tích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hợp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với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thiết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bị</w:t>
      </w:r>
      <w:proofErr w:type="spellEnd"/>
      <w:r w:rsidRPr="00905CFF">
        <w:rPr>
          <w:rFonts w:eastAsia="Times New Roman" w:cs="Times New Roman"/>
          <w:b w:val="0"/>
          <w:bCs/>
          <w:i w:val="0"/>
          <w:iCs/>
          <w:szCs w:val="26"/>
          <w:lang w:val="en-US"/>
        </w:rPr>
        <w:t xml:space="preserve"> y </w:t>
      </w:r>
      <w:proofErr w:type="spellStart"/>
      <w:r w:rsidRPr="00905CFF">
        <w:rPr>
          <w:rFonts w:eastAsia="Times New Roman" w:cs="Times New Roman"/>
          <w:b w:val="0"/>
          <w:bCs/>
          <w:i w:val="0"/>
          <w:iCs/>
          <w:szCs w:val="26"/>
          <w:lang w:val="en-US"/>
        </w:rPr>
        <w:t>tế</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Kết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nối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với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thiết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bị</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như</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máy</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xét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nghiệm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máy</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chụp</w:t>
      </w:r>
      <w:proofErr w:type="spellEnd"/>
      <w:r w:rsidRPr="00905CFF">
        <w:rPr>
          <w:rFonts w:eastAsia="Times New Roman" w:cs="Times New Roman"/>
          <w:b w:val="0"/>
          <w:bCs/>
          <w:i w:val="0"/>
          <w:iCs/>
          <w:szCs w:val="26"/>
          <w:lang w:val="en-US"/>
        </w:rPr>
        <w:t xml:space="preserve"> X-</w:t>
      </w:r>
      <w:proofErr w:type="spellStart"/>
      <w:r w:rsidRPr="00905CFF">
        <w:rPr>
          <w:rFonts w:eastAsia="Times New Roman" w:cs="Times New Roman"/>
          <w:b w:val="0"/>
          <w:bCs/>
          <w:i w:val="0"/>
          <w:iCs/>
          <w:szCs w:val="26"/>
          <w:lang w:val="en-US"/>
        </w:rPr>
        <w:t>quang</w:t>
      </w:r>
      <w:proofErr w:type="spellEnd"/>
      <w:r w:rsidRPr="00905CFF">
        <w:rPr>
          <w:rFonts w:eastAsia="Times New Roman" w:cs="Times New Roman"/>
          <w:b w:val="0"/>
          <w:bCs/>
          <w:i w:val="0"/>
          <w:iCs/>
          <w:szCs w:val="26"/>
          <w:lang w:val="en-US"/>
        </w:rPr>
        <w:t>.</w:t>
      </w:r>
    </w:p>
    <w:p w14:paraId="2D80477A" w14:textId="1B990FD8" w:rsidR="00CF5865" w:rsidRPr="00905CFF" w:rsidRDefault="00CF5865" w:rsidP="00E2227E">
      <w:pPr>
        <w:pStyle w:val="ListParagraph"/>
        <w:numPr>
          <w:ilvl w:val="0"/>
          <w:numId w:val="72"/>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Bảo </w:t>
      </w:r>
      <w:proofErr w:type="spellStart"/>
      <w:r w:rsidRPr="00905CFF">
        <w:rPr>
          <w:rFonts w:eastAsia="Times New Roman" w:cs="Times New Roman"/>
          <w:b w:val="0"/>
          <w:bCs/>
          <w:i w:val="0"/>
          <w:iCs/>
          <w:szCs w:val="26"/>
          <w:lang w:val="en-US"/>
        </w:rPr>
        <w:t>mật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dữ</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liệu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Hệ</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thống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mã</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hóa</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phân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quyền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truy</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cập</w:t>
      </w:r>
      <w:proofErr w:type="spellEnd"/>
      <w:r w:rsidRPr="00905CFF">
        <w:rPr>
          <w:rFonts w:eastAsia="Times New Roman" w:cs="Times New Roman"/>
          <w:b w:val="0"/>
          <w:bCs/>
          <w:i w:val="0"/>
          <w:iCs/>
          <w:szCs w:val="26"/>
          <w:lang w:val="en-US"/>
        </w:rPr>
        <w:t>.</w:t>
      </w:r>
    </w:p>
    <w:p w14:paraId="63A48513" w14:textId="5E8B6894" w:rsidR="005D7CFF" w:rsidRPr="00905CFF" w:rsidRDefault="005D7CFF" w:rsidP="00E2227E">
      <w:pPr>
        <w:pStyle w:val="ListParagraph"/>
        <w:numPr>
          <w:ilvl w:val="0"/>
          <w:numId w:val="75"/>
        </w:numPr>
        <w:spacing w:before="60" w:after="60" w:line="360" w:lineRule="auto"/>
        <w:jc w:val="both"/>
        <w:rPr>
          <w:rFonts w:eastAsia="Times New Roman" w:cs="Times New Roman"/>
          <w:szCs w:val="26"/>
          <w:lang w:val="en-US"/>
        </w:rPr>
      </w:pPr>
      <w:proofErr w:type="spellStart"/>
      <w:r w:rsidRPr="00905CFF">
        <w:rPr>
          <w:rFonts w:eastAsia="Times New Roman" w:cs="Times New Roman"/>
          <w:szCs w:val="26"/>
          <w:lang w:val="en-US"/>
        </w:rPr>
        <w:t>Giải</w:t>
      </w:r>
      <w:proofErr w:type="spellEnd"/>
      <w:r w:rsidRPr="00905CFF">
        <w:rPr>
          <w:rFonts w:eastAsia="Times New Roman" w:cs="Times New Roman"/>
          <w:szCs w:val="26"/>
          <w:lang w:val="en-US"/>
        </w:rPr>
        <w:t xml:space="preserve"> </w:t>
      </w:r>
      <w:proofErr w:type="spellStart"/>
      <w:r w:rsidRPr="00905CFF">
        <w:rPr>
          <w:rFonts w:eastAsia="Times New Roman" w:cs="Times New Roman"/>
          <w:szCs w:val="26"/>
          <w:lang w:val="en-US"/>
        </w:rPr>
        <w:t>pháp</w:t>
      </w:r>
      <w:proofErr w:type="spellEnd"/>
      <w:r w:rsidRPr="00905CFF">
        <w:rPr>
          <w:rFonts w:eastAsia="Times New Roman" w:cs="Times New Roman"/>
          <w:szCs w:val="26"/>
          <w:lang w:val="en-US"/>
        </w:rPr>
        <w:t xml:space="preserve"> </w:t>
      </w:r>
      <w:proofErr w:type="spellStart"/>
      <w:r w:rsidRPr="00905CFF">
        <w:rPr>
          <w:rFonts w:eastAsia="Times New Roman" w:cs="Times New Roman"/>
          <w:szCs w:val="26"/>
          <w:lang w:val="en-US"/>
        </w:rPr>
        <w:t>quản</w:t>
      </w:r>
      <w:proofErr w:type="spellEnd"/>
      <w:r w:rsidRPr="00905CFF">
        <w:rPr>
          <w:rFonts w:eastAsia="Times New Roman" w:cs="Times New Roman"/>
          <w:szCs w:val="26"/>
          <w:lang w:val="en-US"/>
        </w:rPr>
        <w:t xml:space="preserve"> </w:t>
      </w:r>
      <w:proofErr w:type="spellStart"/>
      <w:r w:rsidRPr="00905CFF">
        <w:rPr>
          <w:rFonts w:eastAsia="Times New Roman" w:cs="Times New Roman"/>
          <w:szCs w:val="26"/>
          <w:lang w:val="en-US"/>
        </w:rPr>
        <w:t>lý</w:t>
      </w:r>
      <w:proofErr w:type="spellEnd"/>
      <w:r w:rsidRPr="00905CFF">
        <w:rPr>
          <w:rFonts w:eastAsia="Times New Roman" w:cs="Times New Roman"/>
          <w:szCs w:val="26"/>
          <w:lang w:val="en-US"/>
        </w:rPr>
        <w:t xml:space="preserve"> </w:t>
      </w:r>
      <w:proofErr w:type="spellStart"/>
      <w:r w:rsidRPr="00905CFF">
        <w:rPr>
          <w:rFonts w:eastAsia="Times New Roman" w:cs="Times New Roman"/>
          <w:szCs w:val="26"/>
          <w:lang w:val="en-US"/>
        </w:rPr>
        <w:t>phòng</w:t>
      </w:r>
      <w:proofErr w:type="spellEnd"/>
      <w:r w:rsidRPr="00905CFF">
        <w:rPr>
          <w:rFonts w:eastAsia="Times New Roman" w:cs="Times New Roman"/>
          <w:szCs w:val="26"/>
          <w:lang w:val="en-US"/>
        </w:rPr>
        <w:t xml:space="preserve"> </w:t>
      </w:r>
      <w:proofErr w:type="spellStart"/>
      <w:r w:rsidRPr="00905CFF">
        <w:rPr>
          <w:rFonts w:eastAsia="Times New Roman" w:cs="Times New Roman"/>
          <w:szCs w:val="26"/>
          <w:lang w:val="en-US"/>
        </w:rPr>
        <w:t>khám</w:t>
      </w:r>
      <w:proofErr w:type="spellEnd"/>
      <w:r w:rsidRPr="00905CFF">
        <w:rPr>
          <w:rFonts w:eastAsia="Times New Roman" w:cs="Times New Roman"/>
          <w:szCs w:val="26"/>
          <w:lang w:val="en-US"/>
        </w:rPr>
        <w:t xml:space="preserve"> VNPT Home &amp; Clinic</w:t>
      </w:r>
    </w:p>
    <w:p w14:paraId="3992064B" w14:textId="77777777" w:rsidR="005D7CFF" w:rsidRPr="00905CFF" w:rsidRDefault="005D7CFF" w:rsidP="00E2227E">
      <w:pPr>
        <w:spacing w:before="60" w:after="60" w:line="360" w:lineRule="auto"/>
        <w:ind w:firstLine="720"/>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t xml:space="preserve">VNPT Home &amp; Clinic </w:t>
      </w:r>
      <w:proofErr w:type="spellStart"/>
      <w:r w:rsidRPr="00905CFF">
        <w:rPr>
          <w:rFonts w:ascii="Times New Roman" w:eastAsia="Times New Roman" w:hAnsi="Times New Roman" w:cs="Times New Roman"/>
          <w:sz w:val="26"/>
          <w:szCs w:val="26"/>
          <w:lang w:val="en-US"/>
        </w:rPr>
        <w:t>là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một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giải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pháp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phần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mềm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phòng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toàn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diện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được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phát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triển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bởi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Tập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đoàn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Bưu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chính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Viễn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thông</w:t>
      </w:r>
      <w:proofErr w:type="spellEnd"/>
      <w:r w:rsidRPr="00905CFF">
        <w:rPr>
          <w:rFonts w:ascii="Times New Roman" w:eastAsia="Times New Roman" w:hAnsi="Times New Roman" w:cs="Times New Roman"/>
          <w:sz w:val="26"/>
          <w:szCs w:val="26"/>
          <w:lang w:val="en-US"/>
        </w:rPr>
        <w:t xml:space="preserve"> Việt Nam (VNPT). </w:t>
      </w:r>
      <w:proofErr w:type="spellStart"/>
      <w:r w:rsidRPr="00905CFF">
        <w:rPr>
          <w:rFonts w:ascii="Times New Roman" w:eastAsia="Times New Roman" w:hAnsi="Times New Roman" w:cs="Times New Roman"/>
          <w:sz w:val="26"/>
          <w:szCs w:val="26"/>
          <w:lang w:val="en-US"/>
        </w:rPr>
        <w:t>Đây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một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phần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của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hệ</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sinh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thái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giải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pháp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công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nghệ</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thông</w:t>
      </w:r>
      <w:proofErr w:type="spellEnd"/>
      <w:r w:rsidRPr="00905CFF">
        <w:rPr>
          <w:rFonts w:ascii="Times New Roman" w:eastAsia="Times New Roman" w:hAnsi="Times New Roman" w:cs="Times New Roman"/>
          <w:sz w:val="26"/>
          <w:szCs w:val="26"/>
          <w:lang w:val="en-US"/>
        </w:rPr>
        <w:t xml:space="preserve"> tin </w:t>
      </w:r>
      <w:proofErr w:type="spellStart"/>
      <w:r w:rsidRPr="00905CFF">
        <w:rPr>
          <w:rFonts w:ascii="Times New Roman" w:eastAsia="Times New Roman" w:hAnsi="Times New Roman" w:cs="Times New Roman"/>
          <w:sz w:val="26"/>
          <w:szCs w:val="26"/>
          <w:lang w:val="en-US"/>
        </w:rPr>
        <w:t>trong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lĩnh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vực</w:t>
      </w:r>
      <w:proofErr w:type="spellEnd"/>
      <w:r w:rsidRPr="00905CFF">
        <w:rPr>
          <w:rFonts w:ascii="Times New Roman" w:eastAsia="Times New Roman" w:hAnsi="Times New Roman" w:cs="Times New Roman"/>
          <w:sz w:val="26"/>
          <w:szCs w:val="26"/>
          <w:lang w:val="en-US"/>
        </w:rPr>
        <w:t xml:space="preserve"> y </w:t>
      </w:r>
      <w:proofErr w:type="spellStart"/>
      <w:r w:rsidRPr="00905CFF">
        <w:rPr>
          <w:rFonts w:ascii="Times New Roman" w:eastAsia="Times New Roman" w:hAnsi="Times New Roman" w:cs="Times New Roman"/>
          <w:sz w:val="26"/>
          <w:szCs w:val="26"/>
          <w:lang w:val="en-US"/>
        </w:rPr>
        <w:t>tế</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của</w:t>
      </w:r>
      <w:proofErr w:type="spellEnd"/>
      <w:r w:rsidRPr="00905CFF">
        <w:rPr>
          <w:rFonts w:ascii="Times New Roman" w:eastAsia="Times New Roman" w:hAnsi="Times New Roman" w:cs="Times New Roman"/>
          <w:sz w:val="26"/>
          <w:szCs w:val="26"/>
          <w:lang w:val="en-US"/>
        </w:rPr>
        <w:t xml:space="preserve"> VNPT.</w:t>
      </w:r>
    </w:p>
    <w:p w14:paraId="32082BB0" w14:textId="581A6E92" w:rsidR="005D7CFF" w:rsidRPr="00905CFF" w:rsidRDefault="005D7CFF" w:rsidP="005D7CFF">
      <w:pPr>
        <w:pStyle w:val="ListParagraph"/>
        <w:numPr>
          <w:ilvl w:val="0"/>
          <w:numId w:val="54"/>
        </w:numPr>
        <w:spacing w:before="60" w:after="60"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t>Tính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năng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nổi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bật</w:t>
      </w:r>
      <w:proofErr w:type="spellEnd"/>
      <w:r w:rsidRPr="00905CFF">
        <w:rPr>
          <w:rFonts w:eastAsia="Times New Roman" w:cs="Times New Roman"/>
          <w:b w:val="0"/>
          <w:bCs/>
          <w:i w:val="0"/>
          <w:iCs/>
          <w:szCs w:val="26"/>
          <w:lang w:val="en-US"/>
        </w:rPr>
        <w:t>:</w:t>
      </w:r>
    </w:p>
    <w:p w14:paraId="7E80BA81" w14:textId="4DDD260F" w:rsidR="005D7CFF" w:rsidRPr="00905CFF" w:rsidRDefault="005D7CFF" w:rsidP="00E2227E">
      <w:pPr>
        <w:pStyle w:val="ListParagraph"/>
        <w:numPr>
          <w:ilvl w:val="0"/>
          <w:numId w:val="73"/>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Quản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hồ</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sơ</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bệnh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án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điện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tử</w:t>
      </w:r>
      <w:proofErr w:type="spellEnd"/>
      <w:r w:rsidRPr="00905CFF">
        <w:rPr>
          <w:rFonts w:eastAsia="Times New Roman" w:cs="Times New Roman"/>
          <w:b w:val="0"/>
          <w:bCs/>
          <w:i w:val="0"/>
          <w:iCs/>
          <w:szCs w:val="26"/>
          <w:lang w:val="en-US"/>
        </w:rPr>
        <w:t xml:space="preserve">: Lưu </w:t>
      </w:r>
      <w:proofErr w:type="spellStart"/>
      <w:r w:rsidRPr="00905CFF">
        <w:rPr>
          <w:rFonts w:eastAsia="Times New Roman" w:cs="Times New Roman"/>
          <w:b w:val="0"/>
          <w:bCs/>
          <w:i w:val="0"/>
          <w:iCs/>
          <w:szCs w:val="26"/>
          <w:lang w:val="en-US"/>
        </w:rPr>
        <w:t>trữ</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truy</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xuất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thông</w:t>
      </w:r>
      <w:proofErr w:type="spellEnd"/>
      <w:r w:rsidRPr="00905CFF">
        <w:rPr>
          <w:rFonts w:eastAsia="Times New Roman" w:cs="Times New Roman"/>
          <w:b w:val="0"/>
          <w:bCs/>
          <w:i w:val="0"/>
          <w:iCs/>
          <w:szCs w:val="26"/>
          <w:lang w:val="en-US"/>
        </w:rPr>
        <w:t xml:space="preserve"> tin </w:t>
      </w:r>
      <w:proofErr w:type="spellStart"/>
      <w:r w:rsidRPr="00905CFF">
        <w:rPr>
          <w:rFonts w:eastAsia="Times New Roman" w:cs="Times New Roman"/>
          <w:b w:val="0"/>
          <w:bCs/>
          <w:i w:val="0"/>
          <w:iCs/>
          <w:szCs w:val="26"/>
          <w:lang w:val="en-US"/>
        </w:rPr>
        <w:t>bệnh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nhân</w:t>
      </w:r>
      <w:proofErr w:type="spellEnd"/>
      <w:r w:rsidRPr="00905CFF">
        <w:rPr>
          <w:rFonts w:eastAsia="Times New Roman" w:cs="Times New Roman"/>
          <w:b w:val="0"/>
          <w:bCs/>
          <w:i w:val="0"/>
          <w:iCs/>
          <w:szCs w:val="26"/>
          <w:lang w:val="en-US"/>
        </w:rPr>
        <w:t xml:space="preserve"> an </w:t>
      </w:r>
      <w:proofErr w:type="spellStart"/>
      <w:r w:rsidRPr="00905CFF">
        <w:rPr>
          <w:rFonts w:eastAsia="Times New Roman" w:cs="Times New Roman"/>
          <w:b w:val="0"/>
          <w:bCs/>
          <w:i w:val="0"/>
          <w:iCs/>
          <w:szCs w:val="26"/>
          <w:lang w:val="en-US"/>
        </w:rPr>
        <w:t>toàn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bảo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mật</w:t>
      </w:r>
      <w:proofErr w:type="spellEnd"/>
      <w:r w:rsidRPr="00905CFF">
        <w:rPr>
          <w:rFonts w:eastAsia="Times New Roman" w:cs="Times New Roman"/>
          <w:b w:val="0"/>
          <w:bCs/>
          <w:i w:val="0"/>
          <w:iCs/>
          <w:szCs w:val="26"/>
          <w:lang w:val="en-US"/>
        </w:rPr>
        <w:t>.</w:t>
      </w:r>
    </w:p>
    <w:p w14:paraId="2B7FD037" w14:textId="6D48C715" w:rsidR="005D7CFF" w:rsidRPr="00905CFF" w:rsidRDefault="005D7CFF" w:rsidP="00E2227E">
      <w:pPr>
        <w:pStyle w:val="ListParagraph"/>
        <w:numPr>
          <w:ilvl w:val="0"/>
          <w:numId w:val="73"/>
        </w:numPr>
        <w:spacing w:before="60" w:after="60"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lastRenderedPageBreak/>
        <w:t>Đặt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lịch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khám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trực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tuyến</w:t>
      </w:r>
      <w:proofErr w:type="spellEnd"/>
      <w:r w:rsidRPr="00905CFF">
        <w:rPr>
          <w:rFonts w:eastAsia="Times New Roman" w:cs="Times New Roman"/>
          <w:b w:val="0"/>
          <w:bCs/>
          <w:i w:val="0"/>
          <w:iCs/>
          <w:szCs w:val="26"/>
          <w:lang w:val="en-US"/>
        </w:rPr>
        <w:t xml:space="preserve">: Cho </w:t>
      </w:r>
      <w:proofErr w:type="spellStart"/>
      <w:r w:rsidRPr="00905CFF">
        <w:rPr>
          <w:rFonts w:eastAsia="Times New Roman" w:cs="Times New Roman"/>
          <w:b w:val="0"/>
          <w:bCs/>
          <w:i w:val="0"/>
          <w:iCs/>
          <w:szCs w:val="26"/>
          <w:lang w:val="en-US"/>
        </w:rPr>
        <w:t>phép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bệnh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nhân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đặt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lịch</w:t>
      </w:r>
      <w:proofErr w:type="spellEnd"/>
      <w:r w:rsidRPr="00905CFF">
        <w:rPr>
          <w:rFonts w:eastAsia="Times New Roman" w:cs="Times New Roman"/>
          <w:b w:val="0"/>
          <w:bCs/>
          <w:i w:val="0"/>
          <w:iCs/>
          <w:szCs w:val="26"/>
          <w:lang w:val="en-US"/>
        </w:rPr>
        <w:t xml:space="preserve"> qua web </w:t>
      </w:r>
      <w:proofErr w:type="spellStart"/>
      <w:r w:rsidRPr="00905CFF">
        <w:rPr>
          <w:rFonts w:eastAsia="Times New Roman" w:cs="Times New Roman"/>
          <w:b w:val="0"/>
          <w:bCs/>
          <w:i w:val="0"/>
          <w:iCs/>
          <w:szCs w:val="26"/>
          <w:lang w:val="en-US"/>
        </w:rPr>
        <w:t>hoặc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ứng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dụng</w:t>
      </w:r>
      <w:proofErr w:type="spellEnd"/>
      <w:r w:rsidRPr="00905CFF">
        <w:rPr>
          <w:rFonts w:eastAsia="Times New Roman" w:cs="Times New Roman"/>
          <w:b w:val="0"/>
          <w:bCs/>
          <w:i w:val="0"/>
          <w:iCs/>
          <w:szCs w:val="26"/>
          <w:lang w:val="en-US"/>
        </w:rPr>
        <w:t xml:space="preserve"> di </w:t>
      </w:r>
      <w:proofErr w:type="spellStart"/>
      <w:r w:rsidRPr="00905CFF">
        <w:rPr>
          <w:rFonts w:eastAsia="Times New Roman" w:cs="Times New Roman"/>
          <w:b w:val="0"/>
          <w:bCs/>
          <w:i w:val="0"/>
          <w:iCs/>
          <w:szCs w:val="26"/>
          <w:lang w:val="en-US"/>
        </w:rPr>
        <w:t>động</w:t>
      </w:r>
      <w:proofErr w:type="spellEnd"/>
      <w:r w:rsidRPr="00905CFF">
        <w:rPr>
          <w:rFonts w:eastAsia="Times New Roman" w:cs="Times New Roman"/>
          <w:b w:val="0"/>
          <w:bCs/>
          <w:i w:val="0"/>
          <w:iCs/>
          <w:szCs w:val="26"/>
          <w:lang w:val="en-US"/>
        </w:rPr>
        <w:t>.</w:t>
      </w:r>
    </w:p>
    <w:p w14:paraId="61639071" w14:textId="530B4194" w:rsidR="005D7CFF" w:rsidRPr="00905CFF" w:rsidRDefault="005D7CFF" w:rsidP="00E2227E">
      <w:pPr>
        <w:pStyle w:val="ListParagraph"/>
        <w:numPr>
          <w:ilvl w:val="0"/>
          <w:numId w:val="73"/>
        </w:numPr>
        <w:spacing w:before="60" w:after="60"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t>Kê</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đơn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quản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thuốc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Hệ</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thống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cảnh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báo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tương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thuốc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quản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thuốc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tự</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động</w:t>
      </w:r>
      <w:proofErr w:type="spellEnd"/>
      <w:r w:rsidRPr="00905CFF">
        <w:rPr>
          <w:rFonts w:eastAsia="Times New Roman" w:cs="Times New Roman"/>
          <w:b w:val="0"/>
          <w:bCs/>
          <w:i w:val="0"/>
          <w:iCs/>
          <w:szCs w:val="26"/>
          <w:lang w:val="en-US"/>
        </w:rPr>
        <w:t>.</w:t>
      </w:r>
    </w:p>
    <w:p w14:paraId="43A91D50" w14:textId="2AE8C96C" w:rsidR="005D7CFF" w:rsidRPr="00905CFF" w:rsidRDefault="005D7CFF" w:rsidP="00E2227E">
      <w:pPr>
        <w:pStyle w:val="ListParagraph"/>
        <w:numPr>
          <w:ilvl w:val="0"/>
          <w:numId w:val="73"/>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Quản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doanh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chi </w:t>
      </w:r>
      <w:proofErr w:type="spellStart"/>
      <w:r w:rsidRPr="00905CFF">
        <w:rPr>
          <w:rFonts w:eastAsia="Times New Roman" w:cs="Times New Roman"/>
          <w:b w:val="0"/>
          <w:bCs/>
          <w:i w:val="0"/>
          <w:iCs/>
          <w:szCs w:val="26"/>
          <w:lang w:val="en-US"/>
        </w:rPr>
        <w:t>phí</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Tích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hợp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với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hệ</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thống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kế</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toán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báo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cáo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tài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chính</w:t>
      </w:r>
      <w:proofErr w:type="spellEnd"/>
      <w:r w:rsidRPr="00905CFF">
        <w:rPr>
          <w:rFonts w:eastAsia="Times New Roman" w:cs="Times New Roman"/>
          <w:b w:val="0"/>
          <w:bCs/>
          <w:i w:val="0"/>
          <w:iCs/>
          <w:szCs w:val="26"/>
          <w:lang w:val="en-US"/>
        </w:rPr>
        <w:t>.</w:t>
      </w:r>
    </w:p>
    <w:p w14:paraId="49D64CDF" w14:textId="47258BB2" w:rsidR="005D7CFF" w:rsidRPr="00905CFF" w:rsidRDefault="005D7CFF" w:rsidP="00E2227E">
      <w:pPr>
        <w:pStyle w:val="ListParagraph"/>
        <w:numPr>
          <w:ilvl w:val="0"/>
          <w:numId w:val="73"/>
        </w:numPr>
        <w:spacing w:before="60" w:after="60"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t>Tích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hợp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với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thiết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bị</w:t>
      </w:r>
      <w:proofErr w:type="spellEnd"/>
      <w:r w:rsidRPr="00905CFF">
        <w:rPr>
          <w:rFonts w:eastAsia="Times New Roman" w:cs="Times New Roman"/>
          <w:b w:val="0"/>
          <w:bCs/>
          <w:i w:val="0"/>
          <w:iCs/>
          <w:szCs w:val="26"/>
          <w:lang w:val="en-US"/>
        </w:rPr>
        <w:t xml:space="preserve"> y </w:t>
      </w:r>
      <w:proofErr w:type="spellStart"/>
      <w:r w:rsidRPr="00905CFF">
        <w:rPr>
          <w:rFonts w:eastAsia="Times New Roman" w:cs="Times New Roman"/>
          <w:b w:val="0"/>
          <w:bCs/>
          <w:i w:val="0"/>
          <w:iCs/>
          <w:szCs w:val="26"/>
          <w:lang w:val="en-US"/>
        </w:rPr>
        <w:t>tế</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Kết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nối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lưu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trữ</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dữ</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liệu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từ</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thiết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bị</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chẩn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đoán</w:t>
      </w:r>
      <w:proofErr w:type="spellEnd"/>
      <w:r w:rsidRPr="00905CFF">
        <w:rPr>
          <w:rFonts w:eastAsia="Times New Roman" w:cs="Times New Roman"/>
          <w:b w:val="0"/>
          <w:bCs/>
          <w:i w:val="0"/>
          <w:iCs/>
          <w:szCs w:val="26"/>
          <w:lang w:val="en-US"/>
        </w:rPr>
        <w:t>.</w:t>
      </w:r>
    </w:p>
    <w:p w14:paraId="3D4FD370" w14:textId="20C66889" w:rsidR="005D7CFF" w:rsidRPr="00905CFF" w:rsidRDefault="005D7CFF" w:rsidP="00E2227E">
      <w:pPr>
        <w:pStyle w:val="ListParagraph"/>
        <w:numPr>
          <w:ilvl w:val="0"/>
          <w:numId w:val="73"/>
        </w:numPr>
        <w:spacing w:before="60" w:after="60"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t>Hỗ</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trợ</w:t>
      </w:r>
      <w:proofErr w:type="spellEnd"/>
      <w:r w:rsidRPr="00905CFF">
        <w:rPr>
          <w:rFonts w:eastAsia="Times New Roman" w:cs="Times New Roman"/>
          <w:b w:val="0"/>
          <w:bCs/>
          <w:i w:val="0"/>
          <w:iCs/>
          <w:szCs w:val="26"/>
          <w:lang w:val="en-US"/>
        </w:rPr>
        <w:t xml:space="preserve"> telemedicine: </w:t>
      </w:r>
      <w:proofErr w:type="spellStart"/>
      <w:r w:rsidRPr="00905CFF">
        <w:rPr>
          <w:rFonts w:eastAsia="Times New Roman" w:cs="Times New Roman"/>
          <w:b w:val="0"/>
          <w:bCs/>
          <w:i w:val="0"/>
          <w:iCs/>
          <w:szCs w:val="26"/>
          <w:lang w:val="en-US"/>
        </w:rPr>
        <w:t>Tính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năng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tư</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vấn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khám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bệnh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từ</w:t>
      </w:r>
      <w:proofErr w:type="spellEnd"/>
      <w:r w:rsidRPr="00905CFF">
        <w:rPr>
          <w:rFonts w:eastAsia="Times New Roman" w:cs="Times New Roman"/>
          <w:b w:val="0"/>
          <w:bCs/>
          <w:i w:val="0"/>
          <w:iCs/>
          <w:szCs w:val="26"/>
          <w:lang w:val="en-US"/>
        </w:rPr>
        <w:t xml:space="preserve"> xa.</w:t>
      </w:r>
    </w:p>
    <w:p w14:paraId="3A6F5404" w14:textId="368276A4" w:rsidR="005D7CFF" w:rsidRPr="00905CFF" w:rsidRDefault="005D7CFF" w:rsidP="00E2227E">
      <w:pPr>
        <w:pStyle w:val="ListParagraph"/>
        <w:numPr>
          <w:ilvl w:val="0"/>
          <w:numId w:val="73"/>
        </w:numPr>
        <w:spacing w:before="60" w:after="60"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t>Phân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tích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dữ</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liệu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AI: </w:t>
      </w:r>
      <w:proofErr w:type="spellStart"/>
      <w:r w:rsidRPr="00905CFF">
        <w:rPr>
          <w:rFonts w:eastAsia="Times New Roman" w:cs="Times New Roman"/>
          <w:b w:val="0"/>
          <w:bCs/>
          <w:i w:val="0"/>
          <w:iCs/>
          <w:szCs w:val="26"/>
          <w:lang w:val="en-US"/>
        </w:rPr>
        <w:t>Hỗ</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trợ</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ra</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quyết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định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lâm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sàng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dựa</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trên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dữ</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liệu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lớn</w:t>
      </w:r>
      <w:proofErr w:type="spellEnd"/>
      <w:r w:rsidRPr="00905CFF">
        <w:rPr>
          <w:rFonts w:eastAsia="Times New Roman" w:cs="Times New Roman"/>
          <w:b w:val="0"/>
          <w:bCs/>
          <w:i w:val="0"/>
          <w:iCs/>
          <w:szCs w:val="26"/>
          <w:lang w:val="en-US"/>
        </w:rPr>
        <w:t>.</w:t>
      </w:r>
    </w:p>
    <w:p w14:paraId="2CE27AEB" w14:textId="2D591A94" w:rsidR="00CF5865" w:rsidRPr="00905CFF" w:rsidRDefault="005D7CFF" w:rsidP="00E2227E">
      <w:pPr>
        <w:pStyle w:val="ListParagraph"/>
        <w:numPr>
          <w:ilvl w:val="0"/>
          <w:numId w:val="73"/>
        </w:numPr>
        <w:spacing w:before="60" w:after="60"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t>Tích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hợp</w:t>
      </w:r>
      <w:proofErr w:type="spellEnd"/>
      <w:r w:rsidRPr="00905CFF">
        <w:rPr>
          <w:rFonts w:eastAsia="Times New Roman" w:cs="Times New Roman"/>
          <w:b w:val="0"/>
          <w:bCs/>
          <w:i w:val="0"/>
          <w:iCs/>
          <w:szCs w:val="26"/>
          <w:lang w:val="en-US"/>
        </w:rPr>
        <w:t xml:space="preserve"> BHYT: </w:t>
      </w:r>
      <w:proofErr w:type="spellStart"/>
      <w:r w:rsidRPr="00905CFF">
        <w:rPr>
          <w:rFonts w:eastAsia="Times New Roman" w:cs="Times New Roman"/>
          <w:b w:val="0"/>
          <w:bCs/>
          <w:i w:val="0"/>
          <w:iCs/>
          <w:szCs w:val="26"/>
          <w:lang w:val="en-US"/>
        </w:rPr>
        <w:t>Kết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nối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với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hệ</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thống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bảo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hiểm</w:t>
      </w:r>
      <w:proofErr w:type="spellEnd"/>
      <w:r w:rsidRPr="00905CFF">
        <w:rPr>
          <w:rFonts w:eastAsia="Times New Roman" w:cs="Times New Roman"/>
          <w:b w:val="0"/>
          <w:bCs/>
          <w:i w:val="0"/>
          <w:iCs/>
          <w:szCs w:val="26"/>
          <w:lang w:val="en-US"/>
        </w:rPr>
        <w:t xml:space="preserve"> y </w:t>
      </w:r>
      <w:proofErr w:type="spellStart"/>
      <w:r w:rsidRPr="00905CFF">
        <w:rPr>
          <w:rFonts w:eastAsia="Times New Roman" w:cs="Times New Roman"/>
          <w:b w:val="0"/>
          <w:bCs/>
          <w:i w:val="0"/>
          <w:iCs/>
          <w:szCs w:val="26"/>
          <w:lang w:val="en-US"/>
        </w:rPr>
        <w:t>tế</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quốc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gia</w:t>
      </w:r>
      <w:proofErr w:type="spellEnd"/>
      <w:r w:rsidRPr="00905CFF">
        <w:rPr>
          <w:rFonts w:eastAsia="Times New Roman" w:cs="Times New Roman"/>
          <w:b w:val="0"/>
          <w:bCs/>
          <w:i w:val="0"/>
          <w:iCs/>
          <w:szCs w:val="26"/>
          <w:lang w:val="en-US"/>
        </w:rPr>
        <w:t>.</w:t>
      </w:r>
      <w:r w:rsidR="00CF5865" w:rsidRPr="00905CFF">
        <w:rPr>
          <w:rFonts w:eastAsia="Times New Roman" w:cs="Times New Roman"/>
          <w:b w:val="0"/>
          <w:bCs/>
          <w:i w:val="0"/>
          <w:iCs/>
          <w:szCs w:val="26"/>
          <w:lang w:val="en-US"/>
        </w:rPr>
        <w:t xml:space="preserve"> </w:t>
      </w:r>
    </w:p>
    <w:p w14:paraId="2F184C23" w14:textId="083D058A" w:rsidR="005D7CFF" w:rsidRPr="00905CFF" w:rsidRDefault="005D7CFF" w:rsidP="00E2227E">
      <w:pPr>
        <w:pStyle w:val="ListParagraph"/>
        <w:numPr>
          <w:ilvl w:val="0"/>
          <w:numId w:val="75"/>
        </w:numPr>
        <w:spacing w:before="60" w:after="60" w:line="360" w:lineRule="auto"/>
        <w:jc w:val="both"/>
        <w:rPr>
          <w:rFonts w:eastAsia="Times New Roman" w:cs="Times New Roman"/>
          <w:szCs w:val="26"/>
          <w:lang w:val="en-US"/>
        </w:rPr>
      </w:pPr>
      <w:proofErr w:type="spellStart"/>
      <w:r w:rsidRPr="00905CFF">
        <w:rPr>
          <w:rFonts w:eastAsia="Times New Roman" w:cs="Times New Roman"/>
          <w:szCs w:val="26"/>
          <w:lang w:val="en-US"/>
        </w:rPr>
        <w:t>Giải</w:t>
      </w:r>
      <w:proofErr w:type="spellEnd"/>
      <w:r w:rsidRPr="00905CFF">
        <w:rPr>
          <w:rFonts w:eastAsia="Times New Roman" w:cs="Times New Roman"/>
          <w:szCs w:val="26"/>
          <w:lang w:val="en-US"/>
        </w:rPr>
        <w:t xml:space="preserve"> </w:t>
      </w:r>
      <w:proofErr w:type="spellStart"/>
      <w:r w:rsidRPr="00905CFF">
        <w:rPr>
          <w:rFonts w:eastAsia="Times New Roman" w:cs="Times New Roman"/>
          <w:szCs w:val="26"/>
          <w:lang w:val="en-US"/>
        </w:rPr>
        <w:t>pháp</w:t>
      </w:r>
      <w:proofErr w:type="spellEnd"/>
      <w:r w:rsidRPr="00905CFF">
        <w:rPr>
          <w:rFonts w:eastAsia="Times New Roman" w:cs="Times New Roman"/>
          <w:szCs w:val="26"/>
          <w:lang w:val="en-US"/>
        </w:rPr>
        <w:t xml:space="preserve"> </w:t>
      </w:r>
      <w:proofErr w:type="spellStart"/>
      <w:r w:rsidRPr="00905CFF">
        <w:rPr>
          <w:rFonts w:eastAsia="Times New Roman" w:cs="Times New Roman"/>
          <w:szCs w:val="26"/>
          <w:lang w:val="en-US"/>
        </w:rPr>
        <w:t>quản</w:t>
      </w:r>
      <w:proofErr w:type="spellEnd"/>
      <w:r w:rsidRPr="00905CFF">
        <w:rPr>
          <w:rFonts w:eastAsia="Times New Roman" w:cs="Times New Roman"/>
          <w:szCs w:val="26"/>
          <w:lang w:val="en-US"/>
        </w:rPr>
        <w:t xml:space="preserve"> </w:t>
      </w:r>
      <w:proofErr w:type="spellStart"/>
      <w:r w:rsidRPr="00905CFF">
        <w:rPr>
          <w:rFonts w:eastAsia="Times New Roman" w:cs="Times New Roman"/>
          <w:szCs w:val="26"/>
          <w:lang w:val="en-US"/>
        </w:rPr>
        <w:t>lý</w:t>
      </w:r>
      <w:proofErr w:type="spellEnd"/>
      <w:r w:rsidRPr="00905CFF">
        <w:rPr>
          <w:rFonts w:eastAsia="Times New Roman" w:cs="Times New Roman"/>
          <w:szCs w:val="26"/>
          <w:lang w:val="en-US"/>
        </w:rPr>
        <w:t xml:space="preserve"> </w:t>
      </w:r>
      <w:proofErr w:type="spellStart"/>
      <w:r w:rsidRPr="00905CFF">
        <w:rPr>
          <w:rFonts w:eastAsia="Times New Roman" w:cs="Times New Roman"/>
          <w:szCs w:val="26"/>
          <w:lang w:val="en-US"/>
        </w:rPr>
        <w:t>phòng</w:t>
      </w:r>
      <w:proofErr w:type="spellEnd"/>
      <w:r w:rsidRPr="00905CFF">
        <w:rPr>
          <w:rFonts w:eastAsia="Times New Roman" w:cs="Times New Roman"/>
          <w:szCs w:val="26"/>
          <w:lang w:val="en-US"/>
        </w:rPr>
        <w:t xml:space="preserve"> </w:t>
      </w:r>
      <w:proofErr w:type="spellStart"/>
      <w:r w:rsidRPr="00905CFF">
        <w:rPr>
          <w:rFonts w:eastAsia="Times New Roman" w:cs="Times New Roman"/>
          <w:szCs w:val="26"/>
          <w:lang w:val="en-US"/>
        </w:rPr>
        <w:t>khám</w:t>
      </w:r>
      <w:proofErr w:type="spellEnd"/>
      <w:r w:rsidRPr="00905CFF">
        <w:rPr>
          <w:rFonts w:eastAsia="Times New Roman" w:cs="Times New Roman"/>
          <w:szCs w:val="26"/>
          <w:lang w:val="en-US"/>
        </w:rPr>
        <w:t xml:space="preserve"> STD Clinic</w:t>
      </w:r>
    </w:p>
    <w:p w14:paraId="522DB7DA" w14:textId="77777777" w:rsidR="005D7CFF" w:rsidRPr="00905CFF" w:rsidRDefault="005D7CFF" w:rsidP="00E2227E">
      <w:pPr>
        <w:spacing w:before="60" w:after="60" w:line="360" w:lineRule="auto"/>
        <w:ind w:firstLine="720"/>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t xml:space="preserve">STD Clinic </w:t>
      </w:r>
      <w:proofErr w:type="spellStart"/>
      <w:r w:rsidRPr="00905CFF">
        <w:rPr>
          <w:rFonts w:ascii="Times New Roman" w:eastAsia="Times New Roman" w:hAnsi="Times New Roman" w:cs="Times New Roman"/>
          <w:sz w:val="26"/>
          <w:szCs w:val="26"/>
          <w:lang w:val="en-US"/>
        </w:rPr>
        <w:t>là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phần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mềm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phòng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chuyên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biệt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được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thiết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kế</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cơ</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sở</w:t>
      </w:r>
      <w:proofErr w:type="spellEnd"/>
      <w:r w:rsidRPr="00905CFF">
        <w:rPr>
          <w:rFonts w:ascii="Times New Roman" w:eastAsia="Times New Roman" w:hAnsi="Times New Roman" w:cs="Times New Roman"/>
          <w:sz w:val="26"/>
          <w:szCs w:val="26"/>
          <w:lang w:val="en-US"/>
        </w:rPr>
        <w:t xml:space="preserve"> y </w:t>
      </w:r>
      <w:proofErr w:type="spellStart"/>
      <w:r w:rsidRPr="00905CFF">
        <w:rPr>
          <w:rFonts w:ascii="Times New Roman" w:eastAsia="Times New Roman" w:hAnsi="Times New Roman" w:cs="Times New Roman"/>
          <w:sz w:val="26"/>
          <w:szCs w:val="26"/>
          <w:lang w:val="en-US"/>
        </w:rPr>
        <w:t>tế</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chuyên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điều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trị</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bệnh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lây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truyền</w:t>
      </w:r>
      <w:proofErr w:type="spellEnd"/>
      <w:r w:rsidRPr="00905CFF">
        <w:rPr>
          <w:rFonts w:ascii="Times New Roman" w:eastAsia="Times New Roman" w:hAnsi="Times New Roman" w:cs="Times New Roman"/>
          <w:sz w:val="26"/>
          <w:szCs w:val="26"/>
          <w:lang w:val="en-US"/>
        </w:rPr>
        <w:t xml:space="preserve"> qua </w:t>
      </w:r>
      <w:proofErr w:type="spellStart"/>
      <w:r w:rsidRPr="00905CFF">
        <w:rPr>
          <w:rFonts w:ascii="Times New Roman" w:eastAsia="Times New Roman" w:hAnsi="Times New Roman" w:cs="Times New Roman"/>
          <w:sz w:val="26"/>
          <w:szCs w:val="26"/>
          <w:lang w:val="en-US"/>
        </w:rPr>
        <w:t>đường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tình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dục</w:t>
      </w:r>
      <w:proofErr w:type="spellEnd"/>
      <w:r w:rsidRPr="00905CFF">
        <w:rPr>
          <w:rFonts w:ascii="Times New Roman" w:eastAsia="Times New Roman" w:hAnsi="Times New Roman" w:cs="Times New Roman"/>
          <w:sz w:val="26"/>
          <w:szCs w:val="26"/>
          <w:lang w:val="en-US"/>
        </w:rPr>
        <w:t xml:space="preserve"> (STD - Sexually Transmitted Diseases). </w:t>
      </w:r>
      <w:proofErr w:type="spellStart"/>
      <w:r w:rsidRPr="00905CFF">
        <w:rPr>
          <w:rFonts w:ascii="Times New Roman" w:eastAsia="Times New Roman" w:hAnsi="Times New Roman" w:cs="Times New Roman"/>
          <w:sz w:val="26"/>
          <w:szCs w:val="26"/>
          <w:lang w:val="en-US"/>
        </w:rPr>
        <w:t>Phần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mềm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này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tập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trung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việc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thông</w:t>
      </w:r>
      <w:proofErr w:type="spellEnd"/>
      <w:r w:rsidRPr="00905CFF">
        <w:rPr>
          <w:rFonts w:ascii="Times New Roman" w:eastAsia="Times New Roman" w:hAnsi="Times New Roman" w:cs="Times New Roman"/>
          <w:sz w:val="26"/>
          <w:szCs w:val="26"/>
          <w:lang w:val="en-US"/>
        </w:rPr>
        <w:t xml:space="preserve"> tin </w:t>
      </w:r>
      <w:proofErr w:type="spellStart"/>
      <w:r w:rsidRPr="00905CFF">
        <w:rPr>
          <w:rFonts w:ascii="Times New Roman" w:eastAsia="Times New Roman" w:hAnsi="Times New Roman" w:cs="Times New Roman"/>
          <w:sz w:val="26"/>
          <w:szCs w:val="26"/>
          <w:lang w:val="en-US"/>
        </w:rPr>
        <w:t>nhạy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cảm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trình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điều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trị</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đặc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thù</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bệnh</w:t>
      </w:r>
      <w:proofErr w:type="spellEnd"/>
      <w:r w:rsidRPr="00905CFF">
        <w:rPr>
          <w:rFonts w:ascii="Times New Roman" w:eastAsia="Times New Roman" w:hAnsi="Times New Roman" w:cs="Times New Roman"/>
          <w:sz w:val="26"/>
          <w:szCs w:val="26"/>
          <w:lang w:val="en-US"/>
        </w:rPr>
        <w:t xml:space="preserve"> STD</w:t>
      </w:r>
    </w:p>
    <w:p w14:paraId="3EF2F791" w14:textId="100ECACE" w:rsidR="005D7CFF" w:rsidRPr="00905CFF" w:rsidRDefault="005D7CFF" w:rsidP="005D7CFF">
      <w:pPr>
        <w:pStyle w:val="ListParagraph"/>
        <w:numPr>
          <w:ilvl w:val="0"/>
          <w:numId w:val="54"/>
        </w:numPr>
        <w:spacing w:before="60" w:after="60"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t>Tính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năng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nổi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bật</w:t>
      </w:r>
      <w:proofErr w:type="spellEnd"/>
      <w:r w:rsidRPr="00905CFF">
        <w:rPr>
          <w:rFonts w:eastAsia="Times New Roman" w:cs="Times New Roman"/>
          <w:b w:val="0"/>
          <w:bCs/>
          <w:i w:val="0"/>
          <w:iCs/>
          <w:szCs w:val="26"/>
          <w:lang w:val="en-US"/>
        </w:rPr>
        <w:t>:</w:t>
      </w:r>
    </w:p>
    <w:p w14:paraId="0A10598F" w14:textId="4C88B080" w:rsidR="005D7CFF" w:rsidRPr="00905CFF" w:rsidRDefault="005D7CFF" w:rsidP="00E2227E">
      <w:pPr>
        <w:pStyle w:val="ListParagraph"/>
        <w:numPr>
          <w:ilvl w:val="0"/>
          <w:numId w:val="74"/>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Quản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hồ</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sơ</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bệnh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nhân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bảo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mật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Mã</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hóa</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dữ</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liệu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phân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quyền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truy</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cập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chặt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chẽ</w:t>
      </w:r>
      <w:proofErr w:type="spellEnd"/>
      <w:r w:rsidRPr="00905CFF">
        <w:rPr>
          <w:rFonts w:eastAsia="Times New Roman" w:cs="Times New Roman"/>
          <w:b w:val="0"/>
          <w:bCs/>
          <w:i w:val="0"/>
          <w:iCs/>
          <w:szCs w:val="26"/>
          <w:lang w:val="en-US"/>
        </w:rPr>
        <w:t>.</w:t>
      </w:r>
    </w:p>
    <w:p w14:paraId="30487B4C" w14:textId="09A78257" w:rsidR="005D7CFF" w:rsidRPr="00905CFF" w:rsidRDefault="005D7CFF" w:rsidP="00E2227E">
      <w:pPr>
        <w:pStyle w:val="ListParagraph"/>
        <w:numPr>
          <w:ilvl w:val="0"/>
          <w:numId w:val="74"/>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Theo </w:t>
      </w:r>
      <w:proofErr w:type="spellStart"/>
      <w:r w:rsidRPr="00905CFF">
        <w:rPr>
          <w:rFonts w:eastAsia="Times New Roman" w:cs="Times New Roman"/>
          <w:b w:val="0"/>
          <w:bCs/>
          <w:i w:val="0"/>
          <w:iCs/>
          <w:szCs w:val="26"/>
          <w:lang w:val="en-US"/>
        </w:rPr>
        <w:t>dõi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quá</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trình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điều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trị</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Lịch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sử</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điều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trị</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đánh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giá</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tiến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triển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bệnh</w:t>
      </w:r>
      <w:proofErr w:type="spellEnd"/>
      <w:r w:rsidRPr="00905CFF">
        <w:rPr>
          <w:rFonts w:eastAsia="Times New Roman" w:cs="Times New Roman"/>
          <w:b w:val="0"/>
          <w:bCs/>
          <w:i w:val="0"/>
          <w:iCs/>
          <w:szCs w:val="26"/>
          <w:lang w:val="en-US"/>
        </w:rPr>
        <w:t>.</w:t>
      </w:r>
    </w:p>
    <w:p w14:paraId="67AEDCDC" w14:textId="027B17DE" w:rsidR="005D7CFF" w:rsidRPr="00905CFF" w:rsidRDefault="005D7CFF" w:rsidP="00E2227E">
      <w:pPr>
        <w:pStyle w:val="ListParagraph"/>
        <w:numPr>
          <w:ilvl w:val="0"/>
          <w:numId w:val="74"/>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Quản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xét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nghiệm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kết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quả</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Tích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hợp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với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thiết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bị</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xét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nghiệm</w:t>
      </w:r>
      <w:proofErr w:type="spellEnd"/>
      <w:r w:rsidRPr="00905CFF">
        <w:rPr>
          <w:rFonts w:eastAsia="Times New Roman" w:cs="Times New Roman"/>
          <w:b w:val="0"/>
          <w:bCs/>
          <w:i w:val="0"/>
          <w:iCs/>
          <w:szCs w:val="26"/>
          <w:lang w:val="en-US"/>
        </w:rPr>
        <w:t xml:space="preserve"> STD.</w:t>
      </w:r>
    </w:p>
    <w:p w14:paraId="3A5BE45A" w14:textId="46F5DE2A" w:rsidR="005D7CFF" w:rsidRPr="00905CFF" w:rsidRDefault="005D7CFF" w:rsidP="00E2227E">
      <w:pPr>
        <w:pStyle w:val="ListParagraph"/>
        <w:numPr>
          <w:ilvl w:val="0"/>
          <w:numId w:val="74"/>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Báo </w:t>
      </w:r>
      <w:proofErr w:type="spellStart"/>
      <w:r w:rsidRPr="00905CFF">
        <w:rPr>
          <w:rFonts w:eastAsia="Times New Roman" w:cs="Times New Roman"/>
          <w:b w:val="0"/>
          <w:bCs/>
          <w:i w:val="0"/>
          <w:iCs/>
          <w:szCs w:val="26"/>
          <w:lang w:val="en-US"/>
        </w:rPr>
        <w:t>cáo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dịch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tễ</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học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Tạo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báo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cáo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tự</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động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cơ</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quan</w:t>
      </w:r>
      <w:proofErr w:type="spellEnd"/>
      <w:r w:rsidRPr="00905CFF">
        <w:rPr>
          <w:rFonts w:eastAsia="Times New Roman" w:cs="Times New Roman"/>
          <w:b w:val="0"/>
          <w:bCs/>
          <w:i w:val="0"/>
          <w:iCs/>
          <w:szCs w:val="26"/>
          <w:lang w:val="en-US"/>
        </w:rPr>
        <w:t xml:space="preserve"> y </w:t>
      </w:r>
      <w:proofErr w:type="spellStart"/>
      <w:r w:rsidRPr="00905CFF">
        <w:rPr>
          <w:rFonts w:eastAsia="Times New Roman" w:cs="Times New Roman"/>
          <w:b w:val="0"/>
          <w:bCs/>
          <w:i w:val="0"/>
          <w:iCs/>
          <w:szCs w:val="26"/>
          <w:lang w:val="en-US"/>
        </w:rPr>
        <w:t>tế</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về</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tình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hình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dịch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bệnh</w:t>
      </w:r>
      <w:proofErr w:type="spellEnd"/>
      <w:r w:rsidRPr="00905CFF">
        <w:rPr>
          <w:rFonts w:eastAsia="Times New Roman" w:cs="Times New Roman"/>
          <w:b w:val="0"/>
          <w:bCs/>
          <w:i w:val="0"/>
          <w:iCs/>
          <w:szCs w:val="26"/>
          <w:lang w:val="en-US"/>
        </w:rPr>
        <w:t>.</w:t>
      </w:r>
    </w:p>
    <w:p w14:paraId="725410E8" w14:textId="26DEAAF8" w:rsidR="005D7CFF" w:rsidRPr="00905CFF" w:rsidRDefault="005D7CFF" w:rsidP="00E2227E">
      <w:pPr>
        <w:pStyle w:val="ListParagraph"/>
        <w:numPr>
          <w:ilvl w:val="0"/>
          <w:numId w:val="74"/>
        </w:numPr>
        <w:spacing w:before="60" w:after="60"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t>Hỗ</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trợ</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tư</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vấn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giáo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dục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bệnh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nhân</w:t>
      </w:r>
      <w:proofErr w:type="spellEnd"/>
      <w:r w:rsidRPr="00905CFF">
        <w:rPr>
          <w:rFonts w:eastAsia="Times New Roman" w:cs="Times New Roman"/>
          <w:b w:val="0"/>
          <w:bCs/>
          <w:i w:val="0"/>
          <w:iCs/>
          <w:szCs w:val="26"/>
          <w:lang w:val="en-US"/>
        </w:rPr>
        <w:t xml:space="preserve">: Cung </w:t>
      </w:r>
      <w:proofErr w:type="spellStart"/>
      <w:r w:rsidRPr="00905CFF">
        <w:rPr>
          <w:rFonts w:eastAsia="Times New Roman" w:cs="Times New Roman"/>
          <w:b w:val="0"/>
          <w:bCs/>
          <w:i w:val="0"/>
          <w:iCs/>
          <w:szCs w:val="26"/>
          <w:lang w:val="en-US"/>
        </w:rPr>
        <w:t>cấp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tài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liệu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giáo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dục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sức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khỏe</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tình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dục</w:t>
      </w:r>
      <w:proofErr w:type="spellEnd"/>
      <w:r w:rsidRPr="00905CFF">
        <w:rPr>
          <w:rFonts w:eastAsia="Times New Roman" w:cs="Times New Roman"/>
          <w:b w:val="0"/>
          <w:bCs/>
          <w:i w:val="0"/>
          <w:iCs/>
          <w:szCs w:val="26"/>
          <w:lang w:val="en-US"/>
        </w:rPr>
        <w:t>.</w:t>
      </w:r>
    </w:p>
    <w:p w14:paraId="1E1987AC" w14:textId="27375298" w:rsidR="005D7CFF" w:rsidRPr="00905CFF" w:rsidRDefault="005D7CFF" w:rsidP="00E2227E">
      <w:pPr>
        <w:pStyle w:val="ListParagraph"/>
        <w:numPr>
          <w:ilvl w:val="0"/>
          <w:numId w:val="74"/>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Quản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liên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hệ</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bạn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tình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Hỗ</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trợ</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theo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dõi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thông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báo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đối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có</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nguy</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cơ</w:t>
      </w:r>
      <w:proofErr w:type="spellEnd"/>
      <w:r w:rsidRPr="00905CFF">
        <w:rPr>
          <w:rFonts w:eastAsia="Times New Roman" w:cs="Times New Roman"/>
          <w:b w:val="0"/>
          <w:bCs/>
          <w:i w:val="0"/>
          <w:iCs/>
          <w:szCs w:val="26"/>
          <w:lang w:val="en-US"/>
        </w:rPr>
        <w:t>.</w:t>
      </w:r>
    </w:p>
    <w:p w14:paraId="5476A0D5" w14:textId="0C7C02B1" w:rsidR="005D7CFF" w:rsidRPr="00905CFF" w:rsidRDefault="005D7CFF" w:rsidP="00E2227E">
      <w:pPr>
        <w:pStyle w:val="ListParagraph"/>
        <w:numPr>
          <w:ilvl w:val="0"/>
          <w:numId w:val="74"/>
        </w:numPr>
        <w:spacing w:before="60" w:after="60"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t>Tích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hợp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với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hệ</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thống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giám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sát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quốc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gia</w:t>
      </w:r>
      <w:proofErr w:type="spellEnd"/>
      <w:r w:rsidRPr="00905CFF">
        <w:rPr>
          <w:rFonts w:eastAsia="Times New Roman" w:cs="Times New Roman"/>
          <w:b w:val="0"/>
          <w:bCs/>
          <w:i w:val="0"/>
          <w:iCs/>
          <w:szCs w:val="26"/>
          <w:lang w:val="en-US"/>
        </w:rPr>
        <w:t xml:space="preserve">: Báo </w:t>
      </w:r>
      <w:proofErr w:type="spellStart"/>
      <w:r w:rsidRPr="00905CFF">
        <w:rPr>
          <w:rFonts w:eastAsia="Times New Roman" w:cs="Times New Roman"/>
          <w:b w:val="0"/>
          <w:bCs/>
          <w:i w:val="0"/>
          <w:iCs/>
          <w:szCs w:val="26"/>
          <w:lang w:val="en-US"/>
        </w:rPr>
        <w:t>cáo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số</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liệu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cơ</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quan</w:t>
      </w:r>
      <w:proofErr w:type="spellEnd"/>
      <w:r w:rsidRPr="00905CFF">
        <w:rPr>
          <w:rFonts w:eastAsia="Times New Roman" w:cs="Times New Roman"/>
          <w:b w:val="0"/>
          <w:bCs/>
          <w:i w:val="0"/>
          <w:iCs/>
          <w:szCs w:val="26"/>
          <w:lang w:val="en-US"/>
        </w:rPr>
        <w:t xml:space="preserve"> y </w:t>
      </w:r>
      <w:proofErr w:type="spellStart"/>
      <w:r w:rsidRPr="00905CFF">
        <w:rPr>
          <w:rFonts w:eastAsia="Times New Roman" w:cs="Times New Roman"/>
          <w:b w:val="0"/>
          <w:bCs/>
          <w:i w:val="0"/>
          <w:iCs/>
          <w:szCs w:val="26"/>
          <w:lang w:val="en-US"/>
        </w:rPr>
        <w:t>tế</w:t>
      </w:r>
      <w:proofErr w:type="spellEnd"/>
      <w:r w:rsidRPr="00905CFF">
        <w:rPr>
          <w:rFonts w:eastAsia="Times New Roman" w:cs="Times New Roman"/>
          <w:b w:val="0"/>
          <w:bCs/>
          <w:i w:val="0"/>
          <w:iCs/>
          <w:szCs w:val="26"/>
          <w:lang w:val="en-US"/>
        </w:rPr>
        <w:t>.</w:t>
      </w:r>
    </w:p>
    <w:p w14:paraId="1B3C6455" w14:textId="23A98B9D" w:rsidR="005D7CFF" w:rsidRPr="00905CFF" w:rsidRDefault="005D7CFF" w:rsidP="00E2227E">
      <w:pPr>
        <w:pStyle w:val="ListParagraph"/>
        <w:numPr>
          <w:ilvl w:val="0"/>
          <w:numId w:val="74"/>
        </w:numPr>
        <w:spacing w:before="60" w:after="60"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t>Lịch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hẹn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tái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khám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nhắc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nhở</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Tự</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động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gửi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thông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báo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bệnh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nhân</w:t>
      </w:r>
      <w:proofErr w:type="spellEnd"/>
      <w:r w:rsidRPr="00905CFF">
        <w:rPr>
          <w:rFonts w:eastAsia="Times New Roman" w:cs="Times New Roman"/>
          <w:b w:val="0"/>
          <w:bCs/>
          <w:i w:val="0"/>
          <w:iCs/>
          <w:szCs w:val="26"/>
          <w:lang w:val="en-US"/>
        </w:rPr>
        <w:t>.</w:t>
      </w:r>
    </w:p>
    <w:p w14:paraId="0BD0AFB7" w14:textId="1D5EE7A9" w:rsidR="005D7CFF" w:rsidRPr="00905CFF" w:rsidRDefault="005D7CFF" w:rsidP="00E2227E">
      <w:pPr>
        <w:pStyle w:val="ListParagraph"/>
        <w:numPr>
          <w:ilvl w:val="0"/>
          <w:numId w:val="75"/>
        </w:numPr>
        <w:spacing w:before="60" w:after="60" w:line="360" w:lineRule="auto"/>
        <w:jc w:val="both"/>
        <w:rPr>
          <w:rFonts w:eastAsia="Times New Roman" w:cs="Times New Roman"/>
          <w:szCs w:val="26"/>
          <w:lang w:val="en-US"/>
        </w:rPr>
      </w:pPr>
      <w:r w:rsidRPr="00905CFF">
        <w:rPr>
          <w:rFonts w:eastAsia="Times New Roman" w:cs="Times New Roman"/>
          <w:szCs w:val="26"/>
          <w:lang w:val="en-US"/>
        </w:rPr>
        <w:t xml:space="preserve">Công </w:t>
      </w:r>
      <w:proofErr w:type="spellStart"/>
      <w:r w:rsidRPr="00905CFF">
        <w:rPr>
          <w:rFonts w:eastAsia="Times New Roman" w:cs="Times New Roman"/>
          <w:szCs w:val="26"/>
          <w:lang w:val="en-US"/>
        </w:rPr>
        <w:t>cụ</w:t>
      </w:r>
      <w:proofErr w:type="spellEnd"/>
      <w:r w:rsidRPr="00905CFF">
        <w:rPr>
          <w:rFonts w:eastAsia="Times New Roman" w:cs="Times New Roman"/>
          <w:szCs w:val="26"/>
          <w:lang w:val="en-US"/>
        </w:rPr>
        <w:t xml:space="preserve"> </w:t>
      </w:r>
      <w:proofErr w:type="spellStart"/>
      <w:r w:rsidRPr="00905CFF">
        <w:rPr>
          <w:rFonts w:eastAsia="Times New Roman" w:cs="Times New Roman"/>
          <w:szCs w:val="26"/>
          <w:lang w:val="en-US"/>
        </w:rPr>
        <w:t>quản</w:t>
      </w:r>
      <w:proofErr w:type="spellEnd"/>
      <w:r w:rsidRPr="00905CFF">
        <w:rPr>
          <w:rFonts w:eastAsia="Times New Roman" w:cs="Times New Roman"/>
          <w:szCs w:val="26"/>
          <w:lang w:val="en-US"/>
        </w:rPr>
        <w:t xml:space="preserve"> </w:t>
      </w:r>
      <w:proofErr w:type="spellStart"/>
      <w:r w:rsidRPr="00905CFF">
        <w:rPr>
          <w:rFonts w:eastAsia="Times New Roman" w:cs="Times New Roman"/>
          <w:szCs w:val="26"/>
          <w:lang w:val="en-US"/>
        </w:rPr>
        <w:t>lý</w:t>
      </w:r>
      <w:proofErr w:type="spellEnd"/>
      <w:r w:rsidRPr="00905CFF">
        <w:rPr>
          <w:rFonts w:eastAsia="Times New Roman" w:cs="Times New Roman"/>
          <w:szCs w:val="26"/>
          <w:lang w:val="en-US"/>
        </w:rPr>
        <w:t xml:space="preserve"> </w:t>
      </w:r>
      <w:proofErr w:type="spellStart"/>
      <w:r w:rsidRPr="00905CFF">
        <w:rPr>
          <w:rFonts w:eastAsia="Times New Roman" w:cs="Times New Roman"/>
          <w:szCs w:val="26"/>
          <w:lang w:val="en-US"/>
        </w:rPr>
        <w:t>phòng</w:t>
      </w:r>
      <w:proofErr w:type="spellEnd"/>
      <w:r w:rsidRPr="00905CFF">
        <w:rPr>
          <w:rFonts w:eastAsia="Times New Roman" w:cs="Times New Roman"/>
          <w:szCs w:val="26"/>
          <w:lang w:val="en-US"/>
        </w:rPr>
        <w:t xml:space="preserve"> </w:t>
      </w:r>
      <w:proofErr w:type="spellStart"/>
      <w:r w:rsidRPr="00905CFF">
        <w:rPr>
          <w:rFonts w:eastAsia="Times New Roman" w:cs="Times New Roman"/>
          <w:szCs w:val="26"/>
          <w:lang w:val="en-US"/>
        </w:rPr>
        <w:t>khám</w:t>
      </w:r>
      <w:proofErr w:type="spellEnd"/>
      <w:r w:rsidRPr="00905CFF">
        <w:rPr>
          <w:rFonts w:eastAsia="Times New Roman" w:cs="Times New Roman"/>
          <w:szCs w:val="26"/>
          <w:lang w:val="en-US"/>
        </w:rPr>
        <w:t xml:space="preserve"> NANOSOFT</w:t>
      </w:r>
    </w:p>
    <w:p w14:paraId="5FF1C2C4" w14:textId="77777777" w:rsidR="005D7CFF" w:rsidRPr="00905CFF" w:rsidRDefault="005D7CFF" w:rsidP="004B6C1B">
      <w:pPr>
        <w:spacing w:before="60" w:after="60" w:line="360" w:lineRule="auto"/>
        <w:ind w:firstLine="720"/>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t xml:space="preserve">NANOSOFT </w:t>
      </w:r>
      <w:proofErr w:type="spellStart"/>
      <w:r w:rsidRPr="00905CFF">
        <w:rPr>
          <w:rFonts w:ascii="Times New Roman" w:eastAsia="Times New Roman" w:hAnsi="Times New Roman" w:cs="Times New Roman"/>
          <w:sz w:val="26"/>
          <w:szCs w:val="26"/>
          <w:lang w:val="en-US"/>
        </w:rPr>
        <w:t>là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một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công</w:t>
      </w:r>
      <w:proofErr w:type="spellEnd"/>
      <w:r w:rsidRPr="00905CFF">
        <w:rPr>
          <w:rFonts w:ascii="Times New Roman" w:eastAsia="Times New Roman" w:hAnsi="Times New Roman" w:cs="Times New Roman"/>
          <w:sz w:val="26"/>
          <w:szCs w:val="26"/>
          <w:lang w:val="en-US"/>
        </w:rPr>
        <w:t xml:space="preserve"> ty </w:t>
      </w:r>
      <w:proofErr w:type="spellStart"/>
      <w:r w:rsidRPr="00905CFF">
        <w:rPr>
          <w:rFonts w:ascii="Times New Roman" w:eastAsia="Times New Roman" w:hAnsi="Times New Roman" w:cs="Times New Roman"/>
          <w:sz w:val="26"/>
          <w:szCs w:val="26"/>
          <w:lang w:val="en-US"/>
        </w:rPr>
        <w:t>chuyên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cung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cấp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giải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pháp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phần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mềm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phòng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bán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hàng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thú</w:t>
      </w:r>
      <w:proofErr w:type="spellEnd"/>
      <w:r w:rsidRPr="00905CFF">
        <w:rPr>
          <w:rFonts w:ascii="Times New Roman" w:eastAsia="Times New Roman" w:hAnsi="Times New Roman" w:cs="Times New Roman"/>
          <w:sz w:val="26"/>
          <w:szCs w:val="26"/>
          <w:lang w:val="en-US"/>
        </w:rPr>
        <w:t xml:space="preserve"> y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bảo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hành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Họ</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tập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trung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việc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cung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cấp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giải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pháp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ứng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dụng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giải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pháp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về</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công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nghệ</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thông</w:t>
      </w:r>
      <w:proofErr w:type="spellEnd"/>
      <w:r w:rsidRPr="00905CFF">
        <w:rPr>
          <w:rFonts w:ascii="Times New Roman" w:eastAsia="Times New Roman" w:hAnsi="Times New Roman" w:cs="Times New Roman"/>
          <w:sz w:val="26"/>
          <w:szCs w:val="26"/>
          <w:lang w:val="en-US"/>
        </w:rPr>
        <w:t xml:space="preserve"> tin </w:t>
      </w:r>
      <w:proofErr w:type="spellStart"/>
      <w:r w:rsidRPr="00905CFF">
        <w:rPr>
          <w:rFonts w:ascii="Times New Roman" w:eastAsia="Times New Roman" w:hAnsi="Times New Roman" w:cs="Times New Roman"/>
          <w:sz w:val="26"/>
          <w:szCs w:val="26"/>
          <w:lang w:val="en-US"/>
        </w:rPr>
        <w:t>cho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doanh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nghiệp</w:t>
      </w:r>
      <w:proofErr w:type="spellEnd"/>
      <w:r w:rsidRPr="00905CFF">
        <w:rPr>
          <w:rFonts w:ascii="Times New Roman" w:eastAsia="Times New Roman" w:hAnsi="Times New Roman" w:cs="Times New Roman"/>
          <w:sz w:val="26"/>
          <w:szCs w:val="26"/>
          <w:lang w:val="en-US"/>
        </w:rPr>
        <w:t>.</w:t>
      </w:r>
    </w:p>
    <w:p w14:paraId="58C9B763" w14:textId="11E1989D" w:rsidR="005D7CFF" w:rsidRPr="00905CFF" w:rsidRDefault="005D7CFF" w:rsidP="005D7CFF">
      <w:pPr>
        <w:pStyle w:val="ListParagraph"/>
        <w:numPr>
          <w:ilvl w:val="0"/>
          <w:numId w:val="54"/>
        </w:numPr>
        <w:spacing w:before="60" w:after="60"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t>Tính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năng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nổi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bật</w:t>
      </w:r>
      <w:proofErr w:type="spellEnd"/>
      <w:r w:rsidRPr="00905CFF">
        <w:rPr>
          <w:rFonts w:eastAsia="Times New Roman" w:cs="Times New Roman"/>
          <w:b w:val="0"/>
          <w:bCs/>
          <w:i w:val="0"/>
          <w:iCs/>
          <w:szCs w:val="26"/>
          <w:lang w:val="en-US"/>
        </w:rPr>
        <w:t>:</w:t>
      </w:r>
    </w:p>
    <w:p w14:paraId="4D8D372B" w14:textId="704F214A" w:rsidR="005D7CFF" w:rsidRPr="00905CFF" w:rsidRDefault="005D7CFF" w:rsidP="004B6C1B">
      <w:pPr>
        <w:pStyle w:val="ListParagraph"/>
        <w:numPr>
          <w:ilvl w:val="0"/>
          <w:numId w:val="76"/>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Quản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bán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hàng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phòng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khám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cơ</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sở</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thú</w:t>
      </w:r>
      <w:proofErr w:type="spellEnd"/>
      <w:r w:rsidRPr="00905CFF">
        <w:rPr>
          <w:rFonts w:eastAsia="Times New Roman" w:cs="Times New Roman"/>
          <w:b w:val="0"/>
          <w:bCs/>
          <w:i w:val="0"/>
          <w:iCs/>
          <w:szCs w:val="26"/>
          <w:lang w:val="en-US"/>
        </w:rPr>
        <w:t xml:space="preserve"> y.</w:t>
      </w:r>
    </w:p>
    <w:p w14:paraId="3D8A3D2B" w14:textId="3E90238D" w:rsidR="005D7CFF" w:rsidRPr="00905CFF" w:rsidRDefault="005D7CFF" w:rsidP="004B6C1B">
      <w:pPr>
        <w:pStyle w:val="ListParagraph"/>
        <w:numPr>
          <w:ilvl w:val="0"/>
          <w:numId w:val="76"/>
        </w:numPr>
        <w:spacing w:before="60" w:after="60"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lastRenderedPageBreak/>
        <w:t>Tích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hợp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quét</w:t>
      </w:r>
      <w:proofErr w:type="spellEnd"/>
      <w:r w:rsidRPr="00905CFF">
        <w:rPr>
          <w:rFonts w:eastAsia="Times New Roman" w:cs="Times New Roman"/>
          <w:b w:val="0"/>
          <w:bCs/>
          <w:i w:val="0"/>
          <w:iCs/>
          <w:szCs w:val="26"/>
          <w:lang w:val="en-US"/>
        </w:rPr>
        <w:t xml:space="preserve">/in </w:t>
      </w:r>
      <w:proofErr w:type="spellStart"/>
      <w:r w:rsidRPr="00905CFF">
        <w:rPr>
          <w:rFonts w:eastAsia="Times New Roman" w:cs="Times New Roman"/>
          <w:b w:val="0"/>
          <w:bCs/>
          <w:i w:val="0"/>
          <w:iCs/>
          <w:szCs w:val="26"/>
          <w:lang w:val="en-US"/>
        </w:rPr>
        <w:t>mã</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vạch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quét</w:t>
      </w:r>
      <w:proofErr w:type="spellEnd"/>
      <w:r w:rsidRPr="00905CFF">
        <w:rPr>
          <w:rFonts w:eastAsia="Times New Roman" w:cs="Times New Roman"/>
          <w:b w:val="0"/>
          <w:bCs/>
          <w:i w:val="0"/>
          <w:iCs/>
          <w:szCs w:val="26"/>
          <w:lang w:val="en-US"/>
        </w:rPr>
        <w:t xml:space="preserve"> QR Code CCCD, import/export </w:t>
      </w:r>
      <w:proofErr w:type="spellStart"/>
      <w:r w:rsidRPr="00905CFF">
        <w:rPr>
          <w:rFonts w:eastAsia="Times New Roman" w:cs="Times New Roman"/>
          <w:b w:val="0"/>
          <w:bCs/>
          <w:i w:val="0"/>
          <w:iCs/>
          <w:szCs w:val="26"/>
          <w:lang w:val="en-US"/>
        </w:rPr>
        <w:t>dữ</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liệu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từ</w:t>
      </w:r>
      <w:proofErr w:type="spellEnd"/>
      <w:r w:rsidRPr="00905CFF">
        <w:rPr>
          <w:rFonts w:eastAsia="Times New Roman" w:cs="Times New Roman"/>
          <w:b w:val="0"/>
          <w:bCs/>
          <w:i w:val="0"/>
          <w:iCs/>
          <w:szCs w:val="26"/>
          <w:lang w:val="en-US"/>
        </w:rPr>
        <w:t xml:space="preserve"> file Excel.</w:t>
      </w:r>
    </w:p>
    <w:p w14:paraId="7B597E92" w14:textId="25CBD715" w:rsidR="005D7CFF" w:rsidRPr="00905CFF" w:rsidRDefault="005D7CFF" w:rsidP="004B6C1B">
      <w:pPr>
        <w:pStyle w:val="ListParagraph"/>
        <w:numPr>
          <w:ilvl w:val="0"/>
          <w:numId w:val="76"/>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Quản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thông</w:t>
      </w:r>
      <w:proofErr w:type="spellEnd"/>
      <w:r w:rsidRPr="00905CFF">
        <w:rPr>
          <w:rFonts w:eastAsia="Times New Roman" w:cs="Times New Roman"/>
          <w:b w:val="0"/>
          <w:bCs/>
          <w:i w:val="0"/>
          <w:iCs/>
          <w:szCs w:val="26"/>
          <w:lang w:val="en-US"/>
        </w:rPr>
        <w:t xml:space="preserve"> tin </w:t>
      </w:r>
      <w:proofErr w:type="spellStart"/>
      <w:r w:rsidRPr="00905CFF">
        <w:rPr>
          <w:rFonts w:eastAsia="Times New Roman" w:cs="Times New Roman"/>
          <w:b w:val="0"/>
          <w:bCs/>
          <w:i w:val="0"/>
          <w:iCs/>
          <w:szCs w:val="26"/>
          <w:lang w:val="en-US"/>
        </w:rPr>
        <w:t>bệnh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nhân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hồ</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sơ</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bệnh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án</w:t>
      </w:r>
      <w:proofErr w:type="spellEnd"/>
    </w:p>
    <w:p w14:paraId="413177C3" w14:textId="6324E40C" w:rsidR="005D7CFF" w:rsidRPr="00905CFF" w:rsidRDefault="005D7CFF" w:rsidP="004B6C1B">
      <w:pPr>
        <w:pStyle w:val="ListParagraph"/>
        <w:numPr>
          <w:ilvl w:val="0"/>
          <w:numId w:val="76"/>
        </w:numPr>
        <w:spacing w:before="60" w:after="60"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t>Kê</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đơn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thuốc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quản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thuốc</w:t>
      </w:r>
      <w:proofErr w:type="spellEnd"/>
    </w:p>
    <w:p w14:paraId="23B323A9" w14:textId="77876FC2" w:rsidR="00CA471C" w:rsidRPr="00905CFF" w:rsidRDefault="005B226D" w:rsidP="00E20311">
      <w:pPr>
        <w:pStyle w:val="Heading2"/>
        <w:spacing w:before="60" w:after="60" w:line="360" w:lineRule="auto"/>
        <w:rPr>
          <w:sz w:val="28"/>
          <w:lang w:val="en-US"/>
        </w:rPr>
      </w:pPr>
      <w:bookmarkStart w:id="19" w:name="_Toc186463473"/>
      <w:r w:rsidRPr="00905CFF">
        <w:rPr>
          <w:sz w:val="28"/>
          <w:lang w:val="en-US"/>
        </w:rPr>
        <w:t>1.</w:t>
      </w:r>
      <w:r w:rsidR="00F4626C" w:rsidRPr="00905CFF">
        <w:rPr>
          <w:sz w:val="28"/>
          <w:lang w:val="en-US"/>
        </w:rPr>
        <w:t xml:space="preserve">2 </w:t>
      </w:r>
      <w:proofErr w:type="spellStart"/>
      <w:r w:rsidR="00F4626C" w:rsidRPr="00905CFF">
        <w:rPr>
          <w:sz w:val="28"/>
          <w:lang w:val="en-US"/>
        </w:rPr>
        <w:t>Mục</w:t>
      </w:r>
      <w:proofErr w:type="spellEnd"/>
      <w:r w:rsidR="00F4626C" w:rsidRPr="00905CFF">
        <w:rPr>
          <w:sz w:val="28"/>
          <w:lang w:val="en-US"/>
        </w:rPr>
        <w:t xml:space="preserve"> </w:t>
      </w:r>
      <w:proofErr w:type="spellStart"/>
      <w:r w:rsidR="00F4626C" w:rsidRPr="00905CFF">
        <w:rPr>
          <w:sz w:val="28"/>
          <w:lang w:val="en-US"/>
        </w:rPr>
        <w:t>tiêu</w:t>
      </w:r>
      <w:proofErr w:type="spellEnd"/>
      <w:r w:rsidR="00F4626C" w:rsidRPr="00905CFF">
        <w:rPr>
          <w:sz w:val="28"/>
          <w:lang w:val="en-US"/>
        </w:rPr>
        <w:t xml:space="preserve">, </w:t>
      </w:r>
      <w:proofErr w:type="spellStart"/>
      <w:r w:rsidR="00F4626C" w:rsidRPr="00905CFF">
        <w:rPr>
          <w:sz w:val="28"/>
          <w:lang w:val="en-US"/>
        </w:rPr>
        <w:t>phạm</w:t>
      </w:r>
      <w:proofErr w:type="spellEnd"/>
      <w:r w:rsidR="00F4626C" w:rsidRPr="00905CFF">
        <w:rPr>
          <w:sz w:val="28"/>
          <w:lang w:val="en-US"/>
        </w:rPr>
        <w:t xml:space="preserve"> vi</w:t>
      </w:r>
      <w:r w:rsidR="003D0081" w:rsidRPr="00905CFF">
        <w:rPr>
          <w:sz w:val="28"/>
          <w:lang w:val="en-US"/>
        </w:rPr>
        <w:t>,</w:t>
      </w:r>
      <w:r w:rsidR="00F4626C" w:rsidRPr="00905CFF">
        <w:rPr>
          <w:sz w:val="28"/>
          <w:lang w:val="en-US"/>
        </w:rPr>
        <w:t xml:space="preserve"> </w:t>
      </w:r>
      <w:proofErr w:type="spellStart"/>
      <w:r w:rsidR="00F4626C" w:rsidRPr="00905CFF">
        <w:rPr>
          <w:sz w:val="28"/>
          <w:lang w:val="en-US"/>
        </w:rPr>
        <w:t>chức</w:t>
      </w:r>
      <w:proofErr w:type="spellEnd"/>
      <w:r w:rsidR="00F4626C" w:rsidRPr="00905CFF">
        <w:rPr>
          <w:sz w:val="28"/>
          <w:lang w:val="en-US"/>
        </w:rPr>
        <w:t xml:space="preserve"> </w:t>
      </w:r>
      <w:proofErr w:type="spellStart"/>
      <w:r w:rsidR="00F4626C" w:rsidRPr="00905CFF">
        <w:rPr>
          <w:sz w:val="28"/>
          <w:lang w:val="en-US"/>
        </w:rPr>
        <w:t>năng</w:t>
      </w:r>
      <w:proofErr w:type="spellEnd"/>
      <w:r w:rsidR="00F4626C" w:rsidRPr="00905CFF">
        <w:rPr>
          <w:sz w:val="28"/>
          <w:lang w:val="en-US"/>
        </w:rPr>
        <w:t xml:space="preserve"> </w:t>
      </w:r>
      <w:proofErr w:type="spellStart"/>
      <w:r w:rsidR="00F4626C" w:rsidRPr="00905CFF">
        <w:rPr>
          <w:sz w:val="28"/>
          <w:lang w:val="en-US"/>
        </w:rPr>
        <w:t>của</w:t>
      </w:r>
      <w:proofErr w:type="spellEnd"/>
      <w:r w:rsidR="00F4626C" w:rsidRPr="00905CFF">
        <w:rPr>
          <w:sz w:val="28"/>
          <w:lang w:val="en-US"/>
        </w:rPr>
        <w:t xml:space="preserve"> </w:t>
      </w:r>
      <w:proofErr w:type="spellStart"/>
      <w:r w:rsidR="00F4626C" w:rsidRPr="00905CFF">
        <w:rPr>
          <w:sz w:val="28"/>
          <w:lang w:val="en-US"/>
        </w:rPr>
        <w:t>hệ</w:t>
      </w:r>
      <w:proofErr w:type="spellEnd"/>
      <w:r w:rsidR="00F4626C" w:rsidRPr="00905CFF">
        <w:rPr>
          <w:sz w:val="28"/>
          <w:lang w:val="en-US"/>
        </w:rPr>
        <w:t xml:space="preserve"> </w:t>
      </w:r>
      <w:proofErr w:type="spellStart"/>
      <w:r w:rsidR="00F4626C" w:rsidRPr="00905CFF">
        <w:rPr>
          <w:sz w:val="28"/>
          <w:lang w:val="en-US"/>
        </w:rPr>
        <w:t>thống</w:t>
      </w:r>
      <w:bookmarkEnd w:id="19"/>
      <w:proofErr w:type="spellEnd"/>
    </w:p>
    <w:p w14:paraId="2A6BD207" w14:textId="3527AB36" w:rsidR="00065AD7" w:rsidRPr="00905CFF" w:rsidRDefault="005B226D" w:rsidP="00E20311">
      <w:pPr>
        <w:pStyle w:val="Heading3"/>
        <w:spacing w:before="60" w:after="60" w:line="360" w:lineRule="auto"/>
        <w:jc w:val="both"/>
        <w:rPr>
          <w:lang w:val="en-US"/>
        </w:rPr>
      </w:pPr>
      <w:bookmarkStart w:id="20" w:name="_Toc186463474"/>
      <w:r w:rsidRPr="00905CFF">
        <w:rPr>
          <w:lang w:val="en-US"/>
        </w:rPr>
        <w:t>1.</w:t>
      </w:r>
      <w:r w:rsidR="005E422C" w:rsidRPr="00905CFF">
        <w:t>2.1</w:t>
      </w:r>
      <w:r w:rsidR="00F4626C" w:rsidRPr="00905CFF">
        <w:rPr>
          <w:lang w:val="en-US"/>
        </w:rPr>
        <w:t xml:space="preserve"> </w:t>
      </w:r>
      <w:proofErr w:type="spellStart"/>
      <w:r w:rsidR="00F4626C" w:rsidRPr="00905CFF">
        <w:rPr>
          <w:lang w:val="en-US"/>
        </w:rPr>
        <w:t>Mục</w:t>
      </w:r>
      <w:proofErr w:type="spellEnd"/>
      <w:r w:rsidR="00F4626C" w:rsidRPr="00905CFF">
        <w:rPr>
          <w:lang w:val="en-US"/>
        </w:rPr>
        <w:t xml:space="preserve"> </w:t>
      </w:r>
      <w:proofErr w:type="spellStart"/>
      <w:r w:rsidR="00F4626C" w:rsidRPr="00905CFF">
        <w:rPr>
          <w:lang w:val="en-US"/>
        </w:rPr>
        <w:t>tiêu</w:t>
      </w:r>
      <w:bookmarkEnd w:id="20"/>
      <w:proofErr w:type="spellEnd"/>
    </w:p>
    <w:p w14:paraId="7047D136" w14:textId="77777777" w:rsidR="00F4626C" w:rsidRPr="00905CFF" w:rsidRDefault="00F4626C" w:rsidP="004B6C1B">
      <w:pPr>
        <w:ind w:firstLine="720"/>
        <w:rPr>
          <w:rFonts w:ascii="Times New Roman" w:hAnsi="Times New Roman" w:cs="Times New Roman"/>
          <w:sz w:val="26"/>
          <w:szCs w:val="26"/>
        </w:rPr>
      </w:pPr>
      <w:r w:rsidRPr="00905CFF">
        <w:rPr>
          <w:rFonts w:ascii="Times New Roman" w:hAnsi="Times New Roman" w:cs="Times New Roman"/>
          <w:sz w:val="26"/>
          <w:szCs w:val="26"/>
        </w:rPr>
        <w:t>Mục tiêu chính của đề tài là tạo ra được 1 hệ thống có thể đáp ứng được các tiêu chí sau:</w:t>
      </w:r>
    </w:p>
    <w:p w14:paraId="0E320965" w14:textId="3087CB7E" w:rsidR="00F4626C" w:rsidRPr="00905CFF" w:rsidRDefault="004861E2" w:rsidP="004B6C1B">
      <w:pPr>
        <w:pStyle w:val="ListParagraph"/>
        <w:numPr>
          <w:ilvl w:val="0"/>
          <w:numId w:val="77"/>
        </w:numPr>
        <w:spacing w:before="100" w:beforeAutospacing="1" w:after="100" w:afterAutospacing="1"/>
        <w:jc w:val="both"/>
        <w:rPr>
          <w:rFonts w:cs="Times New Roman"/>
          <w:b w:val="0"/>
          <w:bCs/>
          <w:i w:val="0"/>
          <w:iCs/>
          <w:szCs w:val="26"/>
        </w:rPr>
      </w:pPr>
      <w:r w:rsidRPr="00905CFF">
        <w:rPr>
          <w:rFonts w:cs="Times New Roman"/>
          <w:b w:val="0"/>
          <w:bCs/>
          <w:i w:val="0"/>
          <w:iCs/>
          <w:szCs w:val="26"/>
        </w:rPr>
        <w:t>Tối ưu hóa quy trình đặt lịch khám bệnh trực tuyến: Phát triển một nền tảng tiện lợi và dễ sử dụng, cho phép bệnh nhân đặt lịch khám nhanh chóng và bác sĩ quản lý lịch hẹn hiệu quả. Hệ thống sẽ giúp giảm thiểu thời gian chờ đợi, hạn chế tình trạng quá tải tại phòng khám, và mang lại trải nghiệm tốt nhất cho người dùng.</w:t>
      </w:r>
    </w:p>
    <w:p w14:paraId="309F1613" w14:textId="7B4F71B0" w:rsidR="00F4626C" w:rsidRPr="00905CFF" w:rsidRDefault="004861E2" w:rsidP="004B6C1B">
      <w:pPr>
        <w:pStyle w:val="ListParagraph"/>
        <w:numPr>
          <w:ilvl w:val="0"/>
          <w:numId w:val="77"/>
        </w:numPr>
        <w:spacing w:before="100" w:beforeAutospacing="1" w:after="100" w:afterAutospacing="1"/>
        <w:jc w:val="both"/>
        <w:rPr>
          <w:rFonts w:cs="Times New Roman"/>
          <w:b w:val="0"/>
          <w:bCs/>
          <w:i w:val="0"/>
          <w:iCs/>
          <w:szCs w:val="26"/>
        </w:rPr>
      </w:pPr>
      <w:r w:rsidRPr="00905CFF">
        <w:rPr>
          <w:rFonts w:cs="Times New Roman"/>
          <w:b w:val="0"/>
          <w:bCs/>
          <w:i w:val="0"/>
          <w:iCs/>
          <w:szCs w:val="26"/>
        </w:rPr>
        <w:t>Số hóa và quản lý thông tin y tế một cách hiệu quả: Cung cấp giải pháp lưu trữ và quản lý hồ sơ bệnh nhân, lịch sử khám chữa bệnh, kết quả xét nghiệm và các thông tin y tế khác một cách bảo mật, chính xác và dễ dàng truy cập. Hệ thống sẽ hỗ trợ bác sĩ đưa ra các quyết định điều trị kịp thời, đồng thời tạo điều kiện cho bệnh nhân theo dõi hồ sơ y tế của mình một cách thuận tiện.</w:t>
      </w:r>
    </w:p>
    <w:p w14:paraId="0290CE4A" w14:textId="16365DCC" w:rsidR="00065AD7" w:rsidRPr="00905CFF" w:rsidRDefault="004861E2" w:rsidP="004B6C1B">
      <w:pPr>
        <w:pStyle w:val="ListParagraph"/>
        <w:numPr>
          <w:ilvl w:val="0"/>
          <w:numId w:val="77"/>
        </w:numPr>
        <w:spacing w:before="100" w:beforeAutospacing="1" w:after="100" w:afterAutospacing="1"/>
        <w:jc w:val="both"/>
        <w:rPr>
          <w:rFonts w:cs="Times New Roman"/>
          <w:b w:val="0"/>
          <w:bCs/>
          <w:i w:val="0"/>
          <w:iCs/>
          <w:szCs w:val="26"/>
          <w:lang w:val="en-US"/>
        </w:rPr>
      </w:pPr>
      <w:r w:rsidRPr="00905CFF">
        <w:rPr>
          <w:rFonts w:cs="Times New Roman"/>
          <w:b w:val="0"/>
          <w:bCs/>
          <w:i w:val="0"/>
          <w:iCs/>
          <w:szCs w:val="26"/>
        </w:rPr>
        <w:t>Cải thiện khả năng quản lý và vận hành của phòng khám: Trang bị cho quản trị viên và nhân viên y tế công cụ quản lý lịch làm việc, tài nguyên y tế và dữ liệu bệnh nhân một cách hiệu quả. Hệ thống sẽ tối ưu hóa quy trình điều phối thông tin, giảm thiểu sai sót trong vận hành và hỗ trợ phòng khám nâng cao năng suất làm việc.</w:t>
      </w:r>
    </w:p>
    <w:p w14:paraId="5A2B2FFA" w14:textId="5B21114B" w:rsidR="004861E2" w:rsidRPr="00905CFF" w:rsidRDefault="004861E2" w:rsidP="004B6C1B">
      <w:pPr>
        <w:pStyle w:val="ListParagraph"/>
        <w:numPr>
          <w:ilvl w:val="0"/>
          <w:numId w:val="77"/>
        </w:numPr>
        <w:spacing w:before="100" w:beforeAutospacing="1" w:after="100" w:afterAutospacing="1"/>
        <w:jc w:val="both"/>
        <w:rPr>
          <w:rFonts w:cs="Times New Roman"/>
          <w:b w:val="0"/>
          <w:bCs/>
          <w:i w:val="0"/>
          <w:iCs/>
          <w:szCs w:val="26"/>
          <w:lang w:val="en-US"/>
        </w:rPr>
      </w:pPr>
      <w:proofErr w:type="spellStart"/>
      <w:r w:rsidRPr="00905CFF">
        <w:rPr>
          <w:rFonts w:cs="Times New Roman"/>
          <w:b w:val="0"/>
          <w:bCs/>
          <w:i w:val="0"/>
          <w:iCs/>
          <w:szCs w:val="26"/>
          <w:lang w:val="en-US"/>
        </w:rPr>
        <w:t>Hỗ</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trợ</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ra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quyết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định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qua </w:t>
      </w:r>
      <w:proofErr w:type="spellStart"/>
      <w:r w:rsidRPr="00905CFF">
        <w:rPr>
          <w:rFonts w:cs="Times New Roman"/>
          <w:b w:val="0"/>
          <w:bCs/>
          <w:i w:val="0"/>
          <w:iCs/>
          <w:szCs w:val="26"/>
          <w:lang w:val="en-US"/>
        </w:rPr>
        <w:t>báo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kê</w:t>
      </w:r>
      <w:proofErr w:type="spellEnd"/>
      <w:r w:rsidRPr="00905CFF">
        <w:rPr>
          <w:rFonts w:cs="Times New Roman"/>
          <w:b w:val="0"/>
          <w:bCs/>
          <w:i w:val="0"/>
          <w:iCs/>
          <w:szCs w:val="26"/>
          <w:lang w:val="en-US"/>
        </w:rPr>
        <w:t xml:space="preserve">: Cung </w:t>
      </w:r>
      <w:proofErr w:type="spellStart"/>
      <w:r w:rsidRPr="00905CFF">
        <w:rPr>
          <w:rFonts w:cs="Times New Roman"/>
          <w:b w:val="0"/>
          <w:bCs/>
          <w:i w:val="0"/>
          <w:iCs/>
          <w:szCs w:val="26"/>
          <w:lang w:val="en-US"/>
        </w:rPr>
        <w:t>cấp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công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cụ</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tích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cáo</w:t>
      </w:r>
      <w:proofErr w:type="spellEnd"/>
      <w:r w:rsidRPr="00905CFF">
        <w:rPr>
          <w:rFonts w:cs="Times New Roman"/>
          <w:b w:val="0"/>
          <w:bCs/>
          <w:i w:val="0"/>
          <w:iCs/>
          <w:szCs w:val="26"/>
          <w:lang w:val="en-US"/>
        </w:rPr>
        <w:t xml:space="preserve"> chi </w:t>
      </w:r>
      <w:proofErr w:type="spellStart"/>
      <w:r w:rsidRPr="00905CFF">
        <w:rPr>
          <w:rFonts w:cs="Times New Roman"/>
          <w:b w:val="0"/>
          <w:bCs/>
          <w:i w:val="0"/>
          <w:iCs/>
          <w:szCs w:val="26"/>
          <w:lang w:val="en-US"/>
        </w:rPr>
        <w:t>tiết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giúp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theo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dõi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hoạt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động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phòng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từ</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đưa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ra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quyết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định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chiến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lược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nhằm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nâng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cao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hiệu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vận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hành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chất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lượng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vụ</w:t>
      </w:r>
      <w:proofErr w:type="spellEnd"/>
      <w:r w:rsidRPr="00905CFF">
        <w:rPr>
          <w:rFonts w:cs="Times New Roman"/>
          <w:b w:val="0"/>
          <w:bCs/>
          <w:i w:val="0"/>
          <w:iCs/>
          <w:szCs w:val="26"/>
          <w:lang w:val="en-US"/>
        </w:rPr>
        <w:t>.</w:t>
      </w:r>
    </w:p>
    <w:p w14:paraId="760B0BB8" w14:textId="0C1EB07B" w:rsidR="00C00E16" w:rsidRPr="00905CFF" w:rsidRDefault="00C00E16" w:rsidP="004B6C1B">
      <w:pPr>
        <w:pStyle w:val="Heading3"/>
        <w:spacing w:before="0" w:after="60" w:line="360" w:lineRule="auto"/>
        <w:jc w:val="both"/>
        <w:rPr>
          <w:lang w:val="en-US"/>
        </w:rPr>
      </w:pPr>
      <w:bookmarkStart w:id="21" w:name="_Toc186463475"/>
      <w:r w:rsidRPr="00905CFF">
        <w:rPr>
          <w:lang w:val="en-US"/>
        </w:rPr>
        <w:t>1.</w:t>
      </w:r>
      <w:r w:rsidRPr="00905CFF">
        <w:t>2.</w:t>
      </w:r>
      <w:r w:rsidRPr="00905CFF">
        <w:rPr>
          <w:lang w:val="en-US"/>
        </w:rPr>
        <w:t>2 Phạm vi</w:t>
      </w:r>
      <w:bookmarkEnd w:id="21"/>
    </w:p>
    <w:p w14:paraId="31EB4863" w14:textId="77777777" w:rsidR="00C00E16" w:rsidRPr="00905CFF" w:rsidRDefault="00C00E16" w:rsidP="004B6C1B">
      <w:pPr>
        <w:spacing w:after="100" w:afterAutospacing="1"/>
        <w:ind w:firstLine="720"/>
        <w:jc w:val="both"/>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Đề</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tài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tập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trung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việc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xây</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dựng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một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hệ</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thống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quản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lý</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phòng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khám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trực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tuyến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với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giao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diện</w:t>
      </w:r>
      <w:proofErr w:type="spellEnd"/>
      <w:r w:rsidRPr="00905CFF">
        <w:rPr>
          <w:rFonts w:ascii="Times New Roman" w:hAnsi="Times New Roman" w:cs="Times New Roman"/>
          <w:sz w:val="26"/>
          <w:szCs w:val="26"/>
          <w:lang w:val="en-US"/>
        </w:rPr>
        <w:t xml:space="preserve"> web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chức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năng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hỗ</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trợ</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toàn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diện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bệnh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nhân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sĩ</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nhân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viên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tiếp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nhận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quản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trị</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viên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Người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dùng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có</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thể</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thực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hiện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thao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đặt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khám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quản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lý</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thông</w:t>
      </w:r>
      <w:proofErr w:type="spellEnd"/>
      <w:r w:rsidRPr="00905CFF">
        <w:rPr>
          <w:rFonts w:ascii="Times New Roman" w:hAnsi="Times New Roman" w:cs="Times New Roman"/>
          <w:sz w:val="26"/>
          <w:szCs w:val="26"/>
          <w:lang w:val="en-US"/>
        </w:rPr>
        <w:t xml:space="preserve"> tin y </w:t>
      </w:r>
      <w:proofErr w:type="spellStart"/>
      <w:r w:rsidRPr="00905CFF">
        <w:rPr>
          <w:rFonts w:ascii="Times New Roman" w:hAnsi="Times New Roman" w:cs="Times New Roman"/>
          <w:sz w:val="26"/>
          <w:szCs w:val="26"/>
          <w:lang w:val="en-US"/>
        </w:rPr>
        <w:t>tế</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xử</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lý</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thanh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toán</w:t>
      </w:r>
      <w:proofErr w:type="spellEnd"/>
      <w:r w:rsidRPr="00905CFF">
        <w:rPr>
          <w:rFonts w:ascii="Times New Roman" w:hAnsi="Times New Roman" w:cs="Times New Roman"/>
          <w:sz w:val="26"/>
          <w:szCs w:val="26"/>
          <w:lang w:val="en-US"/>
        </w:rPr>
        <w:t xml:space="preserve">. Các </w:t>
      </w:r>
      <w:proofErr w:type="spellStart"/>
      <w:r w:rsidRPr="00905CFF">
        <w:rPr>
          <w:rFonts w:ascii="Times New Roman" w:hAnsi="Times New Roman" w:cs="Times New Roman"/>
          <w:sz w:val="26"/>
          <w:szCs w:val="26"/>
          <w:lang w:val="en-US"/>
        </w:rPr>
        <w:t>tính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năng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chính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sẽ</w:t>
      </w:r>
      <w:proofErr w:type="spellEnd"/>
      <w:r w:rsidRPr="00905CFF">
        <w:rPr>
          <w:rFonts w:ascii="Times New Roman" w:hAnsi="Times New Roman" w:cs="Times New Roman"/>
          <w:sz w:val="26"/>
          <w:szCs w:val="26"/>
          <w:lang w:val="en-US"/>
        </w:rPr>
        <w:t xml:space="preserve"> bao </w:t>
      </w:r>
      <w:proofErr w:type="spellStart"/>
      <w:r w:rsidRPr="00905CFF">
        <w:rPr>
          <w:rFonts w:ascii="Times New Roman" w:hAnsi="Times New Roman" w:cs="Times New Roman"/>
          <w:sz w:val="26"/>
          <w:szCs w:val="26"/>
          <w:lang w:val="en-US"/>
        </w:rPr>
        <w:t>gồm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đặt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khám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trực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tuyến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quản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lý</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hồ</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sơ</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bệnh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án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xử</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lý</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hóa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đơn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đánh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giá</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chất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lượng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vụ</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xem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báo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thống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kê</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doanh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thu</w:t>
      </w:r>
      <w:proofErr w:type="spellEnd"/>
      <w:r w:rsidRPr="00905CFF">
        <w:rPr>
          <w:rFonts w:ascii="Times New Roman" w:hAnsi="Times New Roman" w:cs="Times New Roman"/>
          <w:sz w:val="26"/>
          <w:szCs w:val="26"/>
          <w:lang w:val="en-US"/>
        </w:rPr>
        <w:t>.</w:t>
      </w:r>
    </w:p>
    <w:p w14:paraId="2A44D987" w14:textId="60C16492" w:rsidR="00C00E16" w:rsidRPr="00905CFF" w:rsidRDefault="00C00E16" w:rsidP="004B6C1B">
      <w:pPr>
        <w:pStyle w:val="ListParagraph"/>
        <w:numPr>
          <w:ilvl w:val="0"/>
          <w:numId w:val="78"/>
        </w:numPr>
        <w:spacing w:before="100" w:beforeAutospacing="1" w:after="100" w:afterAutospacing="1"/>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hẹn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hồ</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án</w:t>
      </w:r>
      <w:proofErr w:type="spellEnd"/>
      <w:r w:rsidRPr="00905CFF">
        <w:rPr>
          <w:rFonts w:cs="Times New Roman"/>
          <w:b w:val="0"/>
          <w:bCs/>
          <w:i w:val="0"/>
          <w:iCs/>
          <w:szCs w:val="26"/>
          <w:lang w:val="en-US"/>
        </w:rPr>
        <w:t>:</w:t>
      </w:r>
      <w:r w:rsidR="004B6C1B"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hỗ</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trợ</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đặt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trực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tuyến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đồng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lưu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trữ</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đầy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lastRenderedPageBreak/>
        <w:t>đủ</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hồ</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án</w:t>
      </w:r>
      <w:proofErr w:type="spellEnd"/>
      <w:r w:rsidRPr="00905CFF">
        <w:rPr>
          <w:rFonts w:cs="Times New Roman"/>
          <w:b w:val="0"/>
          <w:bCs/>
          <w:i w:val="0"/>
          <w:iCs/>
          <w:szCs w:val="26"/>
          <w:lang w:val="en-US"/>
        </w:rPr>
        <w:t xml:space="preserve">. Các </w:t>
      </w:r>
      <w:proofErr w:type="spellStart"/>
      <w:r w:rsidRPr="00905CFF">
        <w:rPr>
          <w:rFonts w:cs="Times New Roman"/>
          <w:b w:val="0"/>
          <w:bCs/>
          <w:i w:val="0"/>
          <w:iCs/>
          <w:szCs w:val="26"/>
          <w:lang w:val="en-US"/>
        </w:rPr>
        <w:t>luồng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nghiệp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vụ</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này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đảm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bảo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tính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chính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hiệu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minh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bạch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trong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y </w:t>
      </w:r>
      <w:proofErr w:type="spellStart"/>
      <w:r w:rsidRPr="00905CFF">
        <w:rPr>
          <w:rFonts w:cs="Times New Roman"/>
          <w:b w:val="0"/>
          <w:bCs/>
          <w:i w:val="0"/>
          <w:iCs/>
          <w:szCs w:val="26"/>
          <w:lang w:val="en-US"/>
        </w:rPr>
        <w:t>tế</w:t>
      </w:r>
      <w:proofErr w:type="spellEnd"/>
      <w:r w:rsidRPr="00905CFF">
        <w:rPr>
          <w:rFonts w:cs="Times New Roman"/>
          <w:b w:val="0"/>
          <w:bCs/>
          <w:i w:val="0"/>
          <w:iCs/>
          <w:szCs w:val="26"/>
          <w:lang w:val="en-US"/>
        </w:rPr>
        <w:t>.</w:t>
      </w:r>
    </w:p>
    <w:p w14:paraId="2E59E889" w14:textId="7ACB6B9F" w:rsidR="00C00E16" w:rsidRPr="00905CFF" w:rsidRDefault="00C00E16" w:rsidP="004B6C1B">
      <w:pPr>
        <w:pStyle w:val="ListParagraph"/>
        <w:numPr>
          <w:ilvl w:val="0"/>
          <w:numId w:val="79"/>
        </w:numPr>
        <w:spacing w:before="100" w:beforeAutospacing="1" w:after="100" w:afterAutospacing="1"/>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toán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hóa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đơn</w:t>
      </w:r>
      <w:proofErr w:type="spellEnd"/>
      <w:r w:rsidRPr="00905CFF">
        <w:rPr>
          <w:rFonts w:cs="Times New Roman"/>
          <w:b w:val="0"/>
          <w:bCs/>
          <w:i w:val="0"/>
          <w:iCs/>
          <w:szCs w:val="26"/>
          <w:lang w:val="en-US"/>
        </w:rPr>
        <w:t>:</w:t>
      </w:r>
      <w:r w:rsidR="004B6C1B"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hỗ</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trợ</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hóa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trạng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thái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toán</w:t>
      </w:r>
      <w:proofErr w:type="spellEnd"/>
      <w:r w:rsidRPr="00905CFF">
        <w:rPr>
          <w:rFonts w:cs="Times New Roman"/>
          <w:b w:val="0"/>
          <w:bCs/>
          <w:i w:val="0"/>
          <w:iCs/>
          <w:szCs w:val="26"/>
          <w:lang w:val="en-US"/>
        </w:rPr>
        <w:t xml:space="preserve">. Tuy </w:t>
      </w:r>
      <w:proofErr w:type="spellStart"/>
      <w:r w:rsidRPr="00905CFF">
        <w:rPr>
          <w:rFonts w:cs="Times New Roman"/>
          <w:b w:val="0"/>
          <w:bCs/>
          <w:i w:val="0"/>
          <w:iCs/>
          <w:szCs w:val="26"/>
          <w:lang w:val="en-US"/>
        </w:rPr>
        <w:t>nhiên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chức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toán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trực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tuyến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chưa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được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tích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hợp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thay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chỉ</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hỗ</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trợ</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trạng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thái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toán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thủ</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công</w:t>
      </w:r>
      <w:proofErr w:type="spellEnd"/>
      <w:r w:rsidRPr="00905CFF">
        <w:rPr>
          <w:rFonts w:cs="Times New Roman"/>
          <w:b w:val="0"/>
          <w:bCs/>
          <w:i w:val="0"/>
          <w:iCs/>
          <w:szCs w:val="26"/>
          <w:lang w:val="en-US"/>
        </w:rPr>
        <w:t>.</w:t>
      </w:r>
    </w:p>
    <w:p w14:paraId="4A3A971A" w14:textId="77777777" w:rsidR="00C00E16" w:rsidRPr="00905CFF" w:rsidRDefault="00C00E16" w:rsidP="004B6C1B">
      <w:pPr>
        <w:pStyle w:val="ListParagraph"/>
        <w:numPr>
          <w:ilvl w:val="0"/>
          <w:numId w:val="80"/>
        </w:numPr>
        <w:spacing w:before="100" w:beforeAutospacing="1" w:after="100" w:afterAutospacing="1" w:line="240" w:lineRule="auto"/>
        <w:jc w:val="both"/>
        <w:rPr>
          <w:rFonts w:cs="Times New Roman"/>
          <w:b w:val="0"/>
          <w:bCs/>
          <w:i w:val="0"/>
          <w:iCs/>
          <w:szCs w:val="26"/>
          <w:lang w:val="en-US"/>
        </w:rPr>
      </w:pPr>
      <w:proofErr w:type="spellStart"/>
      <w:r w:rsidRPr="00905CFF">
        <w:rPr>
          <w:rFonts w:cs="Times New Roman"/>
          <w:b w:val="0"/>
          <w:bCs/>
          <w:i w:val="0"/>
          <w:iCs/>
          <w:szCs w:val="26"/>
          <w:lang w:val="en-US"/>
        </w:rPr>
        <w:t>Giới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đề</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tài</w:t>
      </w:r>
      <w:proofErr w:type="spellEnd"/>
      <w:r w:rsidRPr="00905CFF">
        <w:rPr>
          <w:rFonts w:cs="Times New Roman"/>
          <w:b w:val="0"/>
          <w:bCs/>
          <w:i w:val="0"/>
          <w:iCs/>
          <w:szCs w:val="26"/>
          <w:lang w:val="en-US"/>
        </w:rPr>
        <w:t>:</w:t>
      </w:r>
    </w:p>
    <w:p w14:paraId="44C3974A" w14:textId="070344BF" w:rsidR="00C00E16" w:rsidRPr="00905CFF" w:rsidRDefault="00C00E16" w:rsidP="004B6C1B">
      <w:pPr>
        <w:pStyle w:val="ListParagraph"/>
        <w:numPr>
          <w:ilvl w:val="0"/>
          <w:numId w:val="81"/>
        </w:numPr>
        <w:spacing w:before="100" w:beforeAutospacing="1" w:after="100" w:afterAutospacing="1" w:line="240" w:lineRule="auto"/>
        <w:jc w:val="both"/>
        <w:rPr>
          <w:rFonts w:cs="Times New Roman"/>
          <w:b w:val="0"/>
          <w:bCs/>
          <w:i w:val="0"/>
          <w:iCs/>
          <w:szCs w:val="26"/>
          <w:lang w:val="en-US"/>
        </w:rPr>
      </w:pPr>
      <w:r w:rsidRPr="00905CFF">
        <w:rPr>
          <w:rFonts w:cs="Times New Roman"/>
          <w:b w:val="0"/>
          <w:bCs/>
          <w:i w:val="0"/>
          <w:iCs/>
          <w:szCs w:val="26"/>
          <w:lang w:val="en-US"/>
        </w:rPr>
        <w:t xml:space="preserve">Phạm vi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chỉ</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trung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nội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bộ</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tại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phòng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không</w:t>
      </w:r>
      <w:proofErr w:type="spellEnd"/>
      <w:r w:rsidRPr="00905CFF">
        <w:rPr>
          <w:rFonts w:cs="Times New Roman"/>
          <w:b w:val="0"/>
          <w:bCs/>
          <w:i w:val="0"/>
          <w:iCs/>
          <w:szCs w:val="26"/>
          <w:lang w:val="en-US"/>
        </w:rPr>
        <w:t xml:space="preserve"> bao </w:t>
      </w:r>
      <w:proofErr w:type="spellStart"/>
      <w:r w:rsidRPr="00905CFF">
        <w:rPr>
          <w:rFonts w:cs="Times New Roman"/>
          <w:b w:val="0"/>
          <w:bCs/>
          <w:i w:val="0"/>
          <w:iCs/>
          <w:szCs w:val="26"/>
          <w:lang w:val="en-US"/>
        </w:rPr>
        <w:t>gồm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việc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tích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hợp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hoặc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sở</w:t>
      </w:r>
      <w:proofErr w:type="spellEnd"/>
      <w:r w:rsidRPr="00905CFF">
        <w:rPr>
          <w:rFonts w:cs="Times New Roman"/>
          <w:b w:val="0"/>
          <w:bCs/>
          <w:i w:val="0"/>
          <w:iCs/>
          <w:szCs w:val="26"/>
          <w:lang w:val="en-US"/>
        </w:rPr>
        <w:t xml:space="preserve"> y </w:t>
      </w:r>
      <w:proofErr w:type="spellStart"/>
      <w:r w:rsidRPr="00905CFF">
        <w:rPr>
          <w:rFonts w:cs="Times New Roman"/>
          <w:b w:val="0"/>
          <w:bCs/>
          <w:i w:val="0"/>
          <w:iCs/>
          <w:szCs w:val="26"/>
          <w:lang w:val="en-US"/>
        </w:rPr>
        <w:t>tế</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khác</w:t>
      </w:r>
      <w:proofErr w:type="spellEnd"/>
      <w:r w:rsidRPr="00905CFF">
        <w:rPr>
          <w:rFonts w:cs="Times New Roman"/>
          <w:b w:val="0"/>
          <w:bCs/>
          <w:i w:val="0"/>
          <w:iCs/>
          <w:szCs w:val="26"/>
          <w:lang w:val="en-US"/>
        </w:rPr>
        <w:t>.</w:t>
      </w:r>
    </w:p>
    <w:p w14:paraId="1E8FB95E" w14:textId="41F04028" w:rsidR="00C00E16" w:rsidRPr="00905CFF" w:rsidRDefault="00C00E16" w:rsidP="004B6C1B">
      <w:pPr>
        <w:pStyle w:val="ListParagraph"/>
        <w:numPr>
          <w:ilvl w:val="0"/>
          <w:numId w:val="81"/>
        </w:numPr>
        <w:spacing w:before="100" w:beforeAutospacing="1" w:after="100" w:afterAutospacing="1" w:line="240" w:lineRule="auto"/>
        <w:jc w:val="both"/>
        <w:rPr>
          <w:rFonts w:cs="Times New Roman"/>
          <w:b w:val="0"/>
          <w:bCs/>
          <w:i w:val="0"/>
          <w:iCs/>
          <w:szCs w:val="26"/>
          <w:lang w:val="en-US"/>
        </w:rPr>
      </w:pPr>
      <w:r w:rsidRPr="00905CFF">
        <w:rPr>
          <w:rFonts w:cs="Times New Roman"/>
          <w:b w:val="0"/>
          <w:bCs/>
          <w:i w:val="0"/>
          <w:iCs/>
          <w:szCs w:val="26"/>
          <w:lang w:val="en-US"/>
        </w:rPr>
        <w:t xml:space="preserve">Hạn </w:t>
      </w:r>
      <w:proofErr w:type="spellStart"/>
      <w:r w:rsidRPr="00905CFF">
        <w:rPr>
          <w:rFonts w:cs="Times New Roman"/>
          <w:b w:val="0"/>
          <w:bCs/>
          <w:i w:val="0"/>
          <w:iCs/>
          <w:szCs w:val="26"/>
          <w:lang w:val="en-US"/>
        </w:rPr>
        <w:t>chế</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về</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công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bảo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mật</w:t>
      </w:r>
      <w:proofErr w:type="spellEnd"/>
      <w:r w:rsidRPr="00905CFF">
        <w:rPr>
          <w:rFonts w:cs="Times New Roman"/>
          <w:b w:val="0"/>
          <w:bCs/>
          <w:i w:val="0"/>
          <w:iCs/>
          <w:szCs w:val="26"/>
          <w:lang w:val="en-US"/>
        </w:rPr>
        <w:t xml:space="preserve">: Bảo </w:t>
      </w:r>
      <w:proofErr w:type="spellStart"/>
      <w:r w:rsidRPr="00905CFF">
        <w:rPr>
          <w:rFonts w:cs="Times New Roman"/>
          <w:b w:val="0"/>
          <w:bCs/>
          <w:i w:val="0"/>
          <w:iCs/>
          <w:szCs w:val="26"/>
          <w:lang w:val="en-US"/>
        </w:rPr>
        <w:t>mật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cơ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được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triển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khai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nhưng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chưa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áp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dụng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chế</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mã</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hóa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nâng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cao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hoặc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tích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hợp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chứng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chỉ</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bảo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quốc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tế</w:t>
      </w:r>
      <w:proofErr w:type="spellEnd"/>
      <w:r w:rsidRPr="00905CFF">
        <w:rPr>
          <w:rFonts w:cs="Times New Roman"/>
          <w:b w:val="0"/>
          <w:bCs/>
          <w:i w:val="0"/>
          <w:iCs/>
          <w:szCs w:val="26"/>
          <w:lang w:val="en-US"/>
        </w:rPr>
        <w:t>.</w:t>
      </w:r>
    </w:p>
    <w:p w14:paraId="0AC70991" w14:textId="20D4B279" w:rsidR="00C00E16" w:rsidRPr="00905CFF" w:rsidRDefault="00C00E16" w:rsidP="004B6C1B">
      <w:pPr>
        <w:pStyle w:val="ListParagraph"/>
        <w:numPr>
          <w:ilvl w:val="0"/>
          <w:numId w:val="81"/>
        </w:numPr>
        <w:spacing w:before="100" w:beforeAutospacing="1" w:after="100" w:afterAutospacing="1" w:line="240" w:lineRule="auto"/>
        <w:jc w:val="both"/>
        <w:rPr>
          <w:rFonts w:cs="Times New Roman"/>
          <w:b w:val="0"/>
          <w:bCs/>
          <w:i w:val="0"/>
          <w:iCs/>
          <w:szCs w:val="26"/>
          <w:lang w:val="en-US"/>
        </w:rPr>
      </w:pPr>
      <w:r w:rsidRPr="00905CFF">
        <w:rPr>
          <w:rFonts w:cs="Times New Roman"/>
          <w:b w:val="0"/>
          <w:bCs/>
          <w:i w:val="0"/>
          <w:iCs/>
          <w:szCs w:val="26"/>
          <w:lang w:val="en-US"/>
        </w:rPr>
        <w:t xml:space="preserve">Hạn </w:t>
      </w:r>
      <w:proofErr w:type="spellStart"/>
      <w:r w:rsidRPr="00905CFF">
        <w:rPr>
          <w:rFonts w:cs="Times New Roman"/>
          <w:b w:val="0"/>
          <w:bCs/>
          <w:i w:val="0"/>
          <w:iCs/>
          <w:szCs w:val="26"/>
          <w:lang w:val="en-US"/>
        </w:rPr>
        <w:t>chế</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về</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toán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chưa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tích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hợp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toán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trực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tuyến</w:t>
      </w:r>
      <w:proofErr w:type="spellEnd"/>
      <w:r w:rsidRPr="00905CFF">
        <w:rPr>
          <w:rFonts w:cs="Times New Roman"/>
          <w:b w:val="0"/>
          <w:bCs/>
          <w:i w:val="0"/>
          <w:iCs/>
          <w:szCs w:val="26"/>
          <w:lang w:val="en-US"/>
        </w:rPr>
        <w:t xml:space="preserve"> do </w:t>
      </w:r>
      <w:proofErr w:type="spellStart"/>
      <w:r w:rsidRPr="00905CFF">
        <w:rPr>
          <w:rFonts w:cs="Times New Roman"/>
          <w:b w:val="0"/>
          <w:bCs/>
          <w:i w:val="0"/>
          <w:iCs/>
          <w:szCs w:val="26"/>
          <w:lang w:val="en-US"/>
        </w:rPr>
        <w:t>hạn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chế</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về</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giấy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phép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kinh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doanh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định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pháp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w:t>
      </w:r>
    </w:p>
    <w:p w14:paraId="10C6BEEB" w14:textId="26752A32" w:rsidR="00C00E16" w:rsidRPr="00905CFF" w:rsidRDefault="00C00E16" w:rsidP="004B6C1B">
      <w:pPr>
        <w:pStyle w:val="ListParagraph"/>
        <w:numPr>
          <w:ilvl w:val="0"/>
          <w:numId w:val="81"/>
        </w:numPr>
        <w:spacing w:before="100" w:beforeAutospacing="1" w:after="100" w:afterAutospacing="1" w:line="240" w:lineRule="auto"/>
        <w:jc w:val="both"/>
        <w:rPr>
          <w:rFonts w:cs="Times New Roman"/>
          <w:b w:val="0"/>
          <w:bCs/>
          <w:i w:val="0"/>
          <w:iCs/>
          <w:szCs w:val="26"/>
          <w:lang w:val="en-US"/>
        </w:rPr>
      </w:pPr>
      <w:r w:rsidRPr="00905CFF">
        <w:rPr>
          <w:rFonts w:cs="Times New Roman"/>
          <w:b w:val="0"/>
          <w:bCs/>
          <w:i w:val="0"/>
          <w:iCs/>
          <w:szCs w:val="26"/>
          <w:lang w:val="en-US"/>
        </w:rPr>
        <w:t xml:space="preserve">Hạn </w:t>
      </w:r>
      <w:proofErr w:type="spellStart"/>
      <w:r w:rsidRPr="00905CFF">
        <w:rPr>
          <w:rFonts w:cs="Times New Roman"/>
          <w:b w:val="0"/>
          <w:bCs/>
          <w:i w:val="0"/>
          <w:iCs/>
          <w:szCs w:val="26"/>
          <w:lang w:val="en-US"/>
        </w:rPr>
        <w:t>chế</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về</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cáo</w:t>
      </w:r>
      <w:proofErr w:type="spellEnd"/>
      <w:r w:rsidRPr="00905CFF">
        <w:rPr>
          <w:rFonts w:cs="Times New Roman"/>
          <w:b w:val="0"/>
          <w:bCs/>
          <w:i w:val="0"/>
          <w:iCs/>
          <w:szCs w:val="26"/>
          <w:lang w:val="en-US"/>
        </w:rPr>
        <w:t xml:space="preserve">: Các </w:t>
      </w:r>
      <w:proofErr w:type="spellStart"/>
      <w:r w:rsidRPr="00905CFF">
        <w:rPr>
          <w:rFonts w:cs="Times New Roman"/>
          <w:b w:val="0"/>
          <w:bCs/>
          <w:i w:val="0"/>
          <w:iCs/>
          <w:szCs w:val="26"/>
          <w:lang w:val="en-US"/>
        </w:rPr>
        <w:t>báo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chỉ</w:t>
      </w:r>
      <w:proofErr w:type="spellEnd"/>
      <w:r w:rsidRPr="00905CFF">
        <w:rPr>
          <w:rFonts w:cs="Times New Roman"/>
          <w:b w:val="0"/>
          <w:bCs/>
          <w:i w:val="0"/>
          <w:iCs/>
          <w:szCs w:val="26"/>
          <w:lang w:val="en-US"/>
        </w:rPr>
        <w:t xml:space="preserve"> bao </w:t>
      </w:r>
      <w:proofErr w:type="spellStart"/>
      <w:r w:rsidRPr="00905CFF">
        <w:rPr>
          <w:rFonts w:cs="Times New Roman"/>
          <w:b w:val="0"/>
          <w:bCs/>
          <w:i w:val="0"/>
          <w:iCs/>
          <w:szCs w:val="26"/>
          <w:lang w:val="en-US"/>
        </w:rPr>
        <w:t>gồm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doanh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kê</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chưa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phát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triển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chức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tích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nâng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cao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như</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hiệu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suất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chữa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hay </w:t>
      </w:r>
      <w:proofErr w:type="spellStart"/>
      <w:r w:rsidRPr="00905CFF">
        <w:rPr>
          <w:rFonts w:cs="Times New Roman"/>
          <w:b w:val="0"/>
          <w:bCs/>
          <w:i w:val="0"/>
          <w:iCs/>
          <w:szCs w:val="26"/>
          <w:lang w:val="en-US"/>
        </w:rPr>
        <w:t>điều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phối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nguồn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lực</w:t>
      </w:r>
      <w:proofErr w:type="spellEnd"/>
      <w:r w:rsidRPr="00905CFF">
        <w:rPr>
          <w:rFonts w:cs="Times New Roman"/>
          <w:b w:val="0"/>
          <w:bCs/>
          <w:i w:val="0"/>
          <w:iCs/>
          <w:szCs w:val="26"/>
          <w:lang w:val="en-US"/>
        </w:rPr>
        <w:t>.</w:t>
      </w:r>
    </w:p>
    <w:p w14:paraId="5BA3907C" w14:textId="7AC974D7" w:rsidR="00C00E16" w:rsidRPr="00905CFF" w:rsidRDefault="00C00E16" w:rsidP="004B6C1B">
      <w:pPr>
        <w:pStyle w:val="ListParagraph"/>
        <w:numPr>
          <w:ilvl w:val="0"/>
          <w:numId w:val="81"/>
        </w:numPr>
        <w:spacing w:before="100" w:beforeAutospacing="1" w:after="100" w:afterAutospacing="1" w:line="240" w:lineRule="auto"/>
        <w:jc w:val="both"/>
        <w:rPr>
          <w:rFonts w:cs="Times New Roman"/>
          <w:b w:val="0"/>
          <w:bCs/>
          <w:i w:val="0"/>
          <w:iCs/>
          <w:szCs w:val="26"/>
          <w:lang w:val="en-US"/>
        </w:rPr>
      </w:pPr>
      <w:r w:rsidRPr="00905CFF">
        <w:rPr>
          <w:rFonts w:cs="Times New Roman"/>
          <w:b w:val="0"/>
          <w:bCs/>
          <w:i w:val="0"/>
          <w:iCs/>
          <w:szCs w:val="26"/>
          <w:lang w:val="en-US"/>
        </w:rPr>
        <w:t xml:space="preserve">Hạn </w:t>
      </w:r>
      <w:proofErr w:type="spellStart"/>
      <w:r w:rsidRPr="00905CFF">
        <w:rPr>
          <w:rFonts w:cs="Times New Roman"/>
          <w:b w:val="0"/>
          <w:bCs/>
          <w:i w:val="0"/>
          <w:iCs/>
          <w:szCs w:val="26"/>
          <w:lang w:val="en-US"/>
        </w:rPr>
        <w:t>chế</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về</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thiết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Chưa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tích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hợp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thiết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bị</w:t>
      </w:r>
      <w:proofErr w:type="spellEnd"/>
      <w:r w:rsidRPr="00905CFF">
        <w:rPr>
          <w:rFonts w:cs="Times New Roman"/>
          <w:b w:val="0"/>
          <w:bCs/>
          <w:i w:val="0"/>
          <w:iCs/>
          <w:szCs w:val="26"/>
          <w:lang w:val="en-US"/>
        </w:rPr>
        <w:t xml:space="preserve"> IoT </w:t>
      </w:r>
      <w:proofErr w:type="spellStart"/>
      <w:r w:rsidRPr="00905CFF">
        <w:rPr>
          <w:rFonts w:cs="Times New Roman"/>
          <w:b w:val="0"/>
          <w:bCs/>
          <w:i w:val="0"/>
          <w:iCs/>
          <w:szCs w:val="26"/>
          <w:lang w:val="en-US"/>
        </w:rPr>
        <w:t>hoặc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công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cụ</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hỗ</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trợ</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theo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dõi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sức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khỏe</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từ</w:t>
      </w:r>
      <w:proofErr w:type="spellEnd"/>
      <w:r w:rsidRPr="00905CFF">
        <w:rPr>
          <w:rFonts w:cs="Times New Roman"/>
          <w:b w:val="0"/>
          <w:bCs/>
          <w:i w:val="0"/>
          <w:iCs/>
          <w:szCs w:val="26"/>
          <w:lang w:val="en-US"/>
        </w:rPr>
        <w:t xml:space="preserve"> xa, </w:t>
      </w:r>
      <w:proofErr w:type="spellStart"/>
      <w:r w:rsidRPr="00905CFF">
        <w:rPr>
          <w:rFonts w:cs="Times New Roman"/>
          <w:b w:val="0"/>
          <w:bCs/>
          <w:i w:val="0"/>
          <w:iCs/>
          <w:szCs w:val="26"/>
          <w:lang w:val="en-US"/>
        </w:rPr>
        <w:t>toàn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bộ</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dữ</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liệu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phụ</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thuộc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nhập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từ</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viên</w:t>
      </w:r>
      <w:proofErr w:type="spellEnd"/>
      <w:r w:rsidRPr="00905CFF">
        <w:rPr>
          <w:rFonts w:cs="Times New Roman"/>
          <w:b w:val="0"/>
          <w:bCs/>
          <w:i w:val="0"/>
          <w:iCs/>
          <w:szCs w:val="26"/>
          <w:lang w:val="en-US"/>
        </w:rPr>
        <w:t xml:space="preserve"> y </w:t>
      </w:r>
      <w:proofErr w:type="spellStart"/>
      <w:r w:rsidRPr="00905CFF">
        <w:rPr>
          <w:rFonts w:cs="Times New Roman"/>
          <w:b w:val="0"/>
          <w:bCs/>
          <w:i w:val="0"/>
          <w:iCs/>
          <w:szCs w:val="26"/>
          <w:lang w:val="en-US"/>
        </w:rPr>
        <w:t>tế</w:t>
      </w:r>
      <w:proofErr w:type="spellEnd"/>
      <w:r w:rsidRPr="00905CFF">
        <w:rPr>
          <w:rFonts w:cs="Times New Roman"/>
          <w:b w:val="0"/>
          <w:bCs/>
          <w:i w:val="0"/>
          <w:iCs/>
          <w:szCs w:val="26"/>
          <w:lang w:val="en-US"/>
        </w:rPr>
        <w:t>.</w:t>
      </w:r>
    </w:p>
    <w:p w14:paraId="0EA1F39A" w14:textId="121ADDEC" w:rsidR="00C00E16" w:rsidRPr="00905CFF" w:rsidRDefault="00C00E16" w:rsidP="00F4626C">
      <w:pPr>
        <w:pStyle w:val="ListParagraph"/>
        <w:numPr>
          <w:ilvl w:val="0"/>
          <w:numId w:val="81"/>
        </w:numPr>
        <w:spacing w:before="100" w:beforeAutospacing="1" w:after="100" w:afterAutospacing="1" w:line="240" w:lineRule="auto"/>
        <w:jc w:val="both"/>
        <w:rPr>
          <w:rFonts w:cs="Times New Roman"/>
          <w:b w:val="0"/>
          <w:bCs/>
          <w:i w:val="0"/>
          <w:iCs/>
          <w:szCs w:val="26"/>
          <w:lang w:val="en-US"/>
        </w:rPr>
      </w:pPr>
      <w:r w:rsidRPr="00905CFF">
        <w:rPr>
          <w:rFonts w:cs="Times New Roman"/>
          <w:b w:val="0"/>
          <w:bCs/>
          <w:i w:val="0"/>
          <w:iCs/>
          <w:szCs w:val="26"/>
          <w:lang w:val="en-US"/>
        </w:rPr>
        <w:t xml:space="preserve">Các </w:t>
      </w:r>
      <w:proofErr w:type="spellStart"/>
      <w:r w:rsidRPr="00905CFF">
        <w:rPr>
          <w:rFonts w:cs="Times New Roman"/>
          <w:b w:val="0"/>
          <w:bCs/>
          <w:i w:val="0"/>
          <w:iCs/>
          <w:szCs w:val="26"/>
          <w:lang w:val="en-US"/>
        </w:rPr>
        <w:t>chức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nâng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cao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như</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tích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dữ</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liệu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lớn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dự</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đoán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qua AI, </w:t>
      </w:r>
      <w:proofErr w:type="spellStart"/>
      <w:r w:rsidRPr="00905CFF">
        <w:rPr>
          <w:rFonts w:cs="Times New Roman"/>
          <w:b w:val="0"/>
          <w:bCs/>
          <w:i w:val="0"/>
          <w:iCs/>
          <w:szCs w:val="26"/>
          <w:lang w:val="en-US"/>
        </w:rPr>
        <w:t>hoặc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tích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hợp</w:t>
      </w:r>
      <w:proofErr w:type="spellEnd"/>
      <w:r w:rsidRPr="00905CFF">
        <w:rPr>
          <w:rFonts w:cs="Times New Roman"/>
          <w:b w:val="0"/>
          <w:bCs/>
          <w:i w:val="0"/>
          <w:iCs/>
          <w:szCs w:val="26"/>
          <w:lang w:val="en-US"/>
        </w:rPr>
        <w:t xml:space="preserve"> telemedicine </w:t>
      </w:r>
      <w:proofErr w:type="spellStart"/>
      <w:r w:rsidRPr="00905CFF">
        <w:rPr>
          <w:rFonts w:cs="Times New Roman"/>
          <w:b w:val="0"/>
          <w:bCs/>
          <w:i w:val="0"/>
          <w:iCs/>
          <w:szCs w:val="26"/>
          <w:lang w:val="en-US"/>
        </w:rPr>
        <w:t>sẽ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nằm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ngoài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phạm</w:t>
      </w:r>
      <w:proofErr w:type="spellEnd"/>
      <w:r w:rsidRPr="00905CFF">
        <w:rPr>
          <w:rFonts w:cs="Times New Roman"/>
          <w:b w:val="0"/>
          <w:bCs/>
          <w:i w:val="0"/>
          <w:iCs/>
          <w:szCs w:val="26"/>
          <w:lang w:val="en-US"/>
        </w:rPr>
        <w:t xml:space="preserve"> vi </w:t>
      </w:r>
      <w:proofErr w:type="spellStart"/>
      <w:r w:rsidRPr="00905CFF">
        <w:rPr>
          <w:rFonts w:cs="Times New Roman"/>
          <w:b w:val="0"/>
          <w:bCs/>
          <w:i w:val="0"/>
          <w:iCs/>
          <w:szCs w:val="26"/>
          <w:lang w:val="en-US"/>
        </w:rPr>
        <w:t>dự</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này</w:t>
      </w:r>
      <w:proofErr w:type="spellEnd"/>
      <w:r w:rsidRPr="00905CFF">
        <w:rPr>
          <w:rFonts w:cs="Times New Roman"/>
          <w:b w:val="0"/>
          <w:bCs/>
          <w:i w:val="0"/>
          <w:iCs/>
          <w:szCs w:val="26"/>
          <w:lang w:val="en-US"/>
        </w:rPr>
        <w:t>.</w:t>
      </w:r>
    </w:p>
    <w:p w14:paraId="0846AC93" w14:textId="42603D92" w:rsidR="00CA471C" w:rsidRPr="00905CFF" w:rsidRDefault="005B226D" w:rsidP="00E20311">
      <w:pPr>
        <w:pStyle w:val="Heading3"/>
        <w:spacing w:before="60" w:after="60" w:line="360" w:lineRule="auto"/>
        <w:jc w:val="both"/>
        <w:rPr>
          <w:lang w:val="en-US"/>
        </w:rPr>
      </w:pPr>
      <w:bookmarkStart w:id="22" w:name="_Toc186463476"/>
      <w:r w:rsidRPr="00905CFF">
        <w:rPr>
          <w:lang w:val="en-US"/>
        </w:rPr>
        <w:t>1.</w:t>
      </w:r>
      <w:r w:rsidR="005E422C" w:rsidRPr="00905CFF">
        <w:t xml:space="preserve">2.2 </w:t>
      </w:r>
      <w:proofErr w:type="spellStart"/>
      <w:r w:rsidR="003D0081" w:rsidRPr="00905CFF">
        <w:rPr>
          <w:lang w:val="en-US"/>
        </w:rPr>
        <w:t>C</w:t>
      </w:r>
      <w:r w:rsidR="00F4626C" w:rsidRPr="00905CFF">
        <w:rPr>
          <w:lang w:val="en-US"/>
        </w:rPr>
        <w:t>hức</w:t>
      </w:r>
      <w:proofErr w:type="spellEnd"/>
      <w:r w:rsidR="00F4626C" w:rsidRPr="00905CFF">
        <w:rPr>
          <w:lang w:val="en-US"/>
        </w:rPr>
        <w:t xml:space="preserve"> </w:t>
      </w:r>
      <w:proofErr w:type="spellStart"/>
      <w:r w:rsidR="00F4626C" w:rsidRPr="00905CFF">
        <w:rPr>
          <w:lang w:val="en-US"/>
        </w:rPr>
        <w:t>năng</w:t>
      </w:r>
      <w:proofErr w:type="spellEnd"/>
      <w:r w:rsidR="00F4626C" w:rsidRPr="00905CFF">
        <w:rPr>
          <w:lang w:val="en-US"/>
        </w:rPr>
        <w:t xml:space="preserve"> </w:t>
      </w:r>
      <w:proofErr w:type="spellStart"/>
      <w:r w:rsidR="00F4626C" w:rsidRPr="00905CFF">
        <w:rPr>
          <w:lang w:val="en-US"/>
        </w:rPr>
        <w:t>hệ</w:t>
      </w:r>
      <w:proofErr w:type="spellEnd"/>
      <w:r w:rsidR="00F4626C" w:rsidRPr="00905CFF">
        <w:rPr>
          <w:lang w:val="en-US"/>
        </w:rPr>
        <w:t xml:space="preserve"> </w:t>
      </w:r>
      <w:proofErr w:type="spellStart"/>
      <w:r w:rsidR="00F4626C" w:rsidRPr="00905CFF">
        <w:rPr>
          <w:lang w:val="en-US"/>
        </w:rPr>
        <w:t>thống</w:t>
      </w:r>
      <w:bookmarkEnd w:id="22"/>
      <w:proofErr w:type="spellEnd"/>
    </w:p>
    <w:p w14:paraId="6EFBD2DE" w14:textId="34BE8F8F" w:rsidR="00F4626C" w:rsidRPr="00905CFF" w:rsidRDefault="00F4626C" w:rsidP="004B6C1B">
      <w:pPr>
        <w:spacing w:before="60" w:after="60" w:line="360" w:lineRule="auto"/>
        <w:ind w:firstLine="720"/>
        <w:jc w:val="both"/>
        <w:rPr>
          <w:rFonts w:ascii="Times New Roman" w:eastAsia="Times New Roman" w:hAnsi="Times New Roman" w:cs="Times New Roman"/>
          <w:sz w:val="26"/>
          <w:szCs w:val="26"/>
          <w:lang w:val="en-US"/>
        </w:rPr>
      </w:pPr>
      <w:proofErr w:type="spellStart"/>
      <w:r w:rsidRPr="00905CFF">
        <w:rPr>
          <w:rFonts w:ascii="Times New Roman" w:eastAsia="Times New Roman" w:hAnsi="Times New Roman" w:cs="Times New Roman"/>
          <w:sz w:val="26"/>
          <w:szCs w:val="26"/>
          <w:lang w:val="en-US"/>
        </w:rPr>
        <w:t>Hệ</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thống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này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được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triển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khai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tất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cả</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những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nhân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muốn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được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đặt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lịch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điều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trị</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tài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phòng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Người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dùng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chỉ</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có</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thể</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tham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gia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nếu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họ</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đã</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tạo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tài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khoản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thông</w:t>
      </w:r>
      <w:proofErr w:type="spellEnd"/>
      <w:r w:rsidRPr="00905CFF">
        <w:rPr>
          <w:rFonts w:ascii="Times New Roman" w:eastAsia="Times New Roman" w:hAnsi="Times New Roman" w:cs="Times New Roman"/>
          <w:sz w:val="26"/>
          <w:szCs w:val="26"/>
          <w:lang w:val="en-US"/>
        </w:rPr>
        <w:t xml:space="preserve"> qua </w:t>
      </w:r>
      <w:proofErr w:type="spellStart"/>
      <w:r w:rsidRPr="00905CFF">
        <w:rPr>
          <w:rFonts w:ascii="Times New Roman" w:eastAsia="Times New Roman" w:hAnsi="Times New Roman" w:cs="Times New Roman"/>
          <w:sz w:val="26"/>
          <w:szCs w:val="26"/>
          <w:lang w:val="en-US"/>
        </w:rPr>
        <w:t>biểu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mẫu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đăng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cung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cấp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lịch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sử</w:t>
      </w:r>
      <w:proofErr w:type="spellEnd"/>
      <w:r w:rsidRPr="00905CFF">
        <w:rPr>
          <w:rFonts w:ascii="Times New Roman" w:eastAsia="Times New Roman" w:hAnsi="Times New Roman" w:cs="Times New Roman"/>
          <w:sz w:val="26"/>
          <w:szCs w:val="26"/>
          <w:lang w:val="en-US"/>
        </w:rPr>
        <w:t xml:space="preserve"> y </w:t>
      </w:r>
      <w:proofErr w:type="spellStart"/>
      <w:r w:rsidRPr="00905CFF">
        <w:rPr>
          <w:rFonts w:ascii="Times New Roman" w:eastAsia="Times New Roman" w:hAnsi="Times New Roman" w:cs="Times New Roman"/>
          <w:sz w:val="26"/>
          <w:szCs w:val="26"/>
          <w:lang w:val="en-US"/>
        </w:rPr>
        <w:t>tế</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của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mình</w:t>
      </w:r>
      <w:proofErr w:type="spellEnd"/>
    </w:p>
    <w:p w14:paraId="4DD573A7" w14:textId="77777777" w:rsidR="00F4626C" w:rsidRPr="00905CFF" w:rsidRDefault="00F4626C" w:rsidP="004B6C1B">
      <w:pPr>
        <w:spacing w:before="60" w:after="60" w:line="360" w:lineRule="auto"/>
        <w:jc w:val="both"/>
        <w:rPr>
          <w:rFonts w:ascii="Times New Roman" w:eastAsia="Times New Roman" w:hAnsi="Times New Roman" w:cs="Times New Roman"/>
          <w:sz w:val="26"/>
          <w:szCs w:val="26"/>
          <w:lang w:val="en-US"/>
        </w:rPr>
      </w:pPr>
      <w:proofErr w:type="spellStart"/>
      <w:r w:rsidRPr="00905CFF">
        <w:rPr>
          <w:rFonts w:ascii="Times New Roman" w:eastAsia="Times New Roman" w:hAnsi="Times New Roman" w:cs="Times New Roman"/>
          <w:sz w:val="26"/>
          <w:szCs w:val="26"/>
          <w:lang w:val="en-US"/>
        </w:rPr>
        <w:t>Nội</w:t>
      </w:r>
      <w:proofErr w:type="spellEnd"/>
      <w:r w:rsidRPr="00905CFF">
        <w:rPr>
          <w:rFonts w:ascii="Times New Roman" w:eastAsia="Times New Roman" w:hAnsi="Times New Roman" w:cs="Times New Roman"/>
          <w:sz w:val="26"/>
          <w:szCs w:val="26"/>
          <w:lang w:val="en-US"/>
        </w:rPr>
        <w:t xml:space="preserve"> dung </w:t>
      </w:r>
      <w:proofErr w:type="spellStart"/>
      <w:r w:rsidRPr="00905CFF">
        <w:rPr>
          <w:rFonts w:ascii="Times New Roman" w:eastAsia="Times New Roman" w:hAnsi="Times New Roman" w:cs="Times New Roman"/>
          <w:sz w:val="26"/>
          <w:szCs w:val="26"/>
          <w:lang w:val="en-US"/>
        </w:rPr>
        <w:t>đề</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tài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sẽ</w:t>
      </w:r>
      <w:proofErr w:type="spellEnd"/>
      <w:r w:rsidRPr="00905CFF">
        <w:rPr>
          <w:rFonts w:ascii="Times New Roman" w:eastAsia="Times New Roman" w:hAnsi="Times New Roman" w:cs="Times New Roman"/>
          <w:sz w:val="26"/>
          <w:szCs w:val="26"/>
          <w:lang w:val="en-US"/>
        </w:rPr>
        <w:t xml:space="preserve"> bao </w:t>
      </w:r>
      <w:proofErr w:type="spellStart"/>
      <w:r w:rsidRPr="00905CFF">
        <w:rPr>
          <w:rFonts w:ascii="Times New Roman" w:eastAsia="Times New Roman" w:hAnsi="Times New Roman" w:cs="Times New Roman"/>
          <w:sz w:val="26"/>
          <w:szCs w:val="26"/>
          <w:lang w:val="en-US"/>
        </w:rPr>
        <w:t>gồm</w:t>
      </w:r>
      <w:proofErr w:type="spellEnd"/>
      <w:r w:rsidRPr="00905CFF">
        <w:rPr>
          <w:rFonts w:ascii="Times New Roman" w:eastAsia="Times New Roman" w:hAnsi="Times New Roman" w:cs="Times New Roman"/>
          <w:sz w:val="26"/>
          <w:szCs w:val="26"/>
          <w:lang w:val="en-US"/>
        </w:rPr>
        <w:t>:</w:t>
      </w:r>
    </w:p>
    <w:p w14:paraId="15C681BB" w14:textId="4840DE37" w:rsidR="00F4626C" w:rsidRPr="00905CFF" w:rsidRDefault="00F4626C" w:rsidP="004B6C1B">
      <w:pPr>
        <w:pStyle w:val="ListParagraph"/>
        <w:numPr>
          <w:ilvl w:val="0"/>
          <w:numId w:val="82"/>
        </w:numPr>
        <w:spacing w:before="60" w:after="60"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t>Đặt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lịch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khám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bệnh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trực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tuyến</w:t>
      </w:r>
      <w:proofErr w:type="spellEnd"/>
      <w:r w:rsidRPr="00905CFF">
        <w:rPr>
          <w:rFonts w:eastAsia="Times New Roman" w:cs="Times New Roman"/>
          <w:b w:val="0"/>
          <w:bCs/>
          <w:i w:val="0"/>
          <w:iCs/>
          <w:szCs w:val="26"/>
          <w:lang w:val="en-US"/>
        </w:rPr>
        <w:t>:</w:t>
      </w:r>
      <w:r w:rsidR="004B6C1B" w:rsidRPr="00905CFF">
        <w:rPr>
          <w:rFonts w:eastAsia="Times New Roman" w:cs="Times New Roman"/>
          <w:b w:val="0"/>
          <w:bCs/>
          <w:i w:val="0"/>
          <w:iCs/>
          <w:szCs w:val="26"/>
          <w:lang w:val="en-US"/>
        </w:rPr>
        <w:t xml:space="preserve"> </w:t>
      </w:r>
      <w:r w:rsidRPr="00905CFF">
        <w:rPr>
          <w:rFonts w:eastAsia="Times New Roman" w:cs="Times New Roman"/>
          <w:b w:val="0"/>
          <w:bCs/>
          <w:i w:val="0"/>
          <w:iCs/>
          <w:szCs w:val="26"/>
          <w:lang w:val="en-US"/>
        </w:rPr>
        <w:t xml:space="preserve">Cho </w:t>
      </w:r>
      <w:proofErr w:type="spellStart"/>
      <w:r w:rsidRPr="00905CFF">
        <w:rPr>
          <w:rFonts w:eastAsia="Times New Roman" w:cs="Times New Roman"/>
          <w:b w:val="0"/>
          <w:bCs/>
          <w:i w:val="0"/>
          <w:iCs/>
          <w:szCs w:val="26"/>
          <w:lang w:val="en-US"/>
        </w:rPr>
        <w:t>phép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bệnh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nhân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tự</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đặt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lịch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khám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với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sĩ</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dựa</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trên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thời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gian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trống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chuyên</w:t>
      </w:r>
      <w:proofErr w:type="spellEnd"/>
      <w:r w:rsidRPr="00905CFF">
        <w:rPr>
          <w:rFonts w:eastAsia="Times New Roman" w:cs="Times New Roman"/>
          <w:b w:val="0"/>
          <w:bCs/>
          <w:i w:val="0"/>
          <w:iCs/>
          <w:szCs w:val="26"/>
          <w:lang w:val="en-US"/>
        </w:rPr>
        <w:t xml:space="preserve"> khoa,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dịch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vụ</w:t>
      </w:r>
      <w:proofErr w:type="spellEnd"/>
      <w:r w:rsidRPr="00905CFF">
        <w:rPr>
          <w:rFonts w:eastAsia="Times New Roman" w:cs="Times New Roman"/>
          <w:b w:val="0"/>
          <w:bCs/>
          <w:i w:val="0"/>
          <w:iCs/>
          <w:szCs w:val="26"/>
          <w:lang w:val="en-US"/>
        </w:rPr>
        <w:t xml:space="preserve"> y </w:t>
      </w:r>
      <w:proofErr w:type="spellStart"/>
      <w:r w:rsidRPr="00905CFF">
        <w:rPr>
          <w:rFonts w:eastAsia="Times New Roman" w:cs="Times New Roman"/>
          <w:b w:val="0"/>
          <w:bCs/>
          <w:i w:val="0"/>
          <w:iCs/>
          <w:szCs w:val="26"/>
          <w:lang w:val="en-US"/>
        </w:rPr>
        <w:t>tế</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mong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muốn</w:t>
      </w:r>
      <w:proofErr w:type="spellEnd"/>
      <w:r w:rsidRPr="00905CFF">
        <w:rPr>
          <w:rFonts w:eastAsia="Times New Roman" w:cs="Times New Roman"/>
          <w:b w:val="0"/>
          <w:bCs/>
          <w:i w:val="0"/>
          <w:iCs/>
          <w:szCs w:val="26"/>
          <w:lang w:val="en-US"/>
        </w:rPr>
        <w:t>.</w:t>
      </w:r>
    </w:p>
    <w:p w14:paraId="6A5641BA" w14:textId="1B728B7F" w:rsidR="00F4626C" w:rsidRPr="00905CFF" w:rsidRDefault="00F4626C" w:rsidP="004B6C1B">
      <w:pPr>
        <w:pStyle w:val="ListParagraph"/>
        <w:numPr>
          <w:ilvl w:val="0"/>
          <w:numId w:val="82"/>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Quản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lịch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làm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việc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của</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sĩ</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hiển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thị</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lịch</w:t>
      </w:r>
      <w:proofErr w:type="spellEnd"/>
      <w:r w:rsidRPr="00905CFF">
        <w:rPr>
          <w:rFonts w:eastAsia="Times New Roman" w:cs="Times New Roman"/>
          <w:b w:val="0"/>
          <w:bCs/>
          <w:i w:val="0"/>
          <w:iCs/>
          <w:szCs w:val="26"/>
          <w:lang w:val="en-US"/>
        </w:rPr>
        <w:t xml:space="preserve"> </w:t>
      </w:r>
      <w:proofErr w:type="spellStart"/>
      <w:r w:rsidR="004861E2" w:rsidRPr="00905CFF">
        <w:rPr>
          <w:rFonts w:eastAsia="Times New Roman" w:cs="Times New Roman"/>
          <w:b w:val="0"/>
          <w:bCs/>
          <w:i w:val="0"/>
          <w:iCs/>
          <w:szCs w:val="26"/>
          <w:lang w:val="en-US"/>
        </w:rPr>
        <w:t>hẹn</w:t>
      </w:r>
      <w:proofErr w:type="spellEnd"/>
      <w:r w:rsidR="004861E2" w:rsidRPr="00905CFF">
        <w:rPr>
          <w:rFonts w:eastAsia="Times New Roman" w:cs="Times New Roman"/>
          <w:b w:val="0"/>
          <w:bCs/>
          <w:i w:val="0"/>
          <w:iCs/>
          <w:szCs w:val="26"/>
          <w:lang w:val="en-US"/>
        </w:rPr>
        <w:t xml:space="preserve"> </w:t>
      </w:r>
      <w:proofErr w:type="spellStart"/>
      <w:r w:rsidR="004861E2" w:rsidRPr="00905CFF">
        <w:rPr>
          <w:rFonts w:eastAsia="Times New Roman" w:cs="Times New Roman"/>
          <w:b w:val="0"/>
          <w:bCs/>
          <w:i w:val="0"/>
          <w:iCs/>
          <w:szCs w:val="26"/>
          <w:lang w:val="en-US"/>
        </w:rPr>
        <w:t>theo</w:t>
      </w:r>
      <w:proofErr w:type="spellEnd"/>
      <w:r w:rsidR="004861E2" w:rsidRPr="00905CFF">
        <w:rPr>
          <w:rFonts w:eastAsia="Times New Roman" w:cs="Times New Roman"/>
          <w:b w:val="0"/>
          <w:bCs/>
          <w:i w:val="0"/>
          <w:iCs/>
          <w:szCs w:val="26"/>
          <w:lang w:val="en-US"/>
        </w:rPr>
        <w:t xml:space="preserve"> </w:t>
      </w:r>
      <w:proofErr w:type="spellStart"/>
      <w:r w:rsidR="004861E2" w:rsidRPr="00905CFF">
        <w:rPr>
          <w:rFonts w:eastAsia="Times New Roman" w:cs="Times New Roman"/>
          <w:b w:val="0"/>
          <w:bCs/>
          <w:i w:val="0"/>
          <w:iCs/>
          <w:szCs w:val="26"/>
          <w:lang w:val="en-US"/>
        </w:rPr>
        <w:t>ngày</w:t>
      </w:r>
      <w:proofErr w:type="spellEnd"/>
      <w:r w:rsidRPr="00905CFF">
        <w:rPr>
          <w:rFonts w:eastAsia="Times New Roman" w:cs="Times New Roman"/>
          <w:b w:val="0"/>
          <w:bCs/>
          <w:i w:val="0"/>
          <w:iCs/>
          <w:szCs w:val="26"/>
          <w:lang w:val="en-US"/>
        </w:rPr>
        <w:t xml:space="preserve"> </w:t>
      </w:r>
    </w:p>
    <w:p w14:paraId="0A246DCA" w14:textId="07B95C68" w:rsidR="00F4626C" w:rsidRPr="00905CFF" w:rsidRDefault="00F4626C" w:rsidP="004B6C1B">
      <w:pPr>
        <w:pStyle w:val="ListParagraph"/>
        <w:numPr>
          <w:ilvl w:val="0"/>
          <w:numId w:val="82"/>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Quản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thông</w:t>
      </w:r>
      <w:proofErr w:type="spellEnd"/>
      <w:r w:rsidRPr="00905CFF">
        <w:rPr>
          <w:rFonts w:eastAsia="Times New Roman" w:cs="Times New Roman"/>
          <w:b w:val="0"/>
          <w:bCs/>
          <w:i w:val="0"/>
          <w:iCs/>
          <w:szCs w:val="26"/>
          <w:lang w:val="en-US"/>
        </w:rPr>
        <w:t xml:space="preserve"> tin </w:t>
      </w:r>
      <w:proofErr w:type="spellStart"/>
      <w:r w:rsidRPr="00905CFF">
        <w:rPr>
          <w:rFonts w:eastAsia="Times New Roman" w:cs="Times New Roman"/>
          <w:b w:val="0"/>
          <w:bCs/>
          <w:i w:val="0"/>
          <w:iCs/>
          <w:szCs w:val="26"/>
          <w:lang w:val="en-US"/>
        </w:rPr>
        <w:t>bệnh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nhân</w:t>
      </w:r>
      <w:proofErr w:type="spellEnd"/>
      <w:r w:rsidRPr="00905CFF">
        <w:rPr>
          <w:rFonts w:eastAsia="Times New Roman" w:cs="Times New Roman"/>
          <w:b w:val="0"/>
          <w:bCs/>
          <w:i w:val="0"/>
          <w:iCs/>
          <w:szCs w:val="26"/>
          <w:lang w:val="en-US"/>
        </w:rPr>
        <w:t>:</w:t>
      </w:r>
    </w:p>
    <w:p w14:paraId="3294A378" w14:textId="63DD9413" w:rsidR="00F4626C" w:rsidRPr="00905CFF" w:rsidRDefault="00F4626C" w:rsidP="004B6C1B">
      <w:pPr>
        <w:pStyle w:val="ListParagraph"/>
        <w:numPr>
          <w:ilvl w:val="0"/>
          <w:numId w:val="83"/>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Lưu </w:t>
      </w:r>
      <w:proofErr w:type="spellStart"/>
      <w:r w:rsidRPr="00905CFF">
        <w:rPr>
          <w:rFonts w:eastAsia="Times New Roman" w:cs="Times New Roman"/>
          <w:b w:val="0"/>
          <w:bCs/>
          <w:i w:val="0"/>
          <w:iCs/>
          <w:szCs w:val="26"/>
          <w:lang w:val="en-US"/>
        </w:rPr>
        <w:t>trữ</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quản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thông</w:t>
      </w:r>
      <w:proofErr w:type="spellEnd"/>
      <w:r w:rsidRPr="00905CFF">
        <w:rPr>
          <w:rFonts w:eastAsia="Times New Roman" w:cs="Times New Roman"/>
          <w:b w:val="0"/>
          <w:bCs/>
          <w:i w:val="0"/>
          <w:iCs/>
          <w:szCs w:val="26"/>
          <w:lang w:val="en-US"/>
        </w:rPr>
        <w:t xml:space="preserve"> tin </w:t>
      </w:r>
      <w:proofErr w:type="spellStart"/>
      <w:r w:rsidRPr="00905CFF">
        <w:rPr>
          <w:rFonts w:eastAsia="Times New Roman" w:cs="Times New Roman"/>
          <w:b w:val="0"/>
          <w:bCs/>
          <w:i w:val="0"/>
          <w:iCs/>
          <w:szCs w:val="26"/>
          <w:lang w:val="en-US"/>
        </w:rPr>
        <w:t>cá</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nhân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của</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bệnh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nhân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tên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tuổi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giới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tính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địa</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chỉ</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số</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điện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thoại</w:t>
      </w:r>
      <w:proofErr w:type="spellEnd"/>
      <w:r w:rsidRPr="00905CFF">
        <w:rPr>
          <w:rFonts w:eastAsia="Times New Roman" w:cs="Times New Roman"/>
          <w:b w:val="0"/>
          <w:bCs/>
          <w:i w:val="0"/>
          <w:iCs/>
          <w:szCs w:val="26"/>
          <w:lang w:val="en-US"/>
        </w:rPr>
        <w:t>).</w:t>
      </w:r>
    </w:p>
    <w:p w14:paraId="0B4FF835" w14:textId="316BF2D7" w:rsidR="00F4626C" w:rsidRPr="00905CFF" w:rsidRDefault="00F4626C" w:rsidP="004B6C1B">
      <w:pPr>
        <w:pStyle w:val="ListParagraph"/>
        <w:numPr>
          <w:ilvl w:val="0"/>
          <w:numId w:val="83"/>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Quản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hồ</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sơ</w:t>
      </w:r>
      <w:proofErr w:type="spellEnd"/>
      <w:r w:rsidRPr="00905CFF">
        <w:rPr>
          <w:rFonts w:eastAsia="Times New Roman" w:cs="Times New Roman"/>
          <w:b w:val="0"/>
          <w:bCs/>
          <w:i w:val="0"/>
          <w:iCs/>
          <w:szCs w:val="26"/>
          <w:lang w:val="en-US"/>
        </w:rPr>
        <w:t xml:space="preserve"> y </w:t>
      </w:r>
      <w:proofErr w:type="spellStart"/>
      <w:r w:rsidRPr="00905CFF">
        <w:rPr>
          <w:rFonts w:eastAsia="Times New Roman" w:cs="Times New Roman"/>
          <w:b w:val="0"/>
          <w:bCs/>
          <w:i w:val="0"/>
          <w:iCs/>
          <w:szCs w:val="26"/>
          <w:lang w:val="en-US"/>
        </w:rPr>
        <w:t>tế</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của</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bệnh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nhân</w:t>
      </w:r>
      <w:proofErr w:type="spellEnd"/>
      <w:r w:rsidRPr="00905CFF">
        <w:rPr>
          <w:rFonts w:eastAsia="Times New Roman" w:cs="Times New Roman"/>
          <w:b w:val="0"/>
          <w:bCs/>
          <w:i w:val="0"/>
          <w:iCs/>
          <w:szCs w:val="26"/>
          <w:lang w:val="en-US"/>
        </w:rPr>
        <w:t xml:space="preserve">, bao </w:t>
      </w:r>
      <w:proofErr w:type="spellStart"/>
      <w:r w:rsidRPr="00905CFF">
        <w:rPr>
          <w:rFonts w:eastAsia="Times New Roman" w:cs="Times New Roman"/>
          <w:b w:val="0"/>
          <w:bCs/>
          <w:i w:val="0"/>
          <w:iCs/>
          <w:szCs w:val="26"/>
          <w:lang w:val="en-US"/>
        </w:rPr>
        <w:t>gồm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lịch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sử</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khám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bệnh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kết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quả</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xét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nghiệm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đơn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thuốc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quá</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trình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điều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trị</w:t>
      </w:r>
      <w:proofErr w:type="spellEnd"/>
      <w:r w:rsidRPr="00905CFF">
        <w:rPr>
          <w:rFonts w:eastAsia="Times New Roman" w:cs="Times New Roman"/>
          <w:b w:val="0"/>
          <w:bCs/>
          <w:i w:val="0"/>
          <w:iCs/>
          <w:szCs w:val="26"/>
          <w:lang w:val="en-US"/>
        </w:rPr>
        <w:t>.</w:t>
      </w:r>
    </w:p>
    <w:p w14:paraId="15F1B2EB" w14:textId="378CEF94" w:rsidR="00F4626C" w:rsidRPr="00905CFF" w:rsidRDefault="00F4626C" w:rsidP="004B6C1B">
      <w:pPr>
        <w:pStyle w:val="ListParagraph"/>
        <w:numPr>
          <w:ilvl w:val="0"/>
          <w:numId w:val="83"/>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Quản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thông</w:t>
      </w:r>
      <w:proofErr w:type="spellEnd"/>
      <w:r w:rsidRPr="00905CFF">
        <w:rPr>
          <w:rFonts w:eastAsia="Times New Roman" w:cs="Times New Roman"/>
          <w:b w:val="0"/>
          <w:bCs/>
          <w:i w:val="0"/>
          <w:iCs/>
          <w:szCs w:val="26"/>
          <w:lang w:val="en-US"/>
        </w:rPr>
        <w:t xml:space="preserve"> tin </w:t>
      </w:r>
      <w:proofErr w:type="spellStart"/>
      <w:r w:rsidRPr="00905CFF">
        <w:rPr>
          <w:rFonts w:eastAsia="Times New Roman" w:cs="Times New Roman"/>
          <w:b w:val="0"/>
          <w:bCs/>
          <w:i w:val="0"/>
          <w:iCs/>
          <w:szCs w:val="26"/>
          <w:lang w:val="en-US"/>
        </w:rPr>
        <w:t>bác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sĩ</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lịch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làm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việc</w:t>
      </w:r>
      <w:proofErr w:type="spellEnd"/>
      <w:r w:rsidRPr="00905CFF">
        <w:rPr>
          <w:rFonts w:eastAsia="Times New Roman" w:cs="Times New Roman"/>
          <w:b w:val="0"/>
          <w:bCs/>
          <w:i w:val="0"/>
          <w:iCs/>
          <w:szCs w:val="26"/>
          <w:lang w:val="en-US"/>
        </w:rPr>
        <w:t>:</w:t>
      </w:r>
    </w:p>
    <w:p w14:paraId="7469948B" w14:textId="25B19618" w:rsidR="00F4626C" w:rsidRPr="00905CFF" w:rsidRDefault="00F4626C" w:rsidP="004B6C1B">
      <w:pPr>
        <w:pStyle w:val="ListParagraph"/>
        <w:numPr>
          <w:ilvl w:val="0"/>
          <w:numId w:val="83"/>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Cung </w:t>
      </w:r>
      <w:proofErr w:type="spellStart"/>
      <w:r w:rsidRPr="00905CFF">
        <w:rPr>
          <w:rFonts w:eastAsia="Times New Roman" w:cs="Times New Roman"/>
          <w:b w:val="0"/>
          <w:bCs/>
          <w:i w:val="0"/>
          <w:iCs/>
          <w:szCs w:val="26"/>
          <w:lang w:val="en-US"/>
        </w:rPr>
        <w:t>cấp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thông</w:t>
      </w:r>
      <w:proofErr w:type="spellEnd"/>
      <w:r w:rsidRPr="00905CFF">
        <w:rPr>
          <w:rFonts w:eastAsia="Times New Roman" w:cs="Times New Roman"/>
          <w:b w:val="0"/>
          <w:bCs/>
          <w:i w:val="0"/>
          <w:iCs/>
          <w:szCs w:val="26"/>
          <w:lang w:val="en-US"/>
        </w:rPr>
        <w:t xml:space="preserve"> tin chi </w:t>
      </w:r>
      <w:proofErr w:type="spellStart"/>
      <w:r w:rsidRPr="00905CFF">
        <w:rPr>
          <w:rFonts w:eastAsia="Times New Roman" w:cs="Times New Roman"/>
          <w:b w:val="0"/>
          <w:bCs/>
          <w:i w:val="0"/>
          <w:iCs/>
          <w:szCs w:val="26"/>
          <w:lang w:val="en-US"/>
        </w:rPr>
        <w:t>tiết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về</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sĩ</w:t>
      </w:r>
      <w:proofErr w:type="spellEnd"/>
      <w:r w:rsidRPr="00905CFF">
        <w:rPr>
          <w:rFonts w:eastAsia="Times New Roman" w:cs="Times New Roman"/>
          <w:b w:val="0"/>
          <w:bCs/>
          <w:i w:val="0"/>
          <w:iCs/>
          <w:szCs w:val="26"/>
          <w:lang w:val="en-US"/>
        </w:rPr>
        <w:t xml:space="preserve"> bao </w:t>
      </w:r>
      <w:proofErr w:type="spellStart"/>
      <w:r w:rsidRPr="00905CFF">
        <w:rPr>
          <w:rFonts w:eastAsia="Times New Roman" w:cs="Times New Roman"/>
          <w:b w:val="0"/>
          <w:bCs/>
          <w:i w:val="0"/>
          <w:iCs/>
          <w:szCs w:val="26"/>
          <w:lang w:val="en-US"/>
        </w:rPr>
        <w:t>gồm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chuyên</w:t>
      </w:r>
      <w:proofErr w:type="spellEnd"/>
      <w:r w:rsidRPr="00905CFF">
        <w:rPr>
          <w:rFonts w:eastAsia="Times New Roman" w:cs="Times New Roman"/>
          <w:b w:val="0"/>
          <w:bCs/>
          <w:i w:val="0"/>
          <w:iCs/>
          <w:szCs w:val="26"/>
          <w:lang w:val="en-US"/>
        </w:rPr>
        <w:t xml:space="preserve"> khoa, </w:t>
      </w:r>
      <w:proofErr w:type="spellStart"/>
      <w:r w:rsidRPr="00905CFF">
        <w:rPr>
          <w:rFonts w:eastAsia="Times New Roman" w:cs="Times New Roman"/>
          <w:b w:val="0"/>
          <w:bCs/>
          <w:i w:val="0"/>
          <w:iCs/>
          <w:szCs w:val="26"/>
          <w:lang w:val="en-US"/>
        </w:rPr>
        <w:t>kinh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nghiệm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lịch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làm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việc</w:t>
      </w:r>
      <w:proofErr w:type="spellEnd"/>
      <w:r w:rsidRPr="00905CFF">
        <w:rPr>
          <w:rFonts w:eastAsia="Times New Roman" w:cs="Times New Roman"/>
          <w:b w:val="0"/>
          <w:bCs/>
          <w:i w:val="0"/>
          <w:iCs/>
          <w:szCs w:val="26"/>
          <w:lang w:val="en-US"/>
        </w:rPr>
        <w:t>.</w:t>
      </w:r>
    </w:p>
    <w:p w14:paraId="11749B06" w14:textId="7BF5B4FE" w:rsidR="00F4626C" w:rsidRPr="00905CFF" w:rsidRDefault="00F4626C" w:rsidP="004B6C1B">
      <w:pPr>
        <w:pStyle w:val="ListParagraph"/>
        <w:numPr>
          <w:ilvl w:val="0"/>
          <w:numId w:val="83"/>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lastRenderedPageBreak/>
        <w:t xml:space="preserve">Cho </w:t>
      </w:r>
      <w:proofErr w:type="spellStart"/>
      <w:r w:rsidRPr="00905CFF">
        <w:rPr>
          <w:rFonts w:eastAsia="Times New Roman" w:cs="Times New Roman"/>
          <w:b w:val="0"/>
          <w:bCs/>
          <w:i w:val="0"/>
          <w:iCs/>
          <w:szCs w:val="26"/>
          <w:lang w:val="en-US"/>
        </w:rPr>
        <w:t>phép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quản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trị</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viên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sĩ</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quản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lịch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khám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bệnh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hủy</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lịch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hoặc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điều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chỉnh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thời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gian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khám</w:t>
      </w:r>
      <w:proofErr w:type="spellEnd"/>
      <w:r w:rsidRPr="00905CFF">
        <w:rPr>
          <w:rFonts w:eastAsia="Times New Roman" w:cs="Times New Roman"/>
          <w:b w:val="0"/>
          <w:bCs/>
          <w:i w:val="0"/>
          <w:iCs/>
          <w:szCs w:val="26"/>
          <w:lang w:val="en-US"/>
        </w:rPr>
        <w:t>.</w:t>
      </w:r>
    </w:p>
    <w:p w14:paraId="66362AC4" w14:textId="53364F3D" w:rsidR="00F4626C" w:rsidRPr="00905CFF" w:rsidRDefault="00F4626C" w:rsidP="004B6C1B">
      <w:pPr>
        <w:pStyle w:val="ListParagraph"/>
        <w:numPr>
          <w:ilvl w:val="0"/>
          <w:numId w:val="84"/>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Bảo </w:t>
      </w:r>
      <w:proofErr w:type="spellStart"/>
      <w:r w:rsidRPr="00905CFF">
        <w:rPr>
          <w:rFonts w:eastAsia="Times New Roman" w:cs="Times New Roman"/>
          <w:b w:val="0"/>
          <w:bCs/>
          <w:i w:val="0"/>
          <w:iCs/>
          <w:szCs w:val="26"/>
          <w:lang w:val="en-US"/>
        </w:rPr>
        <w:t>mật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thông</w:t>
      </w:r>
      <w:proofErr w:type="spellEnd"/>
      <w:r w:rsidRPr="00905CFF">
        <w:rPr>
          <w:rFonts w:eastAsia="Times New Roman" w:cs="Times New Roman"/>
          <w:b w:val="0"/>
          <w:bCs/>
          <w:i w:val="0"/>
          <w:iCs/>
          <w:szCs w:val="26"/>
          <w:lang w:val="en-US"/>
        </w:rPr>
        <w:t xml:space="preserve"> tin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quyền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truy</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cập</w:t>
      </w:r>
      <w:proofErr w:type="spellEnd"/>
      <w:r w:rsidRPr="00905CFF">
        <w:rPr>
          <w:rFonts w:eastAsia="Times New Roman" w:cs="Times New Roman"/>
          <w:b w:val="0"/>
          <w:bCs/>
          <w:i w:val="0"/>
          <w:iCs/>
          <w:szCs w:val="26"/>
          <w:lang w:val="en-US"/>
        </w:rPr>
        <w:t>:</w:t>
      </w:r>
      <w:r w:rsidR="004B6C1B" w:rsidRPr="00905CFF">
        <w:rPr>
          <w:rFonts w:eastAsia="Times New Roman" w:cs="Times New Roman"/>
          <w:b w:val="0"/>
          <w:bCs/>
          <w:i w:val="0"/>
          <w:iCs/>
          <w:szCs w:val="26"/>
          <w:lang w:val="en-US"/>
        </w:rPr>
        <w:t xml:space="preserve"> </w:t>
      </w:r>
      <w:r w:rsidRPr="00905CFF">
        <w:rPr>
          <w:rFonts w:eastAsia="Times New Roman" w:cs="Times New Roman"/>
          <w:b w:val="0"/>
          <w:bCs/>
          <w:i w:val="0"/>
          <w:iCs/>
          <w:szCs w:val="26"/>
          <w:lang w:val="en-US"/>
        </w:rPr>
        <w:t xml:space="preserve">Bảo </w:t>
      </w:r>
      <w:proofErr w:type="spellStart"/>
      <w:r w:rsidRPr="00905CFF">
        <w:rPr>
          <w:rFonts w:eastAsia="Times New Roman" w:cs="Times New Roman"/>
          <w:b w:val="0"/>
          <w:bCs/>
          <w:i w:val="0"/>
          <w:iCs/>
          <w:szCs w:val="26"/>
          <w:lang w:val="en-US"/>
        </w:rPr>
        <w:t>vệ</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thông</w:t>
      </w:r>
      <w:proofErr w:type="spellEnd"/>
      <w:r w:rsidRPr="00905CFF">
        <w:rPr>
          <w:rFonts w:eastAsia="Times New Roman" w:cs="Times New Roman"/>
          <w:b w:val="0"/>
          <w:bCs/>
          <w:i w:val="0"/>
          <w:iCs/>
          <w:szCs w:val="26"/>
          <w:lang w:val="en-US"/>
        </w:rPr>
        <w:t xml:space="preserve"> tin </w:t>
      </w:r>
      <w:proofErr w:type="spellStart"/>
      <w:r w:rsidRPr="00905CFF">
        <w:rPr>
          <w:rFonts w:eastAsia="Times New Roman" w:cs="Times New Roman"/>
          <w:b w:val="0"/>
          <w:bCs/>
          <w:i w:val="0"/>
          <w:iCs/>
          <w:szCs w:val="26"/>
          <w:lang w:val="en-US"/>
        </w:rPr>
        <w:t>cá</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nhân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y </w:t>
      </w:r>
      <w:proofErr w:type="spellStart"/>
      <w:r w:rsidRPr="00905CFF">
        <w:rPr>
          <w:rFonts w:eastAsia="Times New Roman" w:cs="Times New Roman"/>
          <w:b w:val="0"/>
          <w:bCs/>
          <w:i w:val="0"/>
          <w:iCs/>
          <w:szCs w:val="26"/>
          <w:lang w:val="en-US"/>
        </w:rPr>
        <w:t>tế</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của</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bệnh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nhân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bằng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phương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pháp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mã</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hóa</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xác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thực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phân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quyền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truy</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cập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từng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vai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trò</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trong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hệ</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thống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bệnh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nhân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sĩ</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quản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trị</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viên</w:t>
      </w:r>
      <w:proofErr w:type="spellEnd"/>
      <w:r w:rsidRPr="00905CFF">
        <w:rPr>
          <w:rFonts w:eastAsia="Times New Roman" w:cs="Times New Roman"/>
          <w:b w:val="0"/>
          <w:bCs/>
          <w:i w:val="0"/>
          <w:iCs/>
          <w:szCs w:val="26"/>
          <w:lang w:val="en-US"/>
        </w:rPr>
        <w:t>).</w:t>
      </w:r>
    </w:p>
    <w:p w14:paraId="552F6203" w14:textId="76F94535" w:rsidR="00F4626C" w:rsidRPr="00905CFF" w:rsidRDefault="00F4626C" w:rsidP="004B6C1B">
      <w:pPr>
        <w:pStyle w:val="ListParagraph"/>
        <w:numPr>
          <w:ilvl w:val="0"/>
          <w:numId w:val="85"/>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Báo </w:t>
      </w:r>
      <w:proofErr w:type="spellStart"/>
      <w:r w:rsidRPr="00905CFF">
        <w:rPr>
          <w:rFonts w:eastAsia="Times New Roman" w:cs="Times New Roman"/>
          <w:b w:val="0"/>
          <w:bCs/>
          <w:i w:val="0"/>
          <w:iCs/>
          <w:szCs w:val="26"/>
          <w:lang w:val="en-US"/>
        </w:rPr>
        <w:t>cáo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thống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kê</w:t>
      </w:r>
      <w:proofErr w:type="spellEnd"/>
      <w:r w:rsidRPr="00905CFF">
        <w:rPr>
          <w:rFonts w:eastAsia="Times New Roman" w:cs="Times New Roman"/>
          <w:b w:val="0"/>
          <w:bCs/>
          <w:i w:val="0"/>
          <w:iCs/>
          <w:szCs w:val="26"/>
          <w:lang w:val="en-US"/>
        </w:rPr>
        <w:t>:</w:t>
      </w:r>
      <w:r w:rsidR="004B6C1B"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Hệ</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thống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cung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cấp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báo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cáo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thống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kê</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liên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quan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đến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lịch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khám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bệnh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số</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lượng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bệnh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nhân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kết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quả</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khám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chữa</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bệnh</w:t>
      </w:r>
      <w:proofErr w:type="spellEnd"/>
      <w:r w:rsidR="004861E2" w:rsidRPr="00905CFF">
        <w:rPr>
          <w:rFonts w:eastAsia="Times New Roman" w:cs="Times New Roman"/>
          <w:b w:val="0"/>
          <w:bCs/>
          <w:i w:val="0"/>
          <w:iCs/>
          <w:szCs w:val="26"/>
          <w:lang w:val="en-US"/>
        </w:rPr>
        <w:t xml:space="preserve">, </w:t>
      </w:r>
      <w:proofErr w:type="spellStart"/>
      <w:r w:rsidR="004861E2" w:rsidRPr="00905CFF">
        <w:rPr>
          <w:rFonts w:eastAsia="Times New Roman" w:cs="Times New Roman"/>
          <w:b w:val="0"/>
          <w:bCs/>
          <w:i w:val="0"/>
          <w:iCs/>
          <w:szCs w:val="26"/>
          <w:lang w:val="en-US"/>
        </w:rPr>
        <w:t>doanh</w:t>
      </w:r>
      <w:proofErr w:type="spellEnd"/>
      <w:r w:rsidR="004861E2" w:rsidRPr="00905CFF">
        <w:rPr>
          <w:rFonts w:eastAsia="Times New Roman" w:cs="Times New Roman"/>
          <w:b w:val="0"/>
          <w:bCs/>
          <w:i w:val="0"/>
          <w:iCs/>
          <w:szCs w:val="26"/>
          <w:lang w:val="en-US"/>
        </w:rPr>
        <w:t xml:space="preserve"> </w:t>
      </w:r>
      <w:proofErr w:type="spellStart"/>
      <w:r w:rsidR="004861E2" w:rsidRPr="00905CFF">
        <w:rPr>
          <w:rFonts w:eastAsia="Times New Roman" w:cs="Times New Roman"/>
          <w:b w:val="0"/>
          <w:bCs/>
          <w:i w:val="0"/>
          <w:iCs/>
          <w:szCs w:val="26"/>
          <w:lang w:val="en-US"/>
        </w:rPr>
        <w:t>thu</w:t>
      </w:r>
      <w:proofErr w:type="spellEnd"/>
      <w:r w:rsidR="004861E2" w:rsidRPr="00905CFF">
        <w:rPr>
          <w:rFonts w:eastAsia="Times New Roman" w:cs="Times New Roman"/>
          <w:b w:val="0"/>
          <w:bCs/>
          <w:i w:val="0"/>
          <w:iCs/>
          <w:szCs w:val="26"/>
          <w:lang w:val="en-US"/>
        </w:rPr>
        <w:t>, ..</w:t>
      </w:r>
      <w:r w:rsidRPr="00905CFF">
        <w:rPr>
          <w:rFonts w:eastAsia="Times New Roman" w:cs="Times New Roman"/>
          <w:b w:val="0"/>
          <w:bCs/>
          <w:i w:val="0"/>
          <w:iCs/>
          <w:szCs w:val="26"/>
          <w:lang w:val="en-US"/>
        </w:rPr>
        <w:t>.</w:t>
      </w:r>
    </w:p>
    <w:p w14:paraId="2CDB72F8" w14:textId="4F86A191" w:rsidR="00696F51" w:rsidRPr="00905CFF" w:rsidRDefault="00696F51" w:rsidP="00696F51">
      <w:pPr>
        <w:pStyle w:val="ListParagraph"/>
        <w:numPr>
          <w:ilvl w:val="0"/>
          <w:numId w:val="54"/>
        </w:numPr>
        <w:spacing w:before="60" w:after="60"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t>Chức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năng</w:t>
      </w:r>
      <w:proofErr w:type="spellEnd"/>
      <w:r w:rsidRPr="00905CFF">
        <w:rPr>
          <w:rFonts w:eastAsia="Times New Roman" w:cs="Times New Roman"/>
          <w:b w:val="0"/>
          <w:bCs/>
          <w:i w:val="0"/>
          <w:iCs/>
          <w:szCs w:val="26"/>
          <w:lang w:val="en-US"/>
        </w:rPr>
        <w:t xml:space="preserve"> chi </w:t>
      </w:r>
      <w:proofErr w:type="spellStart"/>
      <w:r w:rsidRPr="00905CFF">
        <w:rPr>
          <w:rFonts w:eastAsia="Times New Roman" w:cs="Times New Roman"/>
          <w:b w:val="0"/>
          <w:bCs/>
          <w:i w:val="0"/>
          <w:iCs/>
          <w:szCs w:val="26"/>
          <w:lang w:val="en-US"/>
        </w:rPr>
        <w:t>tiết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từng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vai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trò</w:t>
      </w:r>
      <w:proofErr w:type="spellEnd"/>
    </w:p>
    <w:p w14:paraId="67E765DF" w14:textId="21D9C9D1" w:rsidR="00DD56AF" w:rsidRPr="00905CFF" w:rsidRDefault="00DD56AF" w:rsidP="00DD56AF">
      <w:pPr>
        <w:pStyle w:val="Heading8"/>
        <w:spacing w:line="360" w:lineRule="auto"/>
        <w:rPr>
          <w:rFonts w:eastAsia="Times New Roman" w:cs="Times New Roman"/>
          <w:lang w:val="en-US"/>
        </w:rPr>
      </w:pPr>
      <w:bookmarkStart w:id="23" w:name="_Toc186464384"/>
      <w:r w:rsidRPr="00905CFF">
        <w:rPr>
          <w:rFonts w:eastAsia="Times New Roman" w:cs="Times New Roman"/>
        </w:rPr>
        <w:t>Bảng 1.</w:t>
      </w:r>
      <w:r w:rsidR="00855F52" w:rsidRPr="00905CFF">
        <w:rPr>
          <w:rFonts w:eastAsia="Times New Roman" w:cs="Times New Roman"/>
          <w:lang w:val="en-US"/>
        </w:rPr>
        <w:t>1</w:t>
      </w:r>
      <w:r w:rsidRPr="00905CFF">
        <w:rPr>
          <w:rFonts w:eastAsia="Times New Roman" w:cs="Times New Roman"/>
        </w:rPr>
        <w:t xml:space="preserve"> </w:t>
      </w:r>
      <w:r w:rsidRPr="00905CFF">
        <w:rPr>
          <w:rFonts w:eastAsia="Times New Roman" w:cs="Times New Roman"/>
          <w:lang w:val="en-US"/>
        </w:rPr>
        <w:t xml:space="preserve">Chi </w:t>
      </w:r>
      <w:proofErr w:type="spellStart"/>
      <w:r w:rsidRPr="00905CFF">
        <w:rPr>
          <w:rFonts w:eastAsia="Times New Roman" w:cs="Times New Roman"/>
          <w:lang w:val="en-US"/>
        </w:rPr>
        <w:t>tiết</w:t>
      </w:r>
      <w:proofErr w:type="spellEnd"/>
      <w:r w:rsidRPr="00905CFF">
        <w:rPr>
          <w:rFonts w:eastAsia="Times New Roman" w:cs="Times New Roman"/>
          <w:lang w:val="en-US"/>
        </w:rPr>
        <w:t xml:space="preserve"> </w:t>
      </w:r>
      <w:proofErr w:type="spellStart"/>
      <w:r w:rsidRPr="00905CFF">
        <w:rPr>
          <w:rFonts w:eastAsia="Times New Roman" w:cs="Times New Roman"/>
          <w:lang w:val="en-US"/>
        </w:rPr>
        <w:t>chức</w:t>
      </w:r>
      <w:proofErr w:type="spellEnd"/>
      <w:r w:rsidRPr="00905CFF">
        <w:rPr>
          <w:rFonts w:eastAsia="Times New Roman" w:cs="Times New Roman"/>
          <w:lang w:val="en-US"/>
        </w:rPr>
        <w:t xml:space="preserve"> </w:t>
      </w:r>
      <w:proofErr w:type="spellStart"/>
      <w:r w:rsidRPr="00905CFF">
        <w:rPr>
          <w:rFonts w:eastAsia="Times New Roman" w:cs="Times New Roman"/>
          <w:lang w:val="en-US"/>
        </w:rPr>
        <w:t>năng</w:t>
      </w:r>
      <w:proofErr w:type="spellEnd"/>
      <w:r w:rsidRPr="00905CFF">
        <w:rPr>
          <w:rFonts w:eastAsia="Times New Roman" w:cs="Times New Roman"/>
          <w:lang w:val="en-US"/>
        </w:rPr>
        <w:t xml:space="preserve"> </w:t>
      </w:r>
      <w:proofErr w:type="spellStart"/>
      <w:r w:rsidRPr="00905CFF">
        <w:rPr>
          <w:rFonts w:eastAsia="Times New Roman" w:cs="Times New Roman"/>
          <w:lang w:val="en-US"/>
        </w:rPr>
        <w:t>cho</w:t>
      </w:r>
      <w:proofErr w:type="spellEnd"/>
      <w:r w:rsidRPr="00905CFF">
        <w:rPr>
          <w:rFonts w:eastAsia="Times New Roman" w:cs="Times New Roman"/>
          <w:lang w:val="en-US"/>
        </w:rPr>
        <w:t xml:space="preserve"> </w:t>
      </w:r>
      <w:proofErr w:type="spellStart"/>
      <w:r w:rsidRPr="00905CFF">
        <w:rPr>
          <w:rFonts w:eastAsia="Times New Roman" w:cs="Times New Roman"/>
          <w:lang w:val="en-US"/>
        </w:rPr>
        <w:t>từng</w:t>
      </w:r>
      <w:proofErr w:type="spellEnd"/>
      <w:r w:rsidRPr="00905CFF">
        <w:rPr>
          <w:rFonts w:eastAsia="Times New Roman" w:cs="Times New Roman"/>
          <w:lang w:val="en-US"/>
        </w:rPr>
        <w:t xml:space="preserve"> </w:t>
      </w:r>
      <w:proofErr w:type="spellStart"/>
      <w:r w:rsidRPr="00905CFF">
        <w:rPr>
          <w:rFonts w:eastAsia="Times New Roman" w:cs="Times New Roman"/>
          <w:lang w:val="en-US"/>
        </w:rPr>
        <w:t>vai</w:t>
      </w:r>
      <w:proofErr w:type="spellEnd"/>
      <w:r w:rsidRPr="00905CFF">
        <w:rPr>
          <w:rFonts w:eastAsia="Times New Roman" w:cs="Times New Roman"/>
          <w:lang w:val="en-US"/>
        </w:rPr>
        <w:t xml:space="preserve"> </w:t>
      </w:r>
      <w:proofErr w:type="spellStart"/>
      <w:r w:rsidRPr="00905CFF">
        <w:rPr>
          <w:rFonts w:eastAsia="Times New Roman" w:cs="Times New Roman"/>
          <w:lang w:val="en-US"/>
        </w:rPr>
        <w:t>trò</w:t>
      </w:r>
      <w:bookmarkEnd w:id="23"/>
      <w:proofErr w:type="spellEnd"/>
    </w:p>
    <w:tbl>
      <w:tblPr>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0"/>
        <w:gridCol w:w="6480"/>
      </w:tblGrid>
      <w:tr w:rsidR="00DD56AF" w:rsidRPr="00905CFF" w14:paraId="3926636C" w14:textId="77777777" w:rsidTr="007F011D">
        <w:tc>
          <w:tcPr>
            <w:tcW w:w="2510" w:type="dxa"/>
            <w:shd w:val="clear" w:color="auto" w:fill="auto"/>
            <w:tcMar>
              <w:top w:w="100" w:type="dxa"/>
              <w:left w:w="100" w:type="dxa"/>
              <w:bottom w:w="100" w:type="dxa"/>
              <w:right w:w="100" w:type="dxa"/>
            </w:tcMar>
          </w:tcPr>
          <w:p w14:paraId="1FCC0CEE" w14:textId="5CD8F03A" w:rsidR="00DD56AF" w:rsidRPr="00905CFF" w:rsidRDefault="00DD56AF" w:rsidP="00DD56AF">
            <w:pPr>
              <w:widowControl w:val="0"/>
              <w:pBdr>
                <w:top w:val="nil"/>
                <w:left w:val="nil"/>
                <w:bottom w:val="nil"/>
                <w:right w:val="nil"/>
                <w:between w:val="nil"/>
              </w:pBdr>
              <w:spacing w:before="60" w:after="60" w:line="360" w:lineRule="auto"/>
              <w:jc w:val="center"/>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t xml:space="preserve">Vai </w:t>
            </w:r>
            <w:proofErr w:type="spellStart"/>
            <w:r w:rsidRPr="00905CFF">
              <w:rPr>
                <w:rFonts w:ascii="Times New Roman" w:eastAsia="Times New Roman" w:hAnsi="Times New Roman" w:cs="Times New Roman"/>
                <w:sz w:val="26"/>
                <w:szCs w:val="26"/>
                <w:lang w:val="en-US"/>
              </w:rPr>
              <w:t>trò</w:t>
            </w:r>
            <w:proofErr w:type="spellEnd"/>
          </w:p>
        </w:tc>
        <w:tc>
          <w:tcPr>
            <w:tcW w:w="6480" w:type="dxa"/>
            <w:shd w:val="clear" w:color="auto" w:fill="auto"/>
            <w:tcMar>
              <w:top w:w="100" w:type="dxa"/>
              <w:left w:w="100" w:type="dxa"/>
              <w:bottom w:w="100" w:type="dxa"/>
              <w:right w:w="100" w:type="dxa"/>
            </w:tcMar>
          </w:tcPr>
          <w:p w14:paraId="7218B6B6" w14:textId="5AB643AA" w:rsidR="00DD56AF" w:rsidRPr="00905CFF" w:rsidRDefault="00DD56AF" w:rsidP="00DD56AF">
            <w:pPr>
              <w:widowControl w:val="0"/>
              <w:pBdr>
                <w:top w:val="nil"/>
                <w:left w:val="nil"/>
                <w:bottom w:val="nil"/>
                <w:right w:val="nil"/>
                <w:between w:val="nil"/>
              </w:pBdr>
              <w:spacing w:before="60" w:after="60" w:line="360" w:lineRule="auto"/>
              <w:jc w:val="center"/>
              <w:rPr>
                <w:rFonts w:ascii="Times New Roman" w:eastAsia="Times New Roman" w:hAnsi="Times New Roman" w:cs="Times New Roman"/>
                <w:sz w:val="26"/>
                <w:szCs w:val="26"/>
                <w:lang w:val="en-US"/>
              </w:rPr>
            </w:pPr>
            <w:proofErr w:type="spellStart"/>
            <w:r w:rsidRPr="00905CFF">
              <w:rPr>
                <w:rFonts w:ascii="Times New Roman" w:eastAsia="Times New Roman" w:hAnsi="Times New Roman" w:cs="Times New Roman"/>
                <w:sz w:val="26"/>
                <w:szCs w:val="26"/>
                <w:lang w:val="en-US"/>
              </w:rPr>
              <w:t>Chức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năng</w:t>
            </w:r>
            <w:proofErr w:type="spellEnd"/>
          </w:p>
        </w:tc>
      </w:tr>
      <w:tr w:rsidR="00DD56AF" w:rsidRPr="00905CFF" w14:paraId="520B6B6B" w14:textId="77777777" w:rsidTr="007F011D">
        <w:tc>
          <w:tcPr>
            <w:tcW w:w="2510" w:type="dxa"/>
            <w:shd w:val="clear" w:color="auto" w:fill="auto"/>
            <w:tcMar>
              <w:top w:w="100" w:type="dxa"/>
              <w:left w:w="100" w:type="dxa"/>
              <w:bottom w:w="100" w:type="dxa"/>
              <w:right w:w="100" w:type="dxa"/>
            </w:tcMar>
          </w:tcPr>
          <w:p w14:paraId="54EDC470" w14:textId="5CBF33E7" w:rsidR="00DD56AF" w:rsidRPr="00905CFF"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lang w:val="en-US"/>
              </w:rPr>
            </w:pPr>
            <w:proofErr w:type="spellStart"/>
            <w:r w:rsidRPr="00905CFF">
              <w:rPr>
                <w:rFonts w:ascii="Times New Roman" w:eastAsia="Times New Roman" w:hAnsi="Times New Roman" w:cs="Times New Roman"/>
                <w:sz w:val="26"/>
                <w:szCs w:val="26"/>
                <w:lang w:val="en-US"/>
              </w:rPr>
              <w:t>Bệnh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nhân</w:t>
            </w:r>
            <w:proofErr w:type="spellEnd"/>
          </w:p>
        </w:tc>
        <w:tc>
          <w:tcPr>
            <w:tcW w:w="6480" w:type="dxa"/>
            <w:shd w:val="clear" w:color="auto" w:fill="auto"/>
            <w:tcMar>
              <w:top w:w="100" w:type="dxa"/>
              <w:left w:w="100" w:type="dxa"/>
              <w:bottom w:w="100" w:type="dxa"/>
              <w:right w:w="100" w:type="dxa"/>
            </w:tcMar>
          </w:tcPr>
          <w:p w14:paraId="52A2DFE4" w14:textId="77777777" w:rsidR="00DD56AF" w:rsidRPr="00905CFF" w:rsidRDefault="00DD56AF" w:rsidP="00DD56AF">
            <w:pPr>
              <w:spacing w:before="60" w:after="60" w:line="360" w:lineRule="auto"/>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Đăng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đăng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nhập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hệ</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thống</w:t>
            </w:r>
            <w:proofErr w:type="spellEnd"/>
            <w:r w:rsidRPr="00905CFF">
              <w:rPr>
                <w:rFonts w:ascii="Times New Roman" w:eastAsia="Times New Roman" w:hAnsi="Times New Roman" w:cs="Times New Roman"/>
                <w:sz w:val="26"/>
                <w:szCs w:val="26"/>
                <w:lang w:val="en-US"/>
              </w:rPr>
              <w:t>.</w:t>
            </w:r>
          </w:p>
          <w:p w14:paraId="4D73FD8D" w14:textId="77777777" w:rsidR="00DD56AF" w:rsidRPr="00905CFF" w:rsidRDefault="00DD56AF" w:rsidP="00DD56AF">
            <w:pPr>
              <w:spacing w:before="60" w:after="60" w:line="360" w:lineRule="auto"/>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Đặt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lịch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theo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dõi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lịch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sử</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bệnh</w:t>
            </w:r>
            <w:proofErr w:type="spellEnd"/>
            <w:r w:rsidRPr="00905CFF">
              <w:rPr>
                <w:rFonts w:ascii="Times New Roman" w:eastAsia="Times New Roman" w:hAnsi="Times New Roman" w:cs="Times New Roman"/>
                <w:sz w:val="26"/>
                <w:szCs w:val="26"/>
                <w:lang w:val="en-US"/>
              </w:rPr>
              <w:t>.</w:t>
            </w:r>
          </w:p>
          <w:p w14:paraId="75D2EE40" w14:textId="77777777" w:rsidR="00DD56AF" w:rsidRPr="00905CFF" w:rsidRDefault="00DD56AF" w:rsidP="00DD56AF">
            <w:pPr>
              <w:spacing w:before="60" w:after="60" w:line="360" w:lineRule="auto"/>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t xml:space="preserve">+ Xem </w:t>
            </w:r>
            <w:proofErr w:type="spellStart"/>
            <w:r w:rsidRPr="00905CFF">
              <w:rPr>
                <w:rFonts w:ascii="Times New Roman" w:eastAsia="Times New Roman" w:hAnsi="Times New Roman" w:cs="Times New Roman"/>
                <w:sz w:val="26"/>
                <w:szCs w:val="26"/>
                <w:lang w:val="en-US"/>
              </w:rPr>
              <w:t>bệnh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án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hóa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đơn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từng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lần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w:t>
            </w:r>
          </w:p>
          <w:p w14:paraId="380AF9E6" w14:textId="77777777" w:rsidR="00DD56AF" w:rsidRPr="00905CFF" w:rsidRDefault="00DD56AF" w:rsidP="00DD56AF">
            <w:pPr>
              <w:spacing w:before="60" w:after="60" w:line="360" w:lineRule="auto"/>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t xml:space="preserve">+ Quản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thông</w:t>
            </w:r>
            <w:proofErr w:type="spellEnd"/>
            <w:r w:rsidRPr="00905CFF">
              <w:rPr>
                <w:rFonts w:ascii="Times New Roman" w:eastAsia="Times New Roman" w:hAnsi="Times New Roman" w:cs="Times New Roman"/>
                <w:sz w:val="26"/>
                <w:szCs w:val="26"/>
                <w:lang w:val="en-US"/>
              </w:rPr>
              <w:t xml:space="preserve"> tin </w:t>
            </w:r>
            <w:proofErr w:type="spellStart"/>
            <w:r w:rsidRPr="00905CFF">
              <w:rPr>
                <w:rFonts w:ascii="Times New Roman" w:eastAsia="Times New Roman" w:hAnsi="Times New Roman" w:cs="Times New Roman"/>
                <w:sz w:val="26"/>
                <w:szCs w:val="26"/>
                <w:lang w:val="en-US"/>
              </w:rPr>
              <w:t>cá</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nhân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tài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khoản</w:t>
            </w:r>
            <w:proofErr w:type="spellEnd"/>
          </w:p>
          <w:p w14:paraId="1821AEB8" w14:textId="77777777" w:rsidR="00DD56AF" w:rsidRPr="00905CFF" w:rsidRDefault="00DD56AF" w:rsidP="00DD56AF">
            <w:pPr>
              <w:spacing w:before="60" w:after="60" w:line="360" w:lineRule="auto"/>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t xml:space="preserve">+ Bình </w:t>
            </w:r>
            <w:proofErr w:type="spellStart"/>
            <w:r w:rsidRPr="00905CFF">
              <w:rPr>
                <w:rFonts w:ascii="Times New Roman" w:eastAsia="Times New Roman" w:hAnsi="Times New Roman" w:cs="Times New Roman"/>
                <w:sz w:val="26"/>
                <w:szCs w:val="26"/>
                <w:lang w:val="en-US"/>
              </w:rPr>
              <w:t>luận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về</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sĩ</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hoặc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phòng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p>
          <w:p w14:paraId="4095E8A9" w14:textId="77777777" w:rsidR="00DD56AF" w:rsidRPr="00905CFF"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rPr>
            </w:pPr>
          </w:p>
        </w:tc>
      </w:tr>
      <w:tr w:rsidR="00DD56AF" w:rsidRPr="00905CFF" w14:paraId="390BF36B" w14:textId="77777777" w:rsidTr="007F011D">
        <w:tc>
          <w:tcPr>
            <w:tcW w:w="2510" w:type="dxa"/>
            <w:shd w:val="clear" w:color="auto" w:fill="auto"/>
            <w:tcMar>
              <w:top w:w="100" w:type="dxa"/>
              <w:left w:w="100" w:type="dxa"/>
              <w:bottom w:w="100" w:type="dxa"/>
              <w:right w:w="100" w:type="dxa"/>
            </w:tcMar>
          </w:tcPr>
          <w:p w14:paraId="6C1CB54E" w14:textId="7C7BBDF8" w:rsidR="00DD56AF" w:rsidRPr="00905CFF"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lang w:val="en-US"/>
              </w:rPr>
            </w:pPr>
            <w:proofErr w:type="spellStart"/>
            <w:r w:rsidRPr="00905CFF">
              <w:rPr>
                <w:rFonts w:ascii="Times New Roman" w:eastAsia="Times New Roman" w:hAnsi="Times New Roman" w:cs="Times New Roman"/>
                <w:sz w:val="26"/>
                <w:szCs w:val="26"/>
                <w:lang w:val="en-US"/>
              </w:rPr>
              <w:t>Bác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sĩ</w:t>
            </w:r>
            <w:proofErr w:type="spellEnd"/>
          </w:p>
        </w:tc>
        <w:tc>
          <w:tcPr>
            <w:tcW w:w="6480" w:type="dxa"/>
            <w:shd w:val="clear" w:color="auto" w:fill="auto"/>
            <w:tcMar>
              <w:top w:w="100" w:type="dxa"/>
              <w:left w:w="100" w:type="dxa"/>
              <w:bottom w:w="100" w:type="dxa"/>
              <w:right w:w="100" w:type="dxa"/>
            </w:tcMar>
          </w:tcPr>
          <w:p w14:paraId="63887D48" w14:textId="77777777" w:rsidR="00DD56AF" w:rsidRPr="00905CFF" w:rsidRDefault="00DD56AF" w:rsidP="00DD56AF">
            <w:pPr>
              <w:spacing w:before="60" w:after="60" w:line="360" w:lineRule="auto"/>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t xml:space="preserve">+ Quản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lịch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hẹn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p>
          <w:p w14:paraId="063B10D2" w14:textId="77777777" w:rsidR="00DD56AF" w:rsidRPr="00905CFF" w:rsidRDefault="00DD56AF" w:rsidP="00DD56AF">
            <w:pPr>
              <w:spacing w:before="60" w:after="60" w:line="360" w:lineRule="auto"/>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bệnh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chẩn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đoán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kê</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đơn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chỉ</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định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dịch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vụ</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cập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nhật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hồ</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sơ</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bệnh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án</w:t>
            </w:r>
            <w:proofErr w:type="spellEnd"/>
            <w:r w:rsidRPr="00905CFF">
              <w:rPr>
                <w:rFonts w:ascii="Times New Roman" w:eastAsia="Times New Roman" w:hAnsi="Times New Roman" w:cs="Times New Roman"/>
                <w:sz w:val="26"/>
                <w:szCs w:val="26"/>
                <w:lang w:val="en-US"/>
              </w:rPr>
              <w:t>.</w:t>
            </w:r>
          </w:p>
          <w:p w14:paraId="2300FDB7" w14:textId="77777777" w:rsidR="00DD56AF" w:rsidRPr="00905CFF" w:rsidRDefault="00DD56AF" w:rsidP="00DD56AF">
            <w:pPr>
              <w:spacing w:before="60" w:after="60" w:line="360" w:lineRule="auto"/>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t xml:space="preserve">+ Quản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bệnh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nhân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hồ</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sơ</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bệnh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án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từng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bệnh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nhân</w:t>
            </w:r>
            <w:proofErr w:type="spellEnd"/>
          </w:p>
          <w:p w14:paraId="78121C82" w14:textId="77777777" w:rsidR="00DD56AF" w:rsidRPr="00905CFF" w:rsidRDefault="00DD56AF" w:rsidP="00DD56AF">
            <w:pPr>
              <w:spacing w:before="60" w:after="60" w:line="360" w:lineRule="auto"/>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t xml:space="preserve">+ Quản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thông</w:t>
            </w:r>
            <w:proofErr w:type="spellEnd"/>
            <w:r w:rsidRPr="00905CFF">
              <w:rPr>
                <w:rFonts w:ascii="Times New Roman" w:eastAsia="Times New Roman" w:hAnsi="Times New Roman" w:cs="Times New Roman"/>
                <w:sz w:val="26"/>
                <w:szCs w:val="26"/>
                <w:lang w:val="en-US"/>
              </w:rPr>
              <w:t xml:space="preserve"> tin </w:t>
            </w:r>
            <w:proofErr w:type="spellStart"/>
            <w:r w:rsidRPr="00905CFF">
              <w:rPr>
                <w:rFonts w:ascii="Times New Roman" w:eastAsia="Times New Roman" w:hAnsi="Times New Roman" w:cs="Times New Roman"/>
                <w:sz w:val="26"/>
                <w:szCs w:val="26"/>
                <w:lang w:val="en-US"/>
              </w:rPr>
              <w:t>cá</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nhân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tài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khoản</w:t>
            </w:r>
            <w:proofErr w:type="spellEnd"/>
          </w:p>
          <w:p w14:paraId="69DCAEEB" w14:textId="77777777" w:rsidR="00DD56AF" w:rsidRPr="00905CFF" w:rsidRDefault="00DD56AF" w:rsidP="00DD56AF">
            <w:pPr>
              <w:spacing w:before="60" w:after="60" w:line="360" w:lineRule="auto"/>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t xml:space="preserve">+ Quản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bình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luận</w:t>
            </w:r>
            <w:proofErr w:type="spellEnd"/>
          </w:p>
          <w:p w14:paraId="24645B36" w14:textId="77777777" w:rsidR="00DD56AF" w:rsidRPr="00905CFF"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rPr>
            </w:pPr>
          </w:p>
        </w:tc>
      </w:tr>
      <w:tr w:rsidR="00DD56AF" w:rsidRPr="00905CFF" w14:paraId="471D5F03" w14:textId="77777777" w:rsidTr="007F011D">
        <w:tc>
          <w:tcPr>
            <w:tcW w:w="2510" w:type="dxa"/>
            <w:shd w:val="clear" w:color="auto" w:fill="auto"/>
            <w:tcMar>
              <w:top w:w="100" w:type="dxa"/>
              <w:left w:w="100" w:type="dxa"/>
              <w:bottom w:w="100" w:type="dxa"/>
              <w:right w:w="100" w:type="dxa"/>
            </w:tcMar>
          </w:tcPr>
          <w:p w14:paraId="290650C3" w14:textId="77F701F2" w:rsidR="00DD56AF" w:rsidRPr="00905CFF"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lang w:val="en-US"/>
              </w:rPr>
            </w:pPr>
            <w:proofErr w:type="spellStart"/>
            <w:r w:rsidRPr="00905CFF">
              <w:rPr>
                <w:rFonts w:ascii="Times New Roman" w:eastAsia="Times New Roman" w:hAnsi="Times New Roman" w:cs="Times New Roman"/>
                <w:sz w:val="26"/>
                <w:szCs w:val="26"/>
                <w:lang w:val="en-US"/>
              </w:rPr>
              <w:t>Nhân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viên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tiếp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nhận</w:t>
            </w:r>
            <w:proofErr w:type="spellEnd"/>
          </w:p>
        </w:tc>
        <w:tc>
          <w:tcPr>
            <w:tcW w:w="6480" w:type="dxa"/>
            <w:shd w:val="clear" w:color="auto" w:fill="auto"/>
            <w:tcMar>
              <w:top w:w="100" w:type="dxa"/>
              <w:left w:w="100" w:type="dxa"/>
              <w:bottom w:w="100" w:type="dxa"/>
              <w:right w:w="100" w:type="dxa"/>
            </w:tcMar>
          </w:tcPr>
          <w:p w14:paraId="7942B635" w14:textId="77777777" w:rsidR="00DD56AF" w:rsidRPr="00905CFF" w:rsidRDefault="00DD56AF" w:rsidP="00DD56AF">
            <w:pPr>
              <w:spacing w:before="60" w:after="60" w:line="360" w:lineRule="auto"/>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t xml:space="preserve">+ Quản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lịch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hẹn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xác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nhận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đặt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lịch</w:t>
            </w:r>
            <w:proofErr w:type="spellEnd"/>
            <w:r w:rsidRPr="00905CFF">
              <w:rPr>
                <w:rFonts w:ascii="Times New Roman" w:eastAsia="Times New Roman" w:hAnsi="Times New Roman" w:cs="Times New Roman"/>
                <w:sz w:val="26"/>
                <w:szCs w:val="26"/>
                <w:lang w:val="en-US"/>
              </w:rPr>
              <w:t>.</w:t>
            </w:r>
          </w:p>
          <w:p w14:paraId="0F55098A" w14:textId="77777777" w:rsidR="00DD56AF" w:rsidRPr="00905CFF" w:rsidRDefault="00DD56AF" w:rsidP="00DD56AF">
            <w:pPr>
              <w:spacing w:before="60" w:after="60" w:line="360" w:lineRule="auto"/>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t xml:space="preserve">+ Quản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thanh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toán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tạo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cập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nhật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hóa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đơn</w:t>
            </w:r>
            <w:proofErr w:type="spellEnd"/>
            <w:r w:rsidRPr="00905CFF">
              <w:rPr>
                <w:rFonts w:ascii="Times New Roman" w:eastAsia="Times New Roman" w:hAnsi="Times New Roman" w:cs="Times New Roman"/>
                <w:sz w:val="26"/>
                <w:szCs w:val="26"/>
                <w:lang w:val="en-US"/>
              </w:rPr>
              <w:t>.</w:t>
            </w:r>
          </w:p>
          <w:p w14:paraId="7255229A" w14:textId="6892E37D" w:rsidR="00DD56AF" w:rsidRPr="00905CFF" w:rsidRDefault="00DD56AF" w:rsidP="00DD56AF">
            <w:pPr>
              <w:spacing w:before="60" w:after="60" w:line="360" w:lineRule="auto"/>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lastRenderedPageBreak/>
              <w:t xml:space="preserve">+ Quản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thông</w:t>
            </w:r>
            <w:proofErr w:type="spellEnd"/>
            <w:r w:rsidRPr="00905CFF">
              <w:rPr>
                <w:rFonts w:ascii="Times New Roman" w:eastAsia="Times New Roman" w:hAnsi="Times New Roman" w:cs="Times New Roman"/>
                <w:sz w:val="26"/>
                <w:szCs w:val="26"/>
                <w:lang w:val="en-US"/>
              </w:rPr>
              <w:t xml:space="preserve"> tin </w:t>
            </w:r>
            <w:proofErr w:type="spellStart"/>
            <w:r w:rsidRPr="00905CFF">
              <w:rPr>
                <w:rFonts w:ascii="Times New Roman" w:eastAsia="Times New Roman" w:hAnsi="Times New Roman" w:cs="Times New Roman"/>
                <w:sz w:val="26"/>
                <w:szCs w:val="26"/>
                <w:lang w:val="en-US"/>
              </w:rPr>
              <w:t>cá</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nhân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tài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khoản</w:t>
            </w:r>
            <w:proofErr w:type="spellEnd"/>
          </w:p>
        </w:tc>
      </w:tr>
      <w:tr w:rsidR="00DD56AF" w:rsidRPr="00905CFF" w14:paraId="36CEE563" w14:textId="77777777" w:rsidTr="007F011D">
        <w:tc>
          <w:tcPr>
            <w:tcW w:w="2510" w:type="dxa"/>
            <w:shd w:val="clear" w:color="auto" w:fill="auto"/>
            <w:tcMar>
              <w:top w:w="100" w:type="dxa"/>
              <w:left w:w="100" w:type="dxa"/>
              <w:bottom w:w="100" w:type="dxa"/>
              <w:right w:w="100" w:type="dxa"/>
            </w:tcMar>
          </w:tcPr>
          <w:p w14:paraId="4F0F68AA" w14:textId="2BA1F9BA" w:rsidR="00DD56AF" w:rsidRPr="00905CFF"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lastRenderedPageBreak/>
              <w:t xml:space="preserve">Quản </w:t>
            </w:r>
            <w:proofErr w:type="spellStart"/>
            <w:r w:rsidRPr="00905CFF">
              <w:rPr>
                <w:rFonts w:ascii="Times New Roman" w:eastAsia="Times New Roman" w:hAnsi="Times New Roman" w:cs="Times New Roman"/>
                <w:sz w:val="26"/>
                <w:szCs w:val="26"/>
                <w:lang w:val="en-US"/>
              </w:rPr>
              <w:t>trị</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viên</w:t>
            </w:r>
            <w:proofErr w:type="spellEnd"/>
          </w:p>
        </w:tc>
        <w:tc>
          <w:tcPr>
            <w:tcW w:w="6480" w:type="dxa"/>
            <w:shd w:val="clear" w:color="auto" w:fill="auto"/>
            <w:tcMar>
              <w:top w:w="100" w:type="dxa"/>
              <w:left w:w="100" w:type="dxa"/>
              <w:bottom w:w="100" w:type="dxa"/>
              <w:right w:w="100" w:type="dxa"/>
            </w:tcMar>
          </w:tcPr>
          <w:p w14:paraId="2950DC9E" w14:textId="77777777" w:rsidR="00DD56AF" w:rsidRPr="00905CFF" w:rsidRDefault="00DD56AF" w:rsidP="00DD56AF">
            <w:pPr>
              <w:spacing w:before="60" w:after="60" w:line="360" w:lineRule="auto"/>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t xml:space="preserve">+ Quản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lịch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hẹn</w:t>
            </w:r>
            <w:proofErr w:type="spellEnd"/>
          </w:p>
          <w:p w14:paraId="1E2C6933" w14:textId="77777777" w:rsidR="00DD56AF" w:rsidRPr="00905CFF" w:rsidRDefault="00DD56AF" w:rsidP="00DD56AF">
            <w:pPr>
              <w:spacing w:before="60" w:after="60" w:line="360" w:lineRule="auto"/>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t xml:space="preserve">+ Quản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tài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khoản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của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tất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cả</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vai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trò</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trong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hệ</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thống</w:t>
            </w:r>
            <w:proofErr w:type="spellEnd"/>
            <w:r w:rsidRPr="00905CFF">
              <w:rPr>
                <w:rFonts w:ascii="Times New Roman" w:eastAsia="Times New Roman" w:hAnsi="Times New Roman" w:cs="Times New Roman"/>
                <w:sz w:val="26"/>
                <w:szCs w:val="26"/>
                <w:lang w:val="en-US"/>
              </w:rPr>
              <w:t>.</w:t>
            </w:r>
          </w:p>
          <w:p w14:paraId="28CC8E2A" w14:textId="77777777" w:rsidR="00DD56AF" w:rsidRPr="00905CFF" w:rsidRDefault="00DD56AF" w:rsidP="00DD56AF">
            <w:pPr>
              <w:spacing w:before="60" w:after="60" w:line="360" w:lineRule="auto"/>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t xml:space="preserve">+ Quản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danh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mục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như</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chuyên</w:t>
            </w:r>
            <w:proofErr w:type="spellEnd"/>
            <w:r w:rsidRPr="00905CFF">
              <w:rPr>
                <w:rFonts w:ascii="Times New Roman" w:eastAsia="Times New Roman" w:hAnsi="Times New Roman" w:cs="Times New Roman"/>
                <w:sz w:val="26"/>
                <w:szCs w:val="26"/>
                <w:lang w:val="en-US"/>
              </w:rPr>
              <w:t xml:space="preserve"> khoa, </w:t>
            </w:r>
            <w:proofErr w:type="spellStart"/>
            <w:r w:rsidRPr="00905CFF">
              <w:rPr>
                <w:rFonts w:ascii="Times New Roman" w:eastAsia="Times New Roman" w:hAnsi="Times New Roman" w:cs="Times New Roman"/>
                <w:sz w:val="26"/>
                <w:szCs w:val="26"/>
                <w:lang w:val="en-US"/>
              </w:rPr>
              <w:t>dịch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vụ</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xét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nghiệm</w:t>
            </w:r>
            <w:proofErr w:type="spellEnd"/>
          </w:p>
          <w:p w14:paraId="4A76A36B" w14:textId="77777777" w:rsidR="00DD56AF" w:rsidRPr="00905CFF" w:rsidRDefault="00DD56AF" w:rsidP="00DD56AF">
            <w:pPr>
              <w:spacing w:before="60" w:after="60" w:line="360" w:lineRule="auto"/>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t xml:space="preserve">+ Quản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bình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luận</w:t>
            </w:r>
            <w:proofErr w:type="spellEnd"/>
          </w:p>
          <w:p w14:paraId="1D2F3347" w14:textId="1E3ECF14" w:rsidR="00DD56AF" w:rsidRPr="00905CFF" w:rsidRDefault="00DD56AF" w:rsidP="00DD56AF">
            <w:pPr>
              <w:spacing w:before="60" w:after="60" w:line="360" w:lineRule="auto"/>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t xml:space="preserve">+ Xem </w:t>
            </w:r>
            <w:proofErr w:type="spellStart"/>
            <w:r w:rsidRPr="00905CFF">
              <w:rPr>
                <w:rFonts w:ascii="Times New Roman" w:eastAsia="Times New Roman" w:hAnsi="Times New Roman" w:cs="Times New Roman"/>
                <w:sz w:val="26"/>
                <w:szCs w:val="26"/>
                <w:lang w:val="en-US"/>
              </w:rPr>
              <w:t>báo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thống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kê</w:t>
            </w:r>
            <w:proofErr w:type="spellEnd"/>
          </w:p>
        </w:tc>
      </w:tr>
    </w:tbl>
    <w:p w14:paraId="1DA06789" w14:textId="77777777" w:rsidR="00DD56AF" w:rsidRPr="00905CFF" w:rsidRDefault="00DD56AF" w:rsidP="00696F51">
      <w:pPr>
        <w:spacing w:before="60" w:after="60" w:line="360" w:lineRule="auto"/>
        <w:jc w:val="both"/>
        <w:rPr>
          <w:rFonts w:ascii="Times New Roman" w:eastAsia="Times New Roman" w:hAnsi="Times New Roman" w:cs="Times New Roman"/>
          <w:sz w:val="26"/>
          <w:szCs w:val="26"/>
          <w:lang w:val="en-US"/>
        </w:rPr>
      </w:pPr>
    </w:p>
    <w:p w14:paraId="310D01D8" w14:textId="37FFE673" w:rsidR="006C26D5" w:rsidRPr="00905CFF" w:rsidRDefault="006C26D5" w:rsidP="006C26D5">
      <w:pPr>
        <w:pStyle w:val="Heading2"/>
        <w:spacing w:before="60" w:after="60" w:line="360" w:lineRule="auto"/>
        <w:rPr>
          <w:sz w:val="28"/>
          <w:lang w:val="en-US"/>
        </w:rPr>
      </w:pPr>
      <w:bookmarkStart w:id="24" w:name="_Toc186463477"/>
      <w:r w:rsidRPr="00905CFF">
        <w:rPr>
          <w:sz w:val="28"/>
          <w:lang w:val="en-US"/>
        </w:rPr>
        <w:t xml:space="preserve">1.3 </w:t>
      </w:r>
      <w:proofErr w:type="spellStart"/>
      <w:r w:rsidRPr="00905CFF">
        <w:rPr>
          <w:sz w:val="28"/>
          <w:lang w:val="en-US"/>
        </w:rPr>
        <w:t>Kết</w:t>
      </w:r>
      <w:proofErr w:type="spellEnd"/>
      <w:r w:rsidRPr="00905CFF">
        <w:rPr>
          <w:sz w:val="28"/>
          <w:lang w:val="en-US"/>
        </w:rPr>
        <w:t xml:space="preserve"> </w:t>
      </w:r>
      <w:proofErr w:type="spellStart"/>
      <w:r w:rsidRPr="00905CFF">
        <w:rPr>
          <w:sz w:val="28"/>
          <w:lang w:val="en-US"/>
        </w:rPr>
        <w:t>luận</w:t>
      </w:r>
      <w:proofErr w:type="spellEnd"/>
      <w:r w:rsidRPr="00905CFF">
        <w:rPr>
          <w:sz w:val="28"/>
          <w:lang w:val="en-US"/>
        </w:rPr>
        <w:t xml:space="preserve"> </w:t>
      </w:r>
      <w:proofErr w:type="spellStart"/>
      <w:r w:rsidRPr="00905CFF">
        <w:rPr>
          <w:sz w:val="28"/>
          <w:lang w:val="en-US"/>
        </w:rPr>
        <w:t>chương</w:t>
      </w:r>
      <w:bookmarkEnd w:id="24"/>
      <w:proofErr w:type="spellEnd"/>
    </w:p>
    <w:p w14:paraId="6B3ED985" w14:textId="77777777" w:rsidR="00F606E1" w:rsidRPr="00905CFF" w:rsidRDefault="00F606E1" w:rsidP="00F606E1">
      <w:pPr>
        <w:spacing w:before="60" w:after="60" w:line="360" w:lineRule="auto"/>
        <w:ind w:firstLine="720"/>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t xml:space="preserve">Trong </w:t>
      </w:r>
      <w:proofErr w:type="spellStart"/>
      <w:r w:rsidRPr="00905CFF">
        <w:rPr>
          <w:rFonts w:ascii="Times New Roman" w:eastAsia="Times New Roman" w:hAnsi="Times New Roman" w:cs="Times New Roman"/>
          <w:sz w:val="26"/>
          <w:szCs w:val="26"/>
          <w:lang w:val="en-US"/>
        </w:rPr>
        <w:t>chương</w:t>
      </w:r>
      <w:proofErr w:type="spellEnd"/>
      <w:r w:rsidRPr="00905CFF">
        <w:rPr>
          <w:rFonts w:ascii="Times New Roman" w:eastAsia="Times New Roman" w:hAnsi="Times New Roman" w:cs="Times New Roman"/>
          <w:sz w:val="26"/>
          <w:szCs w:val="26"/>
          <w:lang w:val="en-US"/>
        </w:rPr>
        <w:t xml:space="preserve"> I, </w:t>
      </w:r>
      <w:proofErr w:type="spellStart"/>
      <w:r w:rsidRPr="00905CFF">
        <w:rPr>
          <w:rFonts w:ascii="Times New Roman" w:eastAsia="Times New Roman" w:hAnsi="Times New Roman" w:cs="Times New Roman"/>
          <w:sz w:val="26"/>
          <w:szCs w:val="26"/>
          <w:lang w:val="en-US"/>
        </w:rPr>
        <w:t>đồ</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án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đã</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nêu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ra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mục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tiêu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phạm</w:t>
      </w:r>
      <w:proofErr w:type="spellEnd"/>
      <w:r w:rsidRPr="00905CFF">
        <w:rPr>
          <w:rFonts w:ascii="Times New Roman" w:eastAsia="Times New Roman" w:hAnsi="Times New Roman" w:cs="Times New Roman"/>
          <w:sz w:val="26"/>
          <w:szCs w:val="26"/>
          <w:lang w:val="en-US"/>
        </w:rPr>
        <w:t xml:space="preserve"> vi </w:t>
      </w:r>
      <w:proofErr w:type="spellStart"/>
      <w:r w:rsidRPr="00905CFF">
        <w:rPr>
          <w:rFonts w:ascii="Times New Roman" w:eastAsia="Times New Roman" w:hAnsi="Times New Roman" w:cs="Times New Roman"/>
          <w:sz w:val="26"/>
          <w:szCs w:val="26"/>
          <w:lang w:val="en-US"/>
        </w:rPr>
        <w:t>nghiên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cứu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cũng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như</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tính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cấp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thiết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của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đề</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tài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Phát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triển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hệ</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thống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phòng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trực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tuyến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Với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phạm</w:t>
      </w:r>
      <w:proofErr w:type="spellEnd"/>
      <w:r w:rsidRPr="00905CFF">
        <w:rPr>
          <w:rFonts w:ascii="Times New Roman" w:eastAsia="Times New Roman" w:hAnsi="Times New Roman" w:cs="Times New Roman"/>
          <w:sz w:val="26"/>
          <w:szCs w:val="26"/>
          <w:lang w:val="en-US"/>
        </w:rPr>
        <w:t xml:space="preserve"> vi </w:t>
      </w:r>
      <w:proofErr w:type="spellStart"/>
      <w:r w:rsidRPr="00905CFF">
        <w:rPr>
          <w:rFonts w:ascii="Times New Roman" w:eastAsia="Times New Roman" w:hAnsi="Times New Roman" w:cs="Times New Roman"/>
          <w:sz w:val="26"/>
          <w:szCs w:val="26"/>
          <w:lang w:val="en-US"/>
        </w:rPr>
        <w:t>tập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trung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việc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xây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dựng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hệ</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thống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hỗ</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trợ</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đặt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lịch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trực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tuyến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thông</w:t>
      </w:r>
      <w:proofErr w:type="spellEnd"/>
      <w:r w:rsidRPr="00905CFF">
        <w:rPr>
          <w:rFonts w:ascii="Times New Roman" w:eastAsia="Times New Roman" w:hAnsi="Times New Roman" w:cs="Times New Roman"/>
          <w:sz w:val="26"/>
          <w:szCs w:val="26"/>
          <w:lang w:val="en-US"/>
        </w:rPr>
        <w:t xml:space="preserve"> tin y </w:t>
      </w:r>
      <w:proofErr w:type="spellStart"/>
      <w:r w:rsidRPr="00905CFF">
        <w:rPr>
          <w:rFonts w:ascii="Times New Roman" w:eastAsia="Times New Roman" w:hAnsi="Times New Roman" w:cs="Times New Roman"/>
          <w:sz w:val="26"/>
          <w:szCs w:val="26"/>
          <w:lang w:val="en-US"/>
        </w:rPr>
        <w:t>tế</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hóa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đơn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báo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thống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kê</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dành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vai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trò</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chính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trong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phòng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hệ</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thống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đáp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ứng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hầu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hết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cầu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cơ</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trong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hoạt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động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của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phòng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w:t>
      </w:r>
    </w:p>
    <w:p w14:paraId="652BB714" w14:textId="77777777" w:rsidR="00F606E1" w:rsidRPr="00905CFF" w:rsidRDefault="00F606E1" w:rsidP="00F606E1">
      <w:pPr>
        <w:spacing w:before="60" w:after="60" w:line="360" w:lineRule="auto"/>
        <w:jc w:val="both"/>
        <w:rPr>
          <w:rFonts w:ascii="Times New Roman" w:eastAsia="Times New Roman" w:hAnsi="Times New Roman" w:cs="Times New Roman"/>
          <w:sz w:val="26"/>
          <w:szCs w:val="26"/>
          <w:lang w:val="en-US"/>
        </w:rPr>
      </w:pPr>
      <w:proofErr w:type="spellStart"/>
      <w:r w:rsidRPr="00905CFF">
        <w:rPr>
          <w:rFonts w:ascii="Times New Roman" w:eastAsia="Times New Roman" w:hAnsi="Times New Roman" w:cs="Times New Roman"/>
          <w:sz w:val="26"/>
          <w:szCs w:val="26"/>
          <w:lang w:val="en-US"/>
        </w:rPr>
        <w:t>Mặc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dù</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còn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những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giới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hạn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về</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mô</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một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số</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tính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năng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nâng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cao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nhưng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đây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vẫn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một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đề</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tài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mang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tính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thực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tiễn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có</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khả</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năng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ứng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dụng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cao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góp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phần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hiện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đại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hóa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hoạt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động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chăm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sóc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sức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khỏe</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tại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phòng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Những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phần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tiếp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theo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của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tài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liệu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sâu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phân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tích</w:t>
      </w:r>
      <w:proofErr w:type="spellEnd"/>
      <w:r w:rsidRPr="00905CFF">
        <w:rPr>
          <w:rFonts w:ascii="Times New Roman" w:eastAsia="Times New Roman" w:hAnsi="Times New Roman" w:cs="Times New Roman"/>
          <w:sz w:val="26"/>
          <w:szCs w:val="26"/>
          <w:lang w:val="en-US"/>
        </w:rPr>
        <w:t xml:space="preserve"> chi </w:t>
      </w:r>
      <w:proofErr w:type="spellStart"/>
      <w:r w:rsidRPr="00905CFF">
        <w:rPr>
          <w:rFonts w:ascii="Times New Roman" w:eastAsia="Times New Roman" w:hAnsi="Times New Roman" w:cs="Times New Roman"/>
          <w:sz w:val="26"/>
          <w:szCs w:val="26"/>
          <w:lang w:val="en-US"/>
        </w:rPr>
        <w:t>tiết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yêu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cầu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kỹ</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thuật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thiết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kế</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hệ</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thống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phương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pháp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triển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khai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nhằm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cung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cấp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một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nhìn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toàn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diện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rõ</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ràng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hơn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bên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liên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quan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cũng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như</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phát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triển</w:t>
      </w:r>
      <w:proofErr w:type="spellEnd"/>
      <w:r w:rsidRPr="00905CFF">
        <w:rPr>
          <w:rFonts w:ascii="Times New Roman" w:eastAsia="Times New Roman" w:hAnsi="Times New Roman" w:cs="Times New Roman"/>
          <w:sz w:val="26"/>
          <w:szCs w:val="26"/>
          <w:lang w:val="en-US"/>
        </w:rPr>
        <w:t>.</w:t>
      </w:r>
    </w:p>
    <w:p w14:paraId="159394CB" w14:textId="77777777" w:rsidR="009963DA" w:rsidRPr="00905CFF" w:rsidRDefault="009963DA" w:rsidP="00696F51">
      <w:pPr>
        <w:spacing w:before="60" w:after="60" w:line="360" w:lineRule="auto"/>
        <w:jc w:val="both"/>
        <w:rPr>
          <w:rFonts w:ascii="Times New Roman" w:eastAsia="Times New Roman" w:hAnsi="Times New Roman" w:cs="Times New Roman"/>
          <w:sz w:val="26"/>
          <w:szCs w:val="26"/>
          <w:lang w:val="en-US"/>
        </w:rPr>
      </w:pPr>
    </w:p>
    <w:p w14:paraId="31F58DF3" w14:textId="77777777" w:rsidR="009963DA" w:rsidRPr="00905CFF" w:rsidRDefault="009963DA" w:rsidP="00696F51">
      <w:pPr>
        <w:spacing w:before="60" w:after="60" w:line="360" w:lineRule="auto"/>
        <w:jc w:val="both"/>
        <w:rPr>
          <w:rFonts w:ascii="Times New Roman" w:eastAsia="Times New Roman" w:hAnsi="Times New Roman" w:cs="Times New Roman"/>
          <w:sz w:val="26"/>
          <w:szCs w:val="26"/>
          <w:lang w:val="en-US"/>
        </w:rPr>
      </w:pPr>
    </w:p>
    <w:p w14:paraId="0235EF2D" w14:textId="77777777" w:rsidR="009963DA" w:rsidRPr="00905CFF" w:rsidRDefault="009963DA" w:rsidP="00696F51">
      <w:pPr>
        <w:spacing w:before="60" w:after="60" w:line="360" w:lineRule="auto"/>
        <w:jc w:val="both"/>
        <w:rPr>
          <w:rFonts w:ascii="Times New Roman" w:eastAsia="Times New Roman" w:hAnsi="Times New Roman" w:cs="Times New Roman"/>
          <w:sz w:val="26"/>
          <w:szCs w:val="26"/>
          <w:lang w:val="en-US"/>
        </w:rPr>
      </w:pPr>
    </w:p>
    <w:p w14:paraId="6161E980" w14:textId="77777777" w:rsidR="009963DA" w:rsidRPr="00905CFF" w:rsidRDefault="009963DA" w:rsidP="00696F51">
      <w:pPr>
        <w:spacing w:before="60" w:after="60" w:line="360" w:lineRule="auto"/>
        <w:jc w:val="both"/>
        <w:rPr>
          <w:rFonts w:ascii="Times New Roman" w:eastAsia="Times New Roman" w:hAnsi="Times New Roman" w:cs="Times New Roman"/>
          <w:sz w:val="26"/>
          <w:szCs w:val="26"/>
          <w:lang w:val="en-US"/>
        </w:rPr>
      </w:pPr>
    </w:p>
    <w:p w14:paraId="2B3187B1" w14:textId="77777777" w:rsidR="009963DA" w:rsidRPr="00905CFF" w:rsidRDefault="009963DA" w:rsidP="00696F51">
      <w:pPr>
        <w:spacing w:before="60" w:after="60" w:line="360" w:lineRule="auto"/>
        <w:jc w:val="both"/>
        <w:rPr>
          <w:rFonts w:ascii="Times New Roman" w:eastAsia="Times New Roman" w:hAnsi="Times New Roman" w:cs="Times New Roman"/>
          <w:sz w:val="26"/>
          <w:szCs w:val="26"/>
          <w:lang w:val="en-US"/>
        </w:rPr>
      </w:pPr>
    </w:p>
    <w:p w14:paraId="609EF631" w14:textId="77777777" w:rsidR="009963DA" w:rsidRPr="00905CFF" w:rsidRDefault="009963DA" w:rsidP="00696F51">
      <w:pPr>
        <w:spacing w:before="60" w:after="60" w:line="360" w:lineRule="auto"/>
        <w:jc w:val="both"/>
        <w:rPr>
          <w:rFonts w:ascii="Times New Roman" w:eastAsia="Times New Roman" w:hAnsi="Times New Roman" w:cs="Times New Roman"/>
          <w:sz w:val="26"/>
          <w:szCs w:val="26"/>
          <w:lang w:val="en-US"/>
        </w:rPr>
      </w:pPr>
    </w:p>
    <w:p w14:paraId="5C86FEFC" w14:textId="77777777" w:rsidR="00137515" w:rsidRPr="00905CFF" w:rsidRDefault="00137515" w:rsidP="006C26D5">
      <w:pPr>
        <w:pStyle w:val="Heading1"/>
        <w:spacing w:before="60" w:after="60" w:line="360" w:lineRule="auto"/>
        <w:rPr>
          <w:sz w:val="30"/>
          <w:lang w:val="en-US"/>
        </w:rPr>
      </w:pPr>
    </w:p>
    <w:p w14:paraId="56214728" w14:textId="77777777" w:rsidR="004B6C1B" w:rsidRPr="00905CFF" w:rsidRDefault="004B6C1B" w:rsidP="004B6C1B">
      <w:pPr>
        <w:rPr>
          <w:rFonts w:ascii="Times New Roman" w:hAnsi="Times New Roman" w:cs="Times New Roman"/>
          <w:lang w:val="en-US"/>
        </w:rPr>
      </w:pPr>
    </w:p>
    <w:p w14:paraId="67026B85" w14:textId="77777777" w:rsidR="004B6C1B" w:rsidRPr="00905CFF" w:rsidRDefault="004B6C1B" w:rsidP="004B6C1B">
      <w:pPr>
        <w:rPr>
          <w:rFonts w:ascii="Times New Roman" w:hAnsi="Times New Roman" w:cs="Times New Roman"/>
          <w:lang w:val="en-US"/>
        </w:rPr>
      </w:pPr>
    </w:p>
    <w:p w14:paraId="4032F0AF" w14:textId="77777777" w:rsidR="004B6C1B" w:rsidRPr="00905CFF" w:rsidRDefault="004B6C1B" w:rsidP="004B6C1B">
      <w:pPr>
        <w:rPr>
          <w:rFonts w:ascii="Times New Roman" w:hAnsi="Times New Roman" w:cs="Times New Roman"/>
          <w:lang w:val="en-US"/>
        </w:rPr>
        <w:sectPr w:rsidR="004B6C1B" w:rsidRPr="00905CFF" w:rsidSect="00825F1E">
          <w:headerReference w:type="default" r:id="rId15"/>
          <w:pgSz w:w="11909" w:h="16834"/>
          <w:pgMar w:top="1134" w:right="1134" w:bottom="1134" w:left="1701" w:header="720" w:footer="720" w:gutter="0"/>
          <w:cols w:space="720"/>
          <w:docGrid w:linePitch="299"/>
        </w:sectPr>
      </w:pPr>
    </w:p>
    <w:p w14:paraId="4343B17A" w14:textId="6C57165D" w:rsidR="009963DA" w:rsidRPr="00905CFF" w:rsidRDefault="009963DA" w:rsidP="006C26D5">
      <w:pPr>
        <w:pStyle w:val="Heading1"/>
        <w:spacing w:before="60" w:after="60" w:line="360" w:lineRule="auto"/>
        <w:rPr>
          <w:sz w:val="30"/>
          <w:lang w:val="en-US"/>
        </w:rPr>
      </w:pPr>
      <w:bookmarkStart w:id="25" w:name="_Toc186463478"/>
      <w:r w:rsidRPr="00905CFF">
        <w:rPr>
          <w:sz w:val="30"/>
        </w:rPr>
        <w:lastRenderedPageBreak/>
        <w:t xml:space="preserve">CHƯƠNG </w:t>
      </w:r>
      <w:r w:rsidRPr="00905CFF">
        <w:rPr>
          <w:sz w:val="30"/>
          <w:lang w:val="en-US"/>
        </w:rPr>
        <w:t>II</w:t>
      </w:r>
      <w:r w:rsidRPr="00905CFF">
        <w:rPr>
          <w:sz w:val="30"/>
        </w:rPr>
        <w:t xml:space="preserve">. </w:t>
      </w:r>
      <w:r w:rsidR="00D4533E" w:rsidRPr="00905CFF">
        <w:rPr>
          <w:sz w:val="30"/>
          <w:lang w:val="en-US"/>
        </w:rPr>
        <w:t>PHƯƠNG PHÁP VÀ CÔNG NGHỆ SỬ DỤNG</w:t>
      </w:r>
      <w:bookmarkEnd w:id="25"/>
    </w:p>
    <w:p w14:paraId="25F4BCDC" w14:textId="3D3FE541" w:rsidR="00FC59FC" w:rsidRPr="00905CFF" w:rsidRDefault="00FC59FC" w:rsidP="00FC59FC">
      <w:pPr>
        <w:spacing w:before="60" w:after="60" w:line="360" w:lineRule="auto"/>
        <w:ind w:firstLine="720"/>
        <w:jc w:val="both"/>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Chương</w:t>
      </w:r>
      <w:proofErr w:type="spellEnd"/>
      <w:r w:rsidRPr="00905CFF">
        <w:rPr>
          <w:rFonts w:ascii="Times New Roman" w:hAnsi="Times New Roman" w:cs="Times New Roman"/>
          <w:sz w:val="26"/>
          <w:szCs w:val="26"/>
          <w:lang w:val="en-US"/>
        </w:rPr>
        <w:t xml:space="preserve"> II </w:t>
      </w:r>
      <w:proofErr w:type="spellStart"/>
      <w:r w:rsidRPr="00905CFF">
        <w:rPr>
          <w:rFonts w:ascii="Times New Roman" w:hAnsi="Times New Roman" w:cs="Times New Roman"/>
          <w:sz w:val="26"/>
          <w:szCs w:val="26"/>
          <w:lang w:val="en-US"/>
        </w:rPr>
        <w:t>sẽ</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đưa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ra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tổng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quan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về</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phương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pháp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công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nghệ</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được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sử</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dụng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trong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đề</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tài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cũng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như</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thiết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kế</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tổng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quát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của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hệ</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thống</w:t>
      </w:r>
      <w:proofErr w:type="spellEnd"/>
      <w:r w:rsidRPr="00905CFF">
        <w:rPr>
          <w:rFonts w:ascii="Times New Roman" w:hAnsi="Times New Roman" w:cs="Times New Roman"/>
          <w:sz w:val="26"/>
          <w:szCs w:val="26"/>
          <w:lang w:val="en-US"/>
        </w:rPr>
        <w:t>.</w:t>
      </w:r>
    </w:p>
    <w:p w14:paraId="06044733" w14:textId="5BCEC1FC" w:rsidR="00691529" w:rsidRPr="00905CFF" w:rsidRDefault="00691529" w:rsidP="00691529">
      <w:pPr>
        <w:pStyle w:val="Heading2"/>
        <w:spacing w:before="60" w:after="60" w:line="360" w:lineRule="auto"/>
        <w:jc w:val="both"/>
        <w:rPr>
          <w:sz w:val="28"/>
          <w:lang w:val="en-US"/>
        </w:rPr>
      </w:pPr>
      <w:bookmarkStart w:id="26" w:name="_Toc186463479"/>
      <w:r w:rsidRPr="00905CFF">
        <w:rPr>
          <w:sz w:val="28"/>
          <w:lang w:val="en-US"/>
        </w:rPr>
        <w:t xml:space="preserve">2.1 Phương </w:t>
      </w:r>
      <w:proofErr w:type="spellStart"/>
      <w:r w:rsidRPr="00905CFF">
        <w:rPr>
          <w:sz w:val="28"/>
          <w:lang w:val="en-US"/>
        </w:rPr>
        <w:t>pháp</w:t>
      </w:r>
      <w:proofErr w:type="spellEnd"/>
      <w:r w:rsidRPr="00905CFF">
        <w:rPr>
          <w:sz w:val="28"/>
          <w:lang w:val="en-US"/>
        </w:rPr>
        <w:t xml:space="preserve"> </w:t>
      </w:r>
      <w:proofErr w:type="spellStart"/>
      <w:r w:rsidRPr="00905CFF">
        <w:rPr>
          <w:sz w:val="28"/>
          <w:lang w:val="en-US"/>
        </w:rPr>
        <w:t>phát</w:t>
      </w:r>
      <w:proofErr w:type="spellEnd"/>
      <w:r w:rsidRPr="00905CFF">
        <w:rPr>
          <w:sz w:val="28"/>
          <w:lang w:val="en-US"/>
        </w:rPr>
        <w:t xml:space="preserve"> </w:t>
      </w:r>
      <w:proofErr w:type="spellStart"/>
      <w:r w:rsidRPr="00905CFF">
        <w:rPr>
          <w:sz w:val="28"/>
          <w:lang w:val="en-US"/>
        </w:rPr>
        <w:t>triển</w:t>
      </w:r>
      <w:bookmarkEnd w:id="26"/>
      <w:proofErr w:type="spellEnd"/>
    </w:p>
    <w:p w14:paraId="738A0264" w14:textId="77777777" w:rsidR="00B32AF0" w:rsidRPr="00905CFF" w:rsidRDefault="00B32AF0">
      <w:pPr>
        <w:spacing w:line="360" w:lineRule="auto"/>
        <w:ind w:firstLine="720"/>
        <w:jc w:val="both"/>
        <w:rPr>
          <w:rFonts w:ascii="Times New Roman" w:hAnsi="Times New Roman" w:cs="Times New Roman"/>
          <w:bCs/>
          <w:sz w:val="26"/>
          <w:szCs w:val="26"/>
          <w:lang w:val="en-US"/>
        </w:rPr>
        <w:pPrChange w:id="27" w:author="Administrator" w:date="2024-12-28T10:41:00Z">
          <w:pPr>
            <w:spacing w:line="360" w:lineRule="auto"/>
          </w:pPr>
        </w:pPrChange>
      </w:pPr>
      <w:proofErr w:type="spellStart"/>
      <w:r w:rsidRPr="00905CFF">
        <w:rPr>
          <w:rFonts w:ascii="Times New Roman" w:hAnsi="Times New Roman" w:cs="Times New Roman"/>
          <w:bCs/>
          <w:sz w:val="26"/>
          <w:szCs w:val="26"/>
          <w:lang w:val="en-US"/>
        </w:rPr>
        <w:t>Mô</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hình</w:t>
      </w:r>
      <w:proofErr w:type="spellEnd"/>
      <w:r w:rsidRPr="00905CFF">
        <w:rPr>
          <w:rFonts w:ascii="Times New Roman" w:hAnsi="Times New Roman" w:cs="Times New Roman"/>
          <w:bCs/>
          <w:sz w:val="26"/>
          <w:szCs w:val="26"/>
          <w:lang w:val="en-US"/>
        </w:rPr>
        <w:t xml:space="preserve"> Waterfall (</w:t>
      </w:r>
      <w:proofErr w:type="spellStart"/>
      <w:r w:rsidRPr="00905CFF">
        <w:rPr>
          <w:rFonts w:ascii="Times New Roman" w:hAnsi="Times New Roman" w:cs="Times New Roman"/>
          <w:bCs/>
          <w:sz w:val="26"/>
          <w:szCs w:val="26"/>
          <w:lang w:val="en-US"/>
        </w:rPr>
        <w:t>Mô</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hình</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thác</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nước</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là</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một</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phương</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pháp</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phát</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triền</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phầm</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mềm</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quản</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lý</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dựa</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trên</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quy</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trình</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thiết</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kế</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tuần</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tự</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và</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liên</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tiếp</w:t>
      </w:r>
      <w:proofErr w:type="spellEnd"/>
      <w:r w:rsidRPr="00905CFF">
        <w:rPr>
          <w:rFonts w:ascii="Times New Roman" w:hAnsi="Times New Roman" w:cs="Times New Roman"/>
          <w:bCs/>
          <w:sz w:val="26"/>
          <w:szCs w:val="26"/>
          <w:lang w:val="en-US"/>
        </w:rPr>
        <w:t xml:space="preserve">. Trong </w:t>
      </w:r>
      <w:proofErr w:type="spellStart"/>
      <w:r w:rsidRPr="00905CFF">
        <w:rPr>
          <w:rFonts w:ascii="Times New Roman" w:hAnsi="Times New Roman" w:cs="Times New Roman"/>
          <w:bCs/>
          <w:sz w:val="26"/>
          <w:szCs w:val="26"/>
          <w:lang w:val="en-US"/>
        </w:rPr>
        <w:t>mô</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hình</w:t>
      </w:r>
      <w:proofErr w:type="spellEnd"/>
      <w:r w:rsidRPr="00905CFF">
        <w:rPr>
          <w:rFonts w:ascii="Times New Roman" w:hAnsi="Times New Roman" w:cs="Times New Roman"/>
          <w:bCs/>
          <w:sz w:val="26"/>
          <w:szCs w:val="26"/>
          <w:lang w:val="en-US"/>
        </w:rPr>
        <w:t xml:space="preserve"> waterfall, </w:t>
      </w:r>
      <w:proofErr w:type="spellStart"/>
      <w:r w:rsidRPr="00905CFF">
        <w:rPr>
          <w:rFonts w:ascii="Times New Roman" w:hAnsi="Times New Roman" w:cs="Times New Roman"/>
          <w:bCs/>
          <w:sz w:val="26"/>
          <w:szCs w:val="26"/>
          <w:lang w:val="en-US"/>
        </w:rPr>
        <w:t>các</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giai</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đoạn</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nối</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tiếp</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nhau</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mỗi</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giai</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đoạn</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được</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bắt</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đầu</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khi</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giai</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đoạn</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trước</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của</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nó</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kết</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thúc</w:t>
      </w:r>
      <w:proofErr w:type="spellEnd"/>
      <w:r w:rsidRPr="00905CFF">
        <w:rPr>
          <w:rFonts w:ascii="Times New Roman" w:hAnsi="Times New Roman" w:cs="Times New Roman"/>
          <w:bCs/>
          <w:sz w:val="26"/>
          <w:szCs w:val="26"/>
          <w:lang w:val="en-US"/>
        </w:rPr>
        <w:t xml:space="preserve">. </w:t>
      </w:r>
    </w:p>
    <w:p w14:paraId="108ABE67" w14:textId="77777777" w:rsidR="00B32AF0" w:rsidRPr="00905CFF" w:rsidRDefault="00B32AF0">
      <w:pPr>
        <w:spacing w:line="360" w:lineRule="auto"/>
        <w:jc w:val="both"/>
        <w:rPr>
          <w:rFonts w:ascii="Times New Roman" w:hAnsi="Times New Roman" w:cs="Times New Roman"/>
          <w:bCs/>
          <w:sz w:val="26"/>
          <w:szCs w:val="26"/>
          <w:lang w:val="en-US"/>
        </w:rPr>
        <w:pPrChange w:id="28" w:author="Administrator" w:date="2024-12-28T10:41:00Z">
          <w:pPr>
            <w:spacing w:line="360" w:lineRule="auto"/>
          </w:pPr>
        </w:pPrChange>
      </w:pPr>
      <w:bookmarkStart w:id="29" w:name="OLE_LINK23"/>
      <w:bookmarkStart w:id="30" w:name="OLE_LINK24"/>
      <w:proofErr w:type="spellStart"/>
      <w:r w:rsidRPr="00905CFF">
        <w:rPr>
          <w:rFonts w:ascii="Times New Roman" w:hAnsi="Times New Roman" w:cs="Times New Roman"/>
          <w:bCs/>
          <w:sz w:val="26"/>
          <w:szCs w:val="26"/>
          <w:lang w:val="en-US"/>
        </w:rPr>
        <w:t>Mô</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hình</w:t>
      </w:r>
      <w:proofErr w:type="spellEnd"/>
      <w:r w:rsidRPr="00905CFF">
        <w:rPr>
          <w:rFonts w:ascii="Times New Roman" w:hAnsi="Times New Roman" w:cs="Times New Roman"/>
          <w:bCs/>
          <w:sz w:val="26"/>
          <w:szCs w:val="26"/>
          <w:lang w:val="en-US"/>
        </w:rPr>
        <w:t xml:space="preserve"> Waterfall </w:t>
      </w:r>
      <w:proofErr w:type="spellStart"/>
      <w:r w:rsidRPr="00905CFF">
        <w:rPr>
          <w:rFonts w:ascii="Times New Roman" w:hAnsi="Times New Roman" w:cs="Times New Roman"/>
          <w:bCs/>
          <w:sz w:val="26"/>
          <w:szCs w:val="26"/>
          <w:lang w:val="en-US"/>
        </w:rPr>
        <w:t>gồm</w:t>
      </w:r>
      <w:proofErr w:type="spellEnd"/>
      <w:r w:rsidRPr="00905CFF">
        <w:rPr>
          <w:rFonts w:ascii="Times New Roman" w:hAnsi="Times New Roman" w:cs="Times New Roman"/>
          <w:bCs/>
          <w:sz w:val="26"/>
          <w:szCs w:val="26"/>
          <w:lang w:val="en-US"/>
        </w:rPr>
        <w:t xml:space="preserve"> 6 </w:t>
      </w:r>
      <w:proofErr w:type="spellStart"/>
      <w:r w:rsidRPr="00905CFF">
        <w:rPr>
          <w:rFonts w:ascii="Times New Roman" w:hAnsi="Times New Roman" w:cs="Times New Roman"/>
          <w:bCs/>
          <w:sz w:val="26"/>
          <w:szCs w:val="26"/>
          <w:lang w:val="en-US"/>
        </w:rPr>
        <w:t>giai</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đoạn</w:t>
      </w:r>
      <w:proofErr w:type="spellEnd"/>
      <w:r w:rsidRPr="00905CFF">
        <w:rPr>
          <w:rFonts w:ascii="Times New Roman" w:hAnsi="Times New Roman" w:cs="Times New Roman"/>
          <w:bCs/>
          <w:sz w:val="26"/>
          <w:szCs w:val="26"/>
          <w:lang w:val="en-US"/>
        </w:rPr>
        <w:t>:</w:t>
      </w:r>
    </w:p>
    <w:bookmarkEnd w:id="29"/>
    <w:bookmarkEnd w:id="30"/>
    <w:p w14:paraId="35B72380" w14:textId="77777777" w:rsidR="00B32AF0" w:rsidRPr="00905CFF" w:rsidRDefault="00B32AF0">
      <w:pPr>
        <w:pStyle w:val="ListParagraph"/>
        <w:numPr>
          <w:ilvl w:val="0"/>
          <w:numId w:val="62"/>
        </w:numPr>
        <w:spacing w:line="360" w:lineRule="auto"/>
        <w:ind w:left="567" w:hanging="425"/>
        <w:jc w:val="both"/>
        <w:rPr>
          <w:rFonts w:eastAsia="Times New Roman" w:cs="Times New Roman"/>
          <w:bCs/>
          <w:szCs w:val="26"/>
          <w:lang w:val="en-US"/>
        </w:rPr>
        <w:pPrChange w:id="31" w:author="Administrator" w:date="2024-12-28T10:41:00Z">
          <w:pPr>
            <w:pStyle w:val="ListParagraph"/>
            <w:numPr>
              <w:numId w:val="3"/>
            </w:numPr>
            <w:spacing w:line="360" w:lineRule="auto"/>
            <w:ind w:left="567" w:hanging="425"/>
            <w:jc w:val="left"/>
          </w:pPr>
        </w:pPrChange>
      </w:pPr>
      <w:r w:rsidRPr="00905CFF">
        <w:rPr>
          <w:rFonts w:eastAsia="Times New Roman" w:cs="Times New Roman"/>
          <w:bCs/>
          <w:szCs w:val="26"/>
          <w:lang w:val="en-US"/>
        </w:rPr>
        <w:t xml:space="preserve">Giai </w:t>
      </w:r>
      <w:proofErr w:type="spellStart"/>
      <w:r w:rsidRPr="00905CFF">
        <w:rPr>
          <w:rFonts w:eastAsia="Times New Roman" w:cs="Times New Roman"/>
          <w:bCs/>
          <w:szCs w:val="26"/>
          <w:lang w:val="en-US"/>
        </w:rPr>
        <w:t>đoạn</w:t>
      </w:r>
      <w:proofErr w:type="spellEnd"/>
      <w:r w:rsidRPr="00905CFF">
        <w:rPr>
          <w:rFonts w:eastAsia="Times New Roman" w:cs="Times New Roman"/>
          <w:bCs/>
          <w:szCs w:val="26"/>
          <w:lang w:val="en-US"/>
        </w:rPr>
        <w:t xml:space="preserve"> </w:t>
      </w:r>
      <w:proofErr w:type="spellStart"/>
      <w:r w:rsidRPr="00905CFF">
        <w:rPr>
          <w:rFonts w:eastAsia="Times New Roman" w:cs="Times New Roman"/>
          <w:bCs/>
          <w:szCs w:val="26"/>
          <w:lang w:val="en-US"/>
        </w:rPr>
        <w:t>yêu</w:t>
      </w:r>
      <w:proofErr w:type="spellEnd"/>
      <w:r w:rsidRPr="00905CFF">
        <w:rPr>
          <w:rFonts w:eastAsia="Times New Roman" w:cs="Times New Roman"/>
          <w:bCs/>
          <w:szCs w:val="26"/>
          <w:lang w:val="en-US"/>
        </w:rPr>
        <w:t xml:space="preserve"> </w:t>
      </w:r>
      <w:proofErr w:type="spellStart"/>
      <w:r w:rsidRPr="00905CFF">
        <w:rPr>
          <w:rFonts w:eastAsia="Times New Roman" w:cs="Times New Roman"/>
          <w:bCs/>
          <w:szCs w:val="26"/>
          <w:lang w:val="en-US"/>
        </w:rPr>
        <w:t>cầu</w:t>
      </w:r>
      <w:proofErr w:type="spellEnd"/>
      <w:r w:rsidRPr="00905CFF">
        <w:rPr>
          <w:rFonts w:eastAsia="Times New Roman" w:cs="Times New Roman"/>
          <w:bCs/>
          <w:szCs w:val="26"/>
          <w:lang w:val="en-US"/>
        </w:rPr>
        <w:t xml:space="preserve"> (Requirement Analysis)</w:t>
      </w:r>
      <w:del w:id="32" w:author="admin" w:date="2024-12-27T16:27:00Z">
        <w:r w:rsidRPr="00905CFF" w:rsidDel="005500A2">
          <w:rPr>
            <w:rFonts w:eastAsia="Times New Roman" w:cs="Times New Roman"/>
            <w:bCs/>
            <w:szCs w:val="26"/>
            <w:lang w:val="en-US"/>
          </w:rPr>
          <w:delText xml:space="preserve">: </w:delText>
        </w:r>
        <w:r w:rsidRPr="00905CFF" w:rsidDel="005500A2">
          <w:rPr>
            <w:rFonts w:eastAsia="Times New Roman" w:cs="Times New Roman"/>
            <w:b w:val="0"/>
            <w:szCs w:val="26"/>
            <w:lang w:val="en-US"/>
          </w:rPr>
          <w:delText xml:space="preserve"> </w:delText>
        </w:r>
      </w:del>
    </w:p>
    <w:p w14:paraId="2A1E894B" w14:textId="4F94E491" w:rsidR="00B32AF0" w:rsidRPr="00905CFF" w:rsidRDefault="00B32AF0" w:rsidP="00C46E1E">
      <w:pPr>
        <w:spacing w:line="360" w:lineRule="auto"/>
        <w:ind w:firstLine="720"/>
        <w:jc w:val="both"/>
        <w:rPr>
          <w:rFonts w:ascii="Times New Roman" w:hAnsi="Times New Roman" w:cs="Times New Roman"/>
          <w:bCs/>
          <w:sz w:val="26"/>
          <w:szCs w:val="26"/>
        </w:rPr>
      </w:pPr>
      <w:r w:rsidRPr="00905CFF">
        <w:rPr>
          <w:rFonts w:ascii="Times New Roman" w:hAnsi="Times New Roman" w:cs="Times New Roman"/>
          <w:bCs/>
          <w:sz w:val="26"/>
          <w:szCs w:val="26"/>
        </w:rPr>
        <w:t>Trong giai đoạn Yêu cầu, nhóm dự án sẽ tiến hành lập kế hoạch tổng thể cho toàn bộ dự án, thu thập và ghi nhận tất cả các nhu cầu của khách hàng và các bên liên quan. Các thông tin mà nhóm dự án cần thu thập trong giai đoạn này bao gồm:</w:t>
      </w:r>
    </w:p>
    <w:p w14:paraId="7085D2B7" w14:textId="0306E19A" w:rsidR="00B32AF0" w:rsidRPr="00905CFF" w:rsidRDefault="00B32AF0" w:rsidP="00C46E1E">
      <w:pPr>
        <w:pStyle w:val="ListParagraph"/>
        <w:numPr>
          <w:ilvl w:val="0"/>
          <w:numId w:val="86"/>
        </w:numPr>
        <w:tabs>
          <w:tab w:val="num" w:pos="720"/>
        </w:tabs>
        <w:spacing w:line="360" w:lineRule="auto"/>
        <w:jc w:val="both"/>
        <w:rPr>
          <w:rFonts w:cs="Times New Roman"/>
          <w:b w:val="0"/>
          <w:i w:val="0"/>
          <w:iCs/>
          <w:szCs w:val="26"/>
          <w:lang w:val="en-US"/>
        </w:rPr>
      </w:pPr>
      <w:r w:rsidRPr="00905CFF">
        <w:rPr>
          <w:rFonts w:cs="Times New Roman"/>
          <w:b w:val="0"/>
          <w:i w:val="0"/>
          <w:iCs/>
          <w:szCs w:val="26"/>
          <w:lang w:val="en-US"/>
        </w:rPr>
        <w:t xml:space="preserve">Phạm vi </w:t>
      </w:r>
      <w:proofErr w:type="spellStart"/>
      <w:r w:rsidRPr="00905CFF">
        <w:rPr>
          <w:rFonts w:cs="Times New Roman"/>
          <w:b w:val="0"/>
          <w:i w:val="0"/>
          <w:iCs/>
          <w:szCs w:val="26"/>
          <w:lang w:val="en-US"/>
        </w:rPr>
        <w:t>và</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lịch</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trình</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dự</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án</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Mục</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tiêu</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của</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dự</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án</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là</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gì</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Khách</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hàng</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yêu</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cầu</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như</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thế</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nào</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về</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chất</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lượng</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sản</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phẩm</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dịch</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vụ</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hoàn</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chỉnh</w:t>
      </w:r>
      <w:proofErr w:type="spellEnd"/>
      <w:r w:rsidRPr="00905CFF">
        <w:rPr>
          <w:rFonts w:cs="Times New Roman"/>
          <w:b w:val="0"/>
          <w:i w:val="0"/>
          <w:iCs/>
          <w:szCs w:val="26"/>
          <w:lang w:val="en-US"/>
        </w:rPr>
        <w:t>? ,…</w:t>
      </w:r>
    </w:p>
    <w:p w14:paraId="58F1B9D4" w14:textId="1797B287" w:rsidR="00B32AF0" w:rsidRPr="00905CFF" w:rsidRDefault="00B32AF0" w:rsidP="00C46E1E">
      <w:pPr>
        <w:pStyle w:val="ListParagraph"/>
        <w:numPr>
          <w:ilvl w:val="0"/>
          <w:numId w:val="86"/>
        </w:numPr>
        <w:tabs>
          <w:tab w:val="num" w:pos="720"/>
        </w:tabs>
        <w:spacing w:line="360" w:lineRule="auto"/>
        <w:jc w:val="both"/>
        <w:rPr>
          <w:rFonts w:cs="Times New Roman"/>
          <w:b w:val="0"/>
          <w:i w:val="0"/>
          <w:iCs/>
          <w:szCs w:val="26"/>
          <w:lang w:val="en-US"/>
        </w:rPr>
      </w:pPr>
      <w:proofErr w:type="spellStart"/>
      <w:r w:rsidRPr="00905CFF">
        <w:rPr>
          <w:rFonts w:cs="Times New Roman"/>
          <w:b w:val="0"/>
          <w:i w:val="0"/>
          <w:iCs/>
          <w:szCs w:val="26"/>
          <w:lang w:val="en-US"/>
        </w:rPr>
        <w:t>Kỳ</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vọng</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của</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các</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bên</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liên</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quan</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Khách</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hàng</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hoặc</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đối</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tác</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thực</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sự</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mong</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muốn</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điều</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gì</w:t>
      </w:r>
      <w:proofErr w:type="spellEnd"/>
      <w:r w:rsidRPr="00905CFF">
        <w:rPr>
          <w:rFonts w:cs="Times New Roman"/>
          <w:b w:val="0"/>
          <w:i w:val="0"/>
          <w:iCs/>
          <w:szCs w:val="26"/>
          <w:lang w:val="en-US"/>
        </w:rPr>
        <w:t xml:space="preserve"> ở </w:t>
      </w:r>
      <w:proofErr w:type="spellStart"/>
      <w:r w:rsidRPr="00905CFF">
        <w:rPr>
          <w:rFonts w:cs="Times New Roman"/>
          <w:b w:val="0"/>
          <w:i w:val="0"/>
          <w:iCs/>
          <w:szCs w:val="26"/>
          <w:lang w:val="en-US"/>
        </w:rPr>
        <w:t>dự</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án</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về</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cả</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tiến</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độ</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lẫn</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đặc</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điểm</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của</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kết</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quả</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nghiệm</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thu</w:t>
      </w:r>
      <w:proofErr w:type="spellEnd"/>
      <w:r w:rsidRPr="00905CFF">
        <w:rPr>
          <w:rFonts w:cs="Times New Roman"/>
          <w:b w:val="0"/>
          <w:i w:val="0"/>
          <w:iCs/>
          <w:szCs w:val="26"/>
          <w:lang w:val="en-US"/>
        </w:rPr>
        <w:t>?,…</w:t>
      </w:r>
    </w:p>
    <w:p w14:paraId="306E4A50" w14:textId="2D03EB93" w:rsidR="00B32AF0" w:rsidRPr="00905CFF" w:rsidRDefault="00B32AF0" w:rsidP="00C46E1E">
      <w:pPr>
        <w:pStyle w:val="ListParagraph"/>
        <w:numPr>
          <w:ilvl w:val="0"/>
          <w:numId w:val="86"/>
        </w:numPr>
        <w:tabs>
          <w:tab w:val="num" w:pos="720"/>
        </w:tabs>
        <w:spacing w:line="360" w:lineRule="auto"/>
        <w:jc w:val="both"/>
        <w:rPr>
          <w:rFonts w:cs="Times New Roman"/>
          <w:b w:val="0"/>
          <w:i w:val="0"/>
          <w:iCs/>
          <w:szCs w:val="26"/>
          <w:lang w:val="en-US"/>
        </w:rPr>
      </w:pPr>
      <w:proofErr w:type="spellStart"/>
      <w:r w:rsidRPr="00905CFF">
        <w:rPr>
          <w:rFonts w:cs="Times New Roman"/>
          <w:b w:val="0"/>
          <w:i w:val="0"/>
          <w:iCs/>
          <w:szCs w:val="26"/>
          <w:lang w:val="en-US"/>
        </w:rPr>
        <w:t>Nghiên</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cứu</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thị</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trường</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tìm</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hiểu</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về</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các</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đối</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thủ</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cạnh</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tranh</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thị</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trường</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và</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các</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yếu</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tố</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liên</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quan</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khác</w:t>
      </w:r>
      <w:proofErr w:type="spellEnd"/>
      <w:r w:rsidRPr="00905CFF">
        <w:rPr>
          <w:rFonts w:cs="Times New Roman"/>
          <w:b w:val="0"/>
          <w:i w:val="0"/>
          <w:iCs/>
          <w:szCs w:val="26"/>
          <w:lang w:val="en-US"/>
        </w:rPr>
        <w:t>.</w:t>
      </w:r>
    </w:p>
    <w:p w14:paraId="7DFC6178" w14:textId="77777777" w:rsidR="00B32AF0" w:rsidRPr="00905CFF" w:rsidRDefault="00B32AF0">
      <w:pPr>
        <w:pStyle w:val="ListParagraph"/>
        <w:numPr>
          <w:ilvl w:val="0"/>
          <w:numId w:val="62"/>
        </w:numPr>
        <w:spacing w:line="360" w:lineRule="auto"/>
        <w:ind w:left="567" w:hanging="425"/>
        <w:jc w:val="both"/>
        <w:rPr>
          <w:rFonts w:eastAsia="Times New Roman" w:cs="Times New Roman"/>
          <w:bCs/>
          <w:szCs w:val="26"/>
          <w:lang w:val="en-US"/>
        </w:rPr>
        <w:pPrChange w:id="33" w:author="Administrator" w:date="2024-12-28T10:41:00Z">
          <w:pPr>
            <w:pStyle w:val="ListParagraph"/>
            <w:numPr>
              <w:numId w:val="3"/>
            </w:numPr>
            <w:spacing w:line="360" w:lineRule="auto"/>
            <w:ind w:left="567" w:hanging="425"/>
            <w:jc w:val="left"/>
          </w:pPr>
        </w:pPrChange>
      </w:pPr>
      <w:r w:rsidRPr="00905CFF">
        <w:rPr>
          <w:rFonts w:eastAsia="Times New Roman" w:cs="Times New Roman"/>
          <w:bCs/>
          <w:szCs w:val="26"/>
          <w:lang w:val="en-US"/>
        </w:rPr>
        <w:t xml:space="preserve">Giai </w:t>
      </w:r>
      <w:proofErr w:type="spellStart"/>
      <w:r w:rsidRPr="00905CFF">
        <w:rPr>
          <w:rFonts w:eastAsia="Times New Roman" w:cs="Times New Roman"/>
          <w:bCs/>
          <w:szCs w:val="26"/>
          <w:lang w:val="en-US"/>
        </w:rPr>
        <w:t>đoạn</w:t>
      </w:r>
      <w:proofErr w:type="spellEnd"/>
      <w:r w:rsidRPr="00905CFF">
        <w:rPr>
          <w:rFonts w:eastAsia="Times New Roman" w:cs="Times New Roman"/>
          <w:bCs/>
          <w:szCs w:val="26"/>
          <w:lang w:val="en-US"/>
        </w:rPr>
        <w:t xml:space="preserve"> </w:t>
      </w:r>
      <w:proofErr w:type="spellStart"/>
      <w:r w:rsidRPr="00905CFF">
        <w:rPr>
          <w:rFonts w:eastAsia="Times New Roman" w:cs="Times New Roman"/>
          <w:bCs/>
          <w:szCs w:val="26"/>
          <w:lang w:val="en-US"/>
        </w:rPr>
        <w:t>thiết</w:t>
      </w:r>
      <w:proofErr w:type="spellEnd"/>
      <w:r w:rsidRPr="00905CFF">
        <w:rPr>
          <w:rFonts w:eastAsia="Times New Roman" w:cs="Times New Roman"/>
          <w:bCs/>
          <w:szCs w:val="26"/>
          <w:lang w:val="en-US"/>
        </w:rPr>
        <w:t xml:space="preserve"> </w:t>
      </w:r>
      <w:proofErr w:type="spellStart"/>
      <w:r w:rsidRPr="00905CFF">
        <w:rPr>
          <w:rFonts w:eastAsia="Times New Roman" w:cs="Times New Roman"/>
          <w:bCs/>
          <w:szCs w:val="26"/>
          <w:lang w:val="en-US"/>
        </w:rPr>
        <w:t>kế</w:t>
      </w:r>
      <w:proofErr w:type="spellEnd"/>
      <w:r w:rsidRPr="00905CFF">
        <w:rPr>
          <w:rFonts w:eastAsia="Times New Roman" w:cs="Times New Roman"/>
          <w:bCs/>
          <w:szCs w:val="26"/>
          <w:lang w:val="en-US"/>
        </w:rPr>
        <w:t xml:space="preserve"> (Design)</w:t>
      </w:r>
      <w:del w:id="34" w:author="admin" w:date="2024-12-27T16:27:00Z">
        <w:r w:rsidRPr="00905CFF" w:rsidDel="005500A2">
          <w:rPr>
            <w:rFonts w:eastAsia="Times New Roman" w:cs="Times New Roman"/>
            <w:bCs/>
            <w:szCs w:val="26"/>
            <w:lang w:val="en-US"/>
          </w:rPr>
          <w:delText>:</w:delText>
        </w:r>
      </w:del>
    </w:p>
    <w:p w14:paraId="6EE1EECC" w14:textId="506F5F9D" w:rsidR="00B32AF0" w:rsidRPr="00905CFF" w:rsidRDefault="00B32AF0" w:rsidP="00F606E1">
      <w:pPr>
        <w:spacing w:line="360" w:lineRule="auto"/>
        <w:ind w:firstLine="720"/>
        <w:rPr>
          <w:rFonts w:ascii="Times New Roman" w:hAnsi="Times New Roman" w:cs="Times New Roman"/>
          <w:bCs/>
          <w:sz w:val="26"/>
          <w:szCs w:val="26"/>
          <w:lang w:val="en-US"/>
        </w:rPr>
      </w:pPr>
      <w:r w:rsidRPr="00905CFF">
        <w:rPr>
          <w:rFonts w:ascii="Times New Roman" w:hAnsi="Times New Roman" w:cs="Times New Roman"/>
          <w:bCs/>
          <w:sz w:val="26"/>
          <w:szCs w:val="26"/>
        </w:rPr>
        <w:t>Ở giai đoạn này, các thông tin, dữ liệu thu thập được ở giai đoạn 1 được phác họa thành những “hình hài” cụ thể</w:t>
      </w:r>
      <w:r w:rsidRPr="00905CFF">
        <w:rPr>
          <w:rFonts w:ascii="Times New Roman" w:hAnsi="Times New Roman" w:cs="Times New Roman"/>
          <w:bCs/>
          <w:sz w:val="26"/>
          <w:szCs w:val="26"/>
          <w:lang w:val="en-US"/>
        </w:rPr>
        <w:t>:</w:t>
      </w:r>
    </w:p>
    <w:p w14:paraId="6C92FD85" w14:textId="77777777" w:rsidR="00B32AF0" w:rsidRPr="00905CFF" w:rsidRDefault="00B32AF0" w:rsidP="00F606E1">
      <w:pPr>
        <w:pStyle w:val="ListParagraph"/>
        <w:numPr>
          <w:ilvl w:val="0"/>
          <w:numId w:val="87"/>
        </w:numPr>
        <w:spacing w:line="360" w:lineRule="auto"/>
        <w:jc w:val="both"/>
        <w:rPr>
          <w:rFonts w:cs="Times New Roman"/>
          <w:b w:val="0"/>
          <w:i w:val="0"/>
          <w:iCs/>
          <w:szCs w:val="26"/>
          <w:lang w:val="en-US"/>
        </w:rPr>
      </w:pPr>
      <w:proofErr w:type="spellStart"/>
      <w:r w:rsidRPr="00905CFF">
        <w:rPr>
          <w:rFonts w:cs="Times New Roman"/>
          <w:b w:val="0"/>
          <w:i w:val="0"/>
          <w:iCs/>
          <w:szCs w:val="26"/>
          <w:lang w:val="en-US"/>
        </w:rPr>
        <w:t>Bước</w:t>
      </w:r>
      <w:proofErr w:type="spellEnd"/>
      <w:r w:rsidRPr="00905CFF">
        <w:rPr>
          <w:rFonts w:cs="Times New Roman"/>
          <w:b w:val="0"/>
          <w:i w:val="0"/>
          <w:iCs/>
          <w:szCs w:val="26"/>
          <w:lang w:val="en-US"/>
        </w:rPr>
        <w:t xml:space="preserve"> 1 – </w:t>
      </w:r>
      <w:proofErr w:type="spellStart"/>
      <w:r w:rsidRPr="00905CFF">
        <w:rPr>
          <w:rFonts w:cs="Times New Roman"/>
          <w:b w:val="0"/>
          <w:i w:val="0"/>
          <w:iCs/>
          <w:szCs w:val="26"/>
          <w:lang w:val="en-US"/>
        </w:rPr>
        <w:t>Thiết</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kế</w:t>
      </w:r>
      <w:proofErr w:type="spellEnd"/>
      <w:r w:rsidRPr="00905CFF">
        <w:rPr>
          <w:rFonts w:cs="Times New Roman"/>
          <w:b w:val="0"/>
          <w:i w:val="0"/>
          <w:iCs/>
          <w:szCs w:val="26"/>
          <w:lang w:val="en-US"/>
        </w:rPr>
        <w:t xml:space="preserve"> logic (</w:t>
      </w:r>
      <w:proofErr w:type="spellStart"/>
      <w:r w:rsidRPr="00905CFF">
        <w:rPr>
          <w:rFonts w:cs="Times New Roman"/>
          <w:b w:val="0"/>
          <w:i w:val="0"/>
          <w:iCs/>
          <w:szCs w:val="26"/>
          <w:lang w:val="en-US"/>
        </w:rPr>
        <w:t>thiết</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kế</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cấp</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cao</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Nhóm</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dự</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án</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sẽ</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đưa</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ra</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những</w:t>
      </w:r>
      <w:proofErr w:type="spellEnd"/>
      <w:r w:rsidRPr="00905CFF">
        <w:rPr>
          <w:rFonts w:cs="Times New Roman"/>
          <w:b w:val="0"/>
          <w:i w:val="0"/>
          <w:iCs/>
          <w:szCs w:val="26"/>
          <w:lang w:val="en-US"/>
        </w:rPr>
        <w:t xml:space="preserve"> ý </w:t>
      </w:r>
      <w:proofErr w:type="spellStart"/>
      <w:r w:rsidRPr="00905CFF">
        <w:rPr>
          <w:rFonts w:cs="Times New Roman"/>
          <w:b w:val="0"/>
          <w:i w:val="0"/>
          <w:iCs/>
          <w:szCs w:val="26"/>
          <w:lang w:val="en-US"/>
        </w:rPr>
        <w:t>tưởng</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khả</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thi</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và</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phát</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triển</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một</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bộ</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kế</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hoạch</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lý</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thuyết</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nhằm</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mục</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đích</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chuyển</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đổi</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các</w:t>
      </w:r>
      <w:proofErr w:type="spellEnd"/>
      <w:r w:rsidRPr="00905CFF">
        <w:rPr>
          <w:rFonts w:cs="Times New Roman"/>
          <w:b w:val="0"/>
          <w:i w:val="0"/>
          <w:iCs/>
          <w:szCs w:val="26"/>
          <w:lang w:val="en-US"/>
        </w:rPr>
        <w:t xml:space="preserve"> ý </w:t>
      </w:r>
      <w:proofErr w:type="spellStart"/>
      <w:r w:rsidRPr="00905CFF">
        <w:rPr>
          <w:rFonts w:cs="Times New Roman"/>
          <w:b w:val="0"/>
          <w:i w:val="0"/>
          <w:iCs/>
          <w:szCs w:val="26"/>
          <w:lang w:val="en-US"/>
        </w:rPr>
        <w:t>tưởng</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này</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thành</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sản</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phẩm</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cuối</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cùng</w:t>
      </w:r>
      <w:proofErr w:type="spellEnd"/>
      <w:r w:rsidRPr="00905CFF">
        <w:rPr>
          <w:rFonts w:cs="Times New Roman"/>
          <w:b w:val="0"/>
          <w:i w:val="0"/>
          <w:iCs/>
          <w:szCs w:val="26"/>
          <w:lang w:val="en-US"/>
        </w:rPr>
        <w:t>.</w:t>
      </w:r>
    </w:p>
    <w:p w14:paraId="56344216" w14:textId="1295C198" w:rsidR="00B32AF0" w:rsidRPr="00905CFF" w:rsidRDefault="00B32AF0">
      <w:pPr>
        <w:pStyle w:val="ListParagraph"/>
        <w:numPr>
          <w:ilvl w:val="0"/>
          <w:numId w:val="87"/>
        </w:numPr>
        <w:spacing w:line="360" w:lineRule="auto"/>
        <w:jc w:val="both"/>
        <w:rPr>
          <w:rFonts w:cs="Times New Roman"/>
          <w:iCs/>
          <w:szCs w:val="26"/>
          <w:lang w:val="en-US"/>
        </w:rPr>
        <w:pPrChange w:id="35" w:author="Administrator" w:date="2024-12-28T11:58:00Z">
          <w:pPr>
            <w:spacing w:line="360" w:lineRule="auto"/>
            <w:ind w:left="567" w:hanging="425"/>
          </w:pPr>
        </w:pPrChange>
      </w:pPr>
      <w:proofErr w:type="spellStart"/>
      <w:r w:rsidRPr="00905CFF">
        <w:rPr>
          <w:rFonts w:cs="Times New Roman"/>
          <w:b w:val="0"/>
          <w:i w:val="0"/>
          <w:iCs/>
          <w:szCs w:val="26"/>
          <w:lang w:val="en-US"/>
        </w:rPr>
        <w:t>Bước</w:t>
      </w:r>
      <w:proofErr w:type="spellEnd"/>
      <w:r w:rsidRPr="00905CFF">
        <w:rPr>
          <w:rFonts w:cs="Times New Roman"/>
          <w:b w:val="0"/>
          <w:i w:val="0"/>
          <w:iCs/>
          <w:szCs w:val="26"/>
          <w:lang w:val="en-US"/>
        </w:rPr>
        <w:t xml:space="preserve"> 2 – </w:t>
      </w:r>
      <w:proofErr w:type="spellStart"/>
      <w:r w:rsidRPr="00905CFF">
        <w:rPr>
          <w:rFonts w:cs="Times New Roman"/>
          <w:b w:val="0"/>
          <w:i w:val="0"/>
          <w:iCs/>
          <w:szCs w:val="26"/>
          <w:lang w:val="en-US"/>
        </w:rPr>
        <w:t>Thiết</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kế</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vật</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lý</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thiết</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kế</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cấp</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thấp</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Nhóm</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dự</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án</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thu</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hẹp</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các</w:t>
      </w:r>
      <w:proofErr w:type="spellEnd"/>
      <w:r w:rsidRPr="00905CFF">
        <w:rPr>
          <w:rFonts w:cs="Times New Roman"/>
          <w:b w:val="0"/>
          <w:i w:val="0"/>
          <w:iCs/>
          <w:szCs w:val="26"/>
          <w:lang w:val="en-US"/>
        </w:rPr>
        <w:t xml:space="preserve"> ý </w:t>
      </w:r>
      <w:proofErr w:type="spellStart"/>
      <w:r w:rsidRPr="00905CFF">
        <w:rPr>
          <w:rFonts w:cs="Times New Roman"/>
          <w:b w:val="0"/>
          <w:i w:val="0"/>
          <w:iCs/>
          <w:szCs w:val="26"/>
          <w:lang w:val="en-US"/>
        </w:rPr>
        <w:t>tưởng</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lý</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thuyết</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thành</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một</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kế</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hoạch</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cụ</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thể</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hơn</w:t>
      </w:r>
      <w:proofErr w:type="spellEnd"/>
      <w:r w:rsidRPr="00905CFF">
        <w:rPr>
          <w:rFonts w:cs="Times New Roman"/>
          <w:b w:val="0"/>
          <w:i w:val="0"/>
          <w:iCs/>
          <w:szCs w:val="26"/>
          <w:lang w:val="en-US"/>
        </w:rPr>
        <w:t xml:space="preserve">, bao </w:t>
      </w:r>
      <w:proofErr w:type="spellStart"/>
      <w:r w:rsidRPr="00905CFF">
        <w:rPr>
          <w:rFonts w:cs="Times New Roman"/>
          <w:b w:val="0"/>
          <w:i w:val="0"/>
          <w:iCs/>
          <w:szCs w:val="26"/>
          <w:lang w:val="en-US"/>
        </w:rPr>
        <w:t>gồm</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ngân</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sách</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thời</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gian</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nhân</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lực</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và</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các</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yếu</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tố</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khác</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Một</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bản</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thiết</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kế</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tổng</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thể</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cho</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sản</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phẩm</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cũng</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cần</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được</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đưa</w:t>
      </w:r>
      <w:proofErr w:type="spellEnd"/>
      <w:r w:rsidRPr="00905CFF">
        <w:rPr>
          <w:rFonts w:cs="Times New Roman"/>
          <w:b w:val="0"/>
          <w:i w:val="0"/>
          <w:iCs/>
          <w:szCs w:val="26"/>
          <w:lang w:val="en-US"/>
        </w:rPr>
        <w:t xml:space="preserve"> </w:t>
      </w:r>
      <w:proofErr w:type="spellStart"/>
      <w:r w:rsidRPr="00905CFF">
        <w:rPr>
          <w:rFonts w:cs="Times New Roman"/>
          <w:b w:val="0"/>
          <w:i w:val="0"/>
          <w:iCs/>
          <w:szCs w:val="26"/>
          <w:lang w:val="en-US"/>
        </w:rPr>
        <w:t>ra.</w:t>
      </w:r>
      <w:proofErr w:type="spellEnd"/>
    </w:p>
    <w:p w14:paraId="2DD82BD2" w14:textId="77777777" w:rsidR="00B32AF0" w:rsidRPr="00905CFF" w:rsidRDefault="00B32AF0">
      <w:pPr>
        <w:pStyle w:val="ListParagraph"/>
        <w:numPr>
          <w:ilvl w:val="0"/>
          <w:numId w:val="62"/>
        </w:numPr>
        <w:spacing w:line="360" w:lineRule="auto"/>
        <w:ind w:left="567" w:hanging="425"/>
        <w:jc w:val="both"/>
        <w:rPr>
          <w:rFonts w:eastAsia="Times New Roman" w:cs="Times New Roman"/>
          <w:bCs/>
          <w:szCs w:val="26"/>
          <w:lang w:val="en-US"/>
        </w:rPr>
        <w:pPrChange w:id="36" w:author="Administrator" w:date="2024-12-28T10:41:00Z">
          <w:pPr>
            <w:pStyle w:val="ListParagraph"/>
            <w:numPr>
              <w:numId w:val="3"/>
            </w:numPr>
            <w:spacing w:line="360" w:lineRule="auto"/>
            <w:ind w:left="567" w:hanging="425"/>
            <w:jc w:val="left"/>
          </w:pPr>
        </w:pPrChange>
      </w:pPr>
      <w:r w:rsidRPr="00905CFF">
        <w:rPr>
          <w:rFonts w:eastAsia="Times New Roman" w:cs="Times New Roman"/>
          <w:bCs/>
          <w:szCs w:val="26"/>
          <w:lang w:val="en-US"/>
        </w:rPr>
        <w:t xml:space="preserve">Giai </w:t>
      </w:r>
      <w:proofErr w:type="spellStart"/>
      <w:r w:rsidRPr="00905CFF">
        <w:rPr>
          <w:rFonts w:eastAsia="Times New Roman" w:cs="Times New Roman"/>
          <w:bCs/>
          <w:szCs w:val="26"/>
          <w:lang w:val="en-US"/>
        </w:rPr>
        <w:t>đoạn</w:t>
      </w:r>
      <w:proofErr w:type="spellEnd"/>
      <w:r w:rsidRPr="00905CFF">
        <w:rPr>
          <w:rFonts w:eastAsia="Times New Roman" w:cs="Times New Roman"/>
          <w:bCs/>
          <w:szCs w:val="26"/>
          <w:lang w:val="en-US"/>
        </w:rPr>
        <w:t xml:space="preserve"> </w:t>
      </w:r>
      <w:proofErr w:type="spellStart"/>
      <w:r w:rsidRPr="00905CFF">
        <w:rPr>
          <w:rFonts w:eastAsia="Times New Roman" w:cs="Times New Roman"/>
          <w:bCs/>
          <w:szCs w:val="26"/>
          <w:lang w:val="en-US"/>
        </w:rPr>
        <w:t>phát</w:t>
      </w:r>
      <w:proofErr w:type="spellEnd"/>
      <w:r w:rsidRPr="00905CFF">
        <w:rPr>
          <w:rFonts w:eastAsia="Times New Roman" w:cs="Times New Roman"/>
          <w:bCs/>
          <w:szCs w:val="26"/>
          <w:lang w:val="en-US"/>
        </w:rPr>
        <w:t xml:space="preserve"> </w:t>
      </w:r>
      <w:proofErr w:type="spellStart"/>
      <w:r w:rsidRPr="00905CFF">
        <w:rPr>
          <w:rFonts w:eastAsia="Times New Roman" w:cs="Times New Roman"/>
          <w:bCs/>
          <w:szCs w:val="26"/>
          <w:lang w:val="en-US"/>
        </w:rPr>
        <w:t>triển</w:t>
      </w:r>
      <w:proofErr w:type="spellEnd"/>
      <w:r w:rsidRPr="00905CFF">
        <w:rPr>
          <w:rFonts w:eastAsia="Times New Roman" w:cs="Times New Roman"/>
          <w:bCs/>
          <w:szCs w:val="26"/>
          <w:lang w:val="en-US"/>
        </w:rPr>
        <w:t xml:space="preserve"> (Development)</w:t>
      </w:r>
      <w:del w:id="37" w:author="admin" w:date="2024-12-27T16:27:00Z">
        <w:r w:rsidRPr="00905CFF" w:rsidDel="005500A2">
          <w:rPr>
            <w:rFonts w:eastAsia="Times New Roman" w:cs="Times New Roman"/>
            <w:bCs/>
            <w:szCs w:val="26"/>
            <w:lang w:val="en-US"/>
          </w:rPr>
          <w:delText>:</w:delText>
        </w:r>
      </w:del>
    </w:p>
    <w:p w14:paraId="5915EB5B" w14:textId="76BFA4D9" w:rsidR="00B32AF0" w:rsidRPr="00905CFF" w:rsidRDefault="00B32AF0">
      <w:pPr>
        <w:spacing w:line="360" w:lineRule="auto"/>
        <w:ind w:firstLine="720"/>
        <w:jc w:val="both"/>
        <w:rPr>
          <w:rFonts w:ascii="Times New Roman" w:hAnsi="Times New Roman" w:cs="Times New Roman"/>
          <w:bCs/>
          <w:sz w:val="26"/>
          <w:szCs w:val="26"/>
          <w:lang w:val="en-US"/>
        </w:rPr>
        <w:pPrChange w:id="38" w:author="Administrator" w:date="2024-12-28T11:58:00Z">
          <w:pPr>
            <w:spacing w:line="360" w:lineRule="auto"/>
            <w:ind w:left="567" w:hanging="425"/>
          </w:pPr>
        </w:pPrChange>
      </w:pPr>
      <w:bookmarkStart w:id="39" w:name="OLE_LINK16"/>
      <w:bookmarkStart w:id="40" w:name="OLE_LINK17"/>
      <w:bookmarkStart w:id="41" w:name="OLE_LINK18"/>
      <w:bookmarkStart w:id="42" w:name="OLE_LINK13"/>
      <w:bookmarkStart w:id="43" w:name="OLE_LINK14"/>
      <w:bookmarkStart w:id="44" w:name="OLE_LINK15"/>
      <w:r w:rsidRPr="00905CFF">
        <w:rPr>
          <w:rFonts w:ascii="Times New Roman" w:hAnsi="Times New Roman" w:cs="Times New Roman"/>
          <w:bCs/>
          <w:sz w:val="26"/>
          <w:szCs w:val="26"/>
          <w:lang w:val="en-US"/>
        </w:rPr>
        <w:t xml:space="preserve">Giai </w:t>
      </w:r>
      <w:proofErr w:type="spellStart"/>
      <w:r w:rsidRPr="00905CFF">
        <w:rPr>
          <w:rFonts w:ascii="Times New Roman" w:hAnsi="Times New Roman" w:cs="Times New Roman"/>
          <w:bCs/>
          <w:sz w:val="26"/>
          <w:szCs w:val="26"/>
          <w:lang w:val="en-US"/>
        </w:rPr>
        <w:t>đoạn</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phát</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triển</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là</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giai</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đoạn</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các</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thiết</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kế</w:t>
      </w:r>
      <w:proofErr w:type="spellEnd"/>
      <w:r w:rsidRPr="00905CFF">
        <w:rPr>
          <w:rFonts w:ascii="Times New Roman" w:hAnsi="Times New Roman" w:cs="Times New Roman"/>
          <w:bCs/>
          <w:sz w:val="26"/>
          <w:szCs w:val="26"/>
          <w:lang w:val="en-US"/>
        </w:rPr>
        <w:t xml:space="preserve"> ở </w:t>
      </w:r>
      <w:proofErr w:type="spellStart"/>
      <w:r w:rsidRPr="00905CFF">
        <w:rPr>
          <w:rFonts w:ascii="Times New Roman" w:hAnsi="Times New Roman" w:cs="Times New Roman"/>
          <w:bCs/>
          <w:sz w:val="26"/>
          <w:szCs w:val="26"/>
          <w:lang w:val="en-US"/>
        </w:rPr>
        <w:t>giai</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đoạn</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trên</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được</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làm</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một</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cách</w:t>
      </w:r>
      <w:proofErr w:type="spellEnd"/>
      <w:r w:rsidRPr="00905CFF">
        <w:rPr>
          <w:rFonts w:ascii="Times New Roman" w:hAnsi="Times New Roman" w:cs="Times New Roman"/>
          <w:bCs/>
          <w:sz w:val="26"/>
          <w:szCs w:val="26"/>
          <w:lang w:val="en-US"/>
        </w:rPr>
        <w:t xml:space="preserve"> chi </w:t>
      </w:r>
      <w:proofErr w:type="spellStart"/>
      <w:r w:rsidRPr="00905CFF">
        <w:rPr>
          <w:rFonts w:ascii="Times New Roman" w:hAnsi="Times New Roman" w:cs="Times New Roman"/>
          <w:bCs/>
          <w:sz w:val="26"/>
          <w:szCs w:val="26"/>
          <w:lang w:val="en-US"/>
        </w:rPr>
        <w:t>tiết</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và</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thực</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tế</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hơn</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các</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thuật</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toán</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cấu</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trúc</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dữ</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liệu</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cũng</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như</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giao</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diện</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sẽ</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được</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xác</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định</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rõ</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lastRenderedPageBreak/>
        <w:t>ràng</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và</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kết</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nối</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liên</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kết</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một</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cách</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liên</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mạch</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với</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nhau</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đảm</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bảo</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những</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bước</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hoạt</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động</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chính</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của</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hệ</w:t>
      </w:r>
      <w:proofErr w:type="spellEnd"/>
      <w:r w:rsidRPr="00905CFF">
        <w:rPr>
          <w:rFonts w:ascii="Times New Roman" w:hAnsi="Times New Roman" w:cs="Times New Roman"/>
          <w:bCs/>
          <w:sz w:val="26"/>
          <w:szCs w:val="26"/>
          <w:lang w:val="en-US"/>
        </w:rPr>
        <w:t xml:space="preserve"> </w:t>
      </w:r>
      <w:proofErr w:type="spellStart"/>
      <w:r w:rsidRPr="00905CFF">
        <w:rPr>
          <w:rFonts w:ascii="Times New Roman" w:hAnsi="Times New Roman" w:cs="Times New Roman"/>
          <w:bCs/>
          <w:sz w:val="26"/>
          <w:szCs w:val="26"/>
          <w:lang w:val="en-US"/>
        </w:rPr>
        <w:t>thống</w:t>
      </w:r>
      <w:proofErr w:type="spellEnd"/>
      <w:r w:rsidRPr="00905CFF">
        <w:rPr>
          <w:rFonts w:ascii="Times New Roman" w:hAnsi="Times New Roman" w:cs="Times New Roman"/>
          <w:bCs/>
          <w:sz w:val="26"/>
          <w:szCs w:val="26"/>
          <w:lang w:val="en-US"/>
        </w:rPr>
        <w:t>.</w:t>
      </w:r>
      <w:bookmarkEnd w:id="39"/>
      <w:bookmarkEnd w:id="40"/>
      <w:bookmarkEnd w:id="41"/>
    </w:p>
    <w:p w14:paraId="38F2FA9E" w14:textId="77777777" w:rsidR="00B32AF0" w:rsidRPr="00905CFF" w:rsidRDefault="00B32AF0">
      <w:pPr>
        <w:pStyle w:val="ListParagraph"/>
        <w:numPr>
          <w:ilvl w:val="0"/>
          <w:numId w:val="62"/>
        </w:numPr>
        <w:spacing w:before="60" w:after="60" w:line="360" w:lineRule="auto"/>
        <w:ind w:left="567" w:hanging="425"/>
        <w:jc w:val="both"/>
        <w:rPr>
          <w:rFonts w:cs="Times New Roman"/>
          <w:lang w:val="en-US"/>
        </w:rPr>
        <w:pPrChange w:id="45" w:author="Administrator" w:date="2024-12-28T10:41:00Z">
          <w:pPr>
            <w:pStyle w:val="ListParagraph"/>
            <w:numPr>
              <w:numId w:val="3"/>
            </w:numPr>
            <w:spacing w:before="60" w:after="60" w:line="360" w:lineRule="auto"/>
            <w:ind w:left="567" w:hanging="425"/>
            <w:jc w:val="left"/>
          </w:pPr>
        </w:pPrChange>
      </w:pPr>
      <w:bookmarkStart w:id="46" w:name="OLE_LINK21"/>
      <w:bookmarkStart w:id="47" w:name="OLE_LINK22"/>
      <w:bookmarkStart w:id="48" w:name="OLE_LINK19"/>
      <w:bookmarkStart w:id="49" w:name="OLE_LINK20"/>
      <w:bookmarkEnd w:id="42"/>
      <w:bookmarkEnd w:id="43"/>
      <w:bookmarkEnd w:id="44"/>
      <w:r w:rsidRPr="00905CFF">
        <w:rPr>
          <w:rFonts w:eastAsia="Times New Roman" w:cs="Times New Roman"/>
          <w:bCs/>
          <w:szCs w:val="26"/>
          <w:lang w:val="en-US"/>
        </w:rPr>
        <w:t xml:space="preserve">Giai </w:t>
      </w:r>
      <w:proofErr w:type="spellStart"/>
      <w:r w:rsidRPr="00905CFF">
        <w:rPr>
          <w:rFonts w:eastAsia="Times New Roman" w:cs="Times New Roman"/>
          <w:bCs/>
          <w:szCs w:val="26"/>
          <w:lang w:val="en-US"/>
        </w:rPr>
        <w:t>đoạn</w:t>
      </w:r>
      <w:proofErr w:type="spellEnd"/>
      <w:r w:rsidRPr="00905CFF">
        <w:rPr>
          <w:rFonts w:eastAsia="Times New Roman" w:cs="Times New Roman"/>
          <w:bCs/>
          <w:szCs w:val="26"/>
          <w:lang w:val="en-US"/>
        </w:rPr>
        <w:t xml:space="preserve"> </w:t>
      </w:r>
      <w:proofErr w:type="spellStart"/>
      <w:r w:rsidRPr="00905CFF">
        <w:rPr>
          <w:rFonts w:eastAsia="Times New Roman" w:cs="Times New Roman"/>
          <w:bCs/>
          <w:szCs w:val="26"/>
          <w:lang w:val="en-US"/>
        </w:rPr>
        <w:t>kiểm</w:t>
      </w:r>
      <w:proofErr w:type="spellEnd"/>
      <w:r w:rsidRPr="00905CFF">
        <w:rPr>
          <w:rFonts w:eastAsia="Times New Roman" w:cs="Times New Roman"/>
          <w:bCs/>
          <w:szCs w:val="26"/>
          <w:lang w:val="en-US"/>
        </w:rPr>
        <w:t xml:space="preserve"> </w:t>
      </w:r>
      <w:proofErr w:type="spellStart"/>
      <w:r w:rsidRPr="00905CFF">
        <w:rPr>
          <w:rFonts w:eastAsia="Times New Roman" w:cs="Times New Roman"/>
          <w:bCs/>
          <w:szCs w:val="26"/>
          <w:lang w:val="en-US"/>
        </w:rPr>
        <w:t>thử</w:t>
      </w:r>
      <w:proofErr w:type="spellEnd"/>
      <w:r w:rsidRPr="00905CFF">
        <w:rPr>
          <w:rFonts w:eastAsia="Times New Roman" w:cs="Times New Roman"/>
          <w:bCs/>
          <w:szCs w:val="26"/>
          <w:lang w:val="en-US"/>
        </w:rPr>
        <w:t xml:space="preserve"> (Testing)</w:t>
      </w:r>
      <w:del w:id="50" w:author="admin" w:date="2024-12-27T17:18:00Z">
        <w:r w:rsidRPr="00905CFF" w:rsidDel="00FF166C">
          <w:rPr>
            <w:rFonts w:eastAsia="Times New Roman" w:cs="Times New Roman"/>
            <w:bCs/>
            <w:szCs w:val="26"/>
            <w:lang w:val="en-US"/>
          </w:rPr>
          <w:delText>:</w:delText>
        </w:r>
      </w:del>
    </w:p>
    <w:bookmarkEnd w:id="46"/>
    <w:bookmarkEnd w:id="47"/>
    <w:p w14:paraId="5C856334" w14:textId="01401040" w:rsidR="00B32AF0" w:rsidRPr="00905CFF" w:rsidRDefault="00B32AF0" w:rsidP="00F606E1">
      <w:pPr>
        <w:spacing w:before="60" w:after="60" w:line="360" w:lineRule="auto"/>
        <w:ind w:firstLine="720"/>
        <w:jc w:val="both"/>
        <w:rPr>
          <w:rFonts w:ascii="Times New Roman" w:hAnsi="Times New Roman" w:cs="Times New Roman"/>
          <w:sz w:val="26"/>
          <w:szCs w:val="26"/>
          <w:lang w:val="en-US"/>
        </w:rPr>
      </w:pPr>
      <w:r w:rsidRPr="00905CFF">
        <w:rPr>
          <w:rFonts w:ascii="Times New Roman" w:hAnsi="Times New Roman" w:cs="Times New Roman"/>
          <w:sz w:val="26"/>
          <w:szCs w:val="26"/>
          <w:lang w:val="en-US"/>
        </w:rPr>
        <w:t xml:space="preserve">Sau </w:t>
      </w:r>
      <w:proofErr w:type="spellStart"/>
      <w:r w:rsidRPr="00905CFF">
        <w:rPr>
          <w:rFonts w:ascii="Times New Roman" w:hAnsi="Times New Roman" w:cs="Times New Roman"/>
          <w:sz w:val="26"/>
          <w:szCs w:val="26"/>
          <w:lang w:val="en-US"/>
        </w:rPr>
        <w:t>khi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giai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đoạn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phát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triển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thực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hiện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xong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đội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ngũ</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phát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triển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sẽ</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phải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tiếp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tục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tiến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hành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hoạt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động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phát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hiện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sửa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lỗi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trong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phần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mềm</w:t>
      </w:r>
      <w:proofErr w:type="spellEnd"/>
      <w:r w:rsidRPr="00905CFF">
        <w:rPr>
          <w:rFonts w:ascii="Times New Roman" w:hAnsi="Times New Roman" w:cs="Times New Roman"/>
          <w:sz w:val="26"/>
          <w:szCs w:val="26"/>
          <w:lang w:val="en-US"/>
        </w:rPr>
        <w:t xml:space="preserve">. Các </w:t>
      </w:r>
      <w:proofErr w:type="spellStart"/>
      <w:r w:rsidRPr="00905CFF">
        <w:rPr>
          <w:rFonts w:ascii="Times New Roman" w:hAnsi="Times New Roman" w:cs="Times New Roman"/>
          <w:sz w:val="26"/>
          <w:szCs w:val="26"/>
          <w:lang w:val="en-US"/>
        </w:rPr>
        <w:t>loại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kiểm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thử</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như</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Kiểm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thử</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đơn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vị</w:t>
      </w:r>
      <w:proofErr w:type="spellEnd"/>
      <w:r w:rsidRPr="00905CFF">
        <w:rPr>
          <w:rFonts w:ascii="Times New Roman" w:hAnsi="Times New Roman" w:cs="Times New Roman"/>
          <w:sz w:val="26"/>
          <w:szCs w:val="26"/>
          <w:lang w:val="en-US"/>
        </w:rPr>
        <w:t xml:space="preserve"> (Unit testing), </w:t>
      </w:r>
      <w:proofErr w:type="spellStart"/>
      <w:r w:rsidRPr="00905CFF">
        <w:rPr>
          <w:rFonts w:ascii="Times New Roman" w:hAnsi="Times New Roman" w:cs="Times New Roman"/>
          <w:sz w:val="26"/>
          <w:szCs w:val="26"/>
          <w:lang w:val="en-US"/>
        </w:rPr>
        <w:t>Kiểm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thử</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tích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hợp</w:t>
      </w:r>
      <w:proofErr w:type="spellEnd"/>
      <w:r w:rsidRPr="00905CFF">
        <w:rPr>
          <w:rFonts w:ascii="Times New Roman" w:hAnsi="Times New Roman" w:cs="Times New Roman"/>
          <w:sz w:val="26"/>
          <w:szCs w:val="26"/>
          <w:lang w:val="en-US"/>
        </w:rPr>
        <w:t xml:space="preserve"> (Integration testing)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kiểm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thử</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hệ</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thống</w:t>
      </w:r>
      <w:proofErr w:type="spellEnd"/>
      <w:r w:rsidRPr="00905CFF">
        <w:rPr>
          <w:rFonts w:ascii="Times New Roman" w:hAnsi="Times New Roman" w:cs="Times New Roman"/>
          <w:sz w:val="26"/>
          <w:szCs w:val="26"/>
          <w:lang w:val="en-US"/>
        </w:rPr>
        <w:t xml:space="preserve"> (System testing) </w:t>
      </w:r>
      <w:proofErr w:type="spellStart"/>
      <w:r w:rsidRPr="00905CFF">
        <w:rPr>
          <w:rFonts w:ascii="Times New Roman" w:hAnsi="Times New Roman" w:cs="Times New Roman"/>
          <w:sz w:val="26"/>
          <w:szCs w:val="26"/>
          <w:lang w:val="en-US"/>
        </w:rPr>
        <w:t>sẽ</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được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thực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hiện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để</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đảm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bảo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chất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lượng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sản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phẩm</w:t>
      </w:r>
      <w:proofErr w:type="spellEnd"/>
      <w:r w:rsidRPr="00905CFF">
        <w:rPr>
          <w:rFonts w:ascii="Times New Roman" w:hAnsi="Times New Roman" w:cs="Times New Roman"/>
          <w:sz w:val="26"/>
          <w:szCs w:val="26"/>
          <w:lang w:val="en-US"/>
        </w:rPr>
        <w:t>.</w:t>
      </w:r>
    </w:p>
    <w:p w14:paraId="1B84BFC9" w14:textId="1861F260" w:rsidR="00B32AF0" w:rsidRPr="00905CFF" w:rsidRDefault="00B32AF0" w:rsidP="00F606E1">
      <w:pPr>
        <w:spacing w:before="60" w:after="60" w:line="360" w:lineRule="auto"/>
        <w:ind w:firstLine="720"/>
        <w:jc w:val="both"/>
        <w:rPr>
          <w:rFonts w:ascii="Times New Roman" w:hAnsi="Times New Roman" w:cs="Times New Roman"/>
          <w:sz w:val="26"/>
          <w:szCs w:val="26"/>
          <w:lang w:val="en-US"/>
        </w:rPr>
      </w:pPr>
      <w:r w:rsidRPr="00905CFF">
        <w:rPr>
          <w:rFonts w:ascii="Times New Roman" w:hAnsi="Times New Roman" w:cs="Times New Roman"/>
          <w:sz w:val="26"/>
          <w:szCs w:val="26"/>
        </w:rPr>
        <w:t>Trong giai đoạn Kiểm nghiệm, cần đảm bảo rằng mọi thứ đều hoạt động chính xác và tất cả yêu cầu của khách hàng đều được đáp ứng theo tiêu chuẩn cao. Các tính năng và cách thức vận hành của sản phẩm, dịch vụ cũng cần được kiểm tra kỹ lưỡng để tránh ảnh hưởng đến trải nghiệm của khách hàng.</w:t>
      </w:r>
    </w:p>
    <w:p w14:paraId="043B99A3" w14:textId="77777777" w:rsidR="00B32AF0" w:rsidRPr="00905CFF" w:rsidRDefault="00B32AF0">
      <w:pPr>
        <w:pStyle w:val="ListParagraph"/>
        <w:numPr>
          <w:ilvl w:val="0"/>
          <w:numId w:val="62"/>
        </w:numPr>
        <w:spacing w:before="60" w:after="60" w:line="360" w:lineRule="auto"/>
        <w:ind w:left="567" w:hanging="425"/>
        <w:jc w:val="both"/>
        <w:rPr>
          <w:rFonts w:cs="Times New Roman"/>
          <w:lang w:val="en-US"/>
        </w:rPr>
        <w:pPrChange w:id="51" w:author="Administrator" w:date="2024-12-28T10:41:00Z">
          <w:pPr>
            <w:pStyle w:val="ListParagraph"/>
            <w:numPr>
              <w:numId w:val="3"/>
            </w:numPr>
            <w:spacing w:before="60" w:after="60" w:line="360" w:lineRule="auto"/>
            <w:ind w:left="567" w:hanging="425"/>
            <w:jc w:val="left"/>
          </w:pPr>
        </w:pPrChange>
      </w:pPr>
      <w:r w:rsidRPr="00905CFF">
        <w:rPr>
          <w:rFonts w:eastAsia="Times New Roman" w:cs="Times New Roman"/>
          <w:bCs/>
          <w:szCs w:val="26"/>
          <w:lang w:val="en-US"/>
        </w:rPr>
        <w:t xml:space="preserve">Giai </w:t>
      </w:r>
      <w:proofErr w:type="spellStart"/>
      <w:r w:rsidRPr="00905CFF">
        <w:rPr>
          <w:rFonts w:eastAsia="Times New Roman" w:cs="Times New Roman"/>
          <w:bCs/>
          <w:szCs w:val="26"/>
          <w:lang w:val="en-US"/>
        </w:rPr>
        <w:t>đoạn</w:t>
      </w:r>
      <w:proofErr w:type="spellEnd"/>
      <w:r w:rsidRPr="00905CFF">
        <w:rPr>
          <w:rFonts w:eastAsia="Times New Roman" w:cs="Times New Roman"/>
          <w:bCs/>
          <w:szCs w:val="26"/>
          <w:lang w:val="en-US"/>
        </w:rPr>
        <w:t xml:space="preserve"> </w:t>
      </w:r>
      <w:proofErr w:type="spellStart"/>
      <w:r w:rsidRPr="00905CFF">
        <w:rPr>
          <w:rFonts w:eastAsia="Times New Roman" w:cs="Times New Roman"/>
          <w:bCs/>
          <w:szCs w:val="26"/>
          <w:lang w:val="en-US"/>
        </w:rPr>
        <w:t>triển</w:t>
      </w:r>
      <w:proofErr w:type="spellEnd"/>
      <w:r w:rsidRPr="00905CFF">
        <w:rPr>
          <w:rFonts w:eastAsia="Times New Roman" w:cs="Times New Roman"/>
          <w:bCs/>
          <w:szCs w:val="26"/>
          <w:lang w:val="en-US"/>
        </w:rPr>
        <w:t xml:space="preserve"> </w:t>
      </w:r>
      <w:proofErr w:type="spellStart"/>
      <w:r w:rsidRPr="00905CFF">
        <w:rPr>
          <w:rFonts w:eastAsia="Times New Roman" w:cs="Times New Roman"/>
          <w:bCs/>
          <w:szCs w:val="26"/>
          <w:lang w:val="en-US"/>
        </w:rPr>
        <w:t>khai</w:t>
      </w:r>
      <w:proofErr w:type="spellEnd"/>
      <w:r w:rsidRPr="00905CFF">
        <w:rPr>
          <w:rFonts w:eastAsia="Times New Roman" w:cs="Times New Roman"/>
          <w:bCs/>
          <w:szCs w:val="26"/>
          <w:lang w:val="en-US"/>
        </w:rPr>
        <w:t xml:space="preserve"> (Deployment)</w:t>
      </w:r>
      <w:del w:id="52" w:author="admin" w:date="2024-12-27T16:27:00Z">
        <w:r w:rsidRPr="00905CFF" w:rsidDel="005500A2">
          <w:rPr>
            <w:rFonts w:eastAsia="Times New Roman" w:cs="Times New Roman"/>
            <w:bCs/>
            <w:szCs w:val="26"/>
            <w:lang w:val="en-US"/>
          </w:rPr>
          <w:delText>:</w:delText>
        </w:r>
      </w:del>
    </w:p>
    <w:p w14:paraId="7D81AA39" w14:textId="1D995FD2" w:rsidR="00B32AF0" w:rsidRPr="00905CFF" w:rsidRDefault="00B32AF0">
      <w:pPr>
        <w:spacing w:before="60" w:after="60" w:line="360" w:lineRule="auto"/>
        <w:ind w:firstLine="720"/>
        <w:jc w:val="both"/>
        <w:rPr>
          <w:rFonts w:ascii="Times New Roman" w:hAnsi="Times New Roman" w:cs="Times New Roman"/>
          <w:sz w:val="26"/>
          <w:szCs w:val="26"/>
          <w:lang w:val="en-US"/>
        </w:rPr>
        <w:pPrChange w:id="53" w:author="Administrator" w:date="2024-12-28T11:58:00Z">
          <w:pPr>
            <w:spacing w:before="60" w:after="60" w:line="360" w:lineRule="auto"/>
            <w:ind w:left="567" w:hanging="425"/>
          </w:pPr>
        </w:pPrChange>
      </w:pPr>
      <w:r w:rsidRPr="00905CFF">
        <w:rPr>
          <w:rFonts w:ascii="Times New Roman" w:hAnsi="Times New Roman" w:cs="Times New Roman"/>
          <w:sz w:val="26"/>
          <w:szCs w:val="26"/>
          <w:lang w:val="en-US"/>
        </w:rPr>
        <w:t xml:space="preserve">Sau </w:t>
      </w:r>
      <w:proofErr w:type="spellStart"/>
      <w:r w:rsidRPr="00905CFF">
        <w:rPr>
          <w:rFonts w:ascii="Times New Roman" w:hAnsi="Times New Roman" w:cs="Times New Roman"/>
          <w:sz w:val="26"/>
          <w:szCs w:val="26"/>
          <w:lang w:val="en-US"/>
        </w:rPr>
        <w:t>khi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đã</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kiểm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thử</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đảm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bảo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tính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ổn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định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của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hệ</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thống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đội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ngũ</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tiến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hành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triển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khai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hệ</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thống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môi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trường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thực</w:t>
      </w:r>
      <w:proofErr w:type="spellEnd"/>
      <w:r w:rsidRPr="00905CFF">
        <w:rPr>
          <w:rFonts w:ascii="Times New Roman" w:hAnsi="Times New Roman" w:cs="Times New Roman"/>
          <w:sz w:val="26"/>
          <w:szCs w:val="26"/>
          <w:lang w:val="en-US"/>
        </w:rPr>
        <w:t xml:space="preserve"> - </w:t>
      </w:r>
      <w:proofErr w:type="spellStart"/>
      <w:r w:rsidRPr="00905CFF">
        <w:rPr>
          <w:rFonts w:ascii="Times New Roman" w:hAnsi="Times New Roman" w:cs="Times New Roman"/>
          <w:sz w:val="26"/>
          <w:szCs w:val="26"/>
          <w:lang w:val="en-US"/>
        </w:rPr>
        <w:t>môi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trường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người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dùng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để</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bắt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đầu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sử</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dụng</w:t>
      </w:r>
      <w:proofErr w:type="spellEnd"/>
      <w:r w:rsidRPr="00905CFF">
        <w:rPr>
          <w:rFonts w:ascii="Times New Roman" w:hAnsi="Times New Roman" w:cs="Times New Roman"/>
          <w:sz w:val="26"/>
          <w:szCs w:val="26"/>
          <w:lang w:val="en-US"/>
        </w:rPr>
        <w:t>.</w:t>
      </w:r>
    </w:p>
    <w:p w14:paraId="726C4CC2" w14:textId="77777777" w:rsidR="00B32AF0" w:rsidRPr="00905CFF" w:rsidRDefault="00B32AF0">
      <w:pPr>
        <w:pStyle w:val="ListParagraph"/>
        <w:numPr>
          <w:ilvl w:val="0"/>
          <w:numId w:val="62"/>
        </w:numPr>
        <w:spacing w:before="60" w:after="60" w:line="360" w:lineRule="auto"/>
        <w:ind w:left="567" w:hanging="425"/>
        <w:jc w:val="both"/>
        <w:rPr>
          <w:rFonts w:cs="Times New Roman"/>
          <w:szCs w:val="26"/>
          <w:lang w:val="en-US"/>
        </w:rPr>
        <w:pPrChange w:id="54" w:author="Administrator" w:date="2024-12-28T10:41:00Z">
          <w:pPr>
            <w:pStyle w:val="ListParagraph"/>
            <w:numPr>
              <w:numId w:val="3"/>
            </w:numPr>
            <w:spacing w:before="60" w:after="60" w:line="360" w:lineRule="auto"/>
            <w:ind w:left="567" w:hanging="425"/>
            <w:jc w:val="left"/>
          </w:pPr>
        </w:pPrChange>
      </w:pPr>
      <w:r w:rsidRPr="00905CFF">
        <w:rPr>
          <w:rFonts w:cs="Times New Roman"/>
          <w:szCs w:val="26"/>
          <w:lang w:val="en-US"/>
        </w:rPr>
        <w:t xml:space="preserve">Giai </w:t>
      </w:r>
      <w:proofErr w:type="spellStart"/>
      <w:r w:rsidRPr="00905CFF">
        <w:rPr>
          <w:rFonts w:cs="Times New Roman"/>
          <w:szCs w:val="26"/>
          <w:lang w:val="en-US"/>
        </w:rPr>
        <w:t>đoạn</w:t>
      </w:r>
      <w:proofErr w:type="spellEnd"/>
      <w:r w:rsidRPr="00905CFF">
        <w:rPr>
          <w:rFonts w:cs="Times New Roman"/>
          <w:szCs w:val="26"/>
          <w:lang w:val="en-US"/>
        </w:rPr>
        <w:t xml:space="preserve"> </w:t>
      </w:r>
      <w:proofErr w:type="spellStart"/>
      <w:r w:rsidRPr="00905CFF">
        <w:rPr>
          <w:rFonts w:cs="Times New Roman"/>
          <w:szCs w:val="26"/>
          <w:lang w:val="en-US"/>
        </w:rPr>
        <w:t>bảo</w:t>
      </w:r>
      <w:proofErr w:type="spellEnd"/>
      <w:r w:rsidRPr="00905CFF">
        <w:rPr>
          <w:rFonts w:cs="Times New Roman"/>
          <w:szCs w:val="26"/>
          <w:lang w:val="en-US"/>
        </w:rPr>
        <w:t xml:space="preserve"> </w:t>
      </w:r>
      <w:proofErr w:type="spellStart"/>
      <w:r w:rsidRPr="00905CFF">
        <w:rPr>
          <w:rFonts w:cs="Times New Roman"/>
          <w:szCs w:val="26"/>
          <w:lang w:val="en-US"/>
        </w:rPr>
        <w:t>trì</w:t>
      </w:r>
      <w:proofErr w:type="spellEnd"/>
      <w:r w:rsidRPr="00905CFF">
        <w:rPr>
          <w:rFonts w:cs="Times New Roman"/>
          <w:szCs w:val="26"/>
          <w:lang w:val="en-US"/>
        </w:rPr>
        <w:t xml:space="preserve"> (Maintenance)</w:t>
      </w:r>
      <w:del w:id="55" w:author="admin" w:date="2024-12-27T16:27:00Z">
        <w:r w:rsidRPr="00905CFF" w:rsidDel="005500A2">
          <w:rPr>
            <w:rFonts w:cs="Times New Roman"/>
            <w:szCs w:val="26"/>
            <w:lang w:val="en-US"/>
          </w:rPr>
          <w:delText>:</w:delText>
        </w:r>
      </w:del>
    </w:p>
    <w:p w14:paraId="3FC998A6" w14:textId="7745DEBC" w:rsidR="00B32AF0" w:rsidRPr="00905CFF" w:rsidRDefault="00B32AF0">
      <w:pPr>
        <w:spacing w:before="60" w:after="60" w:line="360" w:lineRule="auto"/>
        <w:ind w:firstLine="720"/>
        <w:jc w:val="both"/>
        <w:rPr>
          <w:rFonts w:ascii="Times New Roman" w:hAnsi="Times New Roman" w:cs="Times New Roman"/>
          <w:sz w:val="26"/>
          <w:szCs w:val="26"/>
          <w:lang w:val="en-AU"/>
        </w:rPr>
        <w:pPrChange w:id="56" w:author="Administrator" w:date="2024-12-28T11:58:00Z">
          <w:pPr>
            <w:spacing w:before="60" w:after="60" w:line="360" w:lineRule="auto"/>
            <w:ind w:left="567" w:hanging="425"/>
          </w:pPr>
        </w:pPrChange>
      </w:pPr>
      <w:r w:rsidRPr="00905CFF">
        <w:rPr>
          <w:rFonts w:ascii="Times New Roman" w:hAnsi="Times New Roman" w:cs="Times New Roman"/>
          <w:sz w:val="26"/>
          <w:szCs w:val="26"/>
        </w:rPr>
        <w:t>Giai đoạn bảo trì bao gồm việc sửa chữa các lỗi phát sinh sau khi phần mềm đã được phát hành, cũng như cập nhật và nâng cấp phần mềm khi cần thiết.</w:t>
      </w:r>
      <w:r w:rsidRPr="00905CFF">
        <w:rPr>
          <w:rFonts w:ascii="Times New Roman" w:hAnsi="Times New Roman" w:cs="Times New Roman"/>
          <w:sz w:val="26"/>
          <w:szCs w:val="26"/>
          <w:lang w:val="en-AU"/>
        </w:rPr>
        <w:t xml:space="preserve"> Giai </w:t>
      </w:r>
      <w:proofErr w:type="spellStart"/>
      <w:r w:rsidRPr="00905CFF">
        <w:rPr>
          <w:rFonts w:ascii="Times New Roman" w:hAnsi="Times New Roman" w:cs="Times New Roman"/>
          <w:sz w:val="26"/>
          <w:szCs w:val="26"/>
          <w:lang w:val="en-AU"/>
        </w:rPr>
        <w:t>đoạn</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này</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trong</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các</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hệ</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thống</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phần</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mềm</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là</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một</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giai</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đoạn</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kéo</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dài</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có</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thể</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là</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tới</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lúc</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hệ</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thống</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không</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còn</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được</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sử</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dụng</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và</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hoạt</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động</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nữa</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nhằm</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đảm</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bảo</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hệ</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thống</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hoạt</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động</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trơn</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tru</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và</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hành</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động</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kịp</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thời</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với</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bất</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cứ</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tình</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huống</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nào</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xảy</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ra</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với</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hệ</w:t>
      </w:r>
      <w:proofErr w:type="spellEnd"/>
      <w:r w:rsidRPr="00905CFF">
        <w:rPr>
          <w:rFonts w:ascii="Times New Roman" w:hAnsi="Times New Roman" w:cs="Times New Roman"/>
          <w:sz w:val="26"/>
          <w:szCs w:val="26"/>
          <w:lang w:val="en-AU"/>
        </w:rPr>
        <w:t xml:space="preserve"> </w:t>
      </w:r>
      <w:proofErr w:type="spellStart"/>
      <w:r w:rsidRPr="00905CFF">
        <w:rPr>
          <w:rFonts w:ascii="Times New Roman" w:hAnsi="Times New Roman" w:cs="Times New Roman"/>
          <w:sz w:val="26"/>
          <w:szCs w:val="26"/>
          <w:lang w:val="en-AU"/>
        </w:rPr>
        <w:t>thống</w:t>
      </w:r>
      <w:proofErr w:type="spellEnd"/>
      <w:r w:rsidRPr="00905CFF">
        <w:rPr>
          <w:rFonts w:ascii="Times New Roman" w:hAnsi="Times New Roman" w:cs="Times New Roman"/>
          <w:sz w:val="26"/>
          <w:szCs w:val="26"/>
          <w:lang w:val="en-AU"/>
        </w:rPr>
        <w:t>.</w:t>
      </w:r>
    </w:p>
    <w:bookmarkEnd w:id="48"/>
    <w:bookmarkEnd w:id="49"/>
    <w:p w14:paraId="03D0FF07" w14:textId="135592EE" w:rsidR="00691529" w:rsidRPr="00905CFF" w:rsidRDefault="00B32AF0" w:rsidP="00D10BAD">
      <w:pPr>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Ưu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điểm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của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mô</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hình</w:t>
      </w:r>
      <w:proofErr w:type="spellEnd"/>
      <w:r w:rsidRPr="00905CFF">
        <w:rPr>
          <w:rFonts w:ascii="Times New Roman" w:hAnsi="Times New Roman" w:cs="Times New Roman"/>
          <w:sz w:val="26"/>
          <w:szCs w:val="26"/>
          <w:lang w:val="en-US"/>
        </w:rPr>
        <w:t>:</w:t>
      </w:r>
    </w:p>
    <w:p w14:paraId="6D98364D" w14:textId="28BF7C75" w:rsidR="00B32AF0" w:rsidRPr="00905CFF" w:rsidRDefault="00B32AF0" w:rsidP="008F7629">
      <w:pPr>
        <w:pStyle w:val="ListParagraph"/>
        <w:numPr>
          <w:ilvl w:val="0"/>
          <w:numId w:val="88"/>
        </w:numPr>
        <w:jc w:val="both"/>
        <w:rPr>
          <w:rFonts w:cs="Times New Roman"/>
          <w:b w:val="0"/>
          <w:bCs/>
          <w:i w:val="0"/>
          <w:iCs/>
          <w:szCs w:val="26"/>
          <w:lang w:val="en-US"/>
        </w:rPr>
      </w:pPr>
      <w:r w:rsidRPr="00905CFF">
        <w:rPr>
          <w:rFonts w:cs="Times New Roman"/>
          <w:b w:val="0"/>
          <w:bCs/>
          <w:i w:val="0"/>
          <w:iCs/>
          <w:szCs w:val="26"/>
          <w:lang w:val="en-US"/>
        </w:rPr>
        <w:t xml:space="preserve">Cung </w:t>
      </w:r>
      <w:proofErr w:type="spellStart"/>
      <w:r w:rsidRPr="00905CFF">
        <w:rPr>
          <w:rFonts w:cs="Times New Roman"/>
          <w:b w:val="0"/>
          <w:bCs/>
          <w:i w:val="0"/>
          <w:iCs/>
          <w:szCs w:val="26"/>
          <w:lang w:val="en-US"/>
        </w:rPr>
        <w:t>cấp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một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cấu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trúc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dự</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rõ</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ràng</w:t>
      </w:r>
      <w:proofErr w:type="spellEnd"/>
      <w:r w:rsidRPr="00905CFF">
        <w:rPr>
          <w:rFonts w:cs="Times New Roman"/>
          <w:b w:val="0"/>
          <w:bCs/>
          <w:i w:val="0"/>
          <w:iCs/>
          <w:szCs w:val="26"/>
          <w:lang w:val="en-US"/>
        </w:rPr>
        <w:t>: </w:t>
      </w:r>
      <w:proofErr w:type="spellStart"/>
      <w:r w:rsidRPr="00905CFF">
        <w:rPr>
          <w:rFonts w:cs="Times New Roman"/>
          <w:b w:val="0"/>
          <w:bCs/>
          <w:i w:val="0"/>
          <w:iCs/>
          <w:szCs w:val="26"/>
          <w:lang w:val="en-US"/>
        </w:rPr>
        <w:t>Mô</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hình</w:t>
      </w:r>
      <w:proofErr w:type="spellEnd"/>
      <w:r w:rsidRPr="00905CFF">
        <w:rPr>
          <w:rFonts w:cs="Times New Roman"/>
          <w:b w:val="0"/>
          <w:bCs/>
          <w:i w:val="0"/>
          <w:iCs/>
          <w:szCs w:val="26"/>
          <w:lang w:val="en-US"/>
        </w:rPr>
        <w:t xml:space="preserve"> Waterfall </w:t>
      </w:r>
      <w:proofErr w:type="spellStart"/>
      <w:r w:rsidRPr="00905CFF">
        <w:rPr>
          <w:rFonts w:cs="Times New Roman"/>
          <w:b w:val="0"/>
          <w:bCs/>
          <w:i w:val="0"/>
          <w:iCs/>
          <w:szCs w:val="26"/>
          <w:lang w:val="en-US"/>
        </w:rPr>
        <w:t>giúp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thành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trong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nhóm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hiểu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rõ</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yêu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cầu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đối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với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phẩm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đầu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ra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mục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tiêu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cũng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như</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vai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trò</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trách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nhiệm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mỗi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trong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dự</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án</w:t>
      </w:r>
      <w:proofErr w:type="spellEnd"/>
      <w:r w:rsidRPr="00905CFF">
        <w:rPr>
          <w:rFonts w:cs="Times New Roman"/>
          <w:b w:val="0"/>
          <w:bCs/>
          <w:i w:val="0"/>
          <w:iCs/>
          <w:szCs w:val="26"/>
          <w:lang w:val="en-US"/>
        </w:rPr>
        <w:t>.</w:t>
      </w:r>
    </w:p>
    <w:p w14:paraId="036812F9" w14:textId="5477E6F9" w:rsidR="00B32AF0" w:rsidRPr="00905CFF" w:rsidRDefault="00B32AF0" w:rsidP="008F7629">
      <w:pPr>
        <w:pStyle w:val="ListParagraph"/>
        <w:numPr>
          <w:ilvl w:val="0"/>
          <w:numId w:val="88"/>
        </w:numPr>
        <w:jc w:val="both"/>
        <w:rPr>
          <w:rFonts w:cs="Times New Roman"/>
          <w:b w:val="0"/>
          <w:bCs/>
          <w:i w:val="0"/>
          <w:iCs/>
          <w:szCs w:val="26"/>
          <w:lang w:val="en-US"/>
        </w:rPr>
      </w:pPr>
      <w:r w:rsidRPr="00905CFF">
        <w:rPr>
          <w:rFonts w:cs="Times New Roman"/>
          <w:b w:val="0"/>
          <w:bCs/>
          <w:i w:val="0"/>
          <w:iCs/>
          <w:szCs w:val="26"/>
          <w:lang w:val="en-US"/>
        </w:rPr>
        <w:t xml:space="preserve">Thích </w:t>
      </w:r>
      <w:proofErr w:type="spellStart"/>
      <w:r w:rsidRPr="00905CFF">
        <w:rPr>
          <w:rFonts w:cs="Times New Roman"/>
          <w:b w:val="0"/>
          <w:bCs/>
          <w:i w:val="0"/>
          <w:iCs/>
          <w:szCs w:val="26"/>
          <w:lang w:val="en-US"/>
        </w:rPr>
        <w:t>hợp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với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dự</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giản</w:t>
      </w:r>
      <w:proofErr w:type="spellEnd"/>
      <w:r w:rsidRPr="00905CFF">
        <w:rPr>
          <w:rFonts w:cs="Times New Roman"/>
          <w:b w:val="0"/>
          <w:bCs/>
          <w:i w:val="0"/>
          <w:iCs/>
          <w:szCs w:val="26"/>
          <w:lang w:val="en-US"/>
        </w:rPr>
        <w:t>: </w:t>
      </w:r>
      <w:proofErr w:type="spellStart"/>
      <w:r w:rsidRPr="00905CFF">
        <w:rPr>
          <w:rFonts w:cs="Times New Roman"/>
          <w:b w:val="0"/>
          <w:bCs/>
          <w:i w:val="0"/>
          <w:iCs/>
          <w:szCs w:val="26"/>
          <w:lang w:val="en-US"/>
        </w:rPr>
        <w:t>Mô</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hình</w:t>
      </w:r>
      <w:proofErr w:type="spellEnd"/>
      <w:r w:rsidRPr="00905CFF">
        <w:rPr>
          <w:rFonts w:cs="Times New Roman"/>
          <w:b w:val="0"/>
          <w:bCs/>
          <w:i w:val="0"/>
          <w:iCs/>
          <w:szCs w:val="26"/>
          <w:lang w:val="en-US"/>
        </w:rPr>
        <w:t xml:space="preserve"> Waterfall </w:t>
      </w:r>
      <w:proofErr w:type="spellStart"/>
      <w:r w:rsidRPr="00905CFF">
        <w:rPr>
          <w:rFonts w:cs="Times New Roman"/>
          <w:b w:val="0"/>
          <w:bCs/>
          <w:i w:val="0"/>
          <w:iCs/>
          <w:szCs w:val="26"/>
          <w:lang w:val="en-US"/>
        </w:rPr>
        <w:t>không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khuyến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khích</w:t>
      </w:r>
      <w:proofErr w:type="spellEnd"/>
      <w:r w:rsidRPr="00905CFF">
        <w:rPr>
          <w:rFonts w:cs="Times New Roman"/>
          <w:b w:val="0"/>
          <w:bCs/>
          <w:i w:val="0"/>
          <w:iCs/>
          <w:szCs w:val="26"/>
          <w:lang w:val="en-US"/>
        </w:rPr>
        <w:t> </w:t>
      </w:r>
      <w:proofErr w:type="spellStart"/>
      <w:r w:rsidRPr="00905CFF">
        <w:rPr>
          <w:rFonts w:cs="Times New Roman"/>
          <w:b w:val="0"/>
          <w:bCs/>
          <w:i w:val="0"/>
          <w:iCs/>
          <w:szCs w:val="26"/>
          <w:lang w:val="en-US"/>
        </w:rPr>
        <w:t>sự</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thay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đổi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đột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ngột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sau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kết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thúc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giai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đoạn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Vì</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vậy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mô</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hình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này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chủ</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yếu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thích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hợp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với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dự</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yêu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cầu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ổn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định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không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cần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thay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đổi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nhiều</w:t>
      </w:r>
      <w:proofErr w:type="spellEnd"/>
      <w:r w:rsidRPr="00905CFF">
        <w:rPr>
          <w:rFonts w:cs="Times New Roman"/>
          <w:b w:val="0"/>
          <w:bCs/>
          <w:i w:val="0"/>
          <w:iCs/>
          <w:szCs w:val="26"/>
          <w:lang w:val="en-US"/>
        </w:rPr>
        <w:t xml:space="preserve"> qua </w:t>
      </w:r>
      <w:proofErr w:type="spellStart"/>
      <w:r w:rsidRPr="00905CFF">
        <w:rPr>
          <w:rFonts w:cs="Times New Roman"/>
          <w:b w:val="0"/>
          <w:bCs/>
          <w:i w:val="0"/>
          <w:iCs/>
          <w:szCs w:val="26"/>
          <w:lang w:val="en-US"/>
        </w:rPr>
        <w:t>từng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giai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đoạn</w:t>
      </w:r>
      <w:proofErr w:type="spellEnd"/>
      <w:r w:rsidRPr="00905CFF">
        <w:rPr>
          <w:rFonts w:cs="Times New Roman"/>
          <w:b w:val="0"/>
          <w:bCs/>
          <w:i w:val="0"/>
          <w:iCs/>
          <w:szCs w:val="26"/>
          <w:lang w:val="en-US"/>
        </w:rPr>
        <w:t>.</w:t>
      </w:r>
    </w:p>
    <w:p w14:paraId="4AAC9C9E" w14:textId="613F791B" w:rsidR="00B32AF0" w:rsidRPr="00905CFF" w:rsidRDefault="00B32AF0" w:rsidP="008F7629">
      <w:pPr>
        <w:pStyle w:val="ListParagraph"/>
        <w:numPr>
          <w:ilvl w:val="0"/>
          <w:numId w:val="88"/>
        </w:numPr>
        <w:jc w:val="both"/>
        <w:rPr>
          <w:rFonts w:cs="Times New Roman"/>
          <w:b w:val="0"/>
          <w:bCs/>
          <w:i w:val="0"/>
          <w:iCs/>
          <w:szCs w:val="26"/>
          <w:lang w:val="en-US"/>
        </w:rPr>
      </w:pPr>
      <w:proofErr w:type="spellStart"/>
      <w:r w:rsidRPr="00905CFF">
        <w:rPr>
          <w:rFonts w:cs="Times New Roman"/>
          <w:b w:val="0"/>
          <w:bCs/>
          <w:i w:val="0"/>
          <w:iCs/>
          <w:szCs w:val="26"/>
          <w:lang w:val="en-US"/>
        </w:rPr>
        <w:t>Đơn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hóa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việc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theo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dõi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tiến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độ</w:t>
      </w:r>
      <w:proofErr w:type="spellEnd"/>
      <w:r w:rsidRPr="00905CFF">
        <w:rPr>
          <w:rFonts w:cs="Times New Roman"/>
          <w:b w:val="0"/>
          <w:bCs/>
          <w:i w:val="0"/>
          <w:iCs/>
          <w:szCs w:val="26"/>
          <w:lang w:val="en-US"/>
        </w:rPr>
        <w:t>: </w:t>
      </w:r>
      <w:proofErr w:type="spellStart"/>
      <w:r w:rsidRPr="00905CFF">
        <w:rPr>
          <w:rFonts w:cs="Times New Roman"/>
          <w:b w:val="0"/>
          <w:bCs/>
          <w:i w:val="0"/>
          <w:iCs/>
          <w:szCs w:val="26"/>
          <w:lang w:val="en-US"/>
        </w:rPr>
        <w:t>Mô</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hình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nước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định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rõ</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cột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mốc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mục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tiêu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cụ</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giúp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nhóm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dự</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tuân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thủ</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đúng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đảm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bảo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kết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đầu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ra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cũng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như</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theo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dõi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tiến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trình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một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dễ</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dàng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hơn</w:t>
      </w:r>
      <w:proofErr w:type="spellEnd"/>
      <w:r w:rsidRPr="00905CFF">
        <w:rPr>
          <w:rFonts w:cs="Times New Roman"/>
          <w:b w:val="0"/>
          <w:bCs/>
          <w:i w:val="0"/>
          <w:iCs/>
          <w:szCs w:val="26"/>
          <w:lang w:val="en-US"/>
        </w:rPr>
        <w:t>.</w:t>
      </w:r>
    </w:p>
    <w:p w14:paraId="5B014226" w14:textId="71C514B7" w:rsidR="00B32AF0" w:rsidRPr="00905CFF" w:rsidRDefault="00B32AF0" w:rsidP="008F7629">
      <w:pPr>
        <w:pStyle w:val="ListParagraph"/>
        <w:numPr>
          <w:ilvl w:val="0"/>
          <w:numId w:val="88"/>
        </w:numPr>
        <w:jc w:val="both"/>
        <w:rPr>
          <w:rFonts w:cs="Times New Roman"/>
          <w:b w:val="0"/>
          <w:bCs/>
          <w:i w:val="0"/>
          <w:iCs/>
          <w:szCs w:val="26"/>
          <w:lang w:val="en-US"/>
        </w:rPr>
      </w:pPr>
      <w:proofErr w:type="spellStart"/>
      <w:r w:rsidRPr="00905CFF">
        <w:rPr>
          <w:rFonts w:cs="Times New Roman"/>
          <w:b w:val="0"/>
          <w:bCs/>
          <w:i w:val="0"/>
          <w:iCs/>
          <w:szCs w:val="26"/>
          <w:lang w:val="en-US"/>
        </w:rPr>
        <w:t>Giảm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thiểu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rủi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ro</w:t>
      </w:r>
      <w:proofErr w:type="spellEnd"/>
      <w:r w:rsidRPr="00905CFF">
        <w:rPr>
          <w:rFonts w:cs="Times New Roman"/>
          <w:b w:val="0"/>
          <w:bCs/>
          <w:i w:val="0"/>
          <w:iCs/>
          <w:szCs w:val="26"/>
          <w:lang w:val="en-US"/>
        </w:rPr>
        <w:t>: </w:t>
      </w:r>
      <w:proofErr w:type="spellStart"/>
      <w:r w:rsidRPr="00905CFF">
        <w:rPr>
          <w:rFonts w:cs="Times New Roman"/>
          <w:b w:val="0"/>
          <w:bCs/>
          <w:i w:val="0"/>
          <w:iCs/>
          <w:szCs w:val="26"/>
          <w:lang w:val="en-US"/>
        </w:rPr>
        <w:t>Vì</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mỗi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giai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đoạn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trong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mô</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hình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cần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được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hoàn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thành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trước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tiến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hành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giai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đoạn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tiếp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theo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doanh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nghiệp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dự</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phòng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kiểm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soát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rủi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ro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một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khả</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quan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hơn</w:t>
      </w:r>
      <w:proofErr w:type="spellEnd"/>
      <w:r w:rsidRPr="00905CFF">
        <w:rPr>
          <w:rFonts w:cs="Times New Roman"/>
          <w:b w:val="0"/>
          <w:bCs/>
          <w:i w:val="0"/>
          <w:iCs/>
          <w:szCs w:val="26"/>
          <w:lang w:val="en-US"/>
        </w:rPr>
        <w:t>.</w:t>
      </w:r>
    </w:p>
    <w:p w14:paraId="38899F6E" w14:textId="55E7E861" w:rsidR="00D10BAD" w:rsidRPr="00905CFF" w:rsidRDefault="00D10BAD" w:rsidP="00D10BAD">
      <w:pPr>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lastRenderedPageBreak/>
        <w:t>Nhược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điểm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của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mô</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hình</w:t>
      </w:r>
      <w:proofErr w:type="spellEnd"/>
      <w:r w:rsidRPr="00905CFF">
        <w:rPr>
          <w:rFonts w:ascii="Times New Roman" w:hAnsi="Times New Roman" w:cs="Times New Roman"/>
          <w:sz w:val="26"/>
          <w:szCs w:val="26"/>
          <w:lang w:val="en-US"/>
        </w:rPr>
        <w:t>:</w:t>
      </w:r>
    </w:p>
    <w:p w14:paraId="3382F801" w14:textId="4B2EE112" w:rsidR="00D10BAD" w:rsidRPr="00905CFF" w:rsidRDefault="00D10BAD" w:rsidP="008F7629">
      <w:pPr>
        <w:pStyle w:val="ListParagraph"/>
        <w:numPr>
          <w:ilvl w:val="0"/>
          <w:numId w:val="89"/>
        </w:numPr>
        <w:jc w:val="both"/>
        <w:rPr>
          <w:rFonts w:cs="Times New Roman"/>
          <w:b w:val="0"/>
          <w:bCs/>
          <w:i w:val="0"/>
          <w:iCs/>
          <w:szCs w:val="26"/>
          <w:lang w:val="en-US"/>
        </w:rPr>
      </w:pPr>
      <w:proofErr w:type="spellStart"/>
      <w:r w:rsidRPr="00905CFF">
        <w:rPr>
          <w:rFonts w:cs="Times New Roman"/>
          <w:b w:val="0"/>
          <w:bCs/>
          <w:i w:val="0"/>
          <w:iCs/>
          <w:szCs w:val="26"/>
          <w:lang w:val="en-US"/>
        </w:rPr>
        <w:t>Thiếu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sự</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linh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hoạt</w:t>
      </w:r>
      <w:proofErr w:type="spellEnd"/>
      <w:r w:rsidRPr="00905CFF">
        <w:rPr>
          <w:rFonts w:cs="Times New Roman"/>
          <w:b w:val="0"/>
          <w:bCs/>
          <w:i w:val="0"/>
          <w:iCs/>
          <w:szCs w:val="26"/>
          <w:lang w:val="en-US"/>
        </w:rPr>
        <w:t>: </w:t>
      </w:r>
      <w:proofErr w:type="spellStart"/>
      <w:r w:rsidRPr="00905CFF">
        <w:rPr>
          <w:rFonts w:cs="Times New Roman"/>
          <w:b w:val="0"/>
          <w:bCs/>
          <w:i w:val="0"/>
          <w:iCs/>
          <w:szCs w:val="26"/>
          <w:lang w:val="en-US"/>
        </w:rPr>
        <w:t>Đối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với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dự</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lớn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phức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tạp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việc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nhỏ</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dự</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thành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giai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đoạn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tuần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tự</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làm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mất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tính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linh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hoạt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khả</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thích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ứng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nữa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những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thay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đổi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xảy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ra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sau</w:t>
      </w:r>
      <w:proofErr w:type="spellEnd"/>
      <w:r w:rsidRPr="00905CFF">
        <w:rPr>
          <w:rFonts w:cs="Times New Roman"/>
          <w:b w:val="0"/>
          <w:bCs/>
          <w:i w:val="0"/>
          <w:iCs/>
          <w:szCs w:val="26"/>
          <w:lang w:val="en-US"/>
        </w:rPr>
        <w:t xml:space="preserve"> Giai </w:t>
      </w:r>
      <w:proofErr w:type="spellStart"/>
      <w:r w:rsidRPr="00905CFF">
        <w:rPr>
          <w:rFonts w:cs="Times New Roman"/>
          <w:b w:val="0"/>
          <w:bCs/>
          <w:i w:val="0"/>
          <w:iCs/>
          <w:szCs w:val="26"/>
          <w:lang w:val="en-US"/>
        </w:rPr>
        <w:t>đoạn</w:t>
      </w:r>
      <w:proofErr w:type="spellEnd"/>
      <w:r w:rsidRPr="00905CFF">
        <w:rPr>
          <w:rFonts w:cs="Times New Roman"/>
          <w:b w:val="0"/>
          <w:bCs/>
          <w:i w:val="0"/>
          <w:iCs/>
          <w:szCs w:val="26"/>
          <w:lang w:val="en-US"/>
        </w:rPr>
        <w:t xml:space="preserve"> 1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đòi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hỏi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nhiều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nỗ</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lực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kinh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phí</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bắt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đầu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lại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từ</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đầu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Điều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này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gây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trì</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làm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tăng</w:t>
      </w:r>
      <w:proofErr w:type="spellEnd"/>
      <w:r w:rsidRPr="00905CFF">
        <w:rPr>
          <w:rFonts w:cs="Times New Roman"/>
          <w:b w:val="0"/>
          <w:bCs/>
          <w:i w:val="0"/>
          <w:iCs/>
          <w:szCs w:val="26"/>
          <w:lang w:val="en-US"/>
        </w:rPr>
        <w:t xml:space="preserve"> chi </w:t>
      </w:r>
      <w:proofErr w:type="spellStart"/>
      <w:r w:rsidRPr="00905CFF">
        <w:rPr>
          <w:rFonts w:cs="Times New Roman"/>
          <w:b w:val="0"/>
          <w:bCs/>
          <w:i w:val="0"/>
          <w:iCs/>
          <w:szCs w:val="26"/>
          <w:lang w:val="en-US"/>
        </w:rPr>
        <w:t>phí</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dự</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án</w:t>
      </w:r>
      <w:proofErr w:type="spellEnd"/>
      <w:r w:rsidRPr="00905CFF">
        <w:rPr>
          <w:rFonts w:cs="Times New Roman"/>
          <w:b w:val="0"/>
          <w:bCs/>
          <w:i w:val="0"/>
          <w:iCs/>
          <w:szCs w:val="26"/>
          <w:lang w:val="en-US"/>
        </w:rPr>
        <w:t>.</w:t>
      </w:r>
    </w:p>
    <w:p w14:paraId="4270FBA8" w14:textId="433DEB59" w:rsidR="00D10BAD" w:rsidRPr="00905CFF" w:rsidRDefault="00D10BAD" w:rsidP="008F7629">
      <w:pPr>
        <w:pStyle w:val="ListParagraph"/>
        <w:numPr>
          <w:ilvl w:val="0"/>
          <w:numId w:val="89"/>
        </w:numPr>
        <w:jc w:val="both"/>
        <w:rPr>
          <w:rFonts w:cs="Times New Roman"/>
          <w:b w:val="0"/>
          <w:bCs/>
          <w:i w:val="0"/>
          <w:iCs/>
          <w:szCs w:val="26"/>
          <w:lang w:val="en-US"/>
        </w:rPr>
      </w:pPr>
      <w:proofErr w:type="spellStart"/>
      <w:r w:rsidRPr="00905CFF">
        <w:rPr>
          <w:rFonts w:cs="Times New Roman"/>
          <w:b w:val="0"/>
          <w:bCs/>
          <w:i w:val="0"/>
          <w:iCs/>
          <w:szCs w:val="26"/>
          <w:lang w:val="en-US"/>
        </w:rPr>
        <w:t>Không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chú</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trọng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hồi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từ</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hàng</w:t>
      </w:r>
      <w:proofErr w:type="spellEnd"/>
      <w:r w:rsidRPr="00905CFF">
        <w:rPr>
          <w:rFonts w:cs="Times New Roman"/>
          <w:b w:val="0"/>
          <w:bCs/>
          <w:i w:val="0"/>
          <w:iCs/>
          <w:szCs w:val="26"/>
          <w:lang w:val="en-US"/>
        </w:rPr>
        <w:t xml:space="preserve">: Trong </w:t>
      </w:r>
      <w:proofErr w:type="spellStart"/>
      <w:r w:rsidRPr="00905CFF">
        <w:rPr>
          <w:rFonts w:cs="Times New Roman"/>
          <w:b w:val="0"/>
          <w:bCs/>
          <w:i w:val="0"/>
          <w:iCs/>
          <w:szCs w:val="26"/>
          <w:lang w:val="en-US"/>
        </w:rPr>
        <w:t>mô</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hình</w:t>
      </w:r>
      <w:proofErr w:type="spellEnd"/>
      <w:r w:rsidRPr="00905CFF">
        <w:rPr>
          <w:rFonts w:cs="Times New Roman"/>
          <w:b w:val="0"/>
          <w:bCs/>
          <w:i w:val="0"/>
          <w:iCs/>
          <w:szCs w:val="26"/>
          <w:lang w:val="en-US"/>
        </w:rPr>
        <w:t xml:space="preserve"> Waterfall, </w:t>
      </w:r>
      <w:proofErr w:type="spellStart"/>
      <w:r w:rsidRPr="00905CFF">
        <w:rPr>
          <w:rFonts w:cs="Times New Roman"/>
          <w:b w:val="0"/>
          <w:bCs/>
          <w:i w:val="0"/>
          <w:iCs/>
          <w:szCs w:val="26"/>
          <w:lang w:val="en-US"/>
        </w:rPr>
        <w:t>việc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thử</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nghiệm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hồi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từ</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hàng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thường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chỉ</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diễn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ra</w:t>
      </w:r>
      <w:proofErr w:type="spellEnd"/>
      <w:r w:rsidRPr="00905CFF">
        <w:rPr>
          <w:rFonts w:cs="Times New Roman"/>
          <w:b w:val="0"/>
          <w:bCs/>
          <w:i w:val="0"/>
          <w:iCs/>
          <w:szCs w:val="26"/>
          <w:lang w:val="en-US"/>
        </w:rPr>
        <w:t xml:space="preserve"> ở </w:t>
      </w:r>
      <w:proofErr w:type="spellStart"/>
      <w:r w:rsidRPr="00905CFF">
        <w:rPr>
          <w:rFonts w:cs="Times New Roman"/>
          <w:b w:val="0"/>
          <w:bCs/>
          <w:i w:val="0"/>
          <w:iCs/>
          <w:szCs w:val="26"/>
          <w:lang w:val="en-US"/>
        </w:rPr>
        <w:t>giai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đoạn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sau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dự</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Điều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này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khiến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việc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phát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lỗi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điều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chỉnh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diễn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ra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muộn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màng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khiến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mọi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thứ</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trở</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phức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tạp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tốn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kém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hơn</w:t>
      </w:r>
      <w:proofErr w:type="spellEnd"/>
      <w:r w:rsidRPr="00905CFF">
        <w:rPr>
          <w:rFonts w:cs="Times New Roman"/>
          <w:b w:val="0"/>
          <w:bCs/>
          <w:i w:val="0"/>
          <w:iCs/>
          <w:szCs w:val="26"/>
          <w:lang w:val="en-US"/>
        </w:rPr>
        <w:t>.</w:t>
      </w:r>
    </w:p>
    <w:p w14:paraId="037325D7" w14:textId="2D4C42BC" w:rsidR="00D10BAD" w:rsidRPr="00905CFF" w:rsidRDefault="00D10BAD" w:rsidP="008F7629">
      <w:pPr>
        <w:pStyle w:val="ListParagraph"/>
        <w:numPr>
          <w:ilvl w:val="0"/>
          <w:numId w:val="89"/>
        </w:numPr>
        <w:jc w:val="both"/>
        <w:rPr>
          <w:rFonts w:cs="Times New Roman"/>
          <w:b w:val="0"/>
          <w:bCs/>
          <w:i w:val="0"/>
          <w:iCs/>
          <w:szCs w:val="26"/>
          <w:lang w:val="en-US"/>
        </w:rPr>
      </w:pPr>
      <w:r w:rsidRPr="00905CFF">
        <w:rPr>
          <w:rFonts w:cs="Times New Roman"/>
          <w:b w:val="0"/>
          <w:bCs/>
          <w:i w:val="0"/>
          <w:iCs/>
          <w:szCs w:val="26"/>
          <w:lang w:val="en-US"/>
        </w:rPr>
        <w:t xml:space="preserve">Nguy </w:t>
      </w:r>
      <w:proofErr w:type="spellStart"/>
      <w:r w:rsidRPr="00905CFF">
        <w:rPr>
          <w:rFonts w:cs="Times New Roman"/>
          <w:b w:val="0"/>
          <w:bCs/>
          <w:i w:val="0"/>
          <w:iCs/>
          <w:szCs w:val="26"/>
          <w:lang w:val="en-US"/>
        </w:rPr>
        <w:t>cơ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thất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bại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cao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hơn</w:t>
      </w:r>
      <w:proofErr w:type="spellEnd"/>
      <w:r w:rsidRPr="00905CFF">
        <w:rPr>
          <w:rFonts w:cs="Times New Roman"/>
          <w:b w:val="0"/>
          <w:bCs/>
          <w:i w:val="0"/>
          <w:iCs/>
          <w:szCs w:val="26"/>
          <w:lang w:val="en-US"/>
        </w:rPr>
        <w:t>: </w:t>
      </w:r>
      <w:proofErr w:type="spellStart"/>
      <w:r w:rsidRPr="00905CFF">
        <w:rPr>
          <w:rFonts w:cs="Times New Roman"/>
          <w:b w:val="0"/>
          <w:bCs/>
          <w:i w:val="0"/>
          <w:iCs/>
          <w:szCs w:val="26"/>
          <w:lang w:val="en-US"/>
        </w:rPr>
        <w:t>Mô</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hình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nước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giới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sự</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tham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liên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quan</w:t>
      </w:r>
      <w:proofErr w:type="spellEnd"/>
      <w:r w:rsidRPr="00905CFF">
        <w:rPr>
          <w:rFonts w:cs="Times New Roman"/>
          <w:b w:val="0"/>
          <w:bCs/>
          <w:i w:val="0"/>
          <w:iCs/>
          <w:szCs w:val="26"/>
          <w:lang w:val="en-US"/>
        </w:rPr>
        <w:t xml:space="preserve">, do </w:t>
      </w:r>
      <w:proofErr w:type="spellStart"/>
      <w:r w:rsidRPr="00905CFF">
        <w:rPr>
          <w:rFonts w:cs="Times New Roman"/>
          <w:b w:val="0"/>
          <w:bCs/>
          <w:i w:val="0"/>
          <w:iCs/>
          <w:szCs w:val="26"/>
          <w:lang w:val="en-US"/>
        </w:rPr>
        <w:t>đó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dự</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nguy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thất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bại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cao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nếu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yêu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cầu</w:t>
      </w:r>
      <w:proofErr w:type="spellEnd"/>
      <w:r w:rsidRPr="00905CFF">
        <w:rPr>
          <w:rFonts w:cs="Times New Roman"/>
          <w:b w:val="0"/>
          <w:bCs/>
          <w:i w:val="0"/>
          <w:iCs/>
          <w:szCs w:val="26"/>
          <w:lang w:val="en-US"/>
        </w:rPr>
        <w:t xml:space="preserve"> ban </w:t>
      </w:r>
      <w:proofErr w:type="spellStart"/>
      <w:r w:rsidRPr="00905CFF">
        <w:rPr>
          <w:rFonts w:cs="Times New Roman"/>
          <w:b w:val="0"/>
          <w:bCs/>
          <w:i w:val="0"/>
          <w:iCs/>
          <w:szCs w:val="26"/>
          <w:lang w:val="en-US"/>
        </w:rPr>
        <w:t>đầu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hiểu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sai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hoặc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không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được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lưu</w:t>
      </w:r>
      <w:proofErr w:type="spellEnd"/>
      <w:r w:rsidRPr="00905CFF">
        <w:rPr>
          <w:rFonts w:cs="Times New Roman"/>
          <w:b w:val="0"/>
          <w:bCs/>
          <w:i w:val="0"/>
          <w:iCs/>
          <w:szCs w:val="26"/>
          <w:lang w:val="en-US"/>
        </w:rPr>
        <w:t xml:space="preserve"> ý </w:t>
      </w:r>
      <w:proofErr w:type="spellStart"/>
      <w:r w:rsidRPr="00905CFF">
        <w:rPr>
          <w:rFonts w:cs="Times New Roman"/>
          <w:b w:val="0"/>
          <w:bCs/>
          <w:i w:val="0"/>
          <w:iCs/>
          <w:szCs w:val="26"/>
          <w:lang w:val="en-US"/>
        </w:rPr>
        <w:t>đúng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Vì</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vậy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việc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đầu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tư</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nhiều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gian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nguồn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lực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kế</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hoạch</w:t>
      </w:r>
      <w:proofErr w:type="spellEnd"/>
      <w:r w:rsidRPr="00905CFF">
        <w:rPr>
          <w:rFonts w:cs="Times New Roman"/>
          <w:b w:val="0"/>
          <w:bCs/>
          <w:i w:val="0"/>
          <w:iCs/>
          <w:szCs w:val="26"/>
          <w:lang w:val="en-US"/>
        </w:rPr>
        <w:t xml:space="preserve"> chi </w:t>
      </w:r>
      <w:proofErr w:type="spellStart"/>
      <w:r w:rsidRPr="00905CFF">
        <w:rPr>
          <w:rFonts w:cs="Times New Roman"/>
          <w:b w:val="0"/>
          <w:bCs/>
          <w:i w:val="0"/>
          <w:iCs/>
          <w:szCs w:val="26"/>
          <w:lang w:val="en-US"/>
        </w:rPr>
        <w:t>tiết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rất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quan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trọng</w:t>
      </w:r>
      <w:proofErr w:type="spellEnd"/>
      <w:r w:rsidRPr="00905CFF">
        <w:rPr>
          <w:rFonts w:cs="Times New Roman"/>
          <w:b w:val="0"/>
          <w:bCs/>
          <w:i w:val="0"/>
          <w:iCs/>
          <w:szCs w:val="26"/>
          <w:lang w:val="en-US"/>
        </w:rPr>
        <w:t>.</w:t>
      </w:r>
    </w:p>
    <w:p w14:paraId="75A3902A" w14:textId="77777777" w:rsidR="00B32AF0" w:rsidRPr="00905CFF" w:rsidRDefault="00B32AF0" w:rsidP="00B32AF0">
      <w:pPr>
        <w:rPr>
          <w:rFonts w:ascii="Times New Roman" w:hAnsi="Times New Roman" w:cs="Times New Roman"/>
          <w:lang w:val="en-US"/>
        </w:rPr>
      </w:pPr>
    </w:p>
    <w:p w14:paraId="7C377A8D" w14:textId="5B9F2811" w:rsidR="007A41C9" w:rsidRPr="00905CFF" w:rsidRDefault="006C26D5" w:rsidP="007A41C9">
      <w:pPr>
        <w:pStyle w:val="Heading2"/>
        <w:spacing w:before="60" w:after="60" w:line="360" w:lineRule="auto"/>
        <w:jc w:val="both"/>
        <w:rPr>
          <w:sz w:val="28"/>
          <w:lang w:val="en-US"/>
        </w:rPr>
      </w:pPr>
      <w:bookmarkStart w:id="57" w:name="_Toc186463480"/>
      <w:r w:rsidRPr="00905CFF">
        <w:rPr>
          <w:sz w:val="28"/>
          <w:lang w:val="en-US"/>
        </w:rPr>
        <w:t>2.</w:t>
      </w:r>
      <w:r w:rsidR="00691529" w:rsidRPr="00905CFF">
        <w:rPr>
          <w:sz w:val="28"/>
          <w:lang w:val="en-US"/>
        </w:rPr>
        <w:t>2</w:t>
      </w:r>
      <w:r w:rsidRPr="00905CFF">
        <w:rPr>
          <w:sz w:val="28"/>
          <w:lang w:val="en-US"/>
        </w:rPr>
        <w:t xml:space="preserve"> </w:t>
      </w:r>
      <w:proofErr w:type="spellStart"/>
      <w:r w:rsidR="00691529" w:rsidRPr="00905CFF">
        <w:rPr>
          <w:sz w:val="28"/>
          <w:lang w:val="en-US"/>
        </w:rPr>
        <w:t>Tổng</w:t>
      </w:r>
      <w:proofErr w:type="spellEnd"/>
      <w:r w:rsidR="00691529" w:rsidRPr="00905CFF">
        <w:rPr>
          <w:sz w:val="28"/>
          <w:lang w:val="en-US"/>
        </w:rPr>
        <w:t xml:space="preserve"> </w:t>
      </w:r>
      <w:proofErr w:type="spellStart"/>
      <w:r w:rsidR="00691529" w:rsidRPr="00905CFF">
        <w:rPr>
          <w:sz w:val="28"/>
          <w:lang w:val="en-US"/>
        </w:rPr>
        <w:t>quan</w:t>
      </w:r>
      <w:proofErr w:type="spellEnd"/>
      <w:r w:rsidR="00691529" w:rsidRPr="00905CFF">
        <w:rPr>
          <w:sz w:val="28"/>
          <w:lang w:val="en-US"/>
        </w:rPr>
        <w:t xml:space="preserve"> </w:t>
      </w:r>
      <w:proofErr w:type="spellStart"/>
      <w:r w:rsidR="00691529" w:rsidRPr="00905CFF">
        <w:rPr>
          <w:sz w:val="28"/>
          <w:lang w:val="en-US"/>
        </w:rPr>
        <w:t>nghiệp</w:t>
      </w:r>
      <w:proofErr w:type="spellEnd"/>
      <w:r w:rsidR="00691529" w:rsidRPr="00905CFF">
        <w:rPr>
          <w:sz w:val="28"/>
          <w:lang w:val="en-US"/>
        </w:rPr>
        <w:t xml:space="preserve"> </w:t>
      </w:r>
      <w:proofErr w:type="spellStart"/>
      <w:r w:rsidR="00691529" w:rsidRPr="00905CFF">
        <w:rPr>
          <w:sz w:val="28"/>
          <w:lang w:val="en-US"/>
        </w:rPr>
        <w:t>vụ</w:t>
      </w:r>
      <w:bookmarkEnd w:id="57"/>
      <w:proofErr w:type="spellEnd"/>
    </w:p>
    <w:p w14:paraId="4600B369" w14:textId="43B6271E" w:rsidR="007A41C9" w:rsidRPr="00905CFF" w:rsidRDefault="007A41C9" w:rsidP="007A41C9">
      <w:pPr>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Hệ</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thống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được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xây</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dựng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dựa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trên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nghiệp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vụ</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thực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tế</w:t>
      </w:r>
      <w:proofErr w:type="spellEnd"/>
      <w:r w:rsidRPr="00905CFF">
        <w:rPr>
          <w:rFonts w:ascii="Times New Roman" w:hAnsi="Times New Roman" w:cs="Times New Roman"/>
          <w:sz w:val="26"/>
          <w:szCs w:val="26"/>
          <w:lang w:val="en-US"/>
        </w:rPr>
        <w:t>:</w:t>
      </w:r>
    </w:p>
    <w:p w14:paraId="2AA000FE" w14:textId="7DE0D0D6" w:rsidR="006C26D5" w:rsidRPr="00905CFF" w:rsidRDefault="006C26D5" w:rsidP="006C26D5">
      <w:pPr>
        <w:pStyle w:val="Heading3"/>
        <w:rPr>
          <w:lang w:val="en-US"/>
        </w:rPr>
      </w:pPr>
      <w:bookmarkStart w:id="58" w:name="_Toc186463481"/>
      <w:r w:rsidRPr="00905CFF">
        <w:rPr>
          <w:lang w:val="en-US"/>
        </w:rPr>
        <w:t>2.</w:t>
      </w:r>
      <w:r w:rsidR="00D10BAD" w:rsidRPr="00905CFF">
        <w:rPr>
          <w:lang w:val="en-US"/>
        </w:rPr>
        <w:t>2</w:t>
      </w:r>
      <w:r w:rsidRPr="00905CFF">
        <w:t>.</w:t>
      </w:r>
      <w:r w:rsidRPr="00905CFF">
        <w:rPr>
          <w:lang w:val="en-US"/>
        </w:rPr>
        <w:t xml:space="preserve">1 </w:t>
      </w:r>
      <w:proofErr w:type="spellStart"/>
      <w:r w:rsidRPr="00905CFF">
        <w:rPr>
          <w:lang w:val="en-US"/>
        </w:rPr>
        <w:t>Tổng</w:t>
      </w:r>
      <w:proofErr w:type="spellEnd"/>
      <w:r w:rsidRPr="00905CFF">
        <w:rPr>
          <w:lang w:val="en-US"/>
        </w:rPr>
        <w:t xml:space="preserve"> </w:t>
      </w:r>
      <w:proofErr w:type="spellStart"/>
      <w:r w:rsidRPr="00905CFF">
        <w:rPr>
          <w:lang w:val="en-US"/>
        </w:rPr>
        <w:t>quan</w:t>
      </w:r>
      <w:proofErr w:type="spellEnd"/>
      <w:r w:rsidRPr="00905CFF">
        <w:rPr>
          <w:lang w:val="en-US"/>
        </w:rPr>
        <w:t xml:space="preserve"> </w:t>
      </w:r>
      <w:proofErr w:type="spellStart"/>
      <w:r w:rsidRPr="00905CFF">
        <w:rPr>
          <w:lang w:val="en-US"/>
        </w:rPr>
        <w:t>quy</w:t>
      </w:r>
      <w:proofErr w:type="spellEnd"/>
      <w:r w:rsidRPr="00905CFF">
        <w:rPr>
          <w:lang w:val="en-US"/>
        </w:rPr>
        <w:t xml:space="preserve"> </w:t>
      </w:r>
      <w:proofErr w:type="spellStart"/>
      <w:r w:rsidRPr="00905CFF">
        <w:rPr>
          <w:lang w:val="en-US"/>
        </w:rPr>
        <w:t>trình</w:t>
      </w:r>
      <w:proofErr w:type="spellEnd"/>
      <w:r w:rsidRPr="00905CFF">
        <w:rPr>
          <w:lang w:val="en-US"/>
        </w:rPr>
        <w:t xml:space="preserve"> </w:t>
      </w:r>
      <w:proofErr w:type="spellStart"/>
      <w:r w:rsidRPr="00905CFF">
        <w:rPr>
          <w:lang w:val="en-US"/>
        </w:rPr>
        <w:t>khám</w:t>
      </w:r>
      <w:proofErr w:type="spellEnd"/>
      <w:r w:rsidRPr="00905CFF">
        <w:rPr>
          <w:lang w:val="en-US"/>
        </w:rPr>
        <w:t xml:space="preserve"> </w:t>
      </w:r>
      <w:proofErr w:type="spellStart"/>
      <w:r w:rsidRPr="00905CFF">
        <w:rPr>
          <w:lang w:val="en-US"/>
        </w:rPr>
        <w:t>bệnh</w:t>
      </w:r>
      <w:proofErr w:type="spellEnd"/>
      <w:r w:rsidRPr="00905CFF">
        <w:rPr>
          <w:lang w:val="en-US"/>
        </w:rPr>
        <w:t xml:space="preserve"> </w:t>
      </w:r>
      <w:proofErr w:type="spellStart"/>
      <w:r w:rsidRPr="00905CFF">
        <w:rPr>
          <w:lang w:val="en-US"/>
        </w:rPr>
        <w:t>của</w:t>
      </w:r>
      <w:proofErr w:type="spellEnd"/>
      <w:r w:rsidRPr="00905CFF">
        <w:rPr>
          <w:lang w:val="en-US"/>
        </w:rPr>
        <w:t xml:space="preserve"> </w:t>
      </w:r>
      <w:proofErr w:type="spellStart"/>
      <w:r w:rsidRPr="00905CFF">
        <w:rPr>
          <w:lang w:val="en-US"/>
        </w:rPr>
        <w:t>hệ</w:t>
      </w:r>
      <w:proofErr w:type="spellEnd"/>
      <w:r w:rsidRPr="00905CFF">
        <w:rPr>
          <w:lang w:val="en-US"/>
        </w:rPr>
        <w:t xml:space="preserve"> </w:t>
      </w:r>
      <w:proofErr w:type="spellStart"/>
      <w:r w:rsidRPr="00905CFF">
        <w:rPr>
          <w:lang w:val="en-US"/>
        </w:rPr>
        <w:t>thống</w:t>
      </w:r>
      <w:proofErr w:type="spellEnd"/>
      <w:r w:rsidRPr="00905CFF">
        <w:rPr>
          <w:lang w:val="en-US"/>
        </w:rPr>
        <w:t>:</w:t>
      </w:r>
      <w:bookmarkEnd w:id="58"/>
    </w:p>
    <w:p w14:paraId="5752E757" w14:textId="0624557F" w:rsidR="006C26D5" w:rsidRPr="00905CFF" w:rsidRDefault="006C26D5" w:rsidP="008F7629">
      <w:pPr>
        <w:pStyle w:val="ListParagraph"/>
        <w:numPr>
          <w:ilvl w:val="0"/>
          <w:numId w:val="90"/>
        </w:numPr>
        <w:jc w:val="both"/>
        <w:rPr>
          <w:rFonts w:cs="Times New Roman"/>
          <w:b w:val="0"/>
          <w:bCs/>
          <w:i w:val="0"/>
          <w:iCs/>
          <w:szCs w:val="26"/>
          <w:lang w:val="en-US"/>
        </w:rPr>
      </w:pP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bắt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đầu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đặt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p>
    <w:p w14:paraId="2281D0FF" w14:textId="4E33D393" w:rsidR="006C26D5" w:rsidRPr="00905CFF" w:rsidRDefault="006C26D5" w:rsidP="008F7629">
      <w:pPr>
        <w:pStyle w:val="ListParagraph"/>
        <w:numPr>
          <w:ilvl w:val="0"/>
          <w:numId w:val="90"/>
        </w:numPr>
        <w:jc w:val="both"/>
        <w:rPr>
          <w:rFonts w:cs="Times New Roman"/>
          <w:b w:val="0"/>
          <w:bCs/>
          <w:i w:val="0"/>
          <w:iCs/>
          <w:szCs w:val="26"/>
          <w:lang w:val="en-US"/>
        </w:rPr>
      </w:pPr>
      <w:r w:rsidRPr="00905CFF">
        <w:rPr>
          <w:rFonts w:cs="Times New Roman"/>
          <w:b w:val="0"/>
          <w:bCs/>
          <w:i w:val="0"/>
          <w:iCs/>
          <w:szCs w:val="26"/>
          <w:lang w:val="en-US"/>
        </w:rPr>
        <w:t xml:space="preserve">Sau </w:t>
      </w:r>
      <w:proofErr w:type="spellStart"/>
      <w:r w:rsidRPr="00905CFF">
        <w:rPr>
          <w:rFonts w:cs="Times New Roman"/>
          <w:b w:val="0"/>
          <w:bCs/>
          <w:i w:val="0"/>
          <w:iCs/>
          <w:szCs w:val="26"/>
          <w:lang w:val="en-US"/>
        </w:rPr>
        <w:t>khi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đặt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được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tiếp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p>
    <w:p w14:paraId="693B78B0" w14:textId="1C1BBEB4" w:rsidR="006C26D5" w:rsidRPr="00905CFF" w:rsidRDefault="006C26D5" w:rsidP="008F7629">
      <w:pPr>
        <w:pStyle w:val="ListParagraph"/>
        <w:numPr>
          <w:ilvl w:val="0"/>
          <w:numId w:val="90"/>
        </w:numPr>
        <w:jc w:val="both"/>
        <w:rPr>
          <w:rFonts w:cs="Times New Roman"/>
          <w:b w:val="0"/>
          <w:bCs/>
          <w:i w:val="0"/>
          <w:iCs/>
          <w:szCs w:val="26"/>
          <w:lang w:val="en-US"/>
        </w:rPr>
      </w:pPr>
      <w:r w:rsidRPr="00905CFF">
        <w:rPr>
          <w:rFonts w:cs="Times New Roman"/>
          <w:b w:val="0"/>
          <w:bCs/>
          <w:i w:val="0"/>
          <w:iCs/>
          <w:szCs w:val="26"/>
          <w:lang w:val="en-US"/>
        </w:rPr>
        <w:t xml:space="preserve">Các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hẹn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đã</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được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tiếp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được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nhận</w:t>
      </w:r>
      <w:proofErr w:type="spellEnd"/>
    </w:p>
    <w:p w14:paraId="2991DEAA" w14:textId="69303DD9" w:rsidR="006C26D5" w:rsidRPr="00905CFF" w:rsidRDefault="006C26D5" w:rsidP="008F7629">
      <w:pPr>
        <w:pStyle w:val="ListParagraph"/>
        <w:numPr>
          <w:ilvl w:val="0"/>
          <w:numId w:val="90"/>
        </w:numPr>
        <w:jc w:val="both"/>
        <w:rPr>
          <w:rFonts w:cs="Times New Roman"/>
          <w:b w:val="0"/>
          <w:bCs/>
          <w:i w:val="0"/>
          <w:iCs/>
          <w:szCs w:val="26"/>
          <w:lang w:val="en-US"/>
        </w:rPr>
      </w:pP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hẹn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bắt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đầu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đưa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ra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chẩn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đoán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cũng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như</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kê</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p>
    <w:p w14:paraId="5C17FAB8" w14:textId="67025F3C" w:rsidR="006C26D5" w:rsidRPr="00905CFF" w:rsidRDefault="006C26D5" w:rsidP="008F7629">
      <w:pPr>
        <w:pStyle w:val="ListParagraph"/>
        <w:numPr>
          <w:ilvl w:val="0"/>
          <w:numId w:val="90"/>
        </w:numPr>
        <w:jc w:val="both"/>
        <w:rPr>
          <w:rFonts w:cs="Times New Roman"/>
          <w:b w:val="0"/>
          <w:bCs/>
          <w:i w:val="0"/>
          <w:iCs/>
          <w:noProof/>
          <w:lang w:val="en-US"/>
        </w:rPr>
      </w:pP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được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xong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thì</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toán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hóa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đơn</w:t>
      </w:r>
      <w:proofErr w:type="spellEnd"/>
    </w:p>
    <w:p w14:paraId="1EFA5251" w14:textId="77777777" w:rsidR="006C26D5" w:rsidRPr="00905CFF" w:rsidRDefault="006C26D5" w:rsidP="006C26D5">
      <w:pPr>
        <w:jc w:val="center"/>
        <w:rPr>
          <w:rFonts w:ascii="Times New Roman" w:hAnsi="Times New Roman" w:cs="Times New Roman"/>
          <w:sz w:val="26"/>
          <w:szCs w:val="26"/>
          <w:lang w:val="en-US"/>
        </w:rPr>
      </w:pPr>
      <w:r w:rsidRPr="00905CFF">
        <w:rPr>
          <w:rFonts w:ascii="Times New Roman" w:hAnsi="Times New Roman" w:cs="Times New Roman"/>
          <w:noProof/>
        </w:rPr>
        <w:lastRenderedPageBreak/>
        <w:drawing>
          <wp:inline distT="0" distB="0" distL="0" distR="0" wp14:anchorId="705F5FCB" wp14:editId="15EAE6C9">
            <wp:extent cx="2949942" cy="4770120"/>
            <wp:effectExtent l="0" t="0" r="3175" b="0"/>
            <wp:docPr id="33620317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03175" name="Picture 1" descr="A diagram of a flowchart&#10;&#10;Description automatically generated"/>
                    <pic:cNvPicPr/>
                  </pic:nvPicPr>
                  <pic:blipFill>
                    <a:blip r:embed="rId16"/>
                    <a:stretch>
                      <a:fillRect/>
                    </a:stretch>
                  </pic:blipFill>
                  <pic:spPr>
                    <a:xfrm>
                      <a:off x="0" y="0"/>
                      <a:ext cx="2956258" cy="4780333"/>
                    </a:xfrm>
                    <a:prstGeom prst="rect">
                      <a:avLst/>
                    </a:prstGeom>
                  </pic:spPr>
                </pic:pic>
              </a:graphicData>
            </a:graphic>
          </wp:inline>
        </w:drawing>
      </w:r>
    </w:p>
    <w:p w14:paraId="0434AF5E" w14:textId="77777777" w:rsidR="006C26D5" w:rsidRPr="00905CFF" w:rsidRDefault="006C26D5" w:rsidP="006C26D5">
      <w:pPr>
        <w:pStyle w:val="Heading7"/>
        <w:spacing w:line="360" w:lineRule="auto"/>
        <w:rPr>
          <w:rFonts w:eastAsia="Times New Roman" w:cs="Times New Roman"/>
          <w:lang w:val="en-US"/>
        </w:rPr>
      </w:pPr>
      <w:bookmarkStart w:id="59" w:name="_Toc186464292"/>
      <w:r w:rsidRPr="00905CFF">
        <w:rPr>
          <w:rFonts w:eastAsia="Times New Roman" w:cs="Times New Roman"/>
        </w:rPr>
        <w:t xml:space="preserve">Hình </w:t>
      </w:r>
      <w:r w:rsidRPr="00905CFF">
        <w:rPr>
          <w:rFonts w:eastAsia="Times New Roman" w:cs="Times New Roman"/>
          <w:lang w:val="en-US"/>
        </w:rPr>
        <w:t>2</w:t>
      </w:r>
      <w:r w:rsidRPr="00905CFF">
        <w:rPr>
          <w:rFonts w:eastAsia="Times New Roman" w:cs="Times New Roman"/>
        </w:rPr>
        <w:t>.</w:t>
      </w:r>
      <w:r w:rsidRPr="00905CFF">
        <w:rPr>
          <w:rFonts w:eastAsia="Times New Roman" w:cs="Times New Roman"/>
          <w:lang w:val="en-US"/>
        </w:rPr>
        <w:t xml:space="preserve">1 Quy </w:t>
      </w:r>
      <w:proofErr w:type="spellStart"/>
      <w:r w:rsidRPr="00905CFF">
        <w:rPr>
          <w:rFonts w:eastAsia="Times New Roman" w:cs="Times New Roman"/>
          <w:lang w:val="en-US"/>
        </w:rPr>
        <w:t>trình</w:t>
      </w:r>
      <w:proofErr w:type="spellEnd"/>
      <w:r w:rsidRPr="00905CFF">
        <w:rPr>
          <w:rFonts w:eastAsia="Times New Roman" w:cs="Times New Roman"/>
          <w:lang w:val="en-US"/>
        </w:rPr>
        <w:t xml:space="preserve"> </w:t>
      </w:r>
      <w:proofErr w:type="spellStart"/>
      <w:r w:rsidRPr="00905CFF">
        <w:rPr>
          <w:rFonts w:eastAsia="Times New Roman" w:cs="Times New Roman"/>
          <w:lang w:val="en-US"/>
        </w:rPr>
        <w:t>khám</w:t>
      </w:r>
      <w:proofErr w:type="spellEnd"/>
      <w:r w:rsidRPr="00905CFF">
        <w:rPr>
          <w:rFonts w:eastAsia="Times New Roman" w:cs="Times New Roman"/>
          <w:lang w:val="en-US"/>
        </w:rPr>
        <w:t xml:space="preserve"> </w:t>
      </w:r>
      <w:proofErr w:type="spellStart"/>
      <w:r w:rsidRPr="00905CFF">
        <w:rPr>
          <w:rFonts w:eastAsia="Times New Roman" w:cs="Times New Roman"/>
          <w:lang w:val="en-US"/>
        </w:rPr>
        <w:t>bệnh</w:t>
      </w:r>
      <w:bookmarkEnd w:id="59"/>
      <w:proofErr w:type="spellEnd"/>
    </w:p>
    <w:p w14:paraId="743856A1" w14:textId="77777777" w:rsidR="006C26D5" w:rsidRPr="00905CFF" w:rsidRDefault="006C26D5" w:rsidP="006C26D5">
      <w:pPr>
        <w:rPr>
          <w:rFonts w:ascii="Times New Roman" w:hAnsi="Times New Roman" w:cs="Times New Roman"/>
          <w:sz w:val="26"/>
          <w:szCs w:val="26"/>
          <w:lang w:val="en-US"/>
        </w:rPr>
      </w:pPr>
    </w:p>
    <w:p w14:paraId="30604225" w14:textId="77777777" w:rsidR="006C26D5" w:rsidRPr="00905CFF" w:rsidRDefault="006C26D5" w:rsidP="006C26D5">
      <w:pPr>
        <w:rPr>
          <w:rFonts w:ascii="Times New Roman" w:hAnsi="Times New Roman" w:cs="Times New Roman"/>
          <w:sz w:val="26"/>
          <w:szCs w:val="26"/>
          <w:lang w:val="en-US"/>
        </w:rPr>
      </w:pPr>
      <w:r w:rsidRPr="00905CFF">
        <w:rPr>
          <w:rFonts w:ascii="Times New Roman" w:hAnsi="Times New Roman" w:cs="Times New Roman"/>
          <w:sz w:val="26"/>
          <w:szCs w:val="26"/>
          <w:lang w:val="en-US"/>
        </w:rPr>
        <w:t xml:space="preserve"> </w:t>
      </w:r>
    </w:p>
    <w:p w14:paraId="77D64F64" w14:textId="269D3B88" w:rsidR="006C26D5" w:rsidRPr="00905CFF" w:rsidRDefault="006C26D5" w:rsidP="006C26D5">
      <w:pPr>
        <w:pStyle w:val="Heading3"/>
        <w:rPr>
          <w:lang w:val="en-US"/>
        </w:rPr>
      </w:pPr>
      <w:bookmarkStart w:id="60" w:name="_Toc186463482"/>
      <w:r w:rsidRPr="00905CFF">
        <w:rPr>
          <w:lang w:val="en-US"/>
        </w:rPr>
        <w:t>2.</w:t>
      </w:r>
      <w:r w:rsidR="00D10BAD" w:rsidRPr="00905CFF">
        <w:rPr>
          <w:lang w:val="en-US"/>
        </w:rPr>
        <w:t>2</w:t>
      </w:r>
      <w:r w:rsidRPr="00905CFF">
        <w:t>.</w:t>
      </w:r>
      <w:r w:rsidRPr="00905CFF">
        <w:rPr>
          <w:lang w:val="en-US"/>
        </w:rPr>
        <w:t xml:space="preserve">2 Quy </w:t>
      </w:r>
      <w:proofErr w:type="spellStart"/>
      <w:r w:rsidRPr="00905CFF">
        <w:rPr>
          <w:lang w:val="en-US"/>
        </w:rPr>
        <w:t>trình</w:t>
      </w:r>
      <w:proofErr w:type="spellEnd"/>
      <w:r w:rsidRPr="00905CFF">
        <w:rPr>
          <w:lang w:val="en-US"/>
        </w:rPr>
        <w:t xml:space="preserve"> </w:t>
      </w:r>
      <w:proofErr w:type="spellStart"/>
      <w:r w:rsidRPr="00905CFF">
        <w:rPr>
          <w:lang w:val="en-US"/>
        </w:rPr>
        <w:t>đặt</w:t>
      </w:r>
      <w:proofErr w:type="spellEnd"/>
      <w:r w:rsidRPr="00905CFF">
        <w:rPr>
          <w:lang w:val="en-US"/>
        </w:rPr>
        <w:t xml:space="preserve"> </w:t>
      </w:r>
      <w:proofErr w:type="spellStart"/>
      <w:r w:rsidRPr="00905CFF">
        <w:rPr>
          <w:lang w:val="en-US"/>
        </w:rPr>
        <w:t>lịch</w:t>
      </w:r>
      <w:proofErr w:type="spellEnd"/>
      <w:r w:rsidRPr="00905CFF">
        <w:rPr>
          <w:lang w:val="en-US"/>
        </w:rPr>
        <w:t xml:space="preserve"> </w:t>
      </w:r>
      <w:proofErr w:type="spellStart"/>
      <w:r w:rsidRPr="00905CFF">
        <w:rPr>
          <w:lang w:val="en-US"/>
        </w:rPr>
        <w:t>khám</w:t>
      </w:r>
      <w:proofErr w:type="spellEnd"/>
      <w:r w:rsidRPr="00905CFF">
        <w:rPr>
          <w:lang w:val="en-US"/>
        </w:rPr>
        <w:t xml:space="preserve"> </w:t>
      </w:r>
      <w:proofErr w:type="spellStart"/>
      <w:r w:rsidRPr="00905CFF">
        <w:rPr>
          <w:lang w:val="en-US"/>
        </w:rPr>
        <w:t>của</w:t>
      </w:r>
      <w:proofErr w:type="spellEnd"/>
      <w:r w:rsidRPr="00905CFF">
        <w:rPr>
          <w:lang w:val="en-US"/>
        </w:rPr>
        <w:t xml:space="preserve"> </w:t>
      </w:r>
      <w:proofErr w:type="spellStart"/>
      <w:r w:rsidRPr="00905CFF">
        <w:rPr>
          <w:lang w:val="en-US"/>
        </w:rPr>
        <w:t>bệnh</w:t>
      </w:r>
      <w:proofErr w:type="spellEnd"/>
      <w:r w:rsidRPr="00905CFF">
        <w:rPr>
          <w:lang w:val="en-US"/>
        </w:rPr>
        <w:t xml:space="preserve"> </w:t>
      </w:r>
      <w:proofErr w:type="spellStart"/>
      <w:r w:rsidRPr="00905CFF">
        <w:rPr>
          <w:lang w:val="en-US"/>
        </w:rPr>
        <w:t>nhân</w:t>
      </w:r>
      <w:proofErr w:type="spellEnd"/>
      <w:r w:rsidRPr="00905CFF">
        <w:rPr>
          <w:lang w:val="en-US"/>
        </w:rPr>
        <w:t>:</w:t>
      </w:r>
      <w:bookmarkEnd w:id="60"/>
    </w:p>
    <w:p w14:paraId="73B0BA3E" w14:textId="19E7029E" w:rsidR="006C26D5" w:rsidRPr="00905CFF" w:rsidRDefault="006C26D5" w:rsidP="00C46E1E">
      <w:pPr>
        <w:ind w:firstLine="720"/>
        <w:jc w:val="both"/>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Bệnh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nhân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truy</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cập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hệ</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thống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bằng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tài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khoản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đã</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được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đăng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ký</w:t>
      </w:r>
      <w:proofErr w:type="spellEnd"/>
      <w:r w:rsidRPr="00905CFF">
        <w:rPr>
          <w:rFonts w:ascii="Times New Roman" w:hAnsi="Times New Roman" w:cs="Times New Roman"/>
          <w:sz w:val="26"/>
          <w:szCs w:val="26"/>
          <w:lang w:val="en-US"/>
        </w:rPr>
        <w:t xml:space="preserve">. Sau </w:t>
      </w:r>
      <w:proofErr w:type="spellStart"/>
      <w:r w:rsidRPr="00905CFF">
        <w:rPr>
          <w:rFonts w:ascii="Times New Roman" w:hAnsi="Times New Roman" w:cs="Times New Roman"/>
          <w:sz w:val="26"/>
          <w:szCs w:val="26"/>
          <w:lang w:val="en-US"/>
        </w:rPr>
        <w:t>khi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đăng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nhập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thành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công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bệnh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nhân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có</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thể</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bắt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đầu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đặt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khám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bệnh</w:t>
      </w:r>
      <w:proofErr w:type="spellEnd"/>
      <w:r w:rsidRPr="00905CFF">
        <w:rPr>
          <w:rFonts w:ascii="Times New Roman" w:hAnsi="Times New Roman" w:cs="Times New Roman"/>
          <w:sz w:val="26"/>
          <w:szCs w:val="26"/>
          <w:lang w:val="en-US"/>
        </w:rPr>
        <w:t xml:space="preserve">. Khi </w:t>
      </w:r>
      <w:proofErr w:type="spellStart"/>
      <w:r w:rsidRPr="00905CFF">
        <w:rPr>
          <w:rFonts w:ascii="Times New Roman" w:hAnsi="Times New Roman" w:cs="Times New Roman"/>
          <w:sz w:val="26"/>
          <w:szCs w:val="26"/>
          <w:lang w:val="en-US"/>
        </w:rPr>
        <w:t>đặt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tùy</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theo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cầu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lý</w:t>
      </w:r>
      <w:proofErr w:type="spellEnd"/>
      <w:r w:rsidRPr="00905CFF">
        <w:rPr>
          <w:rFonts w:ascii="Times New Roman" w:hAnsi="Times New Roman" w:cs="Times New Roman"/>
          <w:sz w:val="26"/>
          <w:szCs w:val="26"/>
          <w:lang w:val="en-US"/>
        </w:rPr>
        <w:t xml:space="preserve"> do </w:t>
      </w:r>
      <w:proofErr w:type="spellStart"/>
      <w:r w:rsidRPr="00905CFF">
        <w:rPr>
          <w:rFonts w:ascii="Times New Roman" w:hAnsi="Times New Roman" w:cs="Times New Roman"/>
          <w:sz w:val="26"/>
          <w:szCs w:val="26"/>
          <w:lang w:val="en-US"/>
        </w:rPr>
        <w:t>khám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bệnh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bệnh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nhân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chọn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chuyên</w:t>
      </w:r>
      <w:proofErr w:type="spellEnd"/>
      <w:r w:rsidRPr="00905CFF">
        <w:rPr>
          <w:rFonts w:ascii="Times New Roman" w:hAnsi="Times New Roman" w:cs="Times New Roman"/>
          <w:sz w:val="26"/>
          <w:szCs w:val="26"/>
          <w:lang w:val="en-US"/>
        </w:rPr>
        <w:t xml:space="preserve"> khoa </w:t>
      </w:r>
      <w:proofErr w:type="spellStart"/>
      <w:r w:rsidRPr="00905CFF">
        <w:rPr>
          <w:rFonts w:ascii="Times New Roman" w:hAnsi="Times New Roman" w:cs="Times New Roman"/>
          <w:sz w:val="26"/>
          <w:szCs w:val="26"/>
          <w:lang w:val="en-US"/>
        </w:rPr>
        <w:t>khám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phù</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hợp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Bệnh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nhân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chọn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sĩ</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khám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thuộc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chuyên</w:t>
      </w:r>
      <w:proofErr w:type="spellEnd"/>
      <w:r w:rsidRPr="00905CFF">
        <w:rPr>
          <w:rFonts w:ascii="Times New Roman" w:hAnsi="Times New Roman" w:cs="Times New Roman"/>
          <w:sz w:val="26"/>
          <w:szCs w:val="26"/>
          <w:lang w:val="en-US"/>
        </w:rPr>
        <w:t xml:space="preserve"> khoa </w:t>
      </w:r>
      <w:proofErr w:type="spellStart"/>
      <w:r w:rsidRPr="00905CFF">
        <w:rPr>
          <w:rFonts w:ascii="Times New Roman" w:hAnsi="Times New Roman" w:cs="Times New Roman"/>
          <w:sz w:val="26"/>
          <w:szCs w:val="26"/>
          <w:lang w:val="en-US"/>
        </w:rPr>
        <w:t>đó</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có</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trống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phù</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hợp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với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thời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gian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bệnh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nhân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muốn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hẹn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khám</w:t>
      </w:r>
      <w:proofErr w:type="spellEnd"/>
      <w:r w:rsidRPr="00905CFF">
        <w:rPr>
          <w:rFonts w:ascii="Times New Roman" w:hAnsi="Times New Roman" w:cs="Times New Roman"/>
          <w:sz w:val="26"/>
          <w:szCs w:val="26"/>
          <w:lang w:val="en-US"/>
        </w:rPr>
        <w:t xml:space="preserve">. Sau </w:t>
      </w:r>
      <w:proofErr w:type="spellStart"/>
      <w:r w:rsidRPr="00905CFF">
        <w:rPr>
          <w:rFonts w:ascii="Times New Roman" w:hAnsi="Times New Roman" w:cs="Times New Roman"/>
          <w:sz w:val="26"/>
          <w:szCs w:val="26"/>
          <w:lang w:val="en-US"/>
        </w:rPr>
        <w:t>khi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đã</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chọn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xong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sĩ</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thời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gian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phù</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hợp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bệnh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nhân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nhập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thông</w:t>
      </w:r>
      <w:proofErr w:type="spellEnd"/>
      <w:r w:rsidRPr="00905CFF">
        <w:rPr>
          <w:rFonts w:ascii="Times New Roman" w:hAnsi="Times New Roman" w:cs="Times New Roman"/>
          <w:sz w:val="26"/>
          <w:szCs w:val="26"/>
          <w:lang w:val="en-US"/>
        </w:rPr>
        <w:t xml:space="preserve"> tin </w:t>
      </w:r>
      <w:proofErr w:type="spellStart"/>
      <w:r w:rsidRPr="00905CFF">
        <w:rPr>
          <w:rFonts w:ascii="Times New Roman" w:hAnsi="Times New Roman" w:cs="Times New Roman"/>
          <w:sz w:val="26"/>
          <w:szCs w:val="26"/>
          <w:lang w:val="en-US"/>
        </w:rPr>
        <w:t>cá</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nhân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cần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thiết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xác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nhận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lại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hẹn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hẹn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đã</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được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xác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nhận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đặt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thành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công</w:t>
      </w:r>
      <w:proofErr w:type="spellEnd"/>
    </w:p>
    <w:p w14:paraId="5DE5D3BC" w14:textId="4AD6DF25" w:rsidR="006C26D5" w:rsidRPr="00905CFF" w:rsidRDefault="006C26D5" w:rsidP="006C26D5">
      <w:pPr>
        <w:pStyle w:val="Heading3"/>
        <w:rPr>
          <w:lang w:val="en-US"/>
        </w:rPr>
      </w:pPr>
      <w:bookmarkStart w:id="61" w:name="_Toc186463483"/>
      <w:r w:rsidRPr="00905CFF">
        <w:rPr>
          <w:lang w:val="en-US"/>
        </w:rPr>
        <w:t>2.</w:t>
      </w:r>
      <w:r w:rsidR="00D10BAD" w:rsidRPr="00905CFF">
        <w:rPr>
          <w:lang w:val="en-US"/>
        </w:rPr>
        <w:t>2</w:t>
      </w:r>
      <w:r w:rsidRPr="00905CFF">
        <w:t>.</w:t>
      </w:r>
      <w:r w:rsidRPr="00905CFF">
        <w:rPr>
          <w:lang w:val="en-US"/>
        </w:rPr>
        <w:t xml:space="preserve">3 Quy </w:t>
      </w:r>
      <w:proofErr w:type="spellStart"/>
      <w:r w:rsidRPr="00905CFF">
        <w:rPr>
          <w:lang w:val="en-US"/>
        </w:rPr>
        <w:t>trình</w:t>
      </w:r>
      <w:proofErr w:type="spellEnd"/>
      <w:r w:rsidRPr="00905CFF">
        <w:rPr>
          <w:lang w:val="en-US"/>
        </w:rPr>
        <w:t xml:space="preserve"> </w:t>
      </w:r>
      <w:proofErr w:type="spellStart"/>
      <w:r w:rsidRPr="00905CFF">
        <w:rPr>
          <w:lang w:val="en-US"/>
        </w:rPr>
        <w:t>khám</w:t>
      </w:r>
      <w:proofErr w:type="spellEnd"/>
      <w:r w:rsidRPr="00905CFF">
        <w:rPr>
          <w:lang w:val="en-US"/>
        </w:rPr>
        <w:t xml:space="preserve"> </w:t>
      </w:r>
      <w:proofErr w:type="spellStart"/>
      <w:r w:rsidRPr="00905CFF">
        <w:rPr>
          <w:lang w:val="en-US"/>
        </w:rPr>
        <w:t>bệnh</w:t>
      </w:r>
      <w:proofErr w:type="spellEnd"/>
      <w:r w:rsidRPr="00905CFF">
        <w:rPr>
          <w:lang w:val="en-US"/>
        </w:rPr>
        <w:t xml:space="preserve"> </w:t>
      </w:r>
      <w:proofErr w:type="spellStart"/>
      <w:r w:rsidRPr="00905CFF">
        <w:rPr>
          <w:lang w:val="en-US"/>
        </w:rPr>
        <w:t>của</w:t>
      </w:r>
      <w:proofErr w:type="spellEnd"/>
      <w:r w:rsidRPr="00905CFF">
        <w:rPr>
          <w:lang w:val="en-US"/>
        </w:rPr>
        <w:t xml:space="preserve"> </w:t>
      </w:r>
      <w:proofErr w:type="spellStart"/>
      <w:r w:rsidRPr="00905CFF">
        <w:rPr>
          <w:lang w:val="en-US"/>
        </w:rPr>
        <w:t>bác</w:t>
      </w:r>
      <w:proofErr w:type="spellEnd"/>
      <w:r w:rsidRPr="00905CFF">
        <w:rPr>
          <w:lang w:val="en-US"/>
        </w:rPr>
        <w:t xml:space="preserve"> </w:t>
      </w:r>
      <w:proofErr w:type="spellStart"/>
      <w:r w:rsidRPr="00905CFF">
        <w:rPr>
          <w:lang w:val="en-US"/>
        </w:rPr>
        <w:t>sĩ</w:t>
      </w:r>
      <w:proofErr w:type="spellEnd"/>
      <w:r w:rsidRPr="00905CFF">
        <w:rPr>
          <w:lang w:val="en-US"/>
        </w:rPr>
        <w:t>:</w:t>
      </w:r>
      <w:bookmarkEnd w:id="61"/>
    </w:p>
    <w:p w14:paraId="54F8ACD6" w14:textId="3C271846" w:rsidR="006C26D5" w:rsidRPr="00905CFF" w:rsidRDefault="006C26D5" w:rsidP="00C46E1E">
      <w:pPr>
        <w:ind w:firstLine="720"/>
        <w:jc w:val="both"/>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Bác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sĩ</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truy</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cập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hệ</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thống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bằng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tài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khoản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đã</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được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đăng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ký</w:t>
      </w:r>
      <w:proofErr w:type="spellEnd"/>
      <w:r w:rsidRPr="00905CFF">
        <w:rPr>
          <w:rFonts w:ascii="Times New Roman" w:hAnsi="Times New Roman" w:cs="Times New Roman"/>
          <w:sz w:val="26"/>
          <w:szCs w:val="26"/>
          <w:lang w:val="en-US"/>
        </w:rPr>
        <w:t xml:space="preserve">. Sau </w:t>
      </w:r>
      <w:proofErr w:type="spellStart"/>
      <w:r w:rsidRPr="00905CFF">
        <w:rPr>
          <w:rFonts w:ascii="Times New Roman" w:hAnsi="Times New Roman" w:cs="Times New Roman"/>
          <w:sz w:val="26"/>
          <w:szCs w:val="26"/>
          <w:lang w:val="en-US"/>
        </w:rPr>
        <w:t>khi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đăng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nhập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thành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công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sĩ</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có</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thể</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xác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nhận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hẹn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bắt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đầu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khám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bệnh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Quá</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trình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khám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bệnh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gồm</w:t>
      </w:r>
      <w:proofErr w:type="spellEnd"/>
      <w:r w:rsidRPr="00905CFF">
        <w:rPr>
          <w:rFonts w:ascii="Times New Roman" w:hAnsi="Times New Roman" w:cs="Times New Roman"/>
          <w:sz w:val="26"/>
          <w:szCs w:val="26"/>
          <w:lang w:val="en-US"/>
        </w:rPr>
        <w:t xml:space="preserve"> 3 </w:t>
      </w:r>
      <w:proofErr w:type="spellStart"/>
      <w:r w:rsidRPr="00905CFF">
        <w:rPr>
          <w:rFonts w:ascii="Times New Roman" w:hAnsi="Times New Roman" w:cs="Times New Roman"/>
          <w:sz w:val="26"/>
          <w:szCs w:val="26"/>
          <w:lang w:val="en-US"/>
        </w:rPr>
        <w:t>phần</w:t>
      </w:r>
      <w:proofErr w:type="spellEnd"/>
      <w:r w:rsidRPr="00905CFF">
        <w:rPr>
          <w:rFonts w:ascii="Times New Roman" w:hAnsi="Times New Roman" w:cs="Times New Roman"/>
          <w:sz w:val="26"/>
          <w:szCs w:val="26"/>
          <w:lang w:val="en-US"/>
        </w:rPr>
        <w:t>:</w:t>
      </w:r>
    </w:p>
    <w:p w14:paraId="630B69E7" w14:textId="632D952A" w:rsidR="006C26D5" w:rsidRPr="00905CFF" w:rsidRDefault="006C26D5" w:rsidP="00C46E1E">
      <w:pPr>
        <w:pStyle w:val="ListParagraph"/>
        <w:numPr>
          <w:ilvl w:val="0"/>
          <w:numId w:val="91"/>
        </w:numPr>
        <w:jc w:val="both"/>
        <w:rPr>
          <w:rFonts w:cs="Times New Roman"/>
          <w:b w:val="0"/>
          <w:bCs/>
          <w:i w:val="0"/>
          <w:iCs/>
          <w:szCs w:val="26"/>
          <w:lang w:val="en-US"/>
        </w:rPr>
      </w:pPr>
      <w:proofErr w:type="spellStart"/>
      <w:r w:rsidRPr="00905CFF">
        <w:rPr>
          <w:rFonts w:cs="Times New Roman"/>
          <w:b w:val="0"/>
          <w:bCs/>
          <w:i w:val="0"/>
          <w:iCs/>
          <w:szCs w:val="26"/>
          <w:lang w:val="en-US"/>
        </w:rPr>
        <w:t>Phần</w:t>
      </w:r>
      <w:proofErr w:type="spellEnd"/>
      <w:r w:rsidRPr="00905CFF">
        <w:rPr>
          <w:rFonts w:cs="Times New Roman"/>
          <w:b w:val="0"/>
          <w:bCs/>
          <w:i w:val="0"/>
          <w:iCs/>
          <w:szCs w:val="26"/>
          <w:lang w:val="en-US"/>
        </w:rPr>
        <w:t xml:space="preserve"> 1: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định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do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sử</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định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chỉ</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số</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sinh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tồn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nhịp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tim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huyết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áp</w:t>
      </w:r>
      <w:proofErr w:type="spellEnd"/>
      <w:r w:rsidRPr="00905CFF">
        <w:rPr>
          <w:rFonts w:cs="Times New Roman"/>
          <w:b w:val="0"/>
          <w:bCs/>
          <w:i w:val="0"/>
          <w:iCs/>
          <w:szCs w:val="26"/>
          <w:lang w:val="en-US"/>
        </w:rPr>
        <w:t xml:space="preserve">, …), </w:t>
      </w:r>
      <w:proofErr w:type="spellStart"/>
      <w:r w:rsidRPr="00905CFF">
        <w:rPr>
          <w:rFonts w:cs="Times New Roman"/>
          <w:b w:val="0"/>
          <w:bCs/>
          <w:i w:val="0"/>
          <w:iCs/>
          <w:szCs w:val="26"/>
          <w:lang w:val="en-US"/>
        </w:rPr>
        <w:t>nhập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kết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tổng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quát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bộ</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phận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từ</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đưa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ra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chẩn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đoán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bộ</w:t>
      </w:r>
      <w:proofErr w:type="spellEnd"/>
      <w:r w:rsidRPr="00905CFF">
        <w:rPr>
          <w:rFonts w:cs="Times New Roman"/>
          <w:b w:val="0"/>
          <w:bCs/>
          <w:i w:val="0"/>
          <w:iCs/>
          <w:szCs w:val="26"/>
          <w:lang w:val="en-US"/>
        </w:rPr>
        <w:t xml:space="preserve"> </w:t>
      </w:r>
    </w:p>
    <w:p w14:paraId="47EAACCB" w14:textId="7C1F7E4A" w:rsidR="006C26D5" w:rsidRPr="00905CFF" w:rsidRDefault="006C26D5" w:rsidP="00C46E1E">
      <w:pPr>
        <w:pStyle w:val="ListParagraph"/>
        <w:numPr>
          <w:ilvl w:val="0"/>
          <w:numId w:val="91"/>
        </w:numPr>
        <w:jc w:val="both"/>
        <w:rPr>
          <w:rFonts w:cs="Times New Roman"/>
          <w:b w:val="0"/>
          <w:bCs/>
          <w:i w:val="0"/>
          <w:iCs/>
          <w:szCs w:val="26"/>
          <w:lang w:val="en-US"/>
        </w:rPr>
      </w:pPr>
      <w:proofErr w:type="spellStart"/>
      <w:r w:rsidRPr="00905CFF">
        <w:rPr>
          <w:rFonts w:cs="Times New Roman"/>
          <w:b w:val="0"/>
          <w:bCs/>
          <w:i w:val="0"/>
          <w:iCs/>
          <w:szCs w:val="26"/>
          <w:lang w:val="en-US"/>
        </w:rPr>
        <w:lastRenderedPageBreak/>
        <w:t>Phần</w:t>
      </w:r>
      <w:proofErr w:type="spellEnd"/>
      <w:r w:rsidRPr="00905CFF">
        <w:rPr>
          <w:rFonts w:cs="Times New Roman"/>
          <w:b w:val="0"/>
          <w:bCs/>
          <w:i w:val="0"/>
          <w:iCs/>
          <w:szCs w:val="26"/>
          <w:lang w:val="en-US"/>
        </w:rPr>
        <w:t xml:space="preserve"> 2: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định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vụ</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xét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nghiệm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cần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thực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hiện</w:t>
      </w:r>
      <w:proofErr w:type="spellEnd"/>
    </w:p>
    <w:p w14:paraId="10F3B47A" w14:textId="3D1FC4FC" w:rsidR="006C26D5" w:rsidRPr="00905CFF" w:rsidRDefault="006C26D5" w:rsidP="00C46E1E">
      <w:pPr>
        <w:pStyle w:val="ListParagraph"/>
        <w:numPr>
          <w:ilvl w:val="0"/>
          <w:numId w:val="91"/>
        </w:numPr>
        <w:jc w:val="both"/>
        <w:rPr>
          <w:rFonts w:cs="Times New Roman"/>
          <w:b w:val="0"/>
          <w:bCs/>
          <w:i w:val="0"/>
          <w:iCs/>
          <w:szCs w:val="26"/>
          <w:lang w:val="en-US"/>
        </w:rPr>
      </w:pPr>
      <w:proofErr w:type="spellStart"/>
      <w:r w:rsidRPr="00905CFF">
        <w:rPr>
          <w:rFonts w:cs="Times New Roman"/>
          <w:b w:val="0"/>
          <w:bCs/>
          <w:i w:val="0"/>
          <w:iCs/>
          <w:szCs w:val="26"/>
          <w:lang w:val="en-US"/>
        </w:rPr>
        <w:t>Phần</w:t>
      </w:r>
      <w:proofErr w:type="spellEnd"/>
      <w:r w:rsidRPr="00905CFF">
        <w:rPr>
          <w:rFonts w:cs="Times New Roman"/>
          <w:b w:val="0"/>
          <w:bCs/>
          <w:i w:val="0"/>
          <w:iCs/>
          <w:szCs w:val="26"/>
          <w:lang w:val="en-US"/>
        </w:rPr>
        <w:t xml:space="preserve"> 3: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kết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xét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nghiệm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đưa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ra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chẩn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đoán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định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cuối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kê</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không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bắt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buộc</w:t>
      </w:r>
      <w:proofErr w:type="spellEnd"/>
      <w:r w:rsidRPr="00905CFF">
        <w:rPr>
          <w:rFonts w:cs="Times New Roman"/>
          <w:b w:val="0"/>
          <w:bCs/>
          <w:i w:val="0"/>
          <w:iCs/>
          <w:szCs w:val="26"/>
          <w:lang w:val="en-US"/>
        </w:rPr>
        <w:t>)</w:t>
      </w:r>
    </w:p>
    <w:p w14:paraId="7E24BEAD" w14:textId="77777777" w:rsidR="006C26D5" w:rsidRPr="00905CFF" w:rsidRDefault="006C26D5" w:rsidP="006C26D5">
      <w:pPr>
        <w:rPr>
          <w:rFonts w:ascii="Times New Roman" w:hAnsi="Times New Roman" w:cs="Times New Roman"/>
          <w:lang w:val="en-US"/>
        </w:rPr>
      </w:pPr>
    </w:p>
    <w:p w14:paraId="1792BB35" w14:textId="701CBAD8" w:rsidR="00855F52" w:rsidRPr="00905CFF" w:rsidRDefault="006C26D5" w:rsidP="00855F52">
      <w:pPr>
        <w:pStyle w:val="Heading2"/>
        <w:spacing w:before="60" w:after="60" w:line="360" w:lineRule="auto"/>
        <w:jc w:val="both"/>
        <w:rPr>
          <w:sz w:val="28"/>
          <w:lang w:val="en-US"/>
        </w:rPr>
      </w:pPr>
      <w:bookmarkStart w:id="62" w:name="_Toc186463484"/>
      <w:r w:rsidRPr="00905CFF">
        <w:rPr>
          <w:sz w:val="28"/>
          <w:lang w:val="en-US"/>
        </w:rPr>
        <w:t>2</w:t>
      </w:r>
      <w:r w:rsidR="005B226D" w:rsidRPr="00905CFF">
        <w:rPr>
          <w:sz w:val="28"/>
          <w:lang w:val="en-US"/>
        </w:rPr>
        <w:t>.</w:t>
      </w:r>
      <w:r w:rsidR="00D10BAD" w:rsidRPr="00905CFF">
        <w:rPr>
          <w:sz w:val="28"/>
          <w:lang w:val="en-US"/>
        </w:rPr>
        <w:t>3</w:t>
      </w:r>
      <w:r w:rsidR="005E422C" w:rsidRPr="00905CFF">
        <w:rPr>
          <w:sz w:val="28"/>
        </w:rPr>
        <w:t xml:space="preserve"> </w:t>
      </w:r>
      <w:r w:rsidR="00855F52" w:rsidRPr="00905CFF">
        <w:rPr>
          <w:sz w:val="28"/>
          <w:lang w:val="en-US"/>
        </w:rPr>
        <w:t xml:space="preserve">Công </w:t>
      </w:r>
      <w:proofErr w:type="spellStart"/>
      <w:r w:rsidR="00855F52" w:rsidRPr="00905CFF">
        <w:rPr>
          <w:sz w:val="28"/>
          <w:lang w:val="en-US"/>
        </w:rPr>
        <w:t>nghệ</w:t>
      </w:r>
      <w:proofErr w:type="spellEnd"/>
      <w:r w:rsidR="00855F52" w:rsidRPr="00905CFF">
        <w:rPr>
          <w:sz w:val="28"/>
          <w:lang w:val="en-US"/>
        </w:rPr>
        <w:t xml:space="preserve"> </w:t>
      </w:r>
      <w:proofErr w:type="spellStart"/>
      <w:r w:rsidR="00855F52" w:rsidRPr="00905CFF">
        <w:rPr>
          <w:sz w:val="28"/>
          <w:lang w:val="en-US"/>
        </w:rPr>
        <w:t>sử</w:t>
      </w:r>
      <w:proofErr w:type="spellEnd"/>
      <w:r w:rsidR="00855F52" w:rsidRPr="00905CFF">
        <w:rPr>
          <w:sz w:val="28"/>
          <w:lang w:val="en-US"/>
        </w:rPr>
        <w:t xml:space="preserve"> </w:t>
      </w:r>
      <w:proofErr w:type="spellStart"/>
      <w:r w:rsidR="00855F52" w:rsidRPr="00905CFF">
        <w:rPr>
          <w:sz w:val="28"/>
          <w:lang w:val="en-US"/>
        </w:rPr>
        <w:t>dụng</w:t>
      </w:r>
      <w:proofErr w:type="spellEnd"/>
      <w:r w:rsidR="00855F52" w:rsidRPr="00905CFF">
        <w:rPr>
          <w:sz w:val="28"/>
          <w:lang w:val="en-US"/>
        </w:rPr>
        <w:t xml:space="preserve"> </w:t>
      </w:r>
      <w:proofErr w:type="spellStart"/>
      <w:r w:rsidR="00855F52" w:rsidRPr="00905CFF">
        <w:rPr>
          <w:sz w:val="28"/>
          <w:lang w:val="en-US"/>
        </w:rPr>
        <w:t>trong</w:t>
      </w:r>
      <w:proofErr w:type="spellEnd"/>
      <w:r w:rsidR="00855F52" w:rsidRPr="00905CFF">
        <w:rPr>
          <w:sz w:val="28"/>
          <w:lang w:val="en-US"/>
        </w:rPr>
        <w:t xml:space="preserve"> </w:t>
      </w:r>
      <w:proofErr w:type="spellStart"/>
      <w:r w:rsidR="00855F52" w:rsidRPr="00905CFF">
        <w:rPr>
          <w:sz w:val="28"/>
          <w:lang w:val="en-US"/>
        </w:rPr>
        <w:t>hệ</w:t>
      </w:r>
      <w:proofErr w:type="spellEnd"/>
      <w:r w:rsidR="00855F52" w:rsidRPr="00905CFF">
        <w:rPr>
          <w:sz w:val="28"/>
          <w:lang w:val="en-US"/>
        </w:rPr>
        <w:t xml:space="preserve"> </w:t>
      </w:r>
      <w:proofErr w:type="spellStart"/>
      <w:r w:rsidR="00855F52" w:rsidRPr="00905CFF">
        <w:rPr>
          <w:sz w:val="28"/>
          <w:lang w:val="en-US"/>
        </w:rPr>
        <w:t>thống</w:t>
      </w:r>
      <w:bookmarkStart w:id="63" w:name="_1joftgfkd3kh" w:colFirst="0" w:colLast="0"/>
      <w:bookmarkEnd w:id="62"/>
      <w:bookmarkEnd w:id="63"/>
      <w:proofErr w:type="spellEnd"/>
    </w:p>
    <w:p w14:paraId="73249E71" w14:textId="77777777" w:rsidR="00855F52" w:rsidRPr="00905CFF" w:rsidRDefault="00855F52" w:rsidP="00855F52">
      <w:pPr>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Mô</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hình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kiến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trúc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hệ</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thống</w:t>
      </w:r>
      <w:proofErr w:type="spellEnd"/>
      <w:r w:rsidRPr="00905CFF">
        <w:rPr>
          <w:rFonts w:ascii="Times New Roman" w:hAnsi="Times New Roman" w:cs="Times New Roman"/>
          <w:sz w:val="26"/>
          <w:szCs w:val="26"/>
          <w:lang w:val="en-US"/>
        </w:rPr>
        <w:t>:</w:t>
      </w:r>
    </w:p>
    <w:p w14:paraId="5EDF4C1C" w14:textId="77777777" w:rsidR="00855F52" w:rsidRPr="00905CFF" w:rsidRDefault="00855F52" w:rsidP="00855F52">
      <w:pPr>
        <w:rPr>
          <w:rFonts w:ascii="Times New Roman" w:hAnsi="Times New Roman" w:cs="Times New Roman"/>
          <w:sz w:val="26"/>
          <w:szCs w:val="26"/>
          <w:lang w:val="en-US"/>
        </w:rPr>
      </w:pPr>
    </w:p>
    <w:p w14:paraId="3777C023" w14:textId="316E9889" w:rsidR="00855F52" w:rsidRPr="00905CFF" w:rsidRDefault="00B32AF0" w:rsidP="00855F52">
      <w:pPr>
        <w:spacing w:before="60" w:after="60" w:line="360" w:lineRule="auto"/>
        <w:jc w:val="center"/>
        <w:rPr>
          <w:rFonts w:ascii="Times New Roman" w:eastAsia="Times New Roman" w:hAnsi="Times New Roman" w:cs="Times New Roman"/>
          <w:bCs/>
          <w:sz w:val="26"/>
          <w:szCs w:val="26"/>
        </w:rPr>
      </w:pPr>
      <w:r w:rsidRPr="00905CFF">
        <w:rPr>
          <w:rFonts w:ascii="Times New Roman" w:eastAsia="Times New Roman" w:hAnsi="Times New Roman" w:cs="Times New Roman"/>
          <w:bCs/>
          <w:noProof/>
          <w:sz w:val="26"/>
          <w:szCs w:val="26"/>
        </w:rPr>
        <w:drawing>
          <wp:inline distT="0" distB="0" distL="0" distR="0" wp14:anchorId="7ADE93B0" wp14:editId="31A453A6">
            <wp:extent cx="5761990" cy="3308985"/>
            <wp:effectExtent l="0" t="0" r="0" b="5715"/>
            <wp:docPr id="1076415708"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15708" name="Picture 1" descr="A diagram of a computer network&#10;&#10;Description automatically generated"/>
                    <pic:cNvPicPr/>
                  </pic:nvPicPr>
                  <pic:blipFill>
                    <a:blip r:embed="rId17"/>
                    <a:stretch>
                      <a:fillRect/>
                    </a:stretch>
                  </pic:blipFill>
                  <pic:spPr>
                    <a:xfrm>
                      <a:off x="0" y="0"/>
                      <a:ext cx="5761990" cy="3308985"/>
                    </a:xfrm>
                    <a:prstGeom prst="rect">
                      <a:avLst/>
                    </a:prstGeom>
                  </pic:spPr>
                </pic:pic>
              </a:graphicData>
            </a:graphic>
          </wp:inline>
        </w:drawing>
      </w:r>
    </w:p>
    <w:p w14:paraId="0812E31F" w14:textId="62A79914" w:rsidR="00855F52" w:rsidRPr="00905CFF" w:rsidRDefault="00855F52" w:rsidP="00855F52">
      <w:pPr>
        <w:pStyle w:val="Heading7"/>
        <w:spacing w:line="360" w:lineRule="auto"/>
        <w:rPr>
          <w:rFonts w:eastAsia="Times New Roman" w:cs="Times New Roman"/>
          <w:lang w:val="en-US"/>
        </w:rPr>
      </w:pPr>
      <w:bookmarkStart w:id="64" w:name="_Toc186464293"/>
      <w:r w:rsidRPr="00905CFF">
        <w:rPr>
          <w:rFonts w:eastAsia="Times New Roman" w:cs="Times New Roman"/>
        </w:rPr>
        <w:t xml:space="preserve">Hình </w:t>
      </w:r>
      <w:r w:rsidR="006C26D5" w:rsidRPr="00905CFF">
        <w:rPr>
          <w:rFonts w:eastAsia="Times New Roman" w:cs="Times New Roman"/>
          <w:lang w:val="en-US"/>
        </w:rPr>
        <w:t>2</w:t>
      </w:r>
      <w:r w:rsidRPr="00905CFF">
        <w:rPr>
          <w:rFonts w:eastAsia="Times New Roman" w:cs="Times New Roman"/>
        </w:rPr>
        <w:t>.</w:t>
      </w:r>
      <w:r w:rsidR="00D10BAD" w:rsidRPr="00905CFF">
        <w:rPr>
          <w:rFonts w:eastAsia="Times New Roman" w:cs="Times New Roman"/>
          <w:lang w:val="en-US"/>
        </w:rPr>
        <w:t>2</w:t>
      </w:r>
      <w:r w:rsidRPr="00905CFF">
        <w:rPr>
          <w:rFonts w:eastAsia="Times New Roman" w:cs="Times New Roman"/>
        </w:rPr>
        <w:t xml:space="preserve"> </w:t>
      </w:r>
      <w:proofErr w:type="spellStart"/>
      <w:r w:rsidRPr="00905CFF">
        <w:rPr>
          <w:rFonts w:eastAsia="Times New Roman" w:cs="Times New Roman"/>
          <w:lang w:val="en-US"/>
        </w:rPr>
        <w:t>Kiến</w:t>
      </w:r>
      <w:proofErr w:type="spellEnd"/>
      <w:r w:rsidRPr="00905CFF">
        <w:rPr>
          <w:rFonts w:eastAsia="Times New Roman" w:cs="Times New Roman"/>
          <w:lang w:val="en-US"/>
        </w:rPr>
        <w:t xml:space="preserve"> </w:t>
      </w:r>
      <w:proofErr w:type="spellStart"/>
      <w:r w:rsidRPr="00905CFF">
        <w:rPr>
          <w:rFonts w:eastAsia="Times New Roman" w:cs="Times New Roman"/>
          <w:lang w:val="en-US"/>
        </w:rPr>
        <w:t>trúc</w:t>
      </w:r>
      <w:proofErr w:type="spellEnd"/>
      <w:r w:rsidRPr="00905CFF">
        <w:rPr>
          <w:rFonts w:eastAsia="Times New Roman" w:cs="Times New Roman"/>
          <w:lang w:val="en-US"/>
        </w:rPr>
        <w:t xml:space="preserve"> </w:t>
      </w:r>
      <w:proofErr w:type="spellStart"/>
      <w:r w:rsidRPr="00905CFF">
        <w:rPr>
          <w:rFonts w:eastAsia="Times New Roman" w:cs="Times New Roman"/>
          <w:lang w:val="en-US"/>
        </w:rPr>
        <w:t>hệ</w:t>
      </w:r>
      <w:proofErr w:type="spellEnd"/>
      <w:r w:rsidRPr="00905CFF">
        <w:rPr>
          <w:rFonts w:eastAsia="Times New Roman" w:cs="Times New Roman"/>
          <w:lang w:val="en-US"/>
        </w:rPr>
        <w:t xml:space="preserve"> </w:t>
      </w:r>
      <w:proofErr w:type="spellStart"/>
      <w:r w:rsidRPr="00905CFF">
        <w:rPr>
          <w:rFonts w:eastAsia="Times New Roman" w:cs="Times New Roman"/>
          <w:lang w:val="en-US"/>
        </w:rPr>
        <w:t>thống</w:t>
      </w:r>
      <w:bookmarkEnd w:id="64"/>
      <w:proofErr w:type="spellEnd"/>
    </w:p>
    <w:p w14:paraId="579FDF06" w14:textId="028ED5BD" w:rsidR="00855F52" w:rsidRPr="00905CFF" w:rsidRDefault="00C46E1E" w:rsidP="00C46E1E">
      <w:pPr>
        <w:pStyle w:val="Heading3"/>
        <w:rPr>
          <w:lang w:val="en-US"/>
        </w:rPr>
      </w:pPr>
      <w:bookmarkStart w:id="65" w:name="_Toc186463485"/>
      <w:r w:rsidRPr="00905CFF">
        <w:rPr>
          <w:lang w:val="en-US"/>
        </w:rPr>
        <w:t>2.3</w:t>
      </w:r>
      <w:r w:rsidRPr="00905CFF">
        <w:t>.</w:t>
      </w:r>
      <w:r w:rsidRPr="00905CFF">
        <w:rPr>
          <w:lang w:val="en-US"/>
        </w:rPr>
        <w:t>1 ReactJS</w:t>
      </w:r>
      <w:bookmarkEnd w:id="65"/>
    </w:p>
    <w:p w14:paraId="2DCC92F7" w14:textId="48DC90A2" w:rsidR="00855F52" w:rsidRPr="00905CFF" w:rsidRDefault="00855F52" w:rsidP="00C46E1E">
      <w:pPr>
        <w:pStyle w:val="ListParagraph"/>
        <w:numPr>
          <w:ilvl w:val="0"/>
          <w:numId w:val="91"/>
        </w:numPr>
        <w:jc w:val="both"/>
        <w:rPr>
          <w:rFonts w:cs="Times New Roman"/>
          <w:b w:val="0"/>
          <w:bCs/>
          <w:i w:val="0"/>
          <w:iCs/>
          <w:szCs w:val="26"/>
          <w:lang w:val="en-US"/>
        </w:rPr>
      </w:pPr>
      <w:r w:rsidRPr="00905CFF">
        <w:rPr>
          <w:rFonts w:cs="Times New Roman"/>
          <w:b w:val="0"/>
          <w:bCs/>
          <w:i w:val="0"/>
          <w:iCs/>
          <w:szCs w:val="26"/>
          <w:lang w:val="en-US"/>
        </w:rPr>
        <w:t xml:space="preserve">Lý do </w:t>
      </w:r>
      <w:proofErr w:type="spellStart"/>
      <w:r w:rsidRPr="00905CFF">
        <w:rPr>
          <w:rFonts w:cs="Times New Roman"/>
          <w:b w:val="0"/>
          <w:bCs/>
          <w:i w:val="0"/>
          <w:iCs/>
          <w:szCs w:val="26"/>
          <w:lang w:val="en-US"/>
        </w:rPr>
        <w:t>lựa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chọn</w:t>
      </w:r>
      <w:proofErr w:type="spellEnd"/>
      <w:r w:rsidRPr="00905CFF">
        <w:rPr>
          <w:rFonts w:cs="Times New Roman"/>
          <w:b w:val="0"/>
          <w:bCs/>
          <w:i w:val="0"/>
          <w:iCs/>
          <w:szCs w:val="26"/>
          <w:lang w:val="en-US"/>
        </w:rPr>
        <w:t xml:space="preserve"> ReactJS </w:t>
      </w:r>
      <w:proofErr w:type="spellStart"/>
      <w:r w:rsidRPr="00905CFF">
        <w:rPr>
          <w:rFonts w:cs="Times New Roman"/>
          <w:b w:val="0"/>
          <w:bCs/>
          <w:i w:val="0"/>
          <w:iCs/>
          <w:szCs w:val="26"/>
          <w:lang w:val="en-US"/>
        </w:rPr>
        <w:t>cho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phần</w:t>
      </w:r>
      <w:proofErr w:type="spellEnd"/>
      <w:r w:rsidRPr="00905CFF">
        <w:rPr>
          <w:rFonts w:cs="Times New Roman"/>
          <w:b w:val="0"/>
          <w:bCs/>
          <w:i w:val="0"/>
          <w:iCs/>
          <w:szCs w:val="26"/>
          <w:lang w:val="en-US"/>
        </w:rPr>
        <w:t xml:space="preserve"> Frontend</w:t>
      </w:r>
    </w:p>
    <w:p w14:paraId="1C2EDBA9" w14:textId="56F93957" w:rsidR="00855F52" w:rsidRPr="00905CFF" w:rsidRDefault="00855F52" w:rsidP="00C46E1E">
      <w:pPr>
        <w:pStyle w:val="ListParagraph"/>
        <w:numPr>
          <w:ilvl w:val="0"/>
          <w:numId w:val="94"/>
        </w:numPr>
        <w:jc w:val="both"/>
        <w:rPr>
          <w:rFonts w:cs="Times New Roman"/>
          <w:b w:val="0"/>
          <w:bCs/>
          <w:i w:val="0"/>
          <w:iCs/>
          <w:szCs w:val="26"/>
          <w:lang w:val="en-US"/>
        </w:rPr>
      </w:pPr>
      <w:r w:rsidRPr="00905CFF">
        <w:rPr>
          <w:rFonts w:cs="Times New Roman"/>
          <w:b w:val="0"/>
          <w:bCs/>
          <w:i w:val="0"/>
          <w:iCs/>
          <w:szCs w:val="26"/>
          <w:lang w:val="en-US"/>
        </w:rPr>
        <w:t xml:space="preserve">Hiệu </w:t>
      </w:r>
      <w:proofErr w:type="spellStart"/>
      <w:r w:rsidRPr="00905CFF">
        <w:rPr>
          <w:rFonts w:cs="Times New Roman"/>
          <w:b w:val="0"/>
          <w:bCs/>
          <w:i w:val="0"/>
          <w:iCs/>
          <w:szCs w:val="26"/>
          <w:lang w:val="en-US"/>
        </w:rPr>
        <w:t>suất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cao</w:t>
      </w:r>
      <w:proofErr w:type="spellEnd"/>
      <w:r w:rsidRPr="00905CFF">
        <w:rPr>
          <w:rFonts w:cs="Times New Roman"/>
          <w:b w:val="0"/>
          <w:bCs/>
          <w:i w:val="0"/>
          <w:iCs/>
          <w:szCs w:val="26"/>
          <w:lang w:val="en-US"/>
        </w:rPr>
        <w:t xml:space="preserve">: ReactJS </w:t>
      </w:r>
      <w:proofErr w:type="spellStart"/>
      <w:r w:rsidRPr="00905CFF">
        <w:rPr>
          <w:rFonts w:cs="Times New Roman"/>
          <w:b w:val="0"/>
          <w:bCs/>
          <w:i w:val="0"/>
          <w:iCs/>
          <w:szCs w:val="26"/>
          <w:lang w:val="en-US"/>
        </w:rPr>
        <w:t>sử</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dụng</w:t>
      </w:r>
      <w:proofErr w:type="spellEnd"/>
      <w:r w:rsidRPr="00905CFF">
        <w:rPr>
          <w:rFonts w:cs="Times New Roman"/>
          <w:b w:val="0"/>
          <w:bCs/>
          <w:i w:val="0"/>
          <w:iCs/>
          <w:szCs w:val="26"/>
          <w:lang w:val="en-US"/>
        </w:rPr>
        <w:t xml:space="preserve"> Virtual DOM, </w:t>
      </w:r>
      <w:proofErr w:type="spellStart"/>
      <w:r w:rsidRPr="00905CFF">
        <w:rPr>
          <w:rFonts w:cs="Times New Roman"/>
          <w:b w:val="0"/>
          <w:bCs/>
          <w:i w:val="0"/>
          <w:iCs/>
          <w:szCs w:val="26"/>
          <w:lang w:val="en-US"/>
        </w:rPr>
        <w:t>giúp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hiệu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suất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trong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việc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giao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hồi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w:t>
      </w:r>
    </w:p>
    <w:p w14:paraId="4CAD9246" w14:textId="1B253D26" w:rsidR="00855F52" w:rsidRPr="00905CFF" w:rsidRDefault="00855F52" w:rsidP="00C46E1E">
      <w:pPr>
        <w:pStyle w:val="ListParagraph"/>
        <w:numPr>
          <w:ilvl w:val="0"/>
          <w:numId w:val="94"/>
        </w:numPr>
        <w:jc w:val="both"/>
        <w:rPr>
          <w:rFonts w:cs="Times New Roman"/>
          <w:b w:val="0"/>
          <w:bCs/>
          <w:i w:val="0"/>
          <w:iCs/>
          <w:szCs w:val="26"/>
          <w:lang w:val="en-US"/>
        </w:rPr>
      </w:pPr>
      <w:proofErr w:type="spellStart"/>
      <w:r w:rsidRPr="00905CFF">
        <w:rPr>
          <w:rFonts w:cs="Times New Roman"/>
          <w:b w:val="0"/>
          <w:bCs/>
          <w:i w:val="0"/>
          <w:iCs/>
          <w:szCs w:val="26"/>
          <w:lang w:val="en-US"/>
        </w:rPr>
        <w:t>Tính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linh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hoạt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dễ</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mở</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rộng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Với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cấu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trúc</w:t>
      </w:r>
      <w:proofErr w:type="spellEnd"/>
      <w:r w:rsidRPr="00905CFF">
        <w:rPr>
          <w:rFonts w:cs="Times New Roman"/>
          <w:b w:val="0"/>
          <w:bCs/>
          <w:i w:val="0"/>
          <w:iCs/>
          <w:szCs w:val="26"/>
          <w:lang w:val="en-US"/>
        </w:rPr>
        <w:t xml:space="preserve"> component-based, ReactJS </w:t>
      </w:r>
      <w:proofErr w:type="spellStart"/>
      <w:r w:rsidRPr="00905CFF">
        <w:rPr>
          <w:rFonts w:cs="Times New Roman"/>
          <w:b w:val="0"/>
          <w:bCs/>
          <w:i w:val="0"/>
          <w:iCs/>
          <w:szCs w:val="26"/>
          <w:lang w:val="en-US"/>
        </w:rPr>
        <w:t>cho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phép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xây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dựng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giao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theo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dễ</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tái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sử</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dụng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Điều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này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giúp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dễ</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dàng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mở</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rộng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hoặc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thay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đổi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giao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phát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triển</w:t>
      </w:r>
      <w:proofErr w:type="spellEnd"/>
      <w:r w:rsidRPr="00905CFF">
        <w:rPr>
          <w:rFonts w:cs="Times New Roman"/>
          <w:b w:val="0"/>
          <w:bCs/>
          <w:i w:val="0"/>
          <w:iCs/>
          <w:szCs w:val="26"/>
          <w:lang w:val="en-US"/>
        </w:rPr>
        <w:t>.</w:t>
      </w:r>
    </w:p>
    <w:p w14:paraId="39D163E4" w14:textId="7F34F8DD" w:rsidR="00855F52" w:rsidRPr="00905CFF" w:rsidRDefault="00855F52" w:rsidP="00C46E1E">
      <w:pPr>
        <w:pStyle w:val="ListParagraph"/>
        <w:numPr>
          <w:ilvl w:val="0"/>
          <w:numId w:val="94"/>
        </w:numPr>
        <w:jc w:val="both"/>
        <w:rPr>
          <w:rFonts w:cs="Times New Roman"/>
          <w:b w:val="0"/>
          <w:bCs/>
          <w:i w:val="0"/>
          <w:iCs/>
          <w:szCs w:val="26"/>
          <w:lang w:val="en-US"/>
        </w:rPr>
      </w:pPr>
      <w:proofErr w:type="spellStart"/>
      <w:r w:rsidRPr="00905CFF">
        <w:rPr>
          <w:rFonts w:cs="Times New Roman"/>
          <w:b w:val="0"/>
          <w:bCs/>
          <w:i w:val="0"/>
          <w:iCs/>
          <w:szCs w:val="26"/>
          <w:lang w:val="en-US"/>
        </w:rPr>
        <w:t>Cộng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đồng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lớn</w:t>
      </w:r>
      <w:proofErr w:type="spellEnd"/>
      <w:r w:rsidRPr="00905CFF">
        <w:rPr>
          <w:rFonts w:cs="Times New Roman"/>
          <w:b w:val="0"/>
          <w:bCs/>
          <w:i w:val="0"/>
          <w:iCs/>
          <w:szCs w:val="26"/>
          <w:lang w:val="en-US"/>
        </w:rPr>
        <w:t xml:space="preserve">: ReactJS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một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cộng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đồng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lớn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nhiều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thư</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hỗ</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trợ</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giúp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đẩy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trình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phát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triển</w:t>
      </w:r>
      <w:proofErr w:type="spellEnd"/>
      <w:r w:rsidRPr="00905CFF">
        <w:rPr>
          <w:rFonts w:cs="Times New Roman"/>
          <w:b w:val="0"/>
          <w:bCs/>
          <w:i w:val="0"/>
          <w:iCs/>
          <w:szCs w:val="26"/>
          <w:lang w:val="en-US"/>
        </w:rPr>
        <w:t>.</w:t>
      </w:r>
    </w:p>
    <w:p w14:paraId="30F20137" w14:textId="6BAC199B" w:rsidR="00855F52" w:rsidRPr="00905CFF" w:rsidRDefault="00855F52" w:rsidP="00C46E1E">
      <w:pPr>
        <w:pStyle w:val="ListParagraph"/>
        <w:numPr>
          <w:ilvl w:val="0"/>
          <w:numId w:val="91"/>
        </w:numPr>
        <w:jc w:val="both"/>
        <w:rPr>
          <w:rFonts w:cs="Times New Roman"/>
          <w:b w:val="0"/>
          <w:bCs/>
          <w:i w:val="0"/>
          <w:iCs/>
          <w:szCs w:val="26"/>
          <w:lang w:val="en-US"/>
        </w:rPr>
      </w:pPr>
      <w:proofErr w:type="spellStart"/>
      <w:r w:rsidRPr="00905CFF">
        <w:rPr>
          <w:rFonts w:cs="Times New Roman"/>
          <w:b w:val="0"/>
          <w:bCs/>
          <w:i w:val="0"/>
          <w:iCs/>
          <w:szCs w:val="26"/>
          <w:lang w:val="en-US"/>
        </w:rPr>
        <w:t>Mô</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tả</w:t>
      </w:r>
      <w:proofErr w:type="spellEnd"/>
      <w:r w:rsidRPr="00905CFF">
        <w:rPr>
          <w:rFonts w:cs="Times New Roman"/>
          <w:b w:val="0"/>
          <w:bCs/>
          <w:i w:val="0"/>
          <w:iCs/>
          <w:szCs w:val="26"/>
          <w:lang w:val="en-US"/>
        </w:rPr>
        <w:t xml:space="preserve"> ReactJS: </w:t>
      </w:r>
    </w:p>
    <w:p w14:paraId="4F255739" w14:textId="77777777" w:rsidR="00855F52" w:rsidRPr="00905CFF" w:rsidRDefault="00855F52" w:rsidP="00855F52">
      <w:pPr>
        <w:spacing w:line="360" w:lineRule="auto"/>
        <w:ind w:firstLine="720"/>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t xml:space="preserve">ReactJS </w:t>
      </w:r>
      <w:proofErr w:type="spellStart"/>
      <w:r w:rsidRPr="00905CFF">
        <w:rPr>
          <w:rFonts w:ascii="Times New Roman" w:eastAsia="Times New Roman" w:hAnsi="Times New Roman" w:cs="Times New Roman"/>
          <w:sz w:val="26"/>
          <w:szCs w:val="26"/>
          <w:lang w:val="en-US"/>
        </w:rPr>
        <w:t>được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phát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triển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bởi</w:t>
      </w:r>
      <w:proofErr w:type="spellEnd"/>
      <w:r w:rsidRPr="00905CFF">
        <w:rPr>
          <w:rFonts w:ascii="Times New Roman" w:eastAsia="Times New Roman" w:hAnsi="Times New Roman" w:cs="Times New Roman"/>
          <w:sz w:val="26"/>
          <w:szCs w:val="26"/>
          <w:lang w:val="en-US"/>
        </w:rPr>
        <w:t xml:space="preserve"> Facebook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được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giới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thiệu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lần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đầu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tiên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năm</w:t>
      </w:r>
      <w:proofErr w:type="spellEnd"/>
      <w:r w:rsidRPr="00905CFF">
        <w:rPr>
          <w:rFonts w:ascii="Times New Roman" w:eastAsia="Times New Roman" w:hAnsi="Times New Roman" w:cs="Times New Roman"/>
          <w:sz w:val="26"/>
          <w:szCs w:val="26"/>
          <w:lang w:val="en-US"/>
        </w:rPr>
        <w:t xml:space="preserve"> 2011. Ban </w:t>
      </w:r>
      <w:proofErr w:type="spellStart"/>
      <w:r w:rsidRPr="00905CFF">
        <w:rPr>
          <w:rFonts w:ascii="Times New Roman" w:eastAsia="Times New Roman" w:hAnsi="Times New Roman" w:cs="Times New Roman"/>
          <w:sz w:val="26"/>
          <w:szCs w:val="26"/>
          <w:lang w:val="en-US"/>
        </w:rPr>
        <w:t>đầu</w:t>
      </w:r>
      <w:proofErr w:type="spellEnd"/>
      <w:r w:rsidRPr="00905CFF">
        <w:rPr>
          <w:rFonts w:ascii="Times New Roman" w:eastAsia="Times New Roman" w:hAnsi="Times New Roman" w:cs="Times New Roman"/>
          <w:sz w:val="26"/>
          <w:szCs w:val="26"/>
          <w:lang w:val="en-US"/>
        </w:rPr>
        <w:t xml:space="preserve">, ReactJS </w:t>
      </w:r>
      <w:proofErr w:type="spellStart"/>
      <w:r w:rsidRPr="00905CFF">
        <w:rPr>
          <w:rFonts w:ascii="Times New Roman" w:eastAsia="Times New Roman" w:hAnsi="Times New Roman" w:cs="Times New Roman"/>
          <w:sz w:val="26"/>
          <w:szCs w:val="26"/>
          <w:lang w:val="en-US"/>
        </w:rPr>
        <w:t>được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phát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triển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để</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xây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dựng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giao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diện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người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dùng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trên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trang</w:t>
      </w:r>
      <w:proofErr w:type="spellEnd"/>
      <w:r w:rsidRPr="00905CFF">
        <w:rPr>
          <w:rFonts w:ascii="Times New Roman" w:eastAsia="Times New Roman" w:hAnsi="Times New Roman" w:cs="Times New Roman"/>
          <w:sz w:val="26"/>
          <w:szCs w:val="26"/>
          <w:lang w:val="en-US"/>
        </w:rPr>
        <w:t xml:space="preserve"> web Facebook, </w:t>
      </w:r>
      <w:proofErr w:type="spellStart"/>
      <w:r w:rsidRPr="00905CFF">
        <w:rPr>
          <w:rFonts w:ascii="Times New Roman" w:eastAsia="Times New Roman" w:hAnsi="Times New Roman" w:cs="Times New Roman"/>
          <w:sz w:val="26"/>
          <w:szCs w:val="26"/>
          <w:lang w:val="en-US"/>
        </w:rPr>
        <w:t>nhằm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cải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thiện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tốc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độ</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hiệu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suất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của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ứng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dụng</w:t>
      </w:r>
      <w:proofErr w:type="spellEnd"/>
      <w:r w:rsidRPr="00905CFF">
        <w:rPr>
          <w:rFonts w:ascii="Times New Roman" w:eastAsia="Times New Roman" w:hAnsi="Times New Roman" w:cs="Times New Roman"/>
          <w:sz w:val="26"/>
          <w:szCs w:val="26"/>
          <w:lang w:val="en-US"/>
        </w:rPr>
        <w:t xml:space="preserve"> web.</w:t>
      </w:r>
    </w:p>
    <w:p w14:paraId="6690010B" w14:textId="77777777" w:rsidR="00855F52" w:rsidRPr="00905CFF" w:rsidRDefault="00855F52" w:rsidP="00855F52">
      <w:pPr>
        <w:spacing w:line="360" w:lineRule="auto"/>
        <w:ind w:firstLine="720"/>
        <w:jc w:val="both"/>
        <w:rPr>
          <w:rFonts w:ascii="Times New Roman" w:eastAsia="Times New Roman" w:hAnsi="Times New Roman" w:cs="Times New Roman"/>
          <w:sz w:val="26"/>
          <w:szCs w:val="26"/>
          <w:lang w:val="en-US"/>
        </w:rPr>
      </w:pPr>
      <w:proofErr w:type="spellStart"/>
      <w:r w:rsidRPr="00905CFF">
        <w:rPr>
          <w:rFonts w:ascii="Times New Roman" w:eastAsia="Times New Roman" w:hAnsi="Times New Roman" w:cs="Times New Roman"/>
          <w:sz w:val="26"/>
          <w:szCs w:val="26"/>
          <w:lang w:val="en-US"/>
        </w:rPr>
        <w:lastRenderedPageBreak/>
        <w:t>Năm</w:t>
      </w:r>
      <w:proofErr w:type="spellEnd"/>
      <w:r w:rsidRPr="00905CFF">
        <w:rPr>
          <w:rFonts w:ascii="Times New Roman" w:eastAsia="Times New Roman" w:hAnsi="Times New Roman" w:cs="Times New Roman"/>
          <w:sz w:val="26"/>
          <w:szCs w:val="26"/>
          <w:lang w:val="en-US"/>
        </w:rPr>
        <w:t xml:space="preserve"> 2015, Facebook </w:t>
      </w:r>
      <w:proofErr w:type="spellStart"/>
      <w:r w:rsidRPr="00905CFF">
        <w:rPr>
          <w:rFonts w:ascii="Times New Roman" w:eastAsia="Times New Roman" w:hAnsi="Times New Roman" w:cs="Times New Roman"/>
          <w:sz w:val="26"/>
          <w:szCs w:val="26"/>
          <w:lang w:val="en-US"/>
        </w:rPr>
        <w:t>giới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thiệu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phiên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bản</w:t>
      </w:r>
      <w:proofErr w:type="spellEnd"/>
      <w:r w:rsidRPr="00905CFF">
        <w:rPr>
          <w:rFonts w:ascii="Times New Roman" w:eastAsia="Times New Roman" w:hAnsi="Times New Roman" w:cs="Times New Roman"/>
          <w:sz w:val="26"/>
          <w:szCs w:val="26"/>
          <w:lang w:val="en-US"/>
        </w:rPr>
        <w:t xml:space="preserve"> React Native, </w:t>
      </w:r>
      <w:proofErr w:type="spellStart"/>
      <w:r w:rsidRPr="00905CFF">
        <w:rPr>
          <w:rFonts w:ascii="Times New Roman" w:eastAsia="Times New Roman" w:hAnsi="Times New Roman" w:cs="Times New Roman"/>
          <w:sz w:val="26"/>
          <w:szCs w:val="26"/>
          <w:lang w:val="en-US"/>
        </w:rPr>
        <w:t>một</w:t>
      </w:r>
      <w:proofErr w:type="spellEnd"/>
      <w:r w:rsidRPr="00905CFF">
        <w:rPr>
          <w:rFonts w:ascii="Times New Roman" w:eastAsia="Times New Roman" w:hAnsi="Times New Roman" w:cs="Times New Roman"/>
          <w:sz w:val="26"/>
          <w:szCs w:val="26"/>
          <w:lang w:val="en-US"/>
        </w:rPr>
        <w:t xml:space="preserve"> framework </w:t>
      </w:r>
      <w:proofErr w:type="spellStart"/>
      <w:r w:rsidRPr="00905CFF">
        <w:rPr>
          <w:rFonts w:ascii="Times New Roman" w:eastAsia="Times New Roman" w:hAnsi="Times New Roman" w:cs="Times New Roman"/>
          <w:sz w:val="26"/>
          <w:szCs w:val="26"/>
          <w:lang w:val="en-US"/>
        </w:rPr>
        <w:t>phát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triển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ứng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dụng</w:t>
      </w:r>
      <w:proofErr w:type="spellEnd"/>
      <w:r w:rsidRPr="00905CFF">
        <w:rPr>
          <w:rFonts w:ascii="Times New Roman" w:eastAsia="Times New Roman" w:hAnsi="Times New Roman" w:cs="Times New Roman"/>
          <w:sz w:val="26"/>
          <w:szCs w:val="26"/>
          <w:lang w:val="en-US"/>
        </w:rPr>
        <w:t xml:space="preserve"> di </w:t>
      </w:r>
      <w:proofErr w:type="spellStart"/>
      <w:r w:rsidRPr="00905CFF">
        <w:rPr>
          <w:rFonts w:ascii="Times New Roman" w:eastAsia="Times New Roman" w:hAnsi="Times New Roman" w:cs="Times New Roman"/>
          <w:sz w:val="26"/>
          <w:szCs w:val="26"/>
          <w:lang w:val="en-US"/>
        </w:rPr>
        <w:t>động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sử</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dụng</w:t>
      </w:r>
      <w:proofErr w:type="spellEnd"/>
      <w:r w:rsidRPr="00905CFF">
        <w:rPr>
          <w:rFonts w:ascii="Times New Roman" w:eastAsia="Times New Roman" w:hAnsi="Times New Roman" w:cs="Times New Roman"/>
          <w:sz w:val="26"/>
          <w:szCs w:val="26"/>
          <w:lang w:val="en-US"/>
        </w:rPr>
        <w:t xml:space="preserve"> ReactJS. React Native </w:t>
      </w:r>
      <w:proofErr w:type="spellStart"/>
      <w:r w:rsidRPr="00905CFF">
        <w:rPr>
          <w:rFonts w:ascii="Times New Roman" w:eastAsia="Times New Roman" w:hAnsi="Times New Roman" w:cs="Times New Roman"/>
          <w:sz w:val="26"/>
          <w:szCs w:val="26"/>
          <w:lang w:val="en-US"/>
        </w:rPr>
        <w:t>cho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phép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phát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triển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xây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dựng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ứng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dụng</w:t>
      </w:r>
      <w:proofErr w:type="spellEnd"/>
      <w:r w:rsidRPr="00905CFF">
        <w:rPr>
          <w:rFonts w:ascii="Times New Roman" w:eastAsia="Times New Roman" w:hAnsi="Times New Roman" w:cs="Times New Roman"/>
          <w:sz w:val="26"/>
          <w:szCs w:val="26"/>
          <w:lang w:val="en-US"/>
        </w:rPr>
        <w:t xml:space="preserve"> di </w:t>
      </w:r>
      <w:proofErr w:type="spellStart"/>
      <w:r w:rsidRPr="00905CFF">
        <w:rPr>
          <w:rFonts w:ascii="Times New Roman" w:eastAsia="Times New Roman" w:hAnsi="Times New Roman" w:cs="Times New Roman"/>
          <w:sz w:val="26"/>
          <w:szCs w:val="26"/>
          <w:lang w:val="en-US"/>
        </w:rPr>
        <w:t>động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cả</w:t>
      </w:r>
      <w:proofErr w:type="spellEnd"/>
      <w:r w:rsidRPr="00905CFF">
        <w:rPr>
          <w:rFonts w:ascii="Times New Roman" w:eastAsia="Times New Roman" w:hAnsi="Times New Roman" w:cs="Times New Roman"/>
          <w:sz w:val="26"/>
          <w:szCs w:val="26"/>
          <w:lang w:val="en-US"/>
        </w:rPr>
        <w:t xml:space="preserve"> iOS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Android </w:t>
      </w:r>
      <w:proofErr w:type="spellStart"/>
      <w:r w:rsidRPr="00905CFF">
        <w:rPr>
          <w:rFonts w:ascii="Times New Roman" w:eastAsia="Times New Roman" w:hAnsi="Times New Roman" w:cs="Times New Roman"/>
          <w:sz w:val="26"/>
          <w:szCs w:val="26"/>
          <w:lang w:val="en-US"/>
        </w:rPr>
        <w:t>sử</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dụng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cùng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một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mã</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nguồn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tương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tự</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như</w:t>
      </w:r>
      <w:proofErr w:type="spellEnd"/>
      <w:r w:rsidRPr="00905CFF">
        <w:rPr>
          <w:rFonts w:ascii="Times New Roman" w:eastAsia="Times New Roman" w:hAnsi="Times New Roman" w:cs="Times New Roman"/>
          <w:sz w:val="26"/>
          <w:szCs w:val="26"/>
          <w:lang w:val="en-US"/>
        </w:rPr>
        <w:t xml:space="preserve"> ReactJS </w:t>
      </w:r>
      <w:proofErr w:type="spellStart"/>
      <w:r w:rsidRPr="00905CFF">
        <w:rPr>
          <w:rFonts w:ascii="Times New Roman" w:eastAsia="Times New Roman" w:hAnsi="Times New Roman" w:cs="Times New Roman"/>
          <w:sz w:val="26"/>
          <w:szCs w:val="26"/>
          <w:lang w:val="en-US"/>
        </w:rPr>
        <w:t>trên</w:t>
      </w:r>
      <w:proofErr w:type="spellEnd"/>
      <w:r w:rsidRPr="00905CFF">
        <w:rPr>
          <w:rFonts w:ascii="Times New Roman" w:eastAsia="Times New Roman" w:hAnsi="Times New Roman" w:cs="Times New Roman"/>
          <w:sz w:val="26"/>
          <w:szCs w:val="26"/>
          <w:lang w:val="en-US"/>
        </w:rPr>
        <w:t xml:space="preserve"> web.</w:t>
      </w:r>
    </w:p>
    <w:p w14:paraId="3D84ECF2" w14:textId="77777777" w:rsidR="00855F52" w:rsidRPr="00905CFF" w:rsidRDefault="00855F52" w:rsidP="00855F52">
      <w:pPr>
        <w:spacing w:line="360" w:lineRule="auto"/>
        <w:ind w:firstLine="720"/>
        <w:jc w:val="both"/>
        <w:rPr>
          <w:rFonts w:ascii="Times New Roman" w:eastAsia="Times New Roman" w:hAnsi="Times New Roman" w:cs="Times New Roman"/>
          <w:sz w:val="26"/>
          <w:szCs w:val="26"/>
          <w:lang w:val="en-US"/>
        </w:rPr>
      </w:pPr>
      <w:proofErr w:type="spellStart"/>
      <w:r w:rsidRPr="00905CFF">
        <w:rPr>
          <w:rFonts w:ascii="Times New Roman" w:eastAsia="Times New Roman" w:hAnsi="Times New Roman" w:cs="Times New Roman"/>
          <w:sz w:val="26"/>
          <w:szCs w:val="26"/>
          <w:lang w:val="en-US"/>
        </w:rPr>
        <w:t>Hiện</w:t>
      </w:r>
      <w:proofErr w:type="spellEnd"/>
      <w:r w:rsidRPr="00905CFF">
        <w:rPr>
          <w:rFonts w:ascii="Times New Roman" w:eastAsia="Times New Roman" w:hAnsi="Times New Roman" w:cs="Times New Roman"/>
          <w:sz w:val="26"/>
          <w:szCs w:val="26"/>
          <w:lang w:val="en-US"/>
        </w:rPr>
        <w:t xml:space="preserve"> nay, ReactJS </w:t>
      </w:r>
      <w:proofErr w:type="spellStart"/>
      <w:r w:rsidRPr="00905CFF">
        <w:rPr>
          <w:rFonts w:ascii="Times New Roman" w:eastAsia="Times New Roman" w:hAnsi="Times New Roman" w:cs="Times New Roman"/>
          <w:sz w:val="26"/>
          <w:szCs w:val="26"/>
          <w:lang w:val="en-US"/>
        </w:rPr>
        <w:t>đã</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trở</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thành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một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trong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những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thư</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viện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phát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triển</w:t>
      </w:r>
      <w:proofErr w:type="spellEnd"/>
      <w:r w:rsidRPr="00905CFF">
        <w:rPr>
          <w:rFonts w:ascii="Times New Roman" w:eastAsia="Times New Roman" w:hAnsi="Times New Roman" w:cs="Times New Roman"/>
          <w:sz w:val="26"/>
          <w:szCs w:val="26"/>
          <w:lang w:val="en-US"/>
        </w:rPr>
        <w:t xml:space="preserve"> web </w:t>
      </w:r>
      <w:proofErr w:type="spellStart"/>
      <w:r w:rsidRPr="00905CFF">
        <w:rPr>
          <w:rFonts w:ascii="Times New Roman" w:eastAsia="Times New Roman" w:hAnsi="Times New Roman" w:cs="Times New Roman"/>
          <w:sz w:val="26"/>
          <w:szCs w:val="26"/>
          <w:lang w:val="en-US"/>
        </w:rPr>
        <w:t>phổ</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biến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nhất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được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sử</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dụng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rộng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rãi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bởi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công</w:t>
      </w:r>
      <w:proofErr w:type="spellEnd"/>
      <w:r w:rsidRPr="00905CFF">
        <w:rPr>
          <w:rFonts w:ascii="Times New Roman" w:eastAsia="Times New Roman" w:hAnsi="Times New Roman" w:cs="Times New Roman"/>
          <w:sz w:val="26"/>
          <w:szCs w:val="26"/>
          <w:lang w:val="en-US"/>
        </w:rPr>
        <w:t xml:space="preserve"> ty </w:t>
      </w:r>
      <w:proofErr w:type="spellStart"/>
      <w:r w:rsidRPr="00905CFF">
        <w:rPr>
          <w:rFonts w:ascii="Times New Roman" w:eastAsia="Times New Roman" w:hAnsi="Times New Roman" w:cs="Times New Roman"/>
          <w:sz w:val="26"/>
          <w:szCs w:val="26"/>
          <w:lang w:val="en-US"/>
        </w:rPr>
        <w:t>lớn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nhỏ</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trên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toàn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thế</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giới</w:t>
      </w:r>
      <w:proofErr w:type="spellEnd"/>
      <w:r w:rsidRPr="00905CFF">
        <w:rPr>
          <w:rFonts w:ascii="Times New Roman" w:eastAsia="Times New Roman" w:hAnsi="Times New Roman" w:cs="Times New Roman"/>
          <w:sz w:val="26"/>
          <w:szCs w:val="26"/>
          <w:lang w:val="en-US"/>
        </w:rPr>
        <w:t xml:space="preserve">. Facebook </w:t>
      </w:r>
      <w:proofErr w:type="spellStart"/>
      <w:r w:rsidRPr="00905CFF">
        <w:rPr>
          <w:rFonts w:ascii="Times New Roman" w:eastAsia="Times New Roman" w:hAnsi="Times New Roman" w:cs="Times New Roman"/>
          <w:sz w:val="26"/>
          <w:szCs w:val="26"/>
          <w:lang w:val="en-US"/>
        </w:rPr>
        <w:t>cũng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tiếp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tục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đầu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tư</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phát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triển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nâng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cấp</w:t>
      </w:r>
      <w:proofErr w:type="spellEnd"/>
      <w:r w:rsidRPr="00905CFF">
        <w:rPr>
          <w:rFonts w:ascii="Times New Roman" w:eastAsia="Times New Roman" w:hAnsi="Times New Roman" w:cs="Times New Roman"/>
          <w:sz w:val="26"/>
          <w:szCs w:val="26"/>
          <w:lang w:val="en-US"/>
        </w:rPr>
        <w:t xml:space="preserve"> ReactJS </w:t>
      </w:r>
      <w:proofErr w:type="spellStart"/>
      <w:r w:rsidRPr="00905CFF">
        <w:rPr>
          <w:rFonts w:ascii="Times New Roman" w:eastAsia="Times New Roman" w:hAnsi="Times New Roman" w:cs="Times New Roman"/>
          <w:sz w:val="26"/>
          <w:szCs w:val="26"/>
          <w:lang w:val="en-US"/>
        </w:rPr>
        <w:t>để</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đáp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ứng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cầu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của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cộng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đồng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phát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triển</w:t>
      </w:r>
      <w:proofErr w:type="spellEnd"/>
      <w:r w:rsidRPr="00905CFF">
        <w:rPr>
          <w:rFonts w:ascii="Times New Roman" w:eastAsia="Times New Roman" w:hAnsi="Times New Roman" w:cs="Times New Roman"/>
          <w:sz w:val="26"/>
          <w:szCs w:val="26"/>
          <w:lang w:val="en-US"/>
        </w:rPr>
        <w:t>.</w:t>
      </w:r>
    </w:p>
    <w:p w14:paraId="2F82D39C" w14:textId="4BC3C22C" w:rsidR="00855F52" w:rsidRPr="00905CFF" w:rsidRDefault="00855F52" w:rsidP="00C46E1E">
      <w:pPr>
        <w:pStyle w:val="ListParagraph"/>
        <w:numPr>
          <w:ilvl w:val="0"/>
          <w:numId w:val="96"/>
        </w:numPr>
        <w:jc w:val="both"/>
        <w:rPr>
          <w:rFonts w:cs="Times New Roman"/>
          <w:b w:val="0"/>
          <w:bCs/>
          <w:i w:val="0"/>
          <w:iCs/>
          <w:szCs w:val="26"/>
          <w:lang w:val="en-US"/>
        </w:rPr>
      </w:pPr>
      <w:proofErr w:type="spellStart"/>
      <w:r w:rsidRPr="00905CFF">
        <w:rPr>
          <w:rFonts w:cs="Times New Roman"/>
          <w:b w:val="0"/>
          <w:bCs/>
          <w:i w:val="0"/>
          <w:iCs/>
          <w:szCs w:val="26"/>
          <w:lang w:val="en-US"/>
        </w:rPr>
        <w:t>Chức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chính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ReactJS </w:t>
      </w:r>
      <w:proofErr w:type="spellStart"/>
      <w:r w:rsidRPr="00905CFF">
        <w:rPr>
          <w:rFonts w:cs="Times New Roman"/>
          <w:b w:val="0"/>
          <w:bCs/>
          <w:i w:val="0"/>
          <w:iCs/>
          <w:szCs w:val="26"/>
          <w:lang w:val="en-US"/>
        </w:rPr>
        <w:t>trong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p>
    <w:p w14:paraId="48FCDD64" w14:textId="3F9C640D" w:rsidR="00855F52" w:rsidRPr="00905CFF" w:rsidRDefault="00855F52" w:rsidP="00C46E1E">
      <w:pPr>
        <w:pStyle w:val="ListParagraph"/>
        <w:numPr>
          <w:ilvl w:val="0"/>
          <w:numId w:val="97"/>
        </w:numPr>
        <w:jc w:val="both"/>
        <w:rPr>
          <w:rFonts w:cs="Times New Roman"/>
          <w:b w:val="0"/>
          <w:bCs/>
          <w:i w:val="0"/>
          <w:iCs/>
          <w:szCs w:val="26"/>
          <w:lang w:val="en-US"/>
        </w:rPr>
      </w:pPr>
      <w:proofErr w:type="spellStart"/>
      <w:r w:rsidRPr="00905CFF">
        <w:rPr>
          <w:rFonts w:cs="Times New Roman"/>
          <w:b w:val="0"/>
          <w:bCs/>
          <w:i w:val="0"/>
          <w:iCs/>
          <w:szCs w:val="26"/>
          <w:lang w:val="en-US"/>
        </w:rPr>
        <w:t>Tạo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giao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động</w:t>
      </w:r>
      <w:proofErr w:type="spellEnd"/>
      <w:r w:rsidRPr="00905CFF">
        <w:rPr>
          <w:rFonts w:cs="Times New Roman"/>
          <w:b w:val="0"/>
          <w:bCs/>
          <w:i w:val="0"/>
          <w:iCs/>
          <w:szCs w:val="26"/>
          <w:lang w:val="en-US"/>
        </w:rPr>
        <w:t xml:space="preserve">: ReactJS </w:t>
      </w:r>
      <w:proofErr w:type="spellStart"/>
      <w:r w:rsidRPr="00905CFF">
        <w:rPr>
          <w:rFonts w:cs="Times New Roman"/>
          <w:b w:val="0"/>
          <w:bCs/>
          <w:i w:val="0"/>
          <w:iCs/>
          <w:szCs w:val="26"/>
          <w:lang w:val="en-US"/>
        </w:rPr>
        <w:t>chịu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trách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nhiệm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xây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dựng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trang</w:t>
      </w:r>
      <w:proofErr w:type="spellEnd"/>
      <w:r w:rsidRPr="00905CFF">
        <w:rPr>
          <w:rFonts w:cs="Times New Roman"/>
          <w:b w:val="0"/>
          <w:bCs/>
          <w:i w:val="0"/>
          <w:iCs/>
          <w:szCs w:val="26"/>
          <w:lang w:val="en-US"/>
        </w:rPr>
        <w:t xml:space="preserve"> web </w:t>
      </w:r>
      <w:proofErr w:type="spellStart"/>
      <w:r w:rsidRPr="00905CFF">
        <w:rPr>
          <w:rFonts w:cs="Times New Roman"/>
          <w:b w:val="0"/>
          <w:bCs/>
          <w:i w:val="0"/>
          <w:iCs/>
          <w:szCs w:val="26"/>
          <w:lang w:val="en-US"/>
        </w:rPr>
        <w:t>tương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với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như</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trang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đặt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cá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cứu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hồ</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w:t>
      </w:r>
    </w:p>
    <w:p w14:paraId="27C61760" w14:textId="6DB717B8" w:rsidR="00855F52" w:rsidRPr="00905CFF" w:rsidRDefault="00855F52" w:rsidP="00C46E1E">
      <w:pPr>
        <w:pStyle w:val="ListParagraph"/>
        <w:numPr>
          <w:ilvl w:val="0"/>
          <w:numId w:val="97"/>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trạng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thái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ứng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dụng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Sử</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dụng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công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cụ</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như</w:t>
      </w:r>
      <w:proofErr w:type="spellEnd"/>
      <w:r w:rsidRPr="00905CFF">
        <w:rPr>
          <w:rFonts w:cs="Times New Roman"/>
          <w:b w:val="0"/>
          <w:bCs/>
          <w:i w:val="0"/>
          <w:iCs/>
          <w:szCs w:val="26"/>
          <w:lang w:val="en-US"/>
        </w:rPr>
        <w:t xml:space="preserve"> React Context API </w:t>
      </w:r>
      <w:proofErr w:type="spellStart"/>
      <w:r w:rsidRPr="00905CFF">
        <w:rPr>
          <w:rFonts w:cs="Times New Roman"/>
          <w:b w:val="0"/>
          <w:bCs/>
          <w:i w:val="0"/>
          <w:iCs/>
          <w:szCs w:val="26"/>
          <w:lang w:val="en-US"/>
        </w:rPr>
        <w:t>hoặc</w:t>
      </w:r>
      <w:proofErr w:type="spellEnd"/>
      <w:r w:rsidRPr="00905CFF">
        <w:rPr>
          <w:rFonts w:cs="Times New Roman"/>
          <w:b w:val="0"/>
          <w:bCs/>
          <w:i w:val="0"/>
          <w:iCs/>
          <w:szCs w:val="26"/>
          <w:lang w:val="en-US"/>
        </w:rPr>
        <w:t xml:space="preserve"> Redux (</w:t>
      </w:r>
      <w:proofErr w:type="spellStart"/>
      <w:r w:rsidRPr="00905CFF">
        <w:rPr>
          <w:rFonts w:cs="Times New Roman"/>
          <w:b w:val="0"/>
          <w:bCs/>
          <w:i w:val="0"/>
          <w:iCs/>
          <w:szCs w:val="26"/>
          <w:lang w:val="en-US"/>
        </w:rPr>
        <w:t>nếu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cần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trạng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thái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ứng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dụng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đảm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bảo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dữ</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liệu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được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đồng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bộ</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giữa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thành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phần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giao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diện</w:t>
      </w:r>
      <w:proofErr w:type="spellEnd"/>
      <w:r w:rsidRPr="00905CFF">
        <w:rPr>
          <w:rFonts w:cs="Times New Roman"/>
          <w:b w:val="0"/>
          <w:bCs/>
          <w:i w:val="0"/>
          <w:iCs/>
          <w:szCs w:val="26"/>
          <w:lang w:val="en-US"/>
        </w:rPr>
        <w:t>.</w:t>
      </w:r>
    </w:p>
    <w:p w14:paraId="757B93BD" w14:textId="2415D53F" w:rsidR="00855F52" w:rsidRPr="00905CFF" w:rsidRDefault="00855F52" w:rsidP="00C46E1E">
      <w:pPr>
        <w:pStyle w:val="ListParagraph"/>
        <w:numPr>
          <w:ilvl w:val="0"/>
          <w:numId w:val="97"/>
        </w:numPr>
        <w:jc w:val="both"/>
        <w:rPr>
          <w:rFonts w:cs="Times New Roman"/>
          <w:b w:val="0"/>
          <w:bCs/>
          <w:i w:val="0"/>
          <w:iCs/>
          <w:szCs w:val="26"/>
          <w:lang w:val="en-US"/>
        </w:rPr>
      </w:pPr>
      <w:proofErr w:type="spellStart"/>
      <w:r w:rsidRPr="00905CFF">
        <w:rPr>
          <w:rFonts w:cs="Times New Roman"/>
          <w:b w:val="0"/>
          <w:bCs/>
          <w:i w:val="0"/>
          <w:iCs/>
          <w:szCs w:val="26"/>
          <w:lang w:val="en-US"/>
        </w:rPr>
        <w:t>Tích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hợp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với</w:t>
      </w:r>
      <w:proofErr w:type="spellEnd"/>
      <w:r w:rsidRPr="00905CFF">
        <w:rPr>
          <w:rFonts w:cs="Times New Roman"/>
          <w:b w:val="0"/>
          <w:bCs/>
          <w:i w:val="0"/>
          <w:iCs/>
          <w:szCs w:val="26"/>
          <w:lang w:val="en-US"/>
        </w:rPr>
        <w:t xml:space="preserve"> backend: ReactJS </w:t>
      </w:r>
      <w:proofErr w:type="spellStart"/>
      <w:r w:rsidRPr="00905CFF">
        <w:rPr>
          <w:rFonts w:cs="Times New Roman"/>
          <w:b w:val="0"/>
          <w:bCs/>
          <w:i w:val="0"/>
          <w:iCs/>
          <w:szCs w:val="26"/>
          <w:lang w:val="en-US"/>
        </w:rPr>
        <w:t>giao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tiếp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với</w:t>
      </w:r>
      <w:proofErr w:type="spellEnd"/>
      <w:r w:rsidRPr="00905CFF">
        <w:rPr>
          <w:rFonts w:cs="Times New Roman"/>
          <w:b w:val="0"/>
          <w:bCs/>
          <w:i w:val="0"/>
          <w:iCs/>
          <w:szCs w:val="26"/>
          <w:lang w:val="en-US"/>
        </w:rPr>
        <w:t xml:space="preserve"> backend Spring Boot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qua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RESTful API, </w:t>
      </w:r>
      <w:proofErr w:type="spellStart"/>
      <w:r w:rsidRPr="00905CFF">
        <w:rPr>
          <w:rFonts w:cs="Times New Roman"/>
          <w:b w:val="0"/>
          <w:bCs/>
          <w:i w:val="0"/>
          <w:iCs/>
          <w:szCs w:val="26"/>
          <w:lang w:val="en-US"/>
        </w:rPr>
        <w:t>đảm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bảo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dữ</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liệu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được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lấy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hiển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đúng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cách</w:t>
      </w:r>
      <w:proofErr w:type="spellEnd"/>
      <w:r w:rsidRPr="00905CFF">
        <w:rPr>
          <w:rFonts w:cs="Times New Roman"/>
          <w:b w:val="0"/>
          <w:bCs/>
          <w:i w:val="0"/>
          <w:iCs/>
          <w:szCs w:val="26"/>
          <w:lang w:val="en-US"/>
        </w:rPr>
        <w:t>.</w:t>
      </w:r>
    </w:p>
    <w:p w14:paraId="20DFC002" w14:textId="74A29ED6" w:rsidR="00855F52" w:rsidRPr="00905CFF" w:rsidRDefault="00855F52" w:rsidP="00C46E1E">
      <w:pPr>
        <w:pStyle w:val="ListParagraph"/>
        <w:numPr>
          <w:ilvl w:val="0"/>
          <w:numId w:val="97"/>
        </w:numPr>
        <w:jc w:val="both"/>
        <w:rPr>
          <w:rFonts w:cs="Times New Roman"/>
          <w:b w:val="0"/>
          <w:bCs/>
          <w:i w:val="0"/>
          <w:iCs/>
          <w:szCs w:val="26"/>
          <w:lang w:val="en-US"/>
        </w:rPr>
      </w:pPr>
      <w:proofErr w:type="spellStart"/>
      <w:r w:rsidRPr="00905CFF">
        <w:rPr>
          <w:rFonts w:cs="Times New Roman"/>
          <w:b w:val="0"/>
          <w:bCs/>
          <w:i w:val="0"/>
          <w:iCs/>
          <w:szCs w:val="26"/>
          <w:lang w:val="en-US"/>
        </w:rPr>
        <w:t>Sử</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dụng</w:t>
      </w:r>
      <w:proofErr w:type="spellEnd"/>
      <w:r w:rsidRPr="00905CFF">
        <w:rPr>
          <w:rFonts w:cs="Times New Roman"/>
          <w:b w:val="0"/>
          <w:bCs/>
          <w:i w:val="0"/>
          <w:iCs/>
          <w:szCs w:val="26"/>
          <w:lang w:val="en-US"/>
        </w:rPr>
        <w:t xml:space="preserve"> Local Storage: </w:t>
      </w:r>
      <w:proofErr w:type="spellStart"/>
      <w:r w:rsidRPr="00905CFF">
        <w:rPr>
          <w:rFonts w:cs="Times New Roman"/>
          <w:b w:val="0"/>
          <w:bCs/>
          <w:i w:val="0"/>
          <w:iCs/>
          <w:szCs w:val="26"/>
          <w:lang w:val="en-US"/>
        </w:rPr>
        <w:t>Tạm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lưu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trữ</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cần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thiết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như</w:t>
      </w:r>
      <w:proofErr w:type="spellEnd"/>
      <w:r w:rsidRPr="00905CFF">
        <w:rPr>
          <w:rFonts w:cs="Times New Roman"/>
          <w:b w:val="0"/>
          <w:bCs/>
          <w:i w:val="0"/>
          <w:iCs/>
          <w:szCs w:val="26"/>
          <w:lang w:val="en-US"/>
        </w:rPr>
        <w:t xml:space="preserve"> token </w:t>
      </w:r>
      <w:proofErr w:type="spellStart"/>
      <w:r w:rsidRPr="00905CFF">
        <w:rPr>
          <w:rFonts w:cs="Times New Roman"/>
          <w:b w:val="0"/>
          <w:bCs/>
          <w:i w:val="0"/>
          <w:iCs/>
          <w:szCs w:val="26"/>
          <w:lang w:val="en-US"/>
        </w:rPr>
        <w:t>đăng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trong</w:t>
      </w:r>
      <w:proofErr w:type="spellEnd"/>
      <w:r w:rsidRPr="00905CFF">
        <w:rPr>
          <w:rFonts w:cs="Times New Roman"/>
          <w:b w:val="0"/>
          <w:bCs/>
          <w:i w:val="0"/>
          <w:iCs/>
          <w:szCs w:val="26"/>
          <w:lang w:val="en-US"/>
        </w:rPr>
        <w:t xml:space="preserve"> local storage </w:t>
      </w:r>
      <w:proofErr w:type="spellStart"/>
      <w:r w:rsidRPr="00905CFF">
        <w:rPr>
          <w:rFonts w:cs="Times New Roman"/>
          <w:b w:val="0"/>
          <w:bCs/>
          <w:i w:val="0"/>
          <w:iCs/>
          <w:szCs w:val="26"/>
          <w:lang w:val="en-US"/>
        </w:rPr>
        <w:t>để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hỗ</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trợ</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tính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như</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duy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trì</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phiên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nhập</w:t>
      </w:r>
      <w:proofErr w:type="spellEnd"/>
      <w:r w:rsidRPr="00905CFF">
        <w:rPr>
          <w:rFonts w:cs="Times New Roman"/>
          <w:b w:val="0"/>
          <w:bCs/>
          <w:i w:val="0"/>
          <w:iCs/>
          <w:szCs w:val="26"/>
          <w:lang w:val="en-US"/>
        </w:rPr>
        <w:t>.</w:t>
      </w:r>
    </w:p>
    <w:p w14:paraId="50D4147C" w14:textId="77777777" w:rsidR="00C46E1E" w:rsidRPr="00905CFF" w:rsidRDefault="00C46E1E" w:rsidP="00C46E1E">
      <w:pPr>
        <w:rPr>
          <w:rFonts w:ascii="Times New Roman" w:hAnsi="Times New Roman" w:cs="Times New Roman"/>
          <w:sz w:val="26"/>
          <w:szCs w:val="26"/>
          <w:lang w:val="en-US"/>
        </w:rPr>
      </w:pPr>
    </w:p>
    <w:p w14:paraId="21296F4D" w14:textId="77777777" w:rsidR="00855F52" w:rsidRPr="00905CFF" w:rsidRDefault="00855F52" w:rsidP="00855F52">
      <w:pPr>
        <w:spacing w:before="60" w:after="60" w:line="360" w:lineRule="auto"/>
        <w:jc w:val="center"/>
        <w:rPr>
          <w:rFonts w:ascii="Times New Roman" w:eastAsia="Times New Roman" w:hAnsi="Times New Roman" w:cs="Times New Roman"/>
          <w:bCs/>
          <w:sz w:val="26"/>
          <w:szCs w:val="26"/>
        </w:rPr>
      </w:pPr>
      <w:r w:rsidRPr="00905CFF">
        <w:rPr>
          <w:rFonts w:ascii="Times New Roman" w:hAnsi="Times New Roman" w:cs="Times New Roman"/>
          <w:noProof/>
        </w:rPr>
        <w:drawing>
          <wp:inline distT="0" distB="0" distL="0" distR="0" wp14:anchorId="6D0CDC4F" wp14:editId="25014B9B">
            <wp:extent cx="5634746" cy="2369820"/>
            <wp:effectExtent l="0" t="0" r="0" b="0"/>
            <wp:docPr id="1057832717"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86479" name="Picture 4" descr="A screen 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8852" cy="2400987"/>
                    </a:xfrm>
                    <a:prstGeom prst="rect">
                      <a:avLst/>
                    </a:prstGeom>
                    <a:noFill/>
                    <a:ln>
                      <a:noFill/>
                    </a:ln>
                  </pic:spPr>
                </pic:pic>
              </a:graphicData>
            </a:graphic>
          </wp:inline>
        </w:drawing>
      </w:r>
    </w:p>
    <w:p w14:paraId="18B65271" w14:textId="25857632" w:rsidR="00C46E1E" w:rsidRPr="00905CFF" w:rsidRDefault="00855F52" w:rsidP="00C46E1E">
      <w:pPr>
        <w:pStyle w:val="Heading7"/>
        <w:spacing w:line="360" w:lineRule="auto"/>
        <w:rPr>
          <w:rFonts w:eastAsia="Times New Roman" w:cs="Times New Roman"/>
          <w:lang w:val="en-US"/>
        </w:rPr>
      </w:pPr>
      <w:bookmarkStart w:id="66" w:name="_Toc186464294"/>
      <w:r w:rsidRPr="00905CFF">
        <w:rPr>
          <w:rFonts w:eastAsia="Times New Roman" w:cs="Times New Roman"/>
        </w:rPr>
        <w:t xml:space="preserve">Hình </w:t>
      </w:r>
      <w:r w:rsidR="00D10BAD" w:rsidRPr="00905CFF">
        <w:rPr>
          <w:rFonts w:eastAsia="Times New Roman" w:cs="Times New Roman"/>
          <w:lang w:val="en-US"/>
        </w:rPr>
        <w:t>2</w:t>
      </w:r>
      <w:r w:rsidRPr="00905CFF">
        <w:rPr>
          <w:rFonts w:eastAsia="Times New Roman" w:cs="Times New Roman"/>
        </w:rPr>
        <w:t>.</w:t>
      </w:r>
      <w:r w:rsidRPr="00905CFF">
        <w:rPr>
          <w:rFonts w:eastAsia="Times New Roman" w:cs="Times New Roman"/>
          <w:lang w:val="en-US"/>
        </w:rPr>
        <w:t>3</w:t>
      </w:r>
      <w:r w:rsidRPr="00905CFF">
        <w:rPr>
          <w:rFonts w:eastAsia="Times New Roman" w:cs="Times New Roman"/>
        </w:rPr>
        <w:t xml:space="preserve"> </w:t>
      </w:r>
      <w:proofErr w:type="spellStart"/>
      <w:r w:rsidRPr="00905CFF">
        <w:rPr>
          <w:rFonts w:eastAsia="Times New Roman" w:cs="Times New Roman"/>
          <w:lang w:val="en-US"/>
        </w:rPr>
        <w:t>Chức</w:t>
      </w:r>
      <w:proofErr w:type="spellEnd"/>
      <w:r w:rsidRPr="00905CFF">
        <w:rPr>
          <w:rFonts w:eastAsia="Times New Roman" w:cs="Times New Roman"/>
          <w:lang w:val="en-US"/>
        </w:rPr>
        <w:t xml:space="preserve"> </w:t>
      </w:r>
      <w:proofErr w:type="spellStart"/>
      <w:r w:rsidRPr="00905CFF">
        <w:rPr>
          <w:rFonts w:eastAsia="Times New Roman" w:cs="Times New Roman"/>
          <w:lang w:val="en-US"/>
        </w:rPr>
        <w:t>năng</w:t>
      </w:r>
      <w:proofErr w:type="spellEnd"/>
      <w:r w:rsidRPr="00905CFF">
        <w:rPr>
          <w:rFonts w:eastAsia="Times New Roman" w:cs="Times New Roman"/>
          <w:lang w:val="en-US"/>
        </w:rPr>
        <w:t xml:space="preserve"> </w:t>
      </w:r>
      <w:proofErr w:type="spellStart"/>
      <w:r w:rsidRPr="00905CFF">
        <w:rPr>
          <w:rFonts w:eastAsia="Times New Roman" w:cs="Times New Roman"/>
          <w:lang w:val="en-US"/>
        </w:rPr>
        <w:t>chính</w:t>
      </w:r>
      <w:proofErr w:type="spellEnd"/>
      <w:r w:rsidRPr="00905CFF">
        <w:rPr>
          <w:rFonts w:eastAsia="Times New Roman" w:cs="Times New Roman"/>
          <w:lang w:val="en-US"/>
        </w:rPr>
        <w:t xml:space="preserve"> </w:t>
      </w:r>
      <w:proofErr w:type="spellStart"/>
      <w:r w:rsidRPr="00905CFF">
        <w:rPr>
          <w:rFonts w:eastAsia="Times New Roman" w:cs="Times New Roman"/>
          <w:lang w:val="en-US"/>
        </w:rPr>
        <w:t>của</w:t>
      </w:r>
      <w:proofErr w:type="spellEnd"/>
      <w:r w:rsidRPr="00905CFF">
        <w:rPr>
          <w:rFonts w:eastAsia="Times New Roman" w:cs="Times New Roman"/>
          <w:lang w:val="en-US"/>
        </w:rPr>
        <w:t xml:space="preserve"> ReactJS </w:t>
      </w:r>
      <w:proofErr w:type="spellStart"/>
      <w:r w:rsidRPr="00905CFF">
        <w:rPr>
          <w:rFonts w:eastAsia="Times New Roman" w:cs="Times New Roman"/>
          <w:lang w:val="en-US"/>
        </w:rPr>
        <w:t>trong</w:t>
      </w:r>
      <w:proofErr w:type="spellEnd"/>
      <w:r w:rsidRPr="00905CFF">
        <w:rPr>
          <w:rFonts w:eastAsia="Times New Roman" w:cs="Times New Roman"/>
          <w:lang w:val="en-US"/>
        </w:rPr>
        <w:t xml:space="preserve"> </w:t>
      </w:r>
      <w:proofErr w:type="spellStart"/>
      <w:r w:rsidRPr="00905CFF">
        <w:rPr>
          <w:rFonts w:eastAsia="Times New Roman" w:cs="Times New Roman"/>
          <w:lang w:val="en-US"/>
        </w:rPr>
        <w:t>hệ</w:t>
      </w:r>
      <w:proofErr w:type="spellEnd"/>
      <w:r w:rsidRPr="00905CFF">
        <w:rPr>
          <w:rFonts w:eastAsia="Times New Roman" w:cs="Times New Roman"/>
          <w:lang w:val="en-US"/>
        </w:rPr>
        <w:t xml:space="preserve"> </w:t>
      </w:r>
      <w:proofErr w:type="spellStart"/>
      <w:r w:rsidRPr="00905CFF">
        <w:rPr>
          <w:rFonts w:eastAsia="Times New Roman" w:cs="Times New Roman"/>
          <w:lang w:val="en-US"/>
        </w:rPr>
        <w:t>thống</w:t>
      </w:r>
      <w:bookmarkEnd w:id="66"/>
      <w:proofErr w:type="spellEnd"/>
    </w:p>
    <w:p w14:paraId="79EAC9C3" w14:textId="77777777" w:rsidR="00C46E1E" w:rsidRPr="00905CFF" w:rsidRDefault="00C46E1E" w:rsidP="00C46E1E">
      <w:pPr>
        <w:rPr>
          <w:rFonts w:ascii="Times New Roman" w:hAnsi="Times New Roman" w:cs="Times New Roman"/>
          <w:lang w:val="en-US"/>
        </w:rPr>
      </w:pPr>
    </w:p>
    <w:p w14:paraId="7FB44395" w14:textId="5AC37D9A" w:rsidR="00855F52" w:rsidRPr="00905CFF" w:rsidRDefault="006C26D5" w:rsidP="00855F52">
      <w:pPr>
        <w:pStyle w:val="Heading3"/>
        <w:spacing w:before="60" w:after="60" w:line="360" w:lineRule="auto"/>
        <w:ind w:left="0"/>
        <w:rPr>
          <w:lang w:val="en-US"/>
        </w:rPr>
      </w:pPr>
      <w:bookmarkStart w:id="67" w:name="_Toc186463486"/>
      <w:r w:rsidRPr="00905CFF">
        <w:rPr>
          <w:lang w:val="en-US"/>
        </w:rPr>
        <w:t>2</w:t>
      </w:r>
      <w:r w:rsidR="00855F52" w:rsidRPr="00905CFF">
        <w:rPr>
          <w:lang w:val="en-US"/>
        </w:rPr>
        <w:t>.</w:t>
      </w:r>
      <w:r w:rsidR="00D10BAD" w:rsidRPr="00905CFF">
        <w:rPr>
          <w:lang w:val="en-US"/>
        </w:rPr>
        <w:t>3</w:t>
      </w:r>
      <w:r w:rsidR="00855F52" w:rsidRPr="00905CFF">
        <w:t>.</w:t>
      </w:r>
      <w:r w:rsidR="00855F52" w:rsidRPr="00905CFF">
        <w:rPr>
          <w:lang w:val="en-US"/>
        </w:rPr>
        <w:t>2 Java Spring Boot</w:t>
      </w:r>
      <w:bookmarkEnd w:id="67"/>
    </w:p>
    <w:p w14:paraId="4191984D" w14:textId="44196912" w:rsidR="00855F52" w:rsidRPr="00905CFF" w:rsidRDefault="00855F52" w:rsidP="00C46E1E">
      <w:pPr>
        <w:pStyle w:val="ListParagraph"/>
        <w:numPr>
          <w:ilvl w:val="0"/>
          <w:numId w:val="98"/>
        </w:numPr>
        <w:jc w:val="both"/>
        <w:rPr>
          <w:rFonts w:cs="Times New Roman"/>
          <w:b w:val="0"/>
          <w:bCs/>
          <w:i w:val="0"/>
          <w:iCs/>
          <w:szCs w:val="26"/>
          <w:lang w:val="en-US"/>
        </w:rPr>
      </w:pPr>
      <w:r w:rsidRPr="00905CFF">
        <w:rPr>
          <w:rFonts w:cs="Times New Roman"/>
          <w:b w:val="0"/>
          <w:bCs/>
          <w:i w:val="0"/>
          <w:iCs/>
          <w:szCs w:val="26"/>
          <w:lang w:val="en-US"/>
        </w:rPr>
        <w:t xml:space="preserve">Lý do </w:t>
      </w:r>
      <w:proofErr w:type="spellStart"/>
      <w:r w:rsidRPr="00905CFF">
        <w:rPr>
          <w:rFonts w:cs="Times New Roman"/>
          <w:b w:val="0"/>
          <w:bCs/>
          <w:i w:val="0"/>
          <w:iCs/>
          <w:szCs w:val="26"/>
          <w:lang w:val="en-US"/>
        </w:rPr>
        <w:t>chọn</w:t>
      </w:r>
      <w:proofErr w:type="spellEnd"/>
      <w:r w:rsidRPr="00905CFF">
        <w:rPr>
          <w:rFonts w:cs="Times New Roman"/>
          <w:b w:val="0"/>
          <w:bCs/>
          <w:i w:val="0"/>
          <w:iCs/>
          <w:szCs w:val="26"/>
          <w:lang w:val="en-US"/>
        </w:rPr>
        <w:t xml:space="preserve"> Spring Boot </w:t>
      </w:r>
      <w:proofErr w:type="spellStart"/>
      <w:r w:rsidRPr="00905CFF">
        <w:rPr>
          <w:rFonts w:cs="Times New Roman"/>
          <w:b w:val="0"/>
          <w:bCs/>
          <w:i w:val="0"/>
          <w:iCs/>
          <w:szCs w:val="26"/>
          <w:lang w:val="en-US"/>
        </w:rPr>
        <w:t>cho</w:t>
      </w:r>
      <w:proofErr w:type="spellEnd"/>
      <w:r w:rsidRPr="00905CFF">
        <w:rPr>
          <w:rFonts w:cs="Times New Roman"/>
          <w:b w:val="0"/>
          <w:bCs/>
          <w:i w:val="0"/>
          <w:iCs/>
          <w:szCs w:val="26"/>
          <w:lang w:val="en-US"/>
        </w:rPr>
        <w:t xml:space="preserve"> backend:</w:t>
      </w:r>
    </w:p>
    <w:p w14:paraId="098C8E7A" w14:textId="4E942D6F" w:rsidR="00855F52" w:rsidRPr="00905CFF" w:rsidRDefault="00855F52" w:rsidP="00C46E1E">
      <w:pPr>
        <w:pStyle w:val="ListParagraph"/>
        <w:numPr>
          <w:ilvl w:val="0"/>
          <w:numId w:val="99"/>
        </w:numPr>
        <w:jc w:val="both"/>
        <w:rPr>
          <w:rFonts w:cs="Times New Roman"/>
          <w:b w:val="0"/>
          <w:bCs/>
          <w:i w:val="0"/>
          <w:iCs/>
          <w:szCs w:val="26"/>
          <w:lang w:val="en-US"/>
        </w:rPr>
      </w:pPr>
      <w:r w:rsidRPr="00905CFF">
        <w:rPr>
          <w:rFonts w:cs="Times New Roman"/>
          <w:b w:val="0"/>
          <w:bCs/>
          <w:i w:val="0"/>
          <w:iCs/>
          <w:szCs w:val="26"/>
          <w:lang w:val="en-US"/>
        </w:rPr>
        <w:t xml:space="preserve">Hiệu </w:t>
      </w:r>
      <w:proofErr w:type="spellStart"/>
      <w:r w:rsidRPr="00905CFF">
        <w:rPr>
          <w:rFonts w:cs="Times New Roman"/>
          <w:b w:val="0"/>
          <w:bCs/>
          <w:i w:val="0"/>
          <w:iCs/>
          <w:szCs w:val="26"/>
          <w:lang w:val="en-US"/>
        </w:rPr>
        <w:t>suất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khả</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mở</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rộng</w:t>
      </w:r>
      <w:proofErr w:type="spellEnd"/>
      <w:r w:rsidRPr="00905CFF">
        <w:rPr>
          <w:rFonts w:cs="Times New Roman"/>
          <w:b w:val="0"/>
          <w:bCs/>
          <w:i w:val="0"/>
          <w:iCs/>
          <w:szCs w:val="26"/>
          <w:lang w:val="en-US"/>
        </w:rPr>
        <w:t xml:space="preserve">: Spring Boot </w:t>
      </w:r>
      <w:proofErr w:type="spellStart"/>
      <w:r w:rsidRPr="00905CFF">
        <w:rPr>
          <w:rFonts w:cs="Times New Roman"/>
          <w:b w:val="0"/>
          <w:bCs/>
          <w:i w:val="0"/>
          <w:iCs/>
          <w:szCs w:val="26"/>
          <w:lang w:val="en-US"/>
        </w:rPr>
        <w:t>cung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cấp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một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nền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tảng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mạnh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phát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triển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ứng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dụng</w:t>
      </w:r>
      <w:proofErr w:type="spellEnd"/>
      <w:r w:rsidRPr="00905CFF">
        <w:rPr>
          <w:rFonts w:cs="Times New Roman"/>
          <w:b w:val="0"/>
          <w:bCs/>
          <w:i w:val="0"/>
          <w:iCs/>
          <w:szCs w:val="26"/>
          <w:lang w:val="en-US"/>
        </w:rPr>
        <w:t xml:space="preserve"> backend </w:t>
      </w:r>
      <w:proofErr w:type="spellStart"/>
      <w:r w:rsidRPr="00905CFF">
        <w:rPr>
          <w:rFonts w:cs="Times New Roman"/>
          <w:b w:val="0"/>
          <w:bCs/>
          <w:i w:val="0"/>
          <w:iCs/>
          <w:szCs w:val="26"/>
          <w:lang w:val="en-US"/>
        </w:rPr>
        <w:t>với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hiệu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suất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cao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phù</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hợp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với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phòng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mở</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rộng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trong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tương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lai</w:t>
      </w:r>
      <w:proofErr w:type="spellEnd"/>
      <w:r w:rsidRPr="00905CFF">
        <w:rPr>
          <w:rFonts w:cs="Times New Roman"/>
          <w:b w:val="0"/>
          <w:bCs/>
          <w:i w:val="0"/>
          <w:iCs/>
          <w:szCs w:val="26"/>
          <w:lang w:val="en-US"/>
        </w:rPr>
        <w:t>.</w:t>
      </w:r>
    </w:p>
    <w:p w14:paraId="7042A340" w14:textId="7FDE3CA2" w:rsidR="00855F52" w:rsidRPr="00905CFF" w:rsidRDefault="00855F52" w:rsidP="00C46E1E">
      <w:pPr>
        <w:pStyle w:val="ListParagraph"/>
        <w:numPr>
          <w:ilvl w:val="0"/>
          <w:numId w:val="99"/>
        </w:numPr>
        <w:jc w:val="both"/>
        <w:rPr>
          <w:rFonts w:cs="Times New Roman"/>
          <w:b w:val="0"/>
          <w:bCs/>
          <w:i w:val="0"/>
          <w:iCs/>
          <w:szCs w:val="26"/>
          <w:lang w:val="en-US"/>
        </w:rPr>
      </w:pPr>
      <w:proofErr w:type="spellStart"/>
      <w:r w:rsidRPr="00905CFF">
        <w:rPr>
          <w:rFonts w:cs="Times New Roman"/>
          <w:b w:val="0"/>
          <w:bCs/>
          <w:i w:val="0"/>
          <w:iCs/>
          <w:szCs w:val="26"/>
          <w:lang w:val="en-US"/>
        </w:rPr>
        <w:lastRenderedPageBreak/>
        <w:t>Cấu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hình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giản</w:t>
      </w:r>
      <w:proofErr w:type="spellEnd"/>
      <w:r w:rsidRPr="00905CFF">
        <w:rPr>
          <w:rFonts w:cs="Times New Roman"/>
          <w:b w:val="0"/>
          <w:bCs/>
          <w:i w:val="0"/>
          <w:iCs/>
          <w:szCs w:val="26"/>
          <w:lang w:val="en-US"/>
        </w:rPr>
        <w:t xml:space="preserve">: Spring Boot </w:t>
      </w:r>
      <w:proofErr w:type="spellStart"/>
      <w:r w:rsidRPr="00905CFF">
        <w:rPr>
          <w:rFonts w:cs="Times New Roman"/>
          <w:b w:val="0"/>
          <w:bCs/>
          <w:i w:val="0"/>
          <w:iCs/>
          <w:szCs w:val="26"/>
          <w:lang w:val="en-US"/>
        </w:rPr>
        <w:t>giảm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bớt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sự</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phức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tạp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trong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cấu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hình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bằng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cung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cấp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cấu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hình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mặc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định</w:t>
      </w:r>
      <w:proofErr w:type="spellEnd"/>
      <w:r w:rsidRPr="00905CFF">
        <w:rPr>
          <w:rFonts w:cs="Times New Roman"/>
          <w:b w:val="0"/>
          <w:bCs/>
          <w:i w:val="0"/>
          <w:iCs/>
          <w:szCs w:val="26"/>
          <w:lang w:val="en-US"/>
        </w:rPr>
        <w:t xml:space="preserve"> (opinionated defaults)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công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cụ</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tự</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động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cấu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hình</w:t>
      </w:r>
      <w:proofErr w:type="spellEnd"/>
      <w:r w:rsidRPr="00905CFF">
        <w:rPr>
          <w:rFonts w:cs="Times New Roman"/>
          <w:b w:val="0"/>
          <w:bCs/>
          <w:i w:val="0"/>
          <w:iCs/>
          <w:szCs w:val="26"/>
          <w:lang w:val="en-US"/>
        </w:rPr>
        <w:t>.</w:t>
      </w:r>
    </w:p>
    <w:p w14:paraId="477DD2A6" w14:textId="3B6E5786" w:rsidR="00855F52" w:rsidRPr="00905CFF" w:rsidRDefault="00855F52" w:rsidP="00C46E1E">
      <w:pPr>
        <w:pStyle w:val="ListParagraph"/>
        <w:numPr>
          <w:ilvl w:val="0"/>
          <w:numId w:val="99"/>
        </w:numPr>
        <w:jc w:val="both"/>
        <w:rPr>
          <w:rFonts w:cs="Times New Roman"/>
          <w:b w:val="0"/>
          <w:bCs/>
          <w:i w:val="0"/>
          <w:iCs/>
          <w:szCs w:val="26"/>
          <w:lang w:val="en-US"/>
        </w:rPr>
      </w:pPr>
      <w:proofErr w:type="spellStart"/>
      <w:r w:rsidRPr="00905CFF">
        <w:rPr>
          <w:rFonts w:cs="Times New Roman"/>
          <w:b w:val="0"/>
          <w:bCs/>
          <w:i w:val="0"/>
          <w:iCs/>
          <w:szCs w:val="26"/>
          <w:lang w:val="en-US"/>
        </w:rPr>
        <w:t>Tích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hợp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dễ</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dàng</w:t>
      </w:r>
      <w:proofErr w:type="spellEnd"/>
      <w:r w:rsidRPr="00905CFF">
        <w:rPr>
          <w:rFonts w:cs="Times New Roman"/>
          <w:b w:val="0"/>
          <w:bCs/>
          <w:i w:val="0"/>
          <w:iCs/>
          <w:szCs w:val="26"/>
          <w:lang w:val="en-US"/>
        </w:rPr>
        <w:t xml:space="preserve">: Spring Boot </w:t>
      </w:r>
      <w:proofErr w:type="spellStart"/>
      <w:r w:rsidRPr="00905CFF">
        <w:rPr>
          <w:rFonts w:cs="Times New Roman"/>
          <w:b w:val="0"/>
          <w:bCs/>
          <w:i w:val="0"/>
          <w:iCs/>
          <w:szCs w:val="26"/>
          <w:lang w:val="en-US"/>
        </w:rPr>
        <w:t>hỗ</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trợ</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tích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hợp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với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nhiều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công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cụ</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thư</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như</w:t>
      </w:r>
      <w:proofErr w:type="spellEnd"/>
      <w:r w:rsidRPr="00905CFF">
        <w:rPr>
          <w:rFonts w:cs="Times New Roman"/>
          <w:b w:val="0"/>
          <w:bCs/>
          <w:i w:val="0"/>
          <w:iCs/>
          <w:szCs w:val="26"/>
          <w:lang w:val="en-US"/>
        </w:rPr>
        <w:t xml:space="preserve"> PostgreSQL, RESTful APIs,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framework </w:t>
      </w:r>
      <w:proofErr w:type="spellStart"/>
      <w:r w:rsidRPr="00905CFF">
        <w:rPr>
          <w:rFonts w:cs="Times New Roman"/>
          <w:b w:val="0"/>
          <w:bCs/>
          <w:i w:val="0"/>
          <w:iCs/>
          <w:szCs w:val="26"/>
          <w:lang w:val="en-US"/>
        </w:rPr>
        <w:t>bảo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như</w:t>
      </w:r>
      <w:proofErr w:type="spellEnd"/>
      <w:r w:rsidRPr="00905CFF">
        <w:rPr>
          <w:rFonts w:cs="Times New Roman"/>
          <w:b w:val="0"/>
          <w:bCs/>
          <w:i w:val="0"/>
          <w:iCs/>
          <w:szCs w:val="26"/>
          <w:lang w:val="en-US"/>
        </w:rPr>
        <w:t xml:space="preserve"> Spring Security.</w:t>
      </w:r>
    </w:p>
    <w:p w14:paraId="410702A5" w14:textId="61B02BD7" w:rsidR="00855F52" w:rsidRPr="00905CFF" w:rsidRDefault="00855F52" w:rsidP="00C46E1E">
      <w:pPr>
        <w:pStyle w:val="ListParagraph"/>
        <w:numPr>
          <w:ilvl w:val="0"/>
          <w:numId w:val="99"/>
        </w:numPr>
        <w:jc w:val="both"/>
        <w:rPr>
          <w:rFonts w:cs="Times New Roman"/>
          <w:b w:val="0"/>
          <w:bCs/>
          <w:i w:val="0"/>
          <w:iCs/>
          <w:szCs w:val="26"/>
          <w:lang w:val="en-US"/>
        </w:rPr>
      </w:pPr>
      <w:proofErr w:type="spellStart"/>
      <w:r w:rsidRPr="00905CFF">
        <w:rPr>
          <w:rFonts w:cs="Times New Roman"/>
          <w:b w:val="0"/>
          <w:bCs/>
          <w:i w:val="0"/>
          <w:iCs/>
          <w:szCs w:val="26"/>
          <w:lang w:val="en-US"/>
        </w:rPr>
        <w:t>Cộng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đồng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tài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liệu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phong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phú</w:t>
      </w:r>
      <w:proofErr w:type="spellEnd"/>
      <w:r w:rsidRPr="00905CFF">
        <w:rPr>
          <w:rFonts w:cs="Times New Roman"/>
          <w:b w:val="0"/>
          <w:bCs/>
          <w:i w:val="0"/>
          <w:iCs/>
          <w:szCs w:val="26"/>
          <w:lang w:val="en-US"/>
        </w:rPr>
        <w:t xml:space="preserve">: Spring Boot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một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cộng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đồng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lớn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tài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liệu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phong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phú</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giúp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dễ</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dàng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tìm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kiếm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giải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pháp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gặp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vấn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đề</w:t>
      </w:r>
      <w:proofErr w:type="spellEnd"/>
      <w:r w:rsidRPr="00905CFF">
        <w:rPr>
          <w:rFonts w:cs="Times New Roman"/>
          <w:b w:val="0"/>
          <w:bCs/>
          <w:i w:val="0"/>
          <w:iCs/>
          <w:szCs w:val="26"/>
          <w:lang w:val="en-US"/>
        </w:rPr>
        <w:t>.</w:t>
      </w:r>
    </w:p>
    <w:p w14:paraId="44FD53B3" w14:textId="4510F914" w:rsidR="00855F52" w:rsidRPr="00905CFF" w:rsidRDefault="00855F52" w:rsidP="00C46E1E">
      <w:pPr>
        <w:pStyle w:val="ListParagraph"/>
        <w:numPr>
          <w:ilvl w:val="0"/>
          <w:numId w:val="100"/>
        </w:numPr>
        <w:jc w:val="left"/>
        <w:rPr>
          <w:rFonts w:cs="Times New Roman"/>
          <w:b w:val="0"/>
          <w:bCs/>
          <w:i w:val="0"/>
          <w:iCs/>
          <w:szCs w:val="26"/>
          <w:lang w:val="en-US"/>
        </w:rPr>
      </w:pPr>
      <w:proofErr w:type="spellStart"/>
      <w:r w:rsidRPr="00905CFF">
        <w:rPr>
          <w:rFonts w:cs="Times New Roman"/>
          <w:b w:val="0"/>
          <w:bCs/>
          <w:i w:val="0"/>
          <w:iCs/>
          <w:szCs w:val="26"/>
          <w:lang w:val="en-US"/>
        </w:rPr>
        <w:t>Mô</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tả</w:t>
      </w:r>
      <w:proofErr w:type="spellEnd"/>
      <w:r w:rsidRPr="00905CFF">
        <w:rPr>
          <w:rFonts w:cs="Times New Roman"/>
          <w:b w:val="0"/>
          <w:bCs/>
          <w:i w:val="0"/>
          <w:iCs/>
          <w:szCs w:val="26"/>
          <w:lang w:val="en-US"/>
        </w:rPr>
        <w:t xml:space="preserve"> Spring Boot:</w:t>
      </w:r>
    </w:p>
    <w:p w14:paraId="4580D91D" w14:textId="77777777" w:rsidR="00855F52" w:rsidRPr="00905CFF" w:rsidRDefault="00855F52" w:rsidP="00C46E1E">
      <w:pPr>
        <w:ind w:firstLine="720"/>
        <w:jc w:val="both"/>
        <w:rPr>
          <w:rFonts w:ascii="Times New Roman" w:hAnsi="Times New Roman" w:cs="Times New Roman"/>
          <w:sz w:val="26"/>
          <w:szCs w:val="26"/>
          <w:lang w:val="en-US"/>
        </w:rPr>
      </w:pPr>
      <w:r w:rsidRPr="00905CFF">
        <w:rPr>
          <w:rFonts w:ascii="Times New Roman" w:hAnsi="Times New Roman" w:cs="Times New Roman"/>
          <w:sz w:val="26"/>
          <w:szCs w:val="26"/>
          <w:lang w:val="en-US"/>
        </w:rPr>
        <w:t xml:space="preserve">Spring Boot </w:t>
      </w:r>
      <w:proofErr w:type="spellStart"/>
      <w:r w:rsidRPr="00905CFF">
        <w:rPr>
          <w:rFonts w:ascii="Times New Roman" w:hAnsi="Times New Roman" w:cs="Times New Roman"/>
          <w:sz w:val="26"/>
          <w:szCs w:val="26"/>
          <w:lang w:val="en-US"/>
        </w:rPr>
        <w:t>được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phát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triển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bởi</w:t>
      </w:r>
      <w:proofErr w:type="spellEnd"/>
      <w:r w:rsidRPr="00905CFF">
        <w:rPr>
          <w:rFonts w:ascii="Times New Roman" w:hAnsi="Times New Roman" w:cs="Times New Roman"/>
          <w:sz w:val="26"/>
          <w:szCs w:val="26"/>
          <w:lang w:val="en-US"/>
        </w:rPr>
        <w:t xml:space="preserve"> Pivotal Software, </w:t>
      </w:r>
      <w:proofErr w:type="spellStart"/>
      <w:r w:rsidRPr="00905CFF">
        <w:rPr>
          <w:rFonts w:ascii="Times New Roman" w:hAnsi="Times New Roman" w:cs="Times New Roman"/>
          <w:sz w:val="26"/>
          <w:szCs w:val="26"/>
          <w:lang w:val="en-US"/>
        </w:rPr>
        <w:t>với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phiên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bản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đầu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tiên</w:t>
      </w:r>
      <w:proofErr w:type="spellEnd"/>
      <w:r w:rsidRPr="00905CFF">
        <w:rPr>
          <w:rFonts w:ascii="Times New Roman" w:hAnsi="Times New Roman" w:cs="Times New Roman"/>
          <w:sz w:val="26"/>
          <w:szCs w:val="26"/>
          <w:lang w:val="en-US"/>
        </w:rPr>
        <w:t xml:space="preserve"> (Spring Boot 1.0) </w:t>
      </w:r>
      <w:proofErr w:type="spellStart"/>
      <w:r w:rsidRPr="00905CFF">
        <w:rPr>
          <w:rFonts w:ascii="Times New Roman" w:hAnsi="Times New Roman" w:cs="Times New Roman"/>
          <w:sz w:val="26"/>
          <w:szCs w:val="26"/>
          <w:lang w:val="en-US"/>
        </w:rPr>
        <w:t>được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phát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hành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tháng</w:t>
      </w:r>
      <w:proofErr w:type="spellEnd"/>
      <w:r w:rsidRPr="00905CFF">
        <w:rPr>
          <w:rFonts w:ascii="Times New Roman" w:hAnsi="Times New Roman" w:cs="Times New Roman"/>
          <w:sz w:val="26"/>
          <w:szCs w:val="26"/>
          <w:lang w:val="en-US"/>
        </w:rPr>
        <w:t xml:space="preserve"> 4 </w:t>
      </w:r>
      <w:proofErr w:type="spellStart"/>
      <w:r w:rsidRPr="00905CFF">
        <w:rPr>
          <w:rFonts w:ascii="Times New Roman" w:hAnsi="Times New Roman" w:cs="Times New Roman"/>
          <w:sz w:val="26"/>
          <w:szCs w:val="26"/>
          <w:lang w:val="en-US"/>
        </w:rPr>
        <w:t>năm</w:t>
      </w:r>
      <w:proofErr w:type="spellEnd"/>
      <w:r w:rsidRPr="00905CFF">
        <w:rPr>
          <w:rFonts w:ascii="Times New Roman" w:hAnsi="Times New Roman" w:cs="Times New Roman"/>
          <w:sz w:val="26"/>
          <w:szCs w:val="26"/>
          <w:lang w:val="en-US"/>
        </w:rPr>
        <w:t xml:space="preserve"> 2014. </w:t>
      </w:r>
      <w:proofErr w:type="spellStart"/>
      <w:r w:rsidRPr="00905CFF">
        <w:rPr>
          <w:rFonts w:ascii="Times New Roman" w:hAnsi="Times New Roman" w:cs="Times New Roman"/>
          <w:sz w:val="26"/>
          <w:szCs w:val="26"/>
          <w:lang w:val="en-US"/>
        </w:rPr>
        <w:t>Mục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tiêu</w:t>
      </w:r>
      <w:proofErr w:type="spellEnd"/>
      <w:r w:rsidRPr="00905CFF">
        <w:rPr>
          <w:rFonts w:ascii="Times New Roman" w:hAnsi="Times New Roman" w:cs="Times New Roman"/>
          <w:sz w:val="26"/>
          <w:szCs w:val="26"/>
          <w:lang w:val="en-US"/>
        </w:rPr>
        <w:t xml:space="preserve"> ban </w:t>
      </w:r>
      <w:proofErr w:type="spellStart"/>
      <w:r w:rsidRPr="00905CFF">
        <w:rPr>
          <w:rFonts w:ascii="Times New Roman" w:hAnsi="Times New Roman" w:cs="Times New Roman"/>
          <w:sz w:val="26"/>
          <w:szCs w:val="26"/>
          <w:lang w:val="en-US"/>
        </w:rPr>
        <w:t>đầu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của</w:t>
      </w:r>
      <w:proofErr w:type="spellEnd"/>
      <w:r w:rsidRPr="00905CFF">
        <w:rPr>
          <w:rFonts w:ascii="Times New Roman" w:hAnsi="Times New Roman" w:cs="Times New Roman"/>
          <w:sz w:val="26"/>
          <w:szCs w:val="26"/>
          <w:lang w:val="en-US"/>
        </w:rPr>
        <w:t xml:space="preserve"> Spring Boot </w:t>
      </w:r>
      <w:proofErr w:type="spellStart"/>
      <w:r w:rsidRPr="00905CFF">
        <w:rPr>
          <w:rFonts w:ascii="Times New Roman" w:hAnsi="Times New Roman" w:cs="Times New Roman"/>
          <w:sz w:val="26"/>
          <w:szCs w:val="26"/>
          <w:lang w:val="en-US"/>
        </w:rPr>
        <w:t>là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giải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quyết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những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hạn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chế</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phức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tạp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trong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việc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cấu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hình</w:t>
      </w:r>
      <w:proofErr w:type="spellEnd"/>
      <w:r w:rsidRPr="00905CFF">
        <w:rPr>
          <w:rFonts w:ascii="Times New Roman" w:hAnsi="Times New Roman" w:cs="Times New Roman"/>
          <w:sz w:val="26"/>
          <w:szCs w:val="26"/>
          <w:lang w:val="en-US"/>
        </w:rPr>
        <w:t xml:space="preserve"> Spring Framework </w:t>
      </w:r>
      <w:proofErr w:type="spellStart"/>
      <w:r w:rsidRPr="00905CFF">
        <w:rPr>
          <w:rFonts w:ascii="Times New Roman" w:hAnsi="Times New Roman" w:cs="Times New Roman"/>
          <w:sz w:val="26"/>
          <w:szCs w:val="26"/>
          <w:lang w:val="en-US"/>
        </w:rPr>
        <w:t>truyền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thống</w:t>
      </w:r>
      <w:proofErr w:type="spellEnd"/>
      <w:r w:rsidRPr="00905CFF">
        <w:rPr>
          <w:rFonts w:ascii="Times New Roman" w:hAnsi="Times New Roman" w:cs="Times New Roman"/>
          <w:sz w:val="26"/>
          <w:szCs w:val="26"/>
          <w:lang w:val="en-US"/>
        </w:rPr>
        <w:t xml:space="preserve">. Spring Framework, </w:t>
      </w:r>
      <w:proofErr w:type="spellStart"/>
      <w:r w:rsidRPr="00905CFF">
        <w:rPr>
          <w:rFonts w:ascii="Times New Roman" w:hAnsi="Times New Roman" w:cs="Times New Roman"/>
          <w:sz w:val="26"/>
          <w:szCs w:val="26"/>
          <w:lang w:val="en-US"/>
        </w:rPr>
        <w:t>mặc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dù</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rất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mạnh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mẽ</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linh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hoạt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nhưng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yêu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cầu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nhiều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cấu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hình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thủ</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công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có</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thể</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trở</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nên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cồng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kềnh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xây</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dựng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ứng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dụng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phức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tạp</w:t>
      </w:r>
      <w:proofErr w:type="spellEnd"/>
      <w:r w:rsidRPr="00905CFF">
        <w:rPr>
          <w:rFonts w:ascii="Times New Roman" w:hAnsi="Times New Roman" w:cs="Times New Roman"/>
          <w:sz w:val="26"/>
          <w:szCs w:val="26"/>
          <w:lang w:val="en-US"/>
        </w:rPr>
        <w:t>.</w:t>
      </w:r>
    </w:p>
    <w:p w14:paraId="7B15F444" w14:textId="77777777" w:rsidR="00855F52" w:rsidRPr="00905CFF" w:rsidRDefault="00855F52" w:rsidP="00C46E1E">
      <w:pPr>
        <w:ind w:firstLine="720"/>
        <w:jc w:val="both"/>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Trước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khi</w:t>
      </w:r>
      <w:proofErr w:type="spellEnd"/>
      <w:r w:rsidRPr="00905CFF">
        <w:rPr>
          <w:rFonts w:ascii="Times New Roman" w:hAnsi="Times New Roman" w:cs="Times New Roman"/>
          <w:sz w:val="26"/>
          <w:szCs w:val="26"/>
          <w:lang w:val="en-US"/>
        </w:rPr>
        <w:t xml:space="preserve"> Spring Boot </w:t>
      </w:r>
      <w:proofErr w:type="spellStart"/>
      <w:r w:rsidRPr="00905CFF">
        <w:rPr>
          <w:rFonts w:ascii="Times New Roman" w:hAnsi="Times New Roman" w:cs="Times New Roman"/>
          <w:sz w:val="26"/>
          <w:szCs w:val="26"/>
          <w:lang w:val="en-US"/>
        </w:rPr>
        <w:t>ra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đời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việc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cấu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hình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một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ứng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dụng</w:t>
      </w:r>
      <w:proofErr w:type="spellEnd"/>
      <w:r w:rsidRPr="00905CFF">
        <w:rPr>
          <w:rFonts w:ascii="Times New Roman" w:hAnsi="Times New Roman" w:cs="Times New Roman"/>
          <w:sz w:val="26"/>
          <w:szCs w:val="26"/>
          <w:lang w:val="en-US"/>
        </w:rPr>
        <w:t xml:space="preserve"> Spring </w:t>
      </w:r>
      <w:proofErr w:type="spellStart"/>
      <w:r w:rsidRPr="00905CFF">
        <w:rPr>
          <w:rFonts w:ascii="Times New Roman" w:hAnsi="Times New Roman" w:cs="Times New Roman"/>
          <w:sz w:val="26"/>
          <w:szCs w:val="26"/>
          <w:lang w:val="en-US"/>
        </w:rPr>
        <w:t>thường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đòi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hỏi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nhiều</w:t>
      </w:r>
      <w:proofErr w:type="spellEnd"/>
      <w:r w:rsidRPr="00905CFF">
        <w:rPr>
          <w:rFonts w:ascii="Times New Roman" w:hAnsi="Times New Roman" w:cs="Times New Roman"/>
          <w:sz w:val="26"/>
          <w:szCs w:val="26"/>
          <w:lang w:val="en-US"/>
        </w:rPr>
        <w:t xml:space="preserve"> file XML </w:t>
      </w:r>
      <w:proofErr w:type="spellStart"/>
      <w:r w:rsidRPr="00905CFF">
        <w:rPr>
          <w:rFonts w:ascii="Times New Roman" w:hAnsi="Times New Roman" w:cs="Times New Roman"/>
          <w:sz w:val="26"/>
          <w:szCs w:val="26"/>
          <w:lang w:val="en-US"/>
        </w:rPr>
        <w:t>hoặc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class Java </w:t>
      </w:r>
      <w:proofErr w:type="spellStart"/>
      <w:r w:rsidRPr="00905CFF">
        <w:rPr>
          <w:rFonts w:ascii="Times New Roman" w:hAnsi="Times New Roman" w:cs="Times New Roman"/>
          <w:sz w:val="26"/>
          <w:szCs w:val="26"/>
          <w:lang w:val="en-US"/>
        </w:rPr>
        <w:t>cấu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hình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gây</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khó</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khăn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việc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bảo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trì</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phát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triển</w:t>
      </w:r>
      <w:proofErr w:type="spellEnd"/>
      <w:r w:rsidRPr="00905CFF">
        <w:rPr>
          <w:rFonts w:ascii="Times New Roman" w:hAnsi="Times New Roman" w:cs="Times New Roman"/>
          <w:sz w:val="26"/>
          <w:szCs w:val="26"/>
          <w:lang w:val="en-US"/>
        </w:rPr>
        <w:t xml:space="preserve">. Spring Boot </w:t>
      </w:r>
      <w:proofErr w:type="spellStart"/>
      <w:r w:rsidRPr="00905CFF">
        <w:rPr>
          <w:rFonts w:ascii="Times New Roman" w:hAnsi="Times New Roman" w:cs="Times New Roman"/>
          <w:sz w:val="26"/>
          <w:szCs w:val="26"/>
          <w:lang w:val="en-US"/>
        </w:rPr>
        <w:t>được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giới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thiệu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như</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một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tiếp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cận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đơn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giản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hiệu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quả</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hơn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với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cấu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hình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tự</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động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công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cụ</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hỗ</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trợ</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như</w:t>
      </w:r>
      <w:proofErr w:type="spellEnd"/>
      <w:r w:rsidRPr="00905CFF">
        <w:rPr>
          <w:rFonts w:ascii="Times New Roman" w:hAnsi="Times New Roman" w:cs="Times New Roman"/>
          <w:sz w:val="26"/>
          <w:szCs w:val="26"/>
          <w:lang w:val="en-US"/>
        </w:rPr>
        <w:t xml:space="preserve"> Spring </w:t>
      </w:r>
      <w:proofErr w:type="spellStart"/>
      <w:r w:rsidRPr="00905CFF">
        <w:rPr>
          <w:rFonts w:ascii="Times New Roman" w:hAnsi="Times New Roman" w:cs="Times New Roman"/>
          <w:sz w:val="26"/>
          <w:szCs w:val="26"/>
          <w:lang w:val="en-US"/>
        </w:rPr>
        <w:t>Initializr</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giúp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phát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triển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bắt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đầu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dự</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án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mới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nhanh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chóng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chỉ</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với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một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cú</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nhấp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chuột</w:t>
      </w:r>
      <w:proofErr w:type="spellEnd"/>
      <w:r w:rsidRPr="00905CFF">
        <w:rPr>
          <w:rFonts w:ascii="Times New Roman" w:hAnsi="Times New Roman" w:cs="Times New Roman"/>
          <w:sz w:val="26"/>
          <w:szCs w:val="26"/>
          <w:lang w:val="en-US"/>
        </w:rPr>
        <w:t>.</w:t>
      </w:r>
    </w:p>
    <w:p w14:paraId="1448C087" w14:textId="77777777" w:rsidR="00855F52" w:rsidRPr="00905CFF" w:rsidRDefault="00855F52" w:rsidP="00C46E1E">
      <w:pPr>
        <w:ind w:firstLine="720"/>
        <w:jc w:val="both"/>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Từ</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ra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mắt</w:t>
      </w:r>
      <w:proofErr w:type="spellEnd"/>
      <w:r w:rsidRPr="00905CFF">
        <w:rPr>
          <w:rFonts w:ascii="Times New Roman" w:hAnsi="Times New Roman" w:cs="Times New Roman"/>
          <w:sz w:val="26"/>
          <w:szCs w:val="26"/>
          <w:lang w:val="en-US"/>
        </w:rPr>
        <w:t xml:space="preserve">, Spring Boot </w:t>
      </w:r>
      <w:proofErr w:type="spellStart"/>
      <w:r w:rsidRPr="00905CFF">
        <w:rPr>
          <w:rFonts w:ascii="Times New Roman" w:hAnsi="Times New Roman" w:cs="Times New Roman"/>
          <w:sz w:val="26"/>
          <w:szCs w:val="26"/>
          <w:lang w:val="en-US"/>
        </w:rPr>
        <w:t>đã</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nhanh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chóng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trở</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thành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một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trong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những</w:t>
      </w:r>
      <w:proofErr w:type="spellEnd"/>
      <w:r w:rsidRPr="00905CFF">
        <w:rPr>
          <w:rFonts w:ascii="Times New Roman" w:hAnsi="Times New Roman" w:cs="Times New Roman"/>
          <w:sz w:val="26"/>
          <w:szCs w:val="26"/>
          <w:lang w:val="en-US"/>
        </w:rPr>
        <w:t xml:space="preserve"> framework </w:t>
      </w:r>
      <w:proofErr w:type="spellStart"/>
      <w:r w:rsidRPr="00905CFF">
        <w:rPr>
          <w:rFonts w:ascii="Times New Roman" w:hAnsi="Times New Roman" w:cs="Times New Roman"/>
          <w:sz w:val="26"/>
          <w:szCs w:val="26"/>
          <w:lang w:val="en-US"/>
        </w:rPr>
        <w:t>phổ</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biến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nhất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trong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cộng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đồng</w:t>
      </w:r>
      <w:proofErr w:type="spellEnd"/>
      <w:r w:rsidRPr="00905CFF">
        <w:rPr>
          <w:rFonts w:ascii="Times New Roman" w:hAnsi="Times New Roman" w:cs="Times New Roman"/>
          <w:sz w:val="26"/>
          <w:szCs w:val="26"/>
          <w:lang w:val="en-US"/>
        </w:rPr>
        <w:t xml:space="preserve"> Java, </w:t>
      </w:r>
      <w:proofErr w:type="spellStart"/>
      <w:r w:rsidRPr="00905CFF">
        <w:rPr>
          <w:rFonts w:ascii="Times New Roman" w:hAnsi="Times New Roman" w:cs="Times New Roman"/>
          <w:sz w:val="26"/>
          <w:szCs w:val="26"/>
          <w:lang w:val="en-US"/>
        </w:rPr>
        <w:t>được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sử</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dụng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rộng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rãi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trong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nhiều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loại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ứng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dụng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nhau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từ</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ứng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dụng</w:t>
      </w:r>
      <w:proofErr w:type="spellEnd"/>
      <w:r w:rsidRPr="00905CFF">
        <w:rPr>
          <w:rFonts w:ascii="Times New Roman" w:hAnsi="Times New Roman" w:cs="Times New Roman"/>
          <w:sz w:val="26"/>
          <w:szCs w:val="26"/>
          <w:lang w:val="en-US"/>
        </w:rPr>
        <w:t xml:space="preserve"> web </w:t>
      </w:r>
      <w:proofErr w:type="spellStart"/>
      <w:r w:rsidRPr="00905CFF">
        <w:rPr>
          <w:rFonts w:ascii="Times New Roman" w:hAnsi="Times New Roman" w:cs="Times New Roman"/>
          <w:sz w:val="26"/>
          <w:szCs w:val="26"/>
          <w:lang w:val="en-US"/>
        </w:rPr>
        <w:t>đơn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giản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đến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hệ</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thống</w:t>
      </w:r>
      <w:proofErr w:type="spellEnd"/>
      <w:r w:rsidRPr="00905CFF">
        <w:rPr>
          <w:rFonts w:ascii="Times New Roman" w:hAnsi="Times New Roman" w:cs="Times New Roman"/>
          <w:sz w:val="26"/>
          <w:szCs w:val="26"/>
          <w:lang w:val="en-US"/>
        </w:rPr>
        <w:t xml:space="preserve"> microservices </w:t>
      </w:r>
      <w:proofErr w:type="spellStart"/>
      <w:r w:rsidRPr="00905CFF">
        <w:rPr>
          <w:rFonts w:ascii="Times New Roman" w:hAnsi="Times New Roman" w:cs="Times New Roman"/>
          <w:sz w:val="26"/>
          <w:szCs w:val="26"/>
          <w:lang w:val="en-US"/>
        </w:rPr>
        <w:t>phức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tạp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Sự</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phát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triển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cải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tiến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liên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tục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của</w:t>
      </w:r>
      <w:proofErr w:type="spellEnd"/>
      <w:r w:rsidRPr="00905CFF">
        <w:rPr>
          <w:rFonts w:ascii="Times New Roman" w:hAnsi="Times New Roman" w:cs="Times New Roman"/>
          <w:sz w:val="26"/>
          <w:szCs w:val="26"/>
          <w:lang w:val="en-US"/>
        </w:rPr>
        <w:t xml:space="preserve"> Spring Boot </w:t>
      </w:r>
      <w:proofErr w:type="spellStart"/>
      <w:r w:rsidRPr="00905CFF">
        <w:rPr>
          <w:rFonts w:ascii="Times New Roman" w:hAnsi="Times New Roman" w:cs="Times New Roman"/>
          <w:sz w:val="26"/>
          <w:szCs w:val="26"/>
          <w:lang w:val="en-US"/>
        </w:rPr>
        <w:t>đã</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giúp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nó</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trở</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thành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một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phần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không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thể</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thiếu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trong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hệ</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sinh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thái</w:t>
      </w:r>
      <w:proofErr w:type="spellEnd"/>
      <w:r w:rsidRPr="00905CFF">
        <w:rPr>
          <w:rFonts w:ascii="Times New Roman" w:hAnsi="Times New Roman" w:cs="Times New Roman"/>
          <w:sz w:val="26"/>
          <w:szCs w:val="26"/>
          <w:lang w:val="en-US"/>
        </w:rPr>
        <w:t xml:space="preserve"> Spring, </w:t>
      </w:r>
      <w:proofErr w:type="spellStart"/>
      <w:r w:rsidRPr="00905CFF">
        <w:rPr>
          <w:rFonts w:ascii="Times New Roman" w:hAnsi="Times New Roman" w:cs="Times New Roman"/>
          <w:sz w:val="26"/>
          <w:szCs w:val="26"/>
          <w:lang w:val="en-US"/>
        </w:rPr>
        <w:t>giúp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phát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triển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xây</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dựng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ứng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dụng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hiện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đại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một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dễ</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dàng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nhanh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chóng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hơn</w:t>
      </w:r>
      <w:proofErr w:type="spellEnd"/>
      <w:r w:rsidRPr="00905CFF">
        <w:rPr>
          <w:rFonts w:ascii="Times New Roman" w:hAnsi="Times New Roman" w:cs="Times New Roman"/>
          <w:sz w:val="26"/>
          <w:szCs w:val="26"/>
          <w:lang w:val="en-US"/>
        </w:rPr>
        <w:t>.</w:t>
      </w:r>
    </w:p>
    <w:p w14:paraId="460EBD34" w14:textId="77777777" w:rsidR="00855F52" w:rsidRPr="00905CFF" w:rsidRDefault="00855F52" w:rsidP="00855F52">
      <w:pPr>
        <w:rPr>
          <w:rFonts w:ascii="Times New Roman" w:hAnsi="Times New Roman" w:cs="Times New Roman"/>
          <w:sz w:val="26"/>
          <w:szCs w:val="26"/>
          <w:lang w:val="en-US"/>
        </w:rPr>
      </w:pPr>
    </w:p>
    <w:p w14:paraId="3E7D5CA4" w14:textId="41E4709A" w:rsidR="00855F52" w:rsidRPr="00905CFF" w:rsidRDefault="00855F52" w:rsidP="00C46E1E">
      <w:pPr>
        <w:pStyle w:val="ListParagraph"/>
        <w:numPr>
          <w:ilvl w:val="0"/>
          <w:numId w:val="102"/>
        </w:numPr>
        <w:jc w:val="left"/>
        <w:rPr>
          <w:rFonts w:cs="Times New Roman"/>
          <w:b w:val="0"/>
          <w:i w:val="0"/>
          <w:szCs w:val="26"/>
          <w:lang w:val="en-US"/>
        </w:rPr>
      </w:pPr>
      <w:proofErr w:type="spellStart"/>
      <w:r w:rsidRPr="00905CFF">
        <w:rPr>
          <w:rFonts w:cs="Times New Roman"/>
          <w:b w:val="0"/>
          <w:i w:val="0"/>
          <w:szCs w:val="26"/>
          <w:lang w:val="en-US"/>
        </w:rPr>
        <w:t>Chức</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năng</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chính</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của</w:t>
      </w:r>
      <w:proofErr w:type="spellEnd"/>
      <w:r w:rsidRPr="00905CFF">
        <w:rPr>
          <w:rFonts w:cs="Times New Roman"/>
          <w:b w:val="0"/>
          <w:i w:val="0"/>
          <w:szCs w:val="26"/>
          <w:lang w:val="en-US"/>
        </w:rPr>
        <w:t xml:space="preserve"> Spring Boot </w:t>
      </w:r>
      <w:proofErr w:type="spellStart"/>
      <w:r w:rsidRPr="00905CFF">
        <w:rPr>
          <w:rFonts w:cs="Times New Roman"/>
          <w:b w:val="0"/>
          <w:i w:val="0"/>
          <w:szCs w:val="26"/>
          <w:lang w:val="en-US"/>
        </w:rPr>
        <w:t>trong</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hệ</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thống</w:t>
      </w:r>
      <w:proofErr w:type="spellEnd"/>
    </w:p>
    <w:p w14:paraId="6A57D6DE" w14:textId="3C53A692" w:rsidR="00855F52" w:rsidRPr="00905CFF" w:rsidRDefault="00855F52" w:rsidP="00C46E1E">
      <w:pPr>
        <w:pStyle w:val="ListParagraph"/>
        <w:numPr>
          <w:ilvl w:val="0"/>
          <w:numId w:val="103"/>
        </w:numPr>
        <w:jc w:val="both"/>
        <w:rPr>
          <w:rFonts w:cs="Times New Roman"/>
          <w:b w:val="0"/>
          <w:bCs/>
          <w:i w:val="0"/>
          <w:iCs/>
          <w:szCs w:val="26"/>
          <w:lang w:val="en-US"/>
        </w:rPr>
      </w:pPr>
      <w:proofErr w:type="spellStart"/>
      <w:r w:rsidRPr="00905CFF">
        <w:rPr>
          <w:rFonts w:cs="Times New Roman"/>
          <w:b w:val="0"/>
          <w:bCs/>
          <w:i w:val="0"/>
          <w:iCs/>
          <w:szCs w:val="26"/>
          <w:lang w:val="en-US"/>
        </w:rPr>
        <w:t>Xử</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backend logic: Spring Boot </w:t>
      </w:r>
      <w:proofErr w:type="spellStart"/>
      <w:r w:rsidRPr="00905CFF">
        <w:rPr>
          <w:rFonts w:cs="Times New Roman"/>
          <w:b w:val="0"/>
          <w:bCs/>
          <w:i w:val="0"/>
          <w:iCs/>
          <w:szCs w:val="26"/>
          <w:lang w:val="en-US"/>
        </w:rPr>
        <w:t>đảm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việc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xử</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logic </w:t>
      </w:r>
      <w:proofErr w:type="spellStart"/>
      <w:r w:rsidRPr="00905CFF">
        <w:rPr>
          <w:rFonts w:cs="Times New Roman"/>
          <w:b w:val="0"/>
          <w:bCs/>
          <w:i w:val="0"/>
          <w:iCs/>
          <w:szCs w:val="26"/>
          <w:lang w:val="en-US"/>
        </w:rPr>
        <w:t>nghiệp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vụ</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bao </w:t>
      </w:r>
      <w:proofErr w:type="spellStart"/>
      <w:r w:rsidRPr="00905CFF">
        <w:rPr>
          <w:rFonts w:cs="Times New Roman"/>
          <w:b w:val="0"/>
          <w:bCs/>
          <w:i w:val="0"/>
          <w:iCs/>
          <w:szCs w:val="26"/>
          <w:lang w:val="en-US"/>
        </w:rPr>
        <w:t>gồm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hẹn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tài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khoản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w:t>
      </w:r>
    </w:p>
    <w:p w14:paraId="46DAF3F1" w14:textId="17DFCEB2" w:rsidR="00855F52" w:rsidRPr="00905CFF" w:rsidRDefault="00855F52" w:rsidP="00C46E1E">
      <w:pPr>
        <w:pStyle w:val="ListParagraph"/>
        <w:numPr>
          <w:ilvl w:val="0"/>
          <w:numId w:val="103"/>
        </w:numPr>
        <w:jc w:val="both"/>
        <w:rPr>
          <w:rFonts w:cs="Times New Roman"/>
          <w:b w:val="0"/>
          <w:bCs/>
          <w:i w:val="0"/>
          <w:iCs/>
          <w:szCs w:val="26"/>
          <w:lang w:val="en-US"/>
        </w:rPr>
      </w:pPr>
      <w:r w:rsidRPr="00905CFF">
        <w:rPr>
          <w:rFonts w:cs="Times New Roman"/>
          <w:b w:val="0"/>
          <w:bCs/>
          <w:i w:val="0"/>
          <w:iCs/>
          <w:szCs w:val="26"/>
          <w:lang w:val="en-US"/>
        </w:rPr>
        <w:t xml:space="preserve">Cung </w:t>
      </w:r>
      <w:proofErr w:type="spellStart"/>
      <w:r w:rsidRPr="00905CFF">
        <w:rPr>
          <w:rFonts w:cs="Times New Roman"/>
          <w:b w:val="0"/>
          <w:bCs/>
          <w:i w:val="0"/>
          <w:iCs/>
          <w:szCs w:val="26"/>
          <w:lang w:val="en-US"/>
        </w:rPr>
        <w:t>cấp</w:t>
      </w:r>
      <w:proofErr w:type="spellEnd"/>
      <w:r w:rsidRPr="00905CFF">
        <w:rPr>
          <w:rFonts w:cs="Times New Roman"/>
          <w:b w:val="0"/>
          <w:bCs/>
          <w:i w:val="0"/>
          <w:iCs/>
          <w:szCs w:val="26"/>
          <w:lang w:val="en-US"/>
        </w:rPr>
        <w:t xml:space="preserve"> RESTful APIs: Các RESTful API </w:t>
      </w:r>
      <w:proofErr w:type="spellStart"/>
      <w:r w:rsidRPr="00905CFF">
        <w:rPr>
          <w:rFonts w:cs="Times New Roman"/>
          <w:b w:val="0"/>
          <w:bCs/>
          <w:i w:val="0"/>
          <w:iCs/>
          <w:szCs w:val="26"/>
          <w:lang w:val="en-US"/>
        </w:rPr>
        <w:t>được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xây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dựng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bằng</w:t>
      </w:r>
      <w:proofErr w:type="spellEnd"/>
      <w:r w:rsidRPr="00905CFF">
        <w:rPr>
          <w:rFonts w:cs="Times New Roman"/>
          <w:b w:val="0"/>
          <w:bCs/>
          <w:i w:val="0"/>
          <w:iCs/>
          <w:szCs w:val="26"/>
          <w:lang w:val="en-US"/>
        </w:rPr>
        <w:t xml:space="preserve"> Spring Boot </w:t>
      </w:r>
      <w:proofErr w:type="spellStart"/>
      <w:r w:rsidRPr="00905CFF">
        <w:rPr>
          <w:rFonts w:cs="Times New Roman"/>
          <w:b w:val="0"/>
          <w:bCs/>
          <w:i w:val="0"/>
          <w:iCs/>
          <w:szCs w:val="26"/>
          <w:lang w:val="en-US"/>
        </w:rPr>
        <w:t>để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giao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tiếp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giữa</w:t>
      </w:r>
      <w:proofErr w:type="spellEnd"/>
      <w:r w:rsidRPr="00905CFF">
        <w:rPr>
          <w:rFonts w:cs="Times New Roman"/>
          <w:b w:val="0"/>
          <w:bCs/>
          <w:i w:val="0"/>
          <w:iCs/>
          <w:szCs w:val="26"/>
          <w:lang w:val="en-US"/>
        </w:rPr>
        <w:t xml:space="preserve"> backend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frontend ReactJS, </w:t>
      </w:r>
      <w:proofErr w:type="spellStart"/>
      <w:r w:rsidRPr="00905CFF">
        <w:rPr>
          <w:rFonts w:cs="Times New Roman"/>
          <w:b w:val="0"/>
          <w:bCs/>
          <w:i w:val="0"/>
          <w:iCs/>
          <w:szCs w:val="26"/>
          <w:lang w:val="en-US"/>
        </w:rPr>
        <w:t>đảm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bảo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trao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đổi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dữ</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liệu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mượt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mà</w:t>
      </w:r>
      <w:proofErr w:type="spellEnd"/>
      <w:r w:rsidRPr="00905CFF">
        <w:rPr>
          <w:rFonts w:cs="Times New Roman"/>
          <w:b w:val="0"/>
          <w:bCs/>
          <w:i w:val="0"/>
          <w:iCs/>
          <w:szCs w:val="26"/>
          <w:lang w:val="en-US"/>
        </w:rPr>
        <w:t>.</w:t>
      </w:r>
    </w:p>
    <w:p w14:paraId="58CD309A" w14:textId="00A7A421" w:rsidR="00855F52" w:rsidRPr="00905CFF" w:rsidRDefault="00855F52" w:rsidP="00C46E1E">
      <w:pPr>
        <w:pStyle w:val="ListParagraph"/>
        <w:numPr>
          <w:ilvl w:val="0"/>
          <w:numId w:val="103"/>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bảo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Sử</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dụng</w:t>
      </w:r>
      <w:proofErr w:type="spellEnd"/>
      <w:r w:rsidRPr="00905CFF">
        <w:rPr>
          <w:rFonts w:cs="Times New Roman"/>
          <w:b w:val="0"/>
          <w:bCs/>
          <w:i w:val="0"/>
          <w:iCs/>
          <w:szCs w:val="26"/>
          <w:lang w:val="en-US"/>
        </w:rPr>
        <w:t xml:space="preserve"> Spring Security </w:t>
      </w:r>
      <w:proofErr w:type="spellStart"/>
      <w:r w:rsidRPr="00905CFF">
        <w:rPr>
          <w:rFonts w:cs="Times New Roman"/>
          <w:b w:val="0"/>
          <w:bCs/>
          <w:i w:val="0"/>
          <w:iCs/>
          <w:szCs w:val="26"/>
          <w:lang w:val="en-US"/>
        </w:rPr>
        <w:t>để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triển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khai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chế</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bảo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như</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thực</w:t>
      </w:r>
      <w:proofErr w:type="spellEnd"/>
      <w:r w:rsidRPr="00905CFF">
        <w:rPr>
          <w:rFonts w:cs="Times New Roman"/>
          <w:b w:val="0"/>
          <w:bCs/>
          <w:i w:val="0"/>
          <w:iCs/>
          <w:szCs w:val="26"/>
          <w:lang w:val="en-US"/>
        </w:rPr>
        <w:t xml:space="preserve"> (authentication)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quyền</w:t>
      </w:r>
      <w:proofErr w:type="spellEnd"/>
      <w:r w:rsidRPr="00905CFF">
        <w:rPr>
          <w:rFonts w:cs="Times New Roman"/>
          <w:b w:val="0"/>
          <w:bCs/>
          <w:i w:val="0"/>
          <w:iCs/>
          <w:szCs w:val="26"/>
          <w:lang w:val="en-US"/>
        </w:rPr>
        <w:t xml:space="preserve"> (authorization) </w:t>
      </w:r>
      <w:proofErr w:type="spellStart"/>
      <w:r w:rsidRPr="00905CFF">
        <w:rPr>
          <w:rFonts w:cs="Times New Roman"/>
          <w:b w:val="0"/>
          <w:bCs/>
          <w:i w:val="0"/>
          <w:iCs/>
          <w:szCs w:val="26"/>
          <w:lang w:val="en-US"/>
        </w:rPr>
        <w:t>cho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vai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trò</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nhau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trong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viên</w:t>
      </w:r>
      <w:proofErr w:type="spellEnd"/>
      <w:r w:rsidRPr="00905CFF">
        <w:rPr>
          <w:rFonts w:cs="Times New Roman"/>
          <w:b w:val="0"/>
          <w:bCs/>
          <w:i w:val="0"/>
          <w:iCs/>
          <w:szCs w:val="26"/>
          <w:lang w:val="en-US"/>
        </w:rPr>
        <w:t>).</w:t>
      </w:r>
    </w:p>
    <w:p w14:paraId="52CE6BCC" w14:textId="145EF959" w:rsidR="00855F52" w:rsidRPr="00905CFF" w:rsidRDefault="00855F52" w:rsidP="00C46E1E">
      <w:pPr>
        <w:pStyle w:val="ListParagraph"/>
        <w:numPr>
          <w:ilvl w:val="0"/>
          <w:numId w:val="103"/>
        </w:numPr>
        <w:jc w:val="both"/>
        <w:rPr>
          <w:rFonts w:cs="Times New Roman"/>
          <w:b w:val="0"/>
          <w:bCs/>
          <w:i w:val="0"/>
          <w:iCs/>
          <w:szCs w:val="26"/>
          <w:lang w:val="en-US"/>
        </w:rPr>
      </w:pPr>
      <w:proofErr w:type="spellStart"/>
      <w:r w:rsidRPr="00905CFF">
        <w:rPr>
          <w:rFonts w:cs="Times New Roman"/>
          <w:b w:val="0"/>
          <w:bCs/>
          <w:i w:val="0"/>
          <w:iCs/>
          <w:szCs w:val="26"/>
          <w:lang w:val="en-US"/>
        </w:rPr>
        <w:t>Tích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hợp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với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sở</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dữ</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liệu</w:t>
      </w:r>
      <w:proofErr w:type="spellEnd"/>
      <w:r w:rsidRPr="00905CFF">
        <w:rPr>
          <w:rFonts w:cs="Times New Roman"/>
          <w:b w:val="0"/>
          <w:bCs/>
          <w:i w:val="0"/>
          <w:iCs/>
          <w:szCs w:val="26"/>
          <w:lang w:val="en-US"/>
        </w:rPr>
        <w:t xml:space="preserve">: Spring Boot </w:t>
      </w:r>
      <w:proofErr w:type="spellStart"/>
      <w:r w:rsidRPr="00905CFF">
        <w:rPr>
          <w:rFonts w:cs="Times New Roman"/>
          <w:b w:val="0"/>
          <w:bCs/>
          <w:i w:val="0"/>
          <w:iCs/>
          <w:szCs w:val="26"/>
          <w:lang w:val="en-US"/>
        </w:rPr>
        <w:t>hỗ</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trợ</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tích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hợp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liền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mạch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với</w:t>
      </w:r>
      <w:proofErr w:type="spellEnd"/>
      <w:r w:rsidRPr="00905CFF">
        <w:rPr>
          <w:rFonts w:cs="Times New Roman"/>
          <w:b w:val="0"/>
          <w:bCs/>
          <w:i w:val="0"/>
          <w:iCs/>
          <w:szCs w:val="26"/>
          <w:lang w:val="en-US"/>
        </w:rPr>
        <w:t xml:space="preserve"> PostgreSQL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qua Spring Data JPA, </w:t>
      </w:r>
      <w:proofErr w:type="spellStart"/>
      <w:r w:rsidRPr="00905CFF">
        <w:rPr>
          <w:rFonts w:cs="Times New Roman"/>
          <w:b w:val="0"/>
          <w:bCs/>
          <w:i w:val="0"/>
          <w:iCs/>
          <w:szCs w:val="26"/>
          <w:lang w:val="en-US"/>
        </w:rPr>
        <w:t>giúp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thực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thao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tác</w:t>
      </w:r>
      <w:proofErr w:type="spellEnd"/>
      <w:r w:rsidRPr="00905CFF">
        <w:rPr>
          <w:rFonts w:cs="Times New Roman"/>
          <w:b w:val="0"/>
          <w:bCs/>
          <w:i w:val="0"/>
          <w:iCs/>
          <w:szCs w:val="26"/>
          <w:lang w:val="en-US"/>
        </w:rPr>
        <w:t xml:space="preserve"> CRUD </w:t>
      </w:r>
      <w:proofErr w:type="spellStart"/>
      <w:r w:rsidRPr="00905CFF">
        <w:rPr>
          <w:rFonts w:cs="Times New Roman"/>
          <w:b w:val="0"/>
          <w:bCs/>
          <w:i w:val="0"/>
          <w:iCs/>
          <w:szCs w:val="26"/>
          <w:lang w:val="en-US"/>
        </w:rPr>
        <w:t>nhanh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chóng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dễ</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dàng</w:t>
      </w:r>
      <w:proofErr w:type="spellEnd"/>
      <w:r w:rsidRPr="00905CFF">
        <w:rPr>
          <w:rFonts w:cs="Times New Roman"/>
          <w:b w:val="0"/>
          <w:bCs/>
          <w:i w:val="0"/>
          <w:iCs/>
          <w:szCs w:val="26"/>
          <w:lang w:val="en-US"/>
        </w:rPr>
        <w:t>.</w:t>
      </w:r>
    </w:p>
    <w:p w14:paraId="540A4182" w14:textId="77777777" w:rsidR="00855F52" w:rsidRPr="00905CFF" w:rsidRDefault="00855F52" w:rsidP="00855F52">
      <w:pPr>
        <w:spacing w:before="60" w:after="60" w:line="360" w:lineRule="auto"/>
        <w:jc w:val="center"/>
        <w:rPr>
          <w:rFonts w:ascii="Times New Roman" w:eastAsia="Times New Roman" w:hAnsi="Times New Roman" w:cs="Times New Roman"/>
          <w:bCs/>
          <w:sz w:val="26"/>
          <w:szCs w:val="26"/>
        </w:rPr>
      </w:pPr>
      <w:r w:rsidRPr="00905CFF">
        <w:rPr>
          <w:rFonts w:ascii="Times New Roman" w:hAnsi="Times New Roman" w:cs="Times New Roman"/>
          <w:noProof/>
        </w:rPr>
        <w:lastRenderedPageBreak/>
        <w:drawing>
          <wp:inline distT="0" distB="0" distL="0" distR="0" wp14:anchorId="65108324" wp14:editId="4583F769">
            <wp:extent cx="5988050" cy="4000500"/>
            <wp:effectExtent l="0" t="0" r="0" b="0"/>
            <wp:docPr id="117437104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61135" name="Picture 5"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8050" cy="4000500"/>
                    </a:xfrm>
                    <a:prstGeom prst="rect">
                      <a:avLst/>
                    </a:prstGeom>
                    <a:noFill/>
                    <a:ln>
                      <a:noFill/>
                    </a:ln>
                  </pic:spPr>
                </pic:pic>
              </a:graphicData>
            </a:graphic>
          </wp:inline>
        </w:drawing>
      </w:r>
    </w:p>
    <w:p w14:paraId="287FEE3F" w14:textId="65D3465E" w:rsidR="00855F52" w:rsidRPr="00905CFF" w:rsidRDefault="00855F52" w:rsidP="00855F52">
      <w:pPr>
        <w:pStyle w:val="Heading7"/>
        <w:spacing w:line="360" w:lineRule="auto"/>
        <w:rPr>
          <w:rFonts w:eastAsia="Times New Roman" w:cs="Times New Roman"/>
          <w:lang w:val="en-US"/>
        </w:rPr>
      </w:pPr>
      <w:bookmarkStart w:id="68" w:name="_Toc186464295"/>
      <w:r w:rsidRPr="00905CFF">
        <w:rPr>
          <w:rFonts w:eastAsia="Times New Roman" w:cs="Times New Roman"/>
        </w:rPr>
        <w:t xml:space="preserve">Hình </w:t>
      </w:r>
      <w:r w:rsidR="00D10BAD" w:rsidRPr="00905CFF">
        <w:rPr>
          <w:rFonts w:eastAsia="Times New Roman" w:cs="Times New Roman"/>
          <w:lang w:val="en-US"/>
        </w:rPr>
        <w:t>2</w:t>
      </w:r>
      <w:r w:rsidRPr="00905CFF">
        <w:rPr>
          <w:rFonts w:eastAsia="Times New Roman" w:cs="Times New Roman"/>
        </w:rPr>
        <w:t>.</w:t>
      </w:r>
      <w:r w:rsidRPr="00905CFF">
        <w:rPr>
          <w:rFonts w:eastAsia="Times New Roman" w:cs="Times New Roman"/>
          <w:lang w:val="en-US"/>
        </w:rPr>
        <w:t>4</w:t>
      </w:r>
      <w:r w:rsidRPr="00905CFF">
        <w:rPr>
          <w:rFonts w:eastAsia="Times New Roman" w:cs="Times New Roman"/>
        </w:rPr>
        <w:t xml:space="preserve"> </w:t>
      </w:r>
      <w:proofErr w:type="spellStart"/>
      <w:r w:rsidRPr="00905CFF">
        <w:rPr>
          <w:rFonts w:eastAsia="Times New Roman" w:cs="Times New Roman"/>
          <w:lang w:val="en-US"/>
        </w:rPr>
        <w:t>Chức</w:t>
      </w:r>
      <w:proofErr w:type="spellEnd"/>
      <w:r w:rsidRPr="00905CFF">
        <w:rPr>
          <w:rFonts w:eastAsia="Times New Roman" w:cs="Times New Roman"/>
          <w:lang w:val="en-US"/>
        </w:rPr>
        <w:t xml:space="preserve"> </w:t>
      </w:r>
      <w:proofErr w:type="spellStart"/>
      <w:r w:rsidRPr="00905CFF">
        <w:rPr>
          <w:rFonts w:eastAsia="Times New Roman" w:cs="Times New Roman"/>
          <w:lang w:val="en-US"/>
        </w:rPr>
        <w:t>năng</w:t>
      </w:r>
      <w:proofErr w:type="spellEnd"/>
      <w:r w:rsidRPr="00905CFF">
        <w:rPr>
          <w:rFonts w:eastAsia="Times New Roman" w:cs="Times New Roman"/>
          <w:lang w:val="en-US"/>
        </w:rPr>
        <w:t xml:space="preserve"> </w:t>
      </w:r>
      <w:proofErr w:type="spellStart"/>
      <w:r w:rsidRPr="00905CFF">
        <w:rPr>
          <w:rFonts w:eastAsia="Times New Roman" w:cs="Times New Roman"/>
          <w:lang w:val="en-US"/>
        </w:rPr>
        <w:t>chính</w:t>
      </w:r>
      <w:proofErr w:type="spellEnd"/>
      <w:r w:rsidRPr="00905CFF">
        <w:rPr>
          <w:rFonts w:eastAsia="Times New Roman" w:cs="Times New Roman"/>
          <w:lang w:val="en-US"/>
        </w:rPr>
        <w:t xml:space="preserve"> </w:t>
      </w:r>
      <w:proofErr w:type="spellStart"/>
      <w:r w:rsidRPr="00905CFF">
        <w:rPr>
          <w:rFonts w:eastAsia="Times New Roman" w:cs="Times New Roman"/>
          <w:lang w:val="en-US"/>
        </w:rPr>
        <w:t>của</w:t>
      </w:r>
      <w:proofErr w:type="spellEnd"/>
      <w:r w:rsidRPr="00905CFF">
        <w:rPr>
          <w:rFonts w:eastAsia="Times New Roman" w:cs="Times New Roman"/>
          <w:lang w:val="en-US"/>
        </w:rPr>
        <w:t xml:space="preserve"> Spring Boot </w:t>
      </w:r>
      <w:proofErr w:type="spellStart"/>
      <w:r w:rsidRPr="00905CFF">
        <w:rPr>
          <w:rFonts w:eastAsia="Times New Roman" w:cs="Times New Roman"/>
          <w:lang w:val="en-US"/>
        </w:rPr>
        <w:t>trong</w:t>
      </w:r>
      <w:proofErr w:type="spellEnd"/>
      <w:r w:rsidRPr="00905CFF">
        <w:rPr>
          <w:rFonts w:eastAsia="Times New Roman" w:cs="Times New Roman"/>
          <w:lang w:val="en-US"/>
        </w:rPr>
        <w:t xml:space="preserve"> </w:t>
      </w:r>
      <w:proofErr w:type="spellStart"/>
      <w:r w:rsidRPr="00905CFF">
        <w:rPr>
          <w:rFonts w:eastAsia="Times New Roman" w:cs="Times New Roman"/>
          <w:lang w:val="en-US"/>
        </w:rPr>
        <w:t>hệ</w:t>
      </w:r>
      <w:proofErr w:type="spellEnd"/>
      <w:r w:rsidRPr="00905CFF">
        <w:rPr>
          <w:rFonts w:eastAsia="Times New Roman" w:cs="Times New Roman"/>
          <w:lang w:val="en-US"/>
        </w:rPr>
        <w:t xml:space="preserve"> </w:t>
      </w:r>
      <w:proofErr w:type="spellStart"/>
      <w:r w:rsidRPr="00905CFF">
        <w:rPr>
          <w:rFonts w:eastAsia="Times New Roman" w:cs="Times New Roman"/>
          <w:lang w:val="en-US"/>
        </w:rPr>
        <w:t>thống</w:t>
      </w:r>
      <w:bookmarkEnd w:id="68"/>
      <w:proofErr w:type="spellEnd"/>
    </w:p>
    <w:p w14:paraId="4EE3AE71" w14:textId="77777777" w:rsidR="00855F52" w:rsidRPr="00905CFF" w:rsidRDefault="00855F52" w:rsidP="00855F52">
      <w:pPr>
        <w:rPr>
          <w:rFonts w:ascii="Times New Roman" w:hAnsi="Times New Roman" w:cs="Times New Roman"/>
          <w:lang w:val="en-US"/>
        </w:rPr>
      </w:pPr>
    </w:p>
    <w:p w14:paraId="0FA810CD" w14:textId="25B88E5F" w:rsidR="00855F52" w:rsidRPr="00905CFF" w:rsidRDefault="006C26D5" w:rsidP="00855F52">
      <w:pPr>
        <w:pStyle w:val="Heading3"/>
        <w:spacing w:before="60" w:after="60" w:line="360" w:lineRule="auto"/>
        <w:rPr>
          <w:lang w:val="en-US"/>
        </w:rPr>
      </w:pPr>
      <w:bookmarkStart w:id="69" w:name="_Toc186463487"/>
      <w:r w:rsidRPr="00905CFF">
        <w:rPr>
          <w:lang w:val="en-US"/>
        </w:rPr>
        <w:t>2</w:t>
      </w:r>
      <w:r w:rsidR="00855F52" w:rsidRPr="00905CFF">
        <w:rPr>
          <w:lang w:val="en-US"/>
        </w:rPr>
        <w:t>.</w:t>
      </w:r>
      <w:r w:rsidR="00D10BAD" w:rsidRPr="00905CFF">
        <w:rPr>
          <w:lang w:val="en-US"/>
        </w:rPr>
        <w:t>3</w:t>
      </w:r>
      <w:r w:rsidR="00855F52" w:rsidRPr="00905CFF">
        <w:t>.</w:t>
      </w:r>
      <w:r w:rsidR="00855F52" w:rsidRPr="00905CFF">
        <w:rPr>
          <w:lang w:val="en-US"/>
        </w:rPr>
        <w:t>3 PostgreSQL</w:t>
      </w:r>
      <w:bookmarkEnd w:id="69"/>
    </w:p>
    <w:p w14:paraId="3D994397" w14:textId="7A2F8618" w:rsidR="00855F52" w:rsidRPr="00905CFF" w:rsidRDefault="00855F52" w:rsidP="00C46E1E">
      <w:pPr>
        <w:pStyle w:val="ListParagraph"/>
        <w:numPr>
          <w:ilvl w:val="0"/>
          <w:numId w:val="104"/>
        </w:numPr>
        <w:spacing w:line="360" w:lineRule="auto"/>
        <w:jc w:val="left"/>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Lý do </w:t>
      </w:r>
      <w:proofErr w:type="spellStart"/>
      <w:r w:rsidRPr="00905CFF">
        <w:rPr>
          <w:rFonts w:eastAsia="Times New Roman" w:cs="Times New Roman"/>
          <w:b w:val="0"/>
          <w:bCs/>
          <w:i w:val="0"/>
          <w:iCs/>
          <w:szCs w:val="26"/>
          <w:lang w:val="en-US"/>
        </w:rPr>
        <w:t>chọn</w:t>
      </w:r>
      <w:proofErr w:type="spellEnd"/>
      <w:r w:rsidRPr="00905CFF">
        <w:rPr>
          <w:rFonts w:eastAsia="Times New Roman" w:cs="Times New Roman"/>
          <w:b w:val="0"/>
          <w:bCs/>
          <w:i w:val="0"/>
          <w:iCs/>
          <w:szCs w:val="26"/>
          <w:lang w:val="en-US"/>
        </w:rPr>
        <w:t xml:space="preserve"> PostgreSQL </w:t>
      </w:r>
      <w:proofErr w:type="spellStart"/>
      <w:r w:rsidRPr="00905CFF">
        <w:rPr>
          <w:rFonts w:eastAsia="Times New Roman" w:cs="Times New Roman"/>
          <w:b w:val="0"/>
          <w:bCs/>
          <w:i w:val="0"/>
          <w:iCs/>
          <w:szCs w:val="26"/>
          <w:lang w:val="en-US"/>
        </w:rPr>
        <w:t>để</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làm</w:t>
      </w:r>
      <w:proofErr w:type="spellEnd"/>
      <w:r w:rsidRPr="00905CFF">
        <w:rPr>
          <w:rFonts w:eastAsia="Times New Roman" w:cs="Times New Roman"/>
          <w:b w:val="0"/>
          <w:bCs/>
          <w:i w:val="0"/>
          <w:iCs/>
          <w:szCs w:val="26"/>
          <w:lang w:val="en-US"/>
        </w:rPr>
        <w:t xml:space="preserve"> database:</w:t>
      </w:r>
    </w:p>
    <w:p w14:paraId="3BC2DDC2" w14:textId="20D8586C" w:rsidR="00855F52" w:rsidRPr="00905CFF" w:rsidRDefault="00855F52" w:rsidP="00C46E1E">
      <w:pPr>
        <w:pStyle w:val="ListParagraph"/>
        <w:numPr>
          <w:ilvl w:val="0"/>
          <w:numId w:val="105"/>
        </w:numPr>
        <w:spacing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Hiệu </w:t>
      </w:r>
      <w:proofErr w:type="spellStart"/>
      <w:r w:rsidRPr="00905CFF">
        <w:rPr>
          <w:rFonts w:eastAsia="Times New Roman" w:cs="Times New Roman"/>
          <w:b w:val="0"/>
          <w:bCs/>
          <w:i w:val="0"/>
          <w:iCs/>
          <w:szCs w:val="26"/>
          <w:lang w:val="en-US"/>
        </w:rPr>
        <w:t>suất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cao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đáng</w:t>
      </w:r>
      <w:proofErr w:type="spellEnd"/>
      <w:r w:rsidRPr="00905CFF">
        <w:rPr>
          <w:rFonts w:eastAsia="Times New Roman" w:cs="Times New Roman"/>
          <w:b w:val="0"/>
          <w:bCs/>
          <w:i w:val="0"/>
          <w:iCs/>
          <w:szCs w:val="26"/>
          <w:lang w:val="en-US"/>
        </w:rPr>
        <w:t xml:space="preserve"> tin </w:t>
      </w:r>
      <w:proofErr w:type="spellStart"/>
      <w:r w:rsidRPr="00905CFF">
        <w:rPr>
          <w:rFonts w:eastAsia="Times New Roman" w:cs="Times New Roman"/>
          <w:b w:val="0"/>
          <w:bCs/>
          <w:i w:val="0"/>
          <w:iCs/>
          <w:szCs w:val="26"/>
          <w:lang w:val="en-US"/>
        </w:rPr>
        <w:t>cậy</w:t>
      </w:r>
      <w:proofErr w:type="spellEnd"/>
      <w:r w:rsidRPr="00905CFF">
        <w:rPr>
          <w:rFonts w:eastAsia="Times New Roman" w:cs="Times New Roman"/>
          <w:b w:val="0"/>
          <w:bCs/>
          <w:i w:val="0"/>
          <w:iCs/>
          <w:szCs w:val="26"/>
          <w:lang w:val="en-US"/>
        </w:rPr>
        <w:t xml:space="preserve">: PostgreSQL </w:t>
      </w:r>
      <w:proofErr w:type="spellStart"/>
      <w:r w:rsidRPr="00905CFF">
        <w:rPr>
          <w:rFonts w:eastAsia="Times New Roman" w:cs="Times New Roman"/>
          <w:b w:val="0"/>
          <w:bCs/>
          <w:i w:val="0"/>
          <w:iCs/>
          <w:szCs w:val="26"/>
          <w:lang w:val="en-US"/>
        </w:rPr>
        <w:t>được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biết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đến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một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hệ</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quản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trị</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cơ</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sở</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dữ</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liệu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mạnh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mẽ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với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hiệu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suất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cao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xử</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tốt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hệ</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thống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có</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lượng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dữ</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liệu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lớn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giao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dịch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phức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tạp</w:t>
      </w:r>
      <w:proofErr w:type="spellEnd"/>
      <w:r w:rsidRPr="00905CFF">
        <w:rPr>
          <w:rFonts w:eastAsia="Times New Roman" w:cs="Times New Roman"/>
          <w:b w:val="0"/>
          <w:bCs/>
          <w:i w:val="0"/>
          <w:iCs/>
          <w:szCs w:val="26"/>
          <w:lang w:val="en-US"/>
        </w:rPr>
        <w:t>.</w:t>
      </w:r>
    </w:p>
    <w:p w14:paraId="3DC23684" w14:textId="6C1AE65A" w:rsidR="00855F52" w:rsidRPr="00905CFF" w:rsidRDefault="00855F52" w:rsidP="00C46E1E">
      <w:pPr>
        <w:pStyle w:val="ListParagraph"/>
        <w:numPr>
          <w:ilvl w:val="0"/>
          <w:numId w:val="105"/>
        </w:numPr>
        <w:spacing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t>Hỗ</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trợ</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tính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năng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nâng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cao</w:t>
      </w:r>
      <w:proofErr w:type="spellEnd"/>
      <w:r w:rsidRPr="00905CFF">
        <w:rPr>
          <w:rFonts w:eastAsia="Times New Roman" w:cs="Times New Roman"/>
          <w:b w:val="0"/>
          <w:bCs/>
          <w:i w:val="0"/>
          <w:iCs/>
          <w:szCs w:val="26"/>
          <w:lang w:val="en-US"/>
        </w:rPr>
        <w:t xml:space="preserve">: PostgreSQL </w:t>
      </w:r>
      <w:proofErr w:type="spellStart"/>
      <w:r w:rsidRPr="00905CFF">
        <w:rPr>
          <w:rFonts w:eastAsia="Times New Roman" w:cs="Times New Roman"/>
          <w:b w:val="0"/>
          <w:bCs/>
          <w:i w:val="0"/>
          <w:iCs/>
          <w:szCs w:val="26"/>
          <w:lang w:val="en-US"/>
        </w:rPr>
        <w:t>hỗ</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trợ</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tính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năng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mạnh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mẽ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như</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quản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JSON, </w:t>
      </w:r>
      <w:proofErr w:type="spellStart"/>
      <w:r w:rsidRPr="00905CFF">
        <w:rPr>
          <w:rFonts w:eastAsia="Times New Roman" w:cs="Times New Roman"/>
          <w:b w:val="0"/>
          <w:bCs/>
          <w:i w:val="0"/>
          <w:iCs/>
          <w:szCs w:val="26"/>
          <w:lang w:val="en-US"/>
        </w:rPr>
        <w:t>truy</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vấn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phức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tạp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cơ</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chế</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khóa</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dữ</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liệu</w:t>
      </w:r>
      <w:proofErr w:type="spellEnd"/>
      <w:r w:rsidRPr="00905CFF">
        <w:rPr>
          <w:rFonts w:eastAsia="Times New Roman" w:cs="Times New Roman"/>
          <w:b w:val="0"/>
          <w:bCs/>
          <w:i w:val="0"/>
          <w:iCs/>
          <w:szCs w:val="26"/>
          <w:lang w:val="en-US"/>
        </w:rPr>
        <w:t xml:space="preserve"> (locking) </w:t>
      </w:r>
      <w:proofErr w:type="spellStart"/>
      <w:r w:rsidRPr="00905CFF">
        <w:rPr>
          <w:rFonts w:eastAsia="Times New Roman" w:cs="Times New Roman"/>
          <w:b w:val="0"/>
          <w:bCs/>
          <w:i w:val="0"/>
          <w:iCs/>
          <w:szCs w:val="26"/>
          <w:lang w:val="en-US"/>
        </w:rPr>
        <w:t>tiên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tiến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phù</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hợp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với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cầu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lưu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trữ</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quản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dữ</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liệu</w:t>
      </w:r>
      <w:proofErr w:type="spellEnd"/>
      <w:r w:rsidRPr="00905CFF">
        <w:rPr>
          <w:rFonts w:eastAsia="Times New Roman" w:cs="Times New Roman"/>
          <w:b w:val="0"/>
          <w:bCs/>
          <w:i w:val="0"/>
          <w:iCs/>
          <w:szCs w:val="26"/>
          <w:lang w:val="en-US"/>
        </w:rPr>
        <w:t xml:space="preserve"> y </w:t>
      </w:r>
      <w:proofErr w:type="spellStart"/>
      <w:r w:rsidRPr="00905CFF">
        <w:rPr>
          <w:rFonts w:eastAsia="Times New Roman" w:cs="Times New Roman"/>
          <w:b w:val="0"/>
          <w:bCs/>
          <w:i w:val="0"/>
          <w:iCs/>
          <w:szCs w:val="26"/>
          <w:lang w:val="en-US"/>
        </w:rPr>
        <w:t>tế</w:t>
      </w:r>
      <w:proofErr w:type="spellEnd"/>
      <w:r w:rsidRPr="00905CFF">
        <w:rPr>
          <w:rFonts w:eastAsia="Times New Roman" w:cs="Times New Roman"/>
          <w:b w:val="0"/>
          <w:bCs/>
          <w:i w:val="0"/>
          <w:iCs/>
          <w:szCs w:val="26"/>
          <w:lang w:val="en-US"/>
        </w:rPr>
        <w:t>.</w:t>
      </w:r>
    </w:p>
    <w:p w14:paraId="5EB23407" w14:textId="369388CA" w:rsidR="00855F52" w:rsidRPr="00905CFF" w:rsidRDefault="00855F52" w:rsidP="00C46E1E">
      <w:pPr>
        <w:pStyle w:val="ListParagraph"/>
        <w:numPr>
          <w:ilvl w:val="0"/>
          <w:numId w:val="105"/>
        </w:numPr>
        <w:spacing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t>Khả</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năng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mở</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rộng</w:t>
      </w:r>
      <w:proofErr w:type="spellEnd"/>
      <w:r w:rsidRPr="00905CFF">
        <w:rPr>
          <w:rFonts w:eastAsia="Times New Roman" w:cs="Times New Roman"/>
          <w:b w:val="0"/>
          <w:bCs/>
          <w:i w:val="0"/>
          <w:iCs/>
          <w:szCs w:val="26"/>
          <w:lang w:val="en-US"/>
        </w:rPr>
        <w:t xml:space="preserve">: PostgreSQL </w:t>
      </w:r>
      <w:proofErr w:type="spellStart"/>
      <w:r w:rsidRPr="00905CFF">
        <w:rPr>
          <w:rFonts w:eastAsia="Times New Roman" w:cs="Times New Roman"/>
          <w:b w:val="0"/>
          <w:bCs/>
          <w:i w:val="0"/>
          <w:iCs/>
          <w:szCs w:val="26"/>
          <w:lang w:val="en-US"/>
        </w:rPr>
        <w:t>có</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khả</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năng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mở</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rộng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cả</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theo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chiều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dọc</w:t>
      </w:r>
      <w:proofErr w:type="spellEnd"/>
      <w:r w:rsidRPr="00905CFF">
        <w:rPr>
          <w:rFonts w:eastAsia="Times New Roman" w:cs="Times New Roman"/>
          <w:b w:val="0"/>
          <w:bCs/>
          <w:i w:val="0"/>
          <w:iCs/>
          <w:szCs w:val="26"/>
          <w:lang w:val="en-US"/>
        </w:rPr>
        <w:t xml:space="preserve"> (vertical scaling)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chiều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ngang</w:t>
      </w:r>
      <w:proofErr w:type="spellEnd"/>
      <w:r w:rsidRPr="00905CFF">
        <w:rPr>
          <w:rFonts w:eastAsia="Times New Roman" w:cs="Times New Roman"/>
          <w:b w:val="0"/>
          <w:bCs/>
          <w:i w:val="0"/>
          <w:iCs/>
          <w:szCs w:val="26"/>
          <w:lang w:val="en-US"/>
        </w:rPr>
        <w:t xml:space="preserve"> (horizontal scaling), </w:t>
      </w:r>
      <w:proofErr w:type="spellStart"/>
      <w:r w:rsidRPr="00905CFF">
        <w:rPr>
          <w:rFonts w:eastAsia="Times New Roman" w:cs="Times New Roman"/>
          <w:b w:val="0"/>
          <w:bCs/>
          <w:i w:val="0"/>
          <w:iCs/>
          <w:szCs w:val="26"/>
          <w:lang w:val="en-US"/>
        </w:rPr>
        <w:t>đảm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bảo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đáp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ứng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được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cầu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hệ</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thống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phát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triển</w:t>
      </w:r>
      <w:proofErr w:type="spellEnd"/>
      <w:r w:rsidRPr="00905CFF">
        <w:rPr>
          <w:rFonts w:eastAsia="Times New Roman" w:cs="Times New Roman"/>
          <w:b w:val="0"/>
          <w:bCs/>
          <w:i w:val="0"/>
          <w:iCs/>
          <w:szCs w:val="26"/>
          <w:lang w:val="en-US"/>
        </w:rPr>
        <w:t>.</w:t>
      </w:r>
    </w:p>
    <w:p w14:paraId="7582D4B8" w14:textId="1BA61DC1" w:rsidR="00855F52" w:rsidRPr="00905CFF" w:rsidRDefault="00855F52" w:rsidP="00C46E1E">
      <w:pPr>
        <w:pStyle w:val="ListParagraph"/>
        <w:numPr>
          <w:ilvl w:val="0"/>
          <w:numId w:val="105"/>
        </w:numPr>
        <w:spacing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t>Tích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hợp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tốt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với</w:t>
      </w:r>
      <w:proofErr w:type="spellEnd"/>
      <w:r w:rsidRPr="00905CFF">
        <w:rPr>
          <w:rFonts w:eastAsia="Times New Roman" w:cs="Times New Roman"/>
          <w:b w:val="0"/>
          <w:bCs/>
          <w:i w:val="0"/>
          <w:iCs/>
          <w:szCs w:val="26"/>
          <w:lang w:val="en-US"/>
        </w:rPr>
        <w:t xml:space="preserve"> Spring Boot: PostgreSQL </w:t>
      </w:r>
      <w:proofErr w:type="spellStart"/>
      <w:r w:rsidRPr="00905CFF">
        <w:rPr>
          <w:rFonts w:eastAsia="Times New Roman" w:cs="Times New Roman"/>
          <w:b w:val="0"/>
          <w:bCs/>
          <w:i w:val="0"/>
          <w:iCs/>
          <w:szCs w:val="26"/>
          <w:lang w:val="en-US"/>
        </w:rPr>
        <w:t>tích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hợp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dễ</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dàng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với</w:t>
      </w:r>
      <w:proofErr w:type="spellEnd"/>
      <w:r w:rsidRPr="00905CFF">
        <w:rPr>
          <w:rFonts w:eastAsia="Times New Roman" w:cs="Times New Roman"/>
          <w:b w:val="0"/>
          <w:bCs/>
          <w:i w:val="0"/>
          <w:iCs/>
          <w:szCs w:val="26"/>
          <w:lang w:val="en-US"/>
        </w:rPr>
        <w:t xml:space="preserve"> Spring Boot </w:t>
      </w:r>
      <w:proofErr w:type="spellStart"/>
      <w:r w:rsidRPr="00905CFF">
        <w:rPr>
          <w:rFonts w:eastAsia="Times New Roman" w:cs="Times New Roman"/>
          <w:b w:val="0"/>
          <w:bCs/>
          <w:i w:val="0"/>
          <w:iCs/>
          <w:szCs w:val="26"/>
          <w:lang w:val="en-US"/>
        </w:rPr>
        <w:t>thông</w:t>
      </w:r>
      <w:proofErr w:type="spellEnd"/>
      <w:r w:rsidRPr="00905CFF">
        <w:rPr>
          <w:rFonts w:eastAsia="Times New Roman" w:cs="Times New Roman"/>
          <w:b w:val="0"/>
          <w:bCs/>
          <w:i w:val="0"/>
          <w:iCs/>
          <w:szCs w:val="26"/>
          <w:lang w:val="en-US"/>
        </w:rPr>
        <w:t xml:space="preserve"> qua Spring Data JPA, </w:t>
      </w:r>
      <w:proofErr w:type="spellStart"/>
      <w:r w:rsidRPr="00905CFF">
        <w:rPr>
          <w:rFonts w:eastAsia="Times New Roman" w:cs="Times New Roman"/>
          <w:b w:val="0"/>
          <w:bCs/>
          <w:i w:val="0"/>
          <w:iCs/>
          <w:szCs w:val="26"/>
          <w:lang w:val="en-US"/>
        </w:rPr>
        <w:t>giúp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triển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khai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quản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cơ</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sở</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dữ</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liệu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thuận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lợi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hơn</w:t>
      </w:r>
      <w:proofErr w:type="spellEnd"/>
      <w:r w:rsidRPr="00905CFF">
        <w:rPr>
          <w:rFonts w:eastAsia="Times New Roman" w:cs="Times New Roman"/>
          <w:b w:val="0"/>
          <w:bCs/>
          <w:i w:val="0"/>
          <w:iCs/>
          <w:szCs w:val="26"/>
          <w:lang w:val="en-US"/>
        </w:rPr>
        <w:t>.</w:t>
      </w:r>
    </w:p>
    <w:p w14:paraId="3727916D" w14:textId="25FC34A3" w:rsidR="00855F52" w:rsidRPr="00905CFF" w:rsidRDefault="00855F52" w:rsidP="00C46E1E">
      <w:pPr>
        <w:pStyle w:val="ListParagraph"/>
        <w:numPr>
          <w:ilvl w:val="0"/>
          <w:numId w:val="105"/>
        </w:numPr>
        <w:spacing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t>Nguồn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mở</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miễn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phí</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một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giải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pháp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nguồn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mở</w:t>
      </w:r>
      <w:proofErr w:type="spellEnd"/>
      <w:r w:rsidRPr="00905CFF">
        <w:rPr>
          <w:rFonts w:eastAsia="Times New Roman" w:cs="Times New Roman"/>
          <w:b w:val="0"/>
          <w:bCs/>
          <w:i w:val="0"/>
          <w:iCs/>
          <w:szCs w:val="26"/>
          <w:lang w:val="en-US"/>
        </w:rPr>
        <w:t xml:space="preserve">, PostgreSQL </w:t>
      </w:r>
      <w:proofErr w:type="spellStart"/>
      <w:r w:rsidRPr="00905CFF">
        <w:rPr>
          <w:rFonts w:eastAsia="Times New Roman" w:cs="Times New Roman"/>
          <w:b w:val="0"/>
          <w:bCs/>
          <w:i w:val="0"/>
          <w:iCs/>
          <w:szCs w:val="26"/>
          <w:lang w:val="en-US"/>
        </w:rPr>
        <w:t>không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yêu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cầu</w:t>
      </w:r>
      <w:proofErr w:type="spellEnd"/>
      <w:r w:rsidRPr="00905CFF">
        <w:rPr>
          <w:rFonts w:eastAsia="Times New Roman" w:cs="Times New Roman"/>
          <w:b w:val="0"/>
          <w:bCs/>
          <w:i w:val="0"/>
          <w:iCs/>
          <w:szCs w:val="26"/>
          <w:lang w:val="en-US"/>
        </w:rPr>
        <w:t xml:space="preserve"> chi </w:t>
      </w:r>
      <w:proofErr w:type="spellStart"/>
      <w:r w:rsidRPr="00905CFF">
        <w:rPr>
          <w:rFonts w:eastAsia="Times New Roman" w:cs="Times New Roman"/>
          <w:b w:val="0"/>
          <w:bCs/>
          <w:i w:val="0"/>
          <w:iCs/>
          <w:szCs w:val="26"/>
          <w:lang w:val="en-US"/>
        </w:rPr>
        <w:t>phí</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bản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quyền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giúp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giảm</w:t>
      </w:r>
      <w:proofErr w:type="spellEnd"/>
      <w:r w:rsidRPr="00905CFF">
        <w:rPr>
          <w:rFonts w:eastAsia="Times New Roman" w:cs="Times New Roman"/>
          <w:b w:val="0"/>
          <w:bCs/>
          <w:i w:val="0"/>
          <w:iCs/>
          <w:szCs w:val="26"/>
          <w:lang w:val="en-US"/>
        </w:rPr>
        <w:t xml:space="preserve"> chi </w:t>
      </w:r>
      <w:proofErr w:type="spellStart"/>
      <w:r w:rsidRPr="00905CFF">
        <w:rPr>
          <w:rFonts w:eastAsia="Times New Roman" w:cs="Times New Roman"/>
          <w:b w:val="0"/>
          <w:bCs/>
          <w:i w:val="0"/>
          <w:iCs/>
          <w:szCs w:val="26"/>
          <w:lang w:val="en-US"/>
        </w:rPr>
        <w:t>phí</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vận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hành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hệ</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thống</w:t>
      </w:r>
      <w:proofErr w:type="spellEnd"/>
      <w:r w:rsidRPr="00905CFF">
        <w:rPr>
          <w:rFonts w:eastAsia="Times New Roman" w:cs="Times New Roman"/>
          <w:b w:val="0"/>
          <w:bCs/>
          <w:i w:val="0"/>
          <w:iCs/>
          <w:szCs w:val="26"/>
          <w:lang w:val="en-US"/>
        </w:rPr>
        <w:t>.</w:t>
      </w:r>
    </w:p>
    <w:p w14:paraId="0402E2BC" w14:textId="52D6CC77" w:rsidR="00855F52" w:rsidRPr="00905CFF" w:rsidRDefault="00855F52" w:rsidP="00C46E1E">
      <w:pPr>
        <w:pStyle w:val="ListParagraph"/>
        <w:numPr>
          <w:ilvl w:val="0"/>
          <w:numId w:val="106"/>
        </w:numPr>
        <w:spacing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t>Mô</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tả</w:t>
      </w:r>
      <w:proofErr w:type="spellEnd"/>
      <w:r w:rsidRPr="00905CFF">
        <w:rPr>
          <w:rFonts w:eastAsia="Times New Roman" w:cs="Times New Roman"/>
          <w:b w:val="0"/>
          <w:bCs/>
          <w:i w:val="0"/>
          <w:iCs/>
          <w:szCs w:val="26"/>
          <w:lang w:val="en-US"/>
        </w:rPr>
        <w:t xml:space="preserve"> PostgreSQL:</w:t>
      </w:r>
    </w:p>
    <w:p w14:paraId="7DC0FB7E" w14:textId="77777777" w:rsidR="00855F52" w:rsidRPr="00905CFF" w:rsidRDefault="00855F52" w:rsidP="00855F52">
      <w:pPr>
        <w:spacing w:line="360" w:lineRule="auto"/>
        <w:ind w:firstLine="720"/>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lastRenderedPageBreak/>
        <w:t xml:space="preserve">PostgreSQL </w:t>
      </w:r>
      <w:proofErr w:type="spellStart"/>
      <w:r w:rsidRPr="00905CFF">
        <w:rPr>
          <w:rFonts w:ascii="Times New Roman" w:eastAsia="Times New Roman" w:hAnsi="Times New Roman" w:cs="Times New Roman"/>
          <w:sz w:val="26"/>
          <w:szCs w:val="26"/>
          <w:lang w:val="en-US"/>
        </w:rPr>
        <w:t>được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ứng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dụng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phổ</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biến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xây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dựng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như</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một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hệ</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cơ</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sở</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trị</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dữ</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liệu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mở</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Hệ</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cơ</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sở</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dữ</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liệu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này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giữ</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vai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trò</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tiền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phong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mở</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đường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niệm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hệ</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trị</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dữ</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liệu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thương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mại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ra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đời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sau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này</w:t>
      </w:r>
      <w:proofErr w:type="spellEnd"/>
      <w:r w:rsidRPr="00905CFF">
        <w:rPr>
          <w:rFonts w:ascii="Times New Roman" w:eastAsia="Times New Roman" w:hAnsi="Times New Roman" w:cs="Times New Roman"/>
          <w:sz w:val="26"/>
          <w:szCs w:val="26"/>
          <w:lang w:val="en-US"/>
        </w:rPr>
        <w:t xml:space="preserve">. </w:t>
      </w:r>
    </w:p>
    <w:p w14:paraId="6F7D0FA0" w14:textId="77777777" w:rsidR="00855F52" w:rsidRPr="00905CFF" w:rsidRDefault="00855F52" w:rsidP="00855F52">
      <w:pPr>
        <w:spacing w:line="360" w:lineRule="auto"/>
        <w:ind w:firstLine="720"/>
        <w:jc w:val="both"/>
        <w:rPr>
          <w:rFonts w:ascii="Times New Roman" w:eastAsia="Times New Roman" w:hAnsi="Times New Roman" w:cs="Times New Roman"/>
          <w:sz w:val="26"/>
          <w:szCs w:val="26"/>
          <w:lang w:val="en-US"/>
        </w:rPr>
      </w:pPr>
      <w:proofErr w:type="spellStart"/>
      <w:r w:rsidRPr="00905CFF">
        <w:rPr>
          <w:rFonts w:ascii="Times New Roman" w:eastAsia="Times New Roman" w:hAnsi="Times New Roman" w:cs="Times New Roman"/>
          <w:sz w:val="26"/>
          <w:szCs w:val="26"/>
          <w:lang w:val="en-US"/>
        </w:rPr>
        <w:t>Thời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kỳ</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đầu</w:t>
      </w:r>
      <w:proofErr w:type="spellEnd"/>
      <w:r w:rsidRPr="00905CFF">
        <w:rPr>
          <w:rFonts w:ascii="Times New Roman" w:eastAsia="Times New Roman" w:hAnsi="Times New Roman" w:cs="Times New Roman"/>
          <w:sz w:val="26"/>
          <w:szCs w:val="26"/>
          <w:lang w:val="en-US"/>
        </w:rPr>
        <w:t xml:space="preserve">, PostgreSQL </w:t>
      </w:r>
      <w:proofErr w:type="spellStart"/>
      <w:r w:rsidRPr="00905CFF">
        <w:rPr>
          <w:rFonts w:ascii="Times New Roman" w:eastAsia="Times New Roman" w:hAnsi="Times New Roman" w:cs="Times New Roman"/>
          <w:sz w:val="26"/>
          <w:szCs w:val="26"/>
          <w:lang w:val="en-US"/>
        </w:rPr>
        <w:t>hoạt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động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của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giống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như</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nền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tảng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điều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hành</w:t>
      </w:r>
      <w:proofErr w:type="spellEnd"/>
      <w:r w:rsidRPr="00905CFF">
        <w:rPr>
          <w:rFonts w:ascii="Times New Roman" w:eastAsia="Times New Roman" w:hAnsi="Times New Roman" w:cs="Times New Roman"/>
          <w:sz w:val="26"/>
          <w:szCs w:val="26"/>
          <w:lang w:val="en-US"/>
        </w:rPr>
        <w:t xml:space="preserve"> Unix. </w:t>
      </w:r>
      <w:proofErr w:type="spellStart"/>
      <w:r w:rsidRPr="00905CFF">
        <w:rPr>
          <w:rFonts w:ascii="Times New Roman" w:eastAsia="Times New Roman" w:hAnsi="Times New Roman" w:cs="Times New Roman"/>
          <w:sz w:val="26"/>
          <w:szCs w:val="26"/>
          <w:lang w:val="en-US"/>
        </w:rPr>
        <w:t>Về</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sau</w:t>
      </w:r>
      <w:proofErr w:type="spellEnd"/>
      <w:r w:rsidRPr="00905CFF">
        <w:rPr>
          <w:rFonts w:ascii="Times New Roman" w:eastAsia="Times New Roman" w:hAnsi="Times New Roman" w:cs="Times New Roman"/>
          <w:sz w:val="26"/>
          <w:szCs w:val="26"/>
          <w:lang w:val="en-US"/>
        </w:rPr>
        <w:t xml:space="preserve">, PostgreSQL </w:t>
      </w:r>
      <w:proofErr w:type="spellStart"/>
      <w:r w:rsidRPr="00905CFF">
        <w:rPr>
          <w:rFonts w:ascii="Times New Roman" w:eastAsia="Times New Roman" w:hAnsi="Times New Roman" w:cs="Times New Roman"/>
          <w:sz w:val="26"/>
          <w:szCs w:val="26"/>
          <w:lang w:val="en-US"/>
        </w:rPr>
        <w:t>dần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thay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đổi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để</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trở</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nên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linh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hoạt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có</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thể</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khởi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chạy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trên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một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số</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nền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tảng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như</w:t>
      </w:r>
      <w:proofErr w:type="spellEnd"/>
      <w:r w:rsidRPr="00905CFF">
        <w:rPr>
          <w:rFonts w:ascii="Times New Roman" w:eastAsia="Times New Roman" w:hAnsi="Times New Roman" w:cs="Times New Roman"/>
          <w:sz w:val="26"/>
          <w:szCs w:val="26"/>
          <w:lang w:val="en-US"/>
        </w:rPr>
        <w:t xml:space="preserve"> Windows, Solaris, Mac OS. </w:t>
      </w:r>
      <w:proofErr w:type="spellStart"/>
      <w:r w:rsidRPr="00905CFF">
        <w:rPr>
          <w:rFonts w:ascii="Times New Roman" w:eastAsia="Times New Roman" w:hAnsi="Times New Roman" w:cs="Times New Roman"/>
          <w:sz w:val="26"/>
          <w:szCs w:val="26"/>
          <w:lang w:val="en-US"/>
        </w:rPr>
        <w:t>Đồng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thời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tích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hợp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thêm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nhiều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tính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năng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vượt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trội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khác</w:t>
      </w:r>
      <w:proofErr w:type="spellEnd"/>
      <w:r w:rsidRPr="00905CFF">
        <w:rPr>
          <w:rFonts w:ascii="Times New Roman" w:eastAsia="Times New Roman" w:hAnsi="Times New Roman" w:cs="Times New Roman"/>
          <w:sz w:val="26"/>
          <w:szCs w:val="26"/>
          <w:lang w:val="en-US"/>
        </w:rPr>
        <w:t>.</w:t>
      </w:r>
    </w:p>
    <w:p w14:paraId="2BCD5AE6" w14:textId="77777777" w:rsidR="00855F52" w:rsidRPr="00905CFF" w:rsidRDefault="00855F52" w:rsidP="00855F52">
      <w:pPr>
        <w:spacing w:line="360" w:lineRule="auto"/>
        <w:jc w:val="both"/>
        <w:rPr>
          <w:rFonts w:ascii="Times New Roman" w:eastAsia="Times New Roman" w:hAnsi="Times New Roman" w:cs="Times New Roman"/>
          <w:sz w:val="26"/>
          <w:szCs w:val="26"/>
          <w:lang w:val="en-US"/>
        </w:rPr>
      </w:pPr>
      <w:proofErr w:type="spellStart"/>
      <w:r w:rsidRPr="00905CFF">
        <w:rPr>
          <w:rFonts w:ascii="Times New Roman" w:eastAsia="Times New Roman" w:hAnsi="Times New Roman" w:cs="Times New Roman"/>
          <w:sz w:val="26"/>
          <w:szCs w:val="26"/>
          <w:lang w:val="en-US"/>
        </w:rPr>
        <w:t>Về</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mặt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kỹ</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thuật</w:t>
      </w:r>
      <w:proofErr w:type="spellEnd"/>
      <w:r w:rsidRPr="00905CFF">
        <w:rPr>
          <w:rFonts w:ascii="Times New Roman" w:eastAsia="Times New Roman" w:hAnsi="Times New Roman" w:cs="Times New Roman"/>
          <w:sz w:val="26"/>
          <w:szCs w:val="26"/>
          <w:lang w:val="en-US"/>
        </w:rPr>
        <w:t xml:space="preserve">, PostgreSQL </w:t>
      </w:r>
      <w:proofErr w:type="spellStart"/>
      <w:r w:rsidRPr="00905CFF">
        <w:rPr>
          <w:rFonts w:ascii="Times New Roman" w:eastAsia="Times New Roman" w:hAnsi="Times New Roman" w:cs="Times New Roman"/>
          <w:sz w:val="26"/>
          <w:szCs w:val="26"/>
          <w:lang w:val="en-US"/>
        </w:rPr>
        <w:t>chính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một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mã</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nguồn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mở</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hoàn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toàn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miễn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phí</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xây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dựng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theo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chuẩn</w:t>
      </w:r>
      <w:proofErr w:type="spellEnd"/>
      <w:r w:rsidRPr="00905CFF">
        <w:rPr>
          <w:rFonts w:ascii="Times New Roman" w:eastAsia="Times New Roman" w:hAnsi="Times New Roman" w:cs="Times New Roman"/>
          <w:sz w:val="26"/>
          <w:szCs w:val="26"/>
          <w:lang w:val="en-US"/>
        </w:rPr>
        <w:t xml:space="preserve"> SQL99. </w:t>
      </w:r>
      <w:proofErr w:type="spellStart"/>
      <w:r w:rsidRPr="00905CFF">
        <w:rPr>
          <w:rFonts w:ascii="Times New Roman" w:eastAsia="Times New Roman" w:hAnsi="Times New Roman" w:cs="Times New Roman"/>
          <w:sz w:val="26"/>
          <w:szCs w:val="26"/>
          <w:lang w:val="en-US"/>
        </w:rPr>
        <w:t>Nhờ</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đó</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tất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cả</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người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dùng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đều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có</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quyền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sử</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dụng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tham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gia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chỉnh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sửa</w:t>
      </w:r>
      <w:proofErr w:type="spellEnd"/>
      <w:r w:rsidRPr="00905CFF">
        <w:rPr>
          <w:rFonts w:ascii="Times New Roman" w:eastAsia="Times New Roman" w:hAnsi="Times New Roman" w:cs="Times New Roman"/>
          <w:sz w:val="26"/>
          <w:szCs w:val="26"/>
          <w:lang w:val="en-US"/>
        </w:rPr>
        <w:t>.</w:t>
      </w:r>
    </w:p>
    <w:p w14:paraId="0024E115" w14:textId="77777777" w:rsidR="00855F52" w:rsidRPr="00905CFF" w:rsidRDefault="00855F52" w:rsidP="00855F52">
      <w:pPr>
        <w:spacing w:line="360" w:lineRule="auto"/>
        <w:ind w:firstLine="720"/>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lang w:val="en-US"/>
        </w:rPr>
        <w:t xml:space="preserve">PostgreSQL </w:t>
      </w:r>
      <w:proofErr w:type="spellStart"/>
      <w:r w:rsidRPr="00905CFF">
        <w:rPr>
          <w:rFonts w:ascii="Times New Roman" w:eastAsia="Times New Roman" w:hAnsi="Times New Roman" w:cs="Times New Roman"/>
          <w:sz w:val="26"/>
          <w:szCs w:val="26"/>
          <w:lang w:val="en-US"/>
        </w:rPr>
        <w:t>hoạt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động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như</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một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hệ</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trị</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dữ</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liệu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mang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tính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mở</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phù</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hợp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để</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mọi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doanh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nghiệp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khai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Đây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một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hệ</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trị</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tương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thích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với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hầu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hết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nền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tảng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ứng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dụng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ngôn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ngữ</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phần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mềm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phổ</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biến</w:t>
      </w:r>
      <w:proofErr w:type="spellEnd"/>
      <w:r w:rsidRPr="00905CFF">
        <w:rPr>
          <w:rFonts w:ascii="Times New Roman" w:eastAsia="Times New Roman" w:hAnsi="Times New Roman" w:cs="Times New Roman"/>
          <w:sz w:val="26"/>
          <w:szCs w:val="26"/>
          <w:lang w:val="en-US"/>
        </w:rPr>
        <w:t>.</w:t>
      </w:r>
    </w:p>
    <w:p w14:paraId="21DB8699" w14:textId="77777777" w:rsidR="00855F52" w:rsidRPr="00905CFF" w:rsidRDefault="00855F52" w:rsidP="00855F52">
      <w:pPr>
        <w:spacing w:line="360" w:lineRule="auto"/>
        <w:ind w:firstLine="720"/>
        <w:jc w:val="both"/>
        <w:rPr>
          <w:rFonts w:ascii="Times New Roman" w:eastAsia="Times New Roman" w:hAnsi="Times New Roman" w:cs="Times New Roman"/>
          <w:sz w:val="26"/>
          <w:szCs w:val="26"/>
          <w:lang w:val="en-US"/>
        </w:rPr>
      </w:pPr>
      <w:proofErr w:type="spellStart"/>
      <w:r w:rsidRPr="00905CFF">
        <w:rPr>
          <w:rFonts w:ascii="Times New Roman" w:eastAsia="Times New Roman" w:hAnsi="Times New Roman" w:cs="Times New Roman"/>
          <w:sz w:val="26"/>
          <w:szCs w:val="26"/>
          <w:lang w:val="en-US"/>
        </w:rPr>
        <w:t>Ngày</w:t>
      </w:r>
      <w:proofErr w:type="spellEnd"/>
      <w:r w:rsidRPr="00905CFF">
        <w:rPr>
          <w:rFonts w:ascii="Times New Roman" w:eastAsia="Times New Roman" w:hAnsi="Times New Roman" w:cs="Times New Roman"/>
          <w:sz w:val="26"/>
          <w:szCs w:val="26"/>
          <w:lang w:val="en-US"/>
        </w:rPr>
        <w:t xml:space="preserve"> nay, PostgreSQL </w:t>
      </w:r>
      <w:proofErr w:type="spellStart"/>
      <w:r w:rsidRPr="00905CFF">
        <w:rPr>
          <w:rFonts w:ascii="Times New Roman" w:eastAsia="Times New Roman" w:hAnsi="Times New Roman" w:cs="Times New Roman"/>
          <w:sz w:val="26"/>
          <w:szCs w:val="26"/>
          <w:lang w:val="en-US"/>
        </w:rPr>
        <w:t>là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một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phần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quan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trọng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của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ngành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dữ</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liệu</w:t>
      </w:r>
      <w:proofErr w:type="spellEnd"/>
      <w:r w:rsidRPr="00905CFF">
        <w:rPr>
          <w:rFonts w:ascii="Times New Roman" w:eastAsia="Times New Roman" w:hAnsi="Times New Roman" w:cs="Times New Roman"/>
          <w:sz w:val="26"/>
          <w:szCs w:val="26"/>
          <w:lang w:val="en-US"/>
        </w:rPr>
        <w:t xml:space="preserve"> GIS </w:t>
      </w:r>
      <w:proofErr w:type="spellStart"/>
      <w:r w:rsidRPr="00905CFF">
        <w:rPr>
          <w:rFonts w:ascii="Times New Roman" w:eastAsia="Times New Roman" w:hAnsi="Times New Roman" w:cs="Times New Roman"/>
          <w:sz w:val="26"/>
          <w:szCs w:val="26"/>
          <w:lang w:val="en-US"/>
        </w:rPr>
        <w:t>cho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tổ</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chức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chính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phủ</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ngành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ngân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hàng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thương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mại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công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nghệ</w:t>
      </w:r>
      <w:proofErr w:type="spellEnd"/>
      <w:r w:rsidRPr="00905CFF">
        <w:rPr>
          <w:rFonts w:ascii="Times New Roman" w:eastAsia="Times New Roman" w:hAnsi="Times New Roman" w:cs="Times New Roman"/>
          <w:sz w:val="26"/>
          <w:szCs w:val="26"/>
          <w:lang w:val="en-US"/>
        </w:rPr>
        <w:t xml:space="preserve"> web,.. PostgreSQL </w:t>
      </w:r>
      <w:proofErr w:type="spellStart"/>
      <w:r w:rsidRPr="00905CFF">
        <w:rPr>
          <w:rFonts w:ascii="Times New Roman" w:eastAsia="Times New Roman" w:hAnsi="Times New Roman" w:cs="Times New Roman"/>
          <w:sz w:val="26"/>
          <w:szCs w:val="26"/>
          <w:lang w:val="en-US"/>
        </w:rPr>
        <w:t>hoàn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toàn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không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bị</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bởi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bất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kỳ</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tổ</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chức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nào</w:t>
      </w:r>
      <w:proofErr w:type="spellEnd"/>
      <w:r w:rsidRPr="00905CFF">
        <w:rPr>
          <w:rFonts w:ascii="Times New Roman" w:eastAsia="Times New Roman" w:hAnsi="Times New Roman" w:cs="Times New Roman"/>
          <w:sz w:val="26"/>
          <w:szCs w:val="26"/>
          <w:lang w:val="en-US"/>
        </w:rPr>
        <w:t xml:space="preserve">. Tuy </w:t>
      </w:r>
      <w:proofErr w:type="spellStart"/>
      <w:r w:rsidRPr="00905CFF">
        <w:rPr>
          <w:rFonts w:ascii="Times New Roman" w:eastAsia="Times New Roman" w:hAnsi="Times New Roman" w:cs="Times New Roman"/>
          <w:sz w:val="26"/>
          <w:szCs w:val="26"/>
          <w:lang w:val="en-US"/>
        </w:rPr>
        <w:t>vậy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việc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không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bị</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bởi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bất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kỳ</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tổ</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chức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nào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đôi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lại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yếu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điểm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của</w:t>
      </w:r>
      <w:proofErr w:type="spellEnd"/>
      <w:r w:rsidRPr="00905CFF">
        <w:rPr>
          <w:rFonts w:ascii="Times New Roman" w:eastAsia="Times New Roman" w:hAnsi="Times New Roman" w:cs="Times New Roman"/>
          <w:sz w:val="26"/>
          <w:szCs w:val="26"/>
          <w:lang w:val="en-US"/>
        </w:rPr>
        <w:t xml:space="preserve"> PostgreSQL.</w:t>
      </w:r>
    </w:p>
    <w:p w14:paraId="7DC75640" w14:textId="11CF779B" w:rsidR="00855F52" w:rsidRPr="00905CFF" w:rsidRDefault="00855F52" w:rsidP="00FC59FC">
      <w:pPr>
        <w:pStyle w:val="ListParagraph"/>
        <w:numPr>
          <w:ilvl w:val="0"/>
          <w:numId w:val="107"/>
        </w:numPr>
        <w:spacing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t>Chức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năng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chính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của</w:t>
      </w:r>
      <w:proofErr w:type="spellEnd"/>
      <w:r w:rsidRPr="00905CFF">
        <w:rPr>
          <w:rFonts w:eastAsia="Times New Roman" w:cs="Times New Roman"/>
          <w:b w:val="0"/>
          <w:bCs/>
          <w:i w:val="0"/>
          <w:iCs/>
          <w:szCs w:val="26"/>
          <w:lang w:val="en-US"/>
        </w:rPr>
        <w:t xml:space="preserve"> PostgreSQL </w:t>
      </w:r>
      <w:proofErr w:type="spellStart"/>
      <w:r w:rsidRPr="00905CFF">
        <w:rPr>
          <w:rFonts w:eastAsia="Times New Roman" w:cs="Times New Roman"/>
          <w:b w:val="0"/>
          <w:bCs/>
          <w:i w:val="0"/>
          <w:iCs/>
          <w:szCs w:val="26"/>
          <w:lang w:val="en-US"/>
        </w:rPr>
        <w:t>trong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hệ</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thống</w:t>
      </w:r>
      <w:proofErr w:type="spellEnd"/>
      <w:r w:rsidRPr="00905CFF">
        <w:rPr>
          <w:rFonts w:eastAsia="Times New Roman" w:cs="Times New Roman"/>
          <w:b w:val="0"/>
          <w:bCs/>
          <w:i w:val="0"/>
          <w:iCs/>
          <w:szCs w:val="26"/>
          <w:lang w:val="en-US"/>
        </w:rPr>
        <w:t xml:space="preserve">: </w:t>
      </w:r>
    </w:p>
    <w:p w14:paraId="6344C617" w14:textId="43645F34" w:rsidR="00855F52" w:rsidRPr="00905CFF" w:rsidRDefault="00855F52" w:rsidP="00FC59FC">
      <w:pPr>
        <w:pStyle w:val="ListParagraph"/>
        <w:numPr>
          <w:ilvl w:val="0"/>
          <w:numId w:val="108"/>
        </w:numPr>
        <w:spacing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Lưu </w:t>
      </w:r>
      <w:proofErr w:type="spellStart"/>
      <w:r w:rsidRPr="00905CFF">
        <w:rPr>
          <w:rFonts w:eastAsia="Times New Roman" w:cs="Times New Roman"/>
          <w:b w:val="0"/>
          <w:bCs/>
          <w:i w:val="0"/>
          <w:iCs/>
          <w:szCs w:val="26"/>
          <w:lang w:val="en-US"/>
        </w:rPr>
        <w:t>trữ</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toàn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bộ</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dữ</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liệu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của</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hệ</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thống</w:t>
      </w:r>
      <w:proofErr w:type="spellEnd"/>
    </w:p>
    <w:p w14:paraId="476DB9BF" w14:textId="662E8B66" w:rsidR="00855F52" w:rsidRPr="00905CFF" w:rsidRDefault="00855F52" w:rsidP="00FC59FC">
      <w:pPr>
        <w:pStyle w:val="ListParagraph"/>
        <w:numPr>
          <w:ilvl w:val="0"/>
          <w:numId w:val="108"/>
        </w:numPr>
        <w:spacing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t>Tích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hợp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với</w:t>
      </w:r>
      <w:proofErr w:type="spellEnd"/>
      <w:r w:rsidRPr="00905CFF">
        <w:rPr>
          <w:rFonts w:eastAsia="Times New Roman" w:cs="Times New Roman"/>
          <w:b w:val="0"/>
          <w:bCs/>
          <w:i w:val="0"/>
          <w:iCs/>
          <w:szCs w:val="26"/>
          <w:lang w:val="en-US"/>
        </w:rPr>
        <w:t xml:space="preserve"> backend: </w:t>
      </w:r>
      <w:proofErr w:type="spellStart"/>
      <w:r w:rsidRPr="00905CFF">
        <w:rPr>
          <w:rFonts w:eastAsia="Times New Roman" w:cs="Times New Roman"/>
          <w:b w:val="0"/>
          <w:bCs/>
          <w:i w:val="0"/>
          <w:iCs/>
          <w:szCs w:val="26"/>
          <w:lang w:val="en-US"/>
        </w:rPr>
        <w:t>Kết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hợp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với</w:t>
      </w:r>
      <w:proofErr w:type="spellEnd"/>
      <w:r w:rsidRPr="00905CFF">
        <w:rPr>
          <w:rFonts w:eastAsia="Times New Roman" w:cs="Times New Roman"/>
          <w:b w:val="0"/>
          <w:bCs/>
          <w:i w:val="0"/>
          <w:iCs/>
          <w:szCs w:val="26"/>
          <w:lang w:val="en-US"/>
        </w:rPr>
        <w:t xml:space="preserve"> Spring Boot </w:t>
      </w:r>
      <w:proofErr w:type="spellStart"/>
      <w:r w:rsidRPr="00905CFF">
        <w:rPr>
          <w:rFonts w:eastAsia="Times New Roman" w:cs="Times New Roman"/>
          <w:b w:val="0"/>
          <w:bCs/>
          <w:i w:val="0"/>
          <w:iCs/>
          <w:szCs w:val="26"/>
          <w:lang w:val="en-US"/>
        </w:rPr>
        <w:t>thông</w:t>
      </w:r>
      <w:proofErr w:type="spellEnd"/>
      <w:r w:rsidRPr="00905CFF">
        <w:rPr>
          <w:rFonts w:eastAsia="Times New Roman" w:cs="Times New Roman"/>
          <w:b w:val="0"/>
          <w:bCs/>
          <w:i w:val="0"/>
          <w:iCs/>
          <w:szCs w:val="26"/>
          <w:lang w:val="en-US"/>
        </w:rPr>
        <w:t xml:space="preserve"> qua Spring Data JPA </w:t>
      </w:r>
      <w:proofErr w:type="spellStart"/>
      <w:r w:rsidRPr="00905CFF">
        <w:rPr>
          <w:rFonts w:eastAsia="Times New Roman" w:cs="Times New Roman"/>
          <w:b w:val="0"/>
          <w:bCs/>
          <w:i w:val="0"/>
          <w:iCs/>
          <w:szCs w:val="26"/>
          <w:lang w:val="en-US"/>
        </w:rPr>
        <w:t>để</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thực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hiện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thao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tác</w:t>
      </w:r>
      <w:proofErr w:type="spellEnd"/>
      <w:r w:rsidRPr="00905CFF">
        <w:rPr>
          <w:rFonts w:eastAsia="Times New Roman" w:cs="Times New Roman"/>
          <w:b w:val="0"/>
          <w:bCs/>
          <w:i w:val="0"/>
          <w:iCs/>
          <w:szCs w:val="26"/>
          <w:lang w:val="en-US"/>
        </w:rPr>
        <w:t xml:space="preserve"> CRUD (Create, Read, Update, Delete) </w:t>
      </w:r>
      <w:proofErr w:type="spellStart"/>
      <w:r w:rsidRPr="00905CFF">
        <w:rPr>
          <w:rFonts w:eastAsia="Times New Roman" w:cs="Times New Roman"/>
          <w:b w:val="0"/>
          <w:bCs/>
          <w:i w:val="0"/>
          <w:iCs/>
          <w:szCs w:val="26"/>
          <w:lang w:val="en-US"/>
        </w:rPr>
        <w:t>nhanh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chóng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hiệu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quả</w:t>
      </w:r>
      <w:proofErr w:type="spellEnd"/>
      <w:r w:rsidRPr="00905CFF">
        <w:rPr>
          <w:rFonts w:eastAsia="Times New Roman" w:cs="Times New Roman"/>
          <w:b w:val="0"/>
          <w:bCs/>
          <w:i w:val="0"/>
          <w:iCs/>
          <w:szCs w:val="26"/>
          <w:lang w:val="en-US"/>
        </w:rPr>
        <w:t>.</w:t>
      </w:r>
    </w:p>
    <w:p w14:paraId="6326DFFF" w14:textId="3BF769D3" w:rsidR="00FC59FC" w:rsidRPr="00905CFF" w:rsidRDefault="00FC59FC" w:rsidP="00FC59FC">
      <w:pPr>
        <w:pStyle w:val="Heading3"/>
        <w:spacing w:before="60" w:after="60" w:line="360" w:lineRule="auto"/>
        <w:rPr>
          <w:lang w:val="en-US"/>
        </w:rPr>
      </w:pPr>
      <w:bookmarkStart w:id="70" w:name="_Toc186463488"/>
      <w:r w:rsidRPr="00905CFF">
        <w:rPr>
          <w:lang w:val="en-US"/>
        </w:rPr>
        <w:t>2.3</w:t>
      </w:r>
      <w:r w:rsidRPr="00905CFF">
        <w:t>.</w:t>
      </w:r>
      <w:r w:rsidRPr="00905CFF">
        <w:rPr>
          <w:lang w:val="en-US"/>
        </w:rPr>
        <w:t>4 WebSocket</w:t>
      </w:r>
      <w:bookmarkEnd w:id="70"/>
    </w:p>
    <w:p w14:paraId="2A36ACEE" w14:textId="0A383162" w:rsidR="00FC59FC" w:rsidRPr="00905CFF" w:rsidRDefault="00FC59FC" w:rsidP="005B206E">
      <w:pPr>
        <w:ind w:firstLine="720"/>
        <w:jc w:val="both"/>
        <w:rPr>
          <w:rFonts w:ascii="Times New Roman" w:hAnsi="Times New Roman" w:cs="Times New Roman"/>
          <w:sz w:val="26"/>
          <w:szCs w:val="26"/>
          <w:lang w:val="en-US"/>
        </w:rPr>
      </w:pPr>
      <w:r w:rsidRPr="00905CFF">
        <w:rPr>
          <w:rFonts w:ascii="Times New Roman" w:hAnsi="Times New Roman" w:cs="Times New Roman"/>
          <w:sz w:val="26"/>
          <w:szCs w:val="26"/>
        </w:rPr>
        <w:t>WebSocket là một giao thức truyền thông cung cấp các kênh liên lạc song công hoàn toàn qua một kết nối TCP duy nhất giữa máy khách và máy chủ. Không giống như HTTP truyền thống tuân theo mô hình phản hồi yêu cầu, giao thức này cho phép giao tiếp hai chiều. Điều này có nghĩa là máy khách và máy chủ có thể gửi dữ liệu cho nhau bất cứ lúc nào, giúp dữ liệu được truyền đi nhanh chóng mà không cần phải tải lại trang web.</w:t>
      </w:r>
    </w:p>
    <w:p w14:paraId="02FC25DF" w14:textId="4EA04E7F" w:rsidR="00FC59FC" w:rsidRPr="00905CFF" w:rsidRDefault="00FC59FC" w:rsidP="005B206E">
      <w:pPr>
        <w:jc w:val="both"/>
        <w:rPr>
          <w:rFonts w:ascii="Times New Roman" w:hAnsi="Times New Roman" w:cs="Times New Roman"/>
          <w:sz w:val="26"/>
          <w:szCs w:val="26"/>
          <w:lang w:val="en-US"/>
        </w:rPr>
      </w:pPr>
      <w:r w:rsidRPr="00905CFF">
        <w:rPr>
          <w:rFonts w:ascii="Times New Roman" w:hAnsi="Times New Roman" w:cs="Times New Roman"/>
          <w:sz w:val="26"/>
          <w:szCs w:val="26"/>
          <w:lang w:val="en-US"/>
        </w:rPr>
        <w:t xml:space="preserve">Lý do </w:t>
      </w:r>
      <w:proofErr w:type="spellStart"/>
      <w:r w:rsidRPr="00905CFF">
        <w:rPr>
          <w:rFonts w:ascii="Times New Roman" w:hAnsi="Times New Roman" w:cs="Times New Roman"/>
          <w:sz w:val="26"/>
          <w:szCs w:val="26"/>
          <w:lang w:val="en-US"/>
        </w:rPr>
        <w:t>sử</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dụng</w:t>
      </w:r>
      <w:proofErr w:type="spellEnd"/>
      <w:r w:rsidRPr="00905CFF">
        <w:rPr>
          <w:rFonts w:ascii="Times New Roman" w:hAnsi="Times New Roman" w:cs="Times New Roman"/>
          <w:sz w:val="26"/>
          <w:szCs w:val="26"/>
          <w:lang w:val="en-US"/>
        </w:rPr>
        <w:t xml:space="preserve"> WebSocket </w:t>
      </w:r>
      <w:proofErr w:type="spellStart"/>
      <w:r w:rsidRPr="00905CFF">
        <w:rPr>
          <w:rFonts w:ascii="Times New Roman" w:hAnsi="Times New Roman" w:cs="Times New Roman"/>
          <w:sz w:val="26"/>
          <w:szCs w:val="26"/>
          <w:lang w:val="en-US"/>
        </w:rPr>
        <w:t>cho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hệ</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thống</w:t>
      </w:r>
      <w:proofErr w:type="spellEnd"/>
      <w:r w:rsidRPr="00905CFF">
        <w:rPr>
          <w:rFonts w:ascii="Times New Roman" w:hAnsi="Times New Roman" w:cs="Times New Roman"/>
          <w:sz w:val="26"/>
          <w:szCs w:val="26"/>
          <w:lang w:val="en-US"/>
        </w:rPr>
        <w:t>:</w:t>
      </w:r>
    </w:p>
    <w:p w14:paraId="11AE12E1" w14:textId="5EB83162" w:rsidR="00FC59FC" w:rsidRPr="00905CFF" w:rsidRDefault="00FC59FC" w:rsidP="005B206E">
      <w:pPr>
        <w:numPr>
          <w:ilvl w:val="0"/>
          <w:numId w:val="109"/>
        </w:numPr>
        <w:jc w:val="both"/>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Thực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hiện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ứng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dụng</w:t>
      </w:r>
      <w:proofErr w:type="spellEnd"/>
      <w:r w:rsidRPr="00905CFF">
        <w:rPr>
          <w:rFonts w:ascii="Times New Roman" w:hAnsi="Times New Roman" w:cs="Times New Roman"/>
          <w:sz w:val="26"/>
          <w:szCs w:val="26"/>
          <w:lang w:val="en-US"/>
        </w:rPr>
        <w:t xml:space="preserve"> web </w:t>
      </w:r>
      <w:proofErr w:type="spellStart"/>
      <w:r w:rsidRPr="00905CFF">
        <w:rPr>
          <w:rFonts w:ascii="Times New Roman" w:hAnsi="Times New Roman" w:cs="Times New Roman"/>
          <w:sz w:val="26"/>
          <w:szCs w:val="26"/>
          <w:lang w:val="en-US"/>
        </w:rPr>
        <w:t>thời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gian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thực</w:t>
      </w:r>
      <w:proofErr w:type="spellEnd"/>
      <w:r w:rsidRPr="00905CFF">
        <w:rPr>
          <w:rFonts w:ascii="Times New Roman" w:hAnsi="Times New Roman" w:cs="Times New Roman"/>
          <w:sz w:val="26"/>
          <w:szCs w:val="26"/>
          <w:lang w:val="en-US"/>
        </w:rPr>
        <w:t xml:space="preserve">: Các </w:t>
      </w:r>
      <w:proofErr w:type="spellStart"/>
      <w:r w:rsidRPr="00905CFF">
        <w:rPr>
          <w:rFonts w:ascii="Times New Roman" w:hAnsi="Times New Roman" w:cs="Times New Roman"/>
          <w:sz w:val="26"/>
          <w:szCs w:val="26"/>
          <w:lang w:val="en-US"/>
        </w:rPr>
        <w:t>ứng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dụng</w:t>
      </w:r>
      <w:proofErr w:type="spellEnd"/>
      <w:r w:rsidRPr="00905CFF">
        <w:rPr>
          <w:rFonts w:ascii="Times New Roman" w:hAnsi="Times New Roman" w:cs="Times New Roman"/>
          <w:sz w:val="26"/>
          <w:szCs w:val="26"/>
          <w:lang w:val="en-US"/>
        </w:rPr>
        <w:t xml:space="preserve"> web </w:t>
      </w:r>
      <w:proofErr w:type="spellStart"/>
      <w:r w:rsidRPr="00905CFF">
        <w:rPr>
          <w:rFonts w:ascii="Times New Roman" w:hAnsi="Times New Roman" w:cs="Times New Roman"/>
          <w:sz w:val="26"/>
          <w:szCs w:val="26"/>
          <w:lang w:val="en-US"/>
        </w:rPr>
        <w:t>có</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thể</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truyền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tải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nhận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dữ</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liệu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giữa</w:t>
      </w:r>
      <w:proofErr w:type="spellEnd"/>
      <w:r w:rsidRPr="00905CFF">
        <w:rPr>
          <w:rFonts w:ascii="Times New Roman" w:hAnsi="Times New Roman" w:cs="Times New Roman"/>
          <w:sz w:val="26"/>
          <w:szCs w:val="26"/>
          <w:lang w:val="en-US"/>
        </w:rPr>
        <w:t xml:space="preserve"> client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server </w:t>
      </w:r>
      <w:proofErr w:type="spellStart"/>
      <w:r w:rsidRPr="00905CFF">
        <w:rPr>
          <w:rFonts w:ascii="Times New Roman" w:hAnsi="Times New Roman" w:cs="Times New Roman"/>
          <w:sz w:val="26"/>
          <w:szCs w:val="26"/>
          <w:lang w:val="en-US"/>
        </w:rPr>
        <w:t>một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nhanh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chóng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liên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tục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liên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tục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không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cần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phải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làm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mới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trang</w:t>
      </w:r>
      <w:proofErr w:type="spellEnd"/>
      <w:r w:rsidRPr="00905CFF">
        <w:rPr>
          <w:rFonts w:ascii="Times New Roman" w:hAnsi="Times New Roman" w:cs="Times New Roman"/>
          <w:sz w:val="26"/>
          <w:szCs w:val="26"/>
          <w:lang w:val="en-US"/>
        </w:rPr>
        <w:t xml:space="preserve"> hay </w:t>
      </w:r>
      <w:proofErr w:type="spellStart"/>
      <w:r w:rsidRPr="00905CFF">
        <w:rPr>
          <w:rFonts w:ascii="Times New Roman" w:hAnsi="Times New Roman" w:cs="Times New Roman"/>
          <w:sz w:val="26"/>
          <w:szCs w:val="26"/>
          <w:lang w:val="en-US"/>
        </w:rPr>
        <w:t>gửi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yêu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cầu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mới</w:t>
      </w:r>
      <w:proofErr w:type="spellEnd"/>
      <w:r w:rsidRPr="00905CFF">
        <w:rPr>
          <w:rFonts w:ascii="Times New Roman" w:hAnsi="Times New Roman" w:cs="Times New Roman"/>
          <w:sz w:val="26"/>
          <w:szCs w:val="26"/>
          <w:lang w:val="en-US"/>
        </w:rPr>
        <w:t>.</w:t>
      </w:r>
    </w:p>
    <w:p w14:paraId="5E1702D9" w14:textId="4BBEB1EE" w:rsidR="00FC59FC" w:rsidRPr="00905CFF" w:rsidRDefault="00FC59FC" w:rsidP="005B206E">
      <w:pPr>
        <w:numPr>
          <w:ilvl w:val="0"/>
          <w:numId w:val="109"/>
        </w:numPr>
        <w:jc w:val="both"/>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Giảm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thiểu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tài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nguyên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hệ</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thống</w:t>
      </w:r>
      <w:proofErr w:type="spellEnd"/>
      <w:r w:rsidRPr="00905CFF">
        <w:rPr>
          <w:rFonts w:ascii="Times New Roman" w:hAnsi="Times New Roman" w:cs="Times New Roman"/>
          <w:sz w:val="26"/>
          <w:szCs w:val="26"/>
          <w:lang w:val="en-US"/>
        </w:rPr>
        <w:t xml:space="preserve">: WebSocket </w:t>
      </w:r>
      <w:proofErr w:type="spellStart"/>
      <w:r w:rsidRPr="00905CFF">
        <w:rPr>
          <w:rFonts w:ascii="Times New Roman" w:hAnsi="Times New Roman" w:cs="Times New Roman"/>
          <w:sz w:val="26"/>
          <w:szCs w:val="26"/>
          <w:lang w:val="en-US"/>
        </w:rPr>
        <w:t>giúp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giảm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thiểu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tài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nguyên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hệ</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thống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vì</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nối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giữa</w:t>
      </w:r>
      <w:proofErr w:type="spellEnd"/>
      <w:r w:rsidRPr="00905CFF">
        <w:rPr>
          <w:rFonts w:ascii="Times New Roman" w:hAnsi="Times New Roman" w:cs="Times New Roman"/>
          <w:sz w:val="26"/>
          <w:szCs w:val="26"/>
          <w:lang w:val="en-US"/>
        </w:rPr>
        <w:t xml:space="preserve"> client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server </w:t>
      </w:r>
      <w:proofErr w:type="spellStart"/>
      <w:r w:rsidRPr="00905CFF">
        <w:rPr>
          <w:rFonts w:ascii="Times New Roman" w:hAnsi="Times New Roman" w:cs="Times New Roman"/>
          <w:sz w:val="26"/>
          <w:szCs w:val="26"/>
          <w:lang w:val="en-US"/>
        </w:rPr>
        <w:t>sẽ</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được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giữ</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mở</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trong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toàn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bộ</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phiên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làm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việc</w:t>
      </w:r>
      <w:proofErr w:type="spellEnd"/>
      <w:r w:rsidRPr="00905CFF">
        <w:rPr>
          <w:rFonts w:ascii="Times New Roman" w:hAnsi="Times New Roman" w:cs="Times New Roman"/>
          <w:sz w:val="26"/>
          <w:szCs w:val="26"/>
          <w:lang w:val="en-US"/>
        </w:rPr>
        <w:t>.</w:t>
      </w:r>
    </w:p>
    <w:p w14:paraId="33D5391E" w14:textId="77777777" w:rsidR="00FC59FC" w:rsidRPr="00905CFF" w:rsidRDefault="00FC59FC" w:rsidP="005B206E">
      <w:pPr>
        <w:numPr>
          <w:ilvl w:val="0"/>
          <w:numId w:val="109"/>
        </w:numPr>
        <w:jc w:val="both"/>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Tăng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tính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tương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Với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khả</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năng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truyền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tải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dữ</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liệu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liên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tục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trực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tiếp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giữa</w:t>
      </w:r>
      <w:proofErr w:type="spellEnd"/>
      <w:r w:rsidRPr="00905CFF">
        <w:rPr>
          <w:rFonts w:ascii="Times New Roman" w:hAnsi="Times New Roman" w:cs="Times New Roman"/>
          <w:sz w:val="26"/>
          <w:szCs w:val="26"/>
          <w:lang w:val="en-US"/>
        </w:rPr>
        <w:t xml:space="preserve"> client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server,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ứng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dụng</w:t>
      </w:r>
      <w:proofErr w:type="spellEnd"/>
      <w:r w:rsidRPr="00905CFF">
        <w:rPr>
          <w:rFonts w:ascii="Times New Roman" w:hAnsi="Times New Roman" w:cs="Times New Roman"/>
          <w:sz w:val="26"/>
          <w:szCs w:val="26"/>
          <w:lang w:val="en-US"/>
        </w:rPr>
        <w:t xml:space="preserve"> web </w:t>
      </w:r>
      <w:proofErr w:type="spellStart"/>
      <w:r w:rsidRPr="00905CFF">
        <w:rPr>
          <w:rFonts w:ascii="Times New Roman" w:hAnsi="Times New Roman" w:cs="Times New Roman"/>
          <w:sz w:val="26"/>
          <w:szCs w:val="26"/>
          <w:lang w:val="en-US"/>
        </w:rPr>
        <w:t>có</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thể</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tăng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tính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tương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cung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cấp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trải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nghiệm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người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dùng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tốt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hơn</w:t>
      </w:r>
      <w:proofErr w:type="spellEnd"/>
      <w:r w:rsidRPr="00905CFF">
        <w:rPr>
          <w:rFonts w:ascii="Times New Roman" w:hAnsi="Times New Roman" w:cs="Times New Roman"/>
          <w:sz w:val="26"/>
          <w:szCs w:val="26"/>
          <w:lang w:val="en-US"/>
        </w:rPr>
        <w:t>.</w:t>
      </w:r>
    </w:p>
    <w:p w14:paraId="15FCF829" w14:textId="77777777" w:rsidR="00FC59FC" w:rsidRPr="00905CFF" w:rsidRDefault="00FC59FC" w:rsidP="005B206E">
      <w:pPr>
        <w:numPr>
          <w:ilvl w:val="0"/>
          <w:numId w:val="109"/>
        </w:numPr>
        <w:jc w:val="both"/>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lastRenderedPageBreak/>
        <w:t>Thực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hiện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ứng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dụng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truy</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cập</w:t>
      </w:r>
      <w:proofErr w:type="spellEnd"/>
      <w:r w:rsidRPr="00905CFF">
        <w:rPr>
          <w:rFonts w:ascii="Times New Roman" w:hAnsi="Times New Roman" w:cs="Times New Roman"/>
          <w:sz w:val="26"/>
          <w:szCs w:val="26"/>
          <w:lang w:val="en-US"/>
        </w:rPr>
        <w:t xml:space="preserve">: WebSocket </w:t>
      </w:r>
      <w:proofErr w:type="spellStart"/>
      <w:r w:rsidRPr="00905CFF">
        <w:rPr>
          <w:rFonts w:ascii="Times New Roman" w:hAnsi="Times New Roman" w:cs="Times New Roman"/>
          <w:sz w:val="26"/>
          <w:szCs w:val="26"/>
          <w:lang w:val="en-US"/>
        </w:rPr>
        <w:t>giúp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ứng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dụng</w:t>
      </w:r>
      <w:proofErr w:type="spellEnd"/>
      <w:r w:rsidRPr="00905CFF">
        <w:rPr>
          <w:rFonts w:ascii="Times New Roman" w:hAnsi="Times New Roman" w:cs="Times New Roman"/>
          <w:sz w:val="26"/>
          <w:szCs w:val="26"/>
          <w:lang w:val="en-US"/>
        </w:rPr>
        <w:t xml:space="preserve"> web </w:t>
      </w:r>
      <w:proofErr w:type="spellStart"/>
      <w:r w:rsidRPr="00905CFF">
        <w:rPr>
          <w:rFonts w:ascii="Times New Roman" w:hAnsi="Times New Roman" w:cs="Times New Roman"/>
          <w:sz w:val="26"/>
          <w:szCs w:val="26"/>
          <w:lang w:val="en-US"/>
        </w:rPr>
        <w:t>đa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truy</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cập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trở</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nên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dễ</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dàng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hơn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bởi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vì</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nhiều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nối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có</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thể</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được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thiết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lập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giữa</w:t>
      </w:r>
      <w:proofErr w:type="spellEnd"/>
      <w:r w:rsidRPr="00905CFF">
        <w:rPr>
          <w:rFonts w:ascii="Times New Roman" w:hAnsi="Times New Roman" w:cs="Times New Roman"/>
          <w:sz w:val="26"/>
          <w:szCs w:val="26"/>
          <w:lang w:val="en-US"/>
        </w:rPr>
        <w:t xml:space="preserve"> client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server </w:t>
      </w:r>
      <w:proofErr w:type="spellStart"/>
      <w:r w:rsidRPr="00905CFF">
        <w:rPr>
          <w:rFonts w:ascii="Times New Roman" w:hAnsi="Times New Roman" w:cs="Times New Roman"/>
          <w:sz w:val="26"/>
          <w:szCs w:val="26"/>
          <w:lang w:val="en-US"/>
        </w:rPr>
        <w:t>một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đồng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thời</w:t>
      </w:r>
      <w:proofErr w:type="spellEnd"/>
      <w:r w:rsidRPr="00905CFF">
        <w:rPr>
          <w:rFonts w:ascii="Times New Roman" w:hAnsi="Times New Roman" w:cs="Times New Roman"/>
          <w:sz w:val="26"/>
          <w:szCs w:val="26"/>
          <w:lang w:val="en-US"/>
        </w:rPr>
        <w:t>.</w:t>
      </w:r>
    </w:p>
    <w:p w14:paraId="24C90294" w14:textId="77777777" w:rsidR="00FC59FC" w:rsidRPr="00905CFF" w:rsidRDefault="00FC59FC" w:rsidP="005B206E">
      <w:pPr>
        <w:numPr>
          <w:ilvl w:val="0"/>
          <w:numId w:val="109"/>
        </w:numPr>
        <w:jc w:val="both"/>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Tích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hợp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với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ứng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dụng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truyền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tải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dữ</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liệu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lớn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Với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khả</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năng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truyền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tải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dữ</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liệu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lớn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ứng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dụng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truyền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tải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dữ</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liệu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lớn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có</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thể</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sử</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dụng</w:t>
      </w:r>
      <w:proofErr w:type="spellEnd"/>
      <w:r w:rsidRPr="00905CFF">
        <w:rPr>
          <w:rFonts w:ascii="Times New Roman" w:hAnsi="Times New Roman" w:cs="Times New Roman"/>
          <w:sz w:val="26"/>
          <w:szCs w:val="26"/>
          <w:lang w:val="en-US"/>
        </w:rPr>
        <w:t xml:space="preserve"> WebSocket </w:t>
      </w:r>
      <w:proofErr w:type="spellStart"/>
      <w:r w:rsidRPr="00905CFF">
        <w:rPr>
          <w:rFonts w:ascii="Times New Roman" w:hAnsi="Times New Roman" w:cs="Times New Roman"/>
          <w:sz w:val="26"/>
          <w:szCs w:val="26"/>
          <w:lang w:val="en-US"/>
        </w:rPr>
        <w:t>để</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truyền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tải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dữ</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liệu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một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nhanh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chóng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hiệu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quả</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hơn</w:t>
      </w:r>
      <w:proofErr w:type="spellEnd"/>
      <w:r w:rsidRPr="00905CFF">
        <w:rPr>
          <w:rFonts w:ascii="Times New Roman" w:hAnsi="Times New Roman" w:cs="Times New Roman"/>
          <w:sz w:val="26"/>
          <w:szCs w:val="26"/>
          <w:lang w:val="en-US"/>
        </w:rPr>
        <w:t>.</w:t>
      </w:r>
    </w:p>
    <w:p w14:paraId="7C211B24" w14:textId="59862C36" w:rsidR="00FC59FC" w:rsidRPr="00905CFF" w:rsidRDefault="005B206E" w:rsidP="005B206E">
      <w:pPr>
        <w:jc w:val="both"/>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Mô</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tả</w:t>
      </w:r>
      <w:proofErr w:type="spellEnd"/>
      <w:r w:rsidRPr="00905CFF">
        <w:rPr>
          <w:rFonts w:ascii="Times New Roman" w:hAnsi="Times New Roman" w:cs="Times New Roman"/>
          <w:sz w:val="26"/>
          <w:szCs w:val="26"/>
          <w:lang w:val="en-US"/>
        </w:rPr>
        <w:t xml:space="preserve"> WebSocket:</w:t>
      </w:r>
    </w:p>
    <w:p w14:paraId="7D8774E0" w14:textId="77777777" w:rsidR="005B206E" w:rsidRPr="00905CFF" w:rsidRDefault="005B206E" w:rsidP="005B206E">
      <w:pPr>
        <w:ind w:firstLine="720"/>
        <w:jc w:val="both"/>
        <w:rPr>
          <w:rFonts w:ascii="Times New Roman" w:hAnsi="Times New Roman" w:cs="Times New Roman"/>
          <w:sz w:val="26"/>
          <w:szCs w:val="26"/>
          <w:lang w:val="en-US"/>
        </w:rPr>
      </w:pPr>
      <w:r w:rsidRPr="00905CFF">
        <w:rPr>
          <w:rFonts w:ascii="Times New Roman" w:hAnsi="Times New Roman" w:cs="Times New Roman"/>
          <w:sz w:val="26"/>
          <w:szCs w:val="26"/>
          <w:lang w:val="en-US"/>
        </w:rPr>
        <w:t xml:space="preserve">WebSocket </w:t>
      </w:r>
      <w:proofErr w:type="spellStart"/>
      <w:r w:rsidRPr="00905CFF">
        <w:rPr>
          <w:rFonts w:ascii="Times New Roman" w:hAnsi="Times New Roman" w:cs="Times New Roman"/>
          <w:sz w:val="26"/>
          <w:szCs w:val="26"/>
          <w:lang w:val="en-US"/>
        </w:rPr>
        <w:t>cho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phép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ứng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dụng</w:t>
      </w:r>
      <w:proofErr w:type="spellEnd"/>
      <w:r w:rsidRPr="00905CFF">
        <w:rPr>
          <w:rFonts w:ascii="Times New Roman" w:hAnsi="Times New Roman" w:cs="Times New Roman"/>
          <w:sz w:val="26"/>
          <w:szCs w:val="26"/>
          <w:lang w:val="en-US"/>
        </w:rPr>
        <w:t xml:space="preserve"> web </w:t>
      </w:r>
      <w:proofErr w:type="spellStart"/>
      <w:r w:rsidRPr="00905CFF">
        <w:rPr>
          <w:rFonts w:ascii="Times New Roman" w:hAnsi="Times New Roman" w:cs="Times New Roman"/>
          <w:sz w:val="26"/>
          <w:szCs w:val="26"/>
          <w:lang w:val="en-US"/>
        </w:rPr>
        <w:t>tạo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nối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thời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gian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thực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có</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khả</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năng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truyền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dữ</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liệu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hai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chiều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liên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tục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giữa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máy</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chủ</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trình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duyệt</w:t>
      </w:r>
      <w:proofErr w:type="spellEnd"/>
      <w:r w:rsidRPr="00905CFF">
        <w:rPr>
          <w:rFonts w:ascii="Times New Roman" w:hAnsi="Times New Roman" w:cs="Times New Roman"/>
          <w:sz w:val="26"/>
          <w:szCs w:val="26"/>
          <w:lang w:val="en-US"/>
        </w:rPr>
        <w:t xml:space="preserve">. Các </w:t>
      </w:r>
      <w:proofErr w:type="spellStart"/>
      <w:r w:rsidRPr="00905CFF">
        <w:rPr>
          <w:rFonts w:ascii="Times New Roman" w:hAnsi="Times New Roman" w:cs="Times New Roman"/>
          <w:sz w:val="26"/>
          <w:szCs w:val="26"/>
          <w:lang w:val="en-US"/>
        </w:rPr>
        <w:t>sự</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kiện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chính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của</w:t>
      </w:r>
      <w:proofErr w:type="spellEnd"/>
      <w:r w:rsidRPr="00905CFF">
        <w:rPr>
          <w:rFonts w:ascii="Times New Roman" w:hAnsi="Times New Roman" w:cs="Times New Roman"/>
          <w:sz w:val="26"/>
          <w:szCs w:val="26"/>
          <w:lang w:val="en-US"/>
        </w:rPr>
        <w:t xml:space="preserve"> WebSocket bao </w:t>
      </w:r>
      <w:proofErr w:type="spellStart"/>
      <w:r w:rsidRPr="00905CFF">
        <w:rPr>
          <w:rFonts w:ascii="Times New Roman" w:hAnsi="Times New Roman" w:cs="Times New Roman"/>
          <w:sz w:val="26"/>
          <w:szCs w:val="26"/>
          <w:lang w:val="en-US"/>
        </w:rPr>
        <w:t>gồm</w:t>
      </w:r>
      <w:proofErr w:type="spellEnd"/>
      <w:r w:rsidRPr="00905CFF">
        <w:rPr>
          <w:rFonts w:ascii="Times New Roman" w:hAnsi="Times New Roman" w:cs="Times New Roman"/>
          <w:sz w:val="26"/>
          <w:szCs w:val="26"/>
          <w:lang w:val="en-US"/>
        </w:rPr>
        <w:t>:</w:t>
      </w:r>
    </w:p>
    <w:p w14:paraId="509BAE75" w14:textId="77777777" w:rsidR="005B206E" w:rsidRPr="00905CFF" w:rsidRDefault="005B206E" w:rsidP="005B206E">
      <w:pPr>
        <w:numPr>
          <w:ilvl w:val="0"/>
          <w:numId w:val="110"/>
        </w:numPr>
        <w:jc w:val="both"/>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Mở</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nối</w:t>
      </w:r>
      <w:proofErr w:type="spellEnd"/>
      <w:r w:rsidRPr="00905CFF">
        <w:rPr>
          <w:rFonts w:ascii="Times New Roman" w:hAnsi="Times New Roman" w:cs="Times New Roman"/>
          <w:sz w:val="26"/>
          <w:szCs w:val="26"/>
          <w:lang w:val="en-US"/>
        </w:rPr>
        <w:t xml:space="preserve"> (Open): Khi </w:t>
      </w:r>
      <w:proofErr w:type="spellStart"/>
      <w:r w:rsidRPr="00905CFF">
        <w:rPr>
          <w:rFonts w:ascii="Times New Roman" w:hAnsi="Times New Roman" w:cs="Times New Roman"/>
          <w:sz w:val="26"/>
          <w:szCs w:val="26"/>
          <w:lang w:val="en-US"/>
        </w:rPr>
        <w:t>một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nối</w:t>
      </w:r>
      <w:proofErr w:type="spellEnd"/>
      <w:r w:rsidRPr="00905CFF">
        <w:rPr>
          <w:rFonts w:ascii="Times New Roman" w:hAnsi="Times New Roman" w:cs="Times New Roman"/>
          <w:sz w:val="26"/>
          <w:szCs w:val="26"/>
          <w:lang w:val="en-US"/>
        </w:rPr>
        <w:t xml:space="preserve"> WebSocket </w:t>
      </w:r>
      <w:proofErr w:type="spellStart"/>
      <w:r w:rsidRPr="00905CFF">
        <w:rPr>
          <w:rFonts w:ascii="Times New Roman" w:hAnsi="Times New Roman" w:cs="Times New Roman"/>
          <w:sz w:val="26"/>
          <w:szCs w:val="26"/>
          <w:lang w:val="en-US"/>
        </w:rPr>
        <w:t>được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thiết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lập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giữa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trình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duyệt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máy</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chủ</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sự</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kiện</w:t>
      </w:r>
      <w:proofErr w:type="spellEnd"/>
      <w:r w:rsidRPr="00905CFF">
        <w:rPr>
          <w:rFonts w:ascii="Times New Roman" w:hAnsi="Times New Roman" w:cs="Times New Roman"/>
          <w:sz w:val="26"/>
          <w:szCs w:val="26"/>
          <w:lang w:val="en-US"/>
        </w:rPr>
        <w:t xml:space="preserve"> "open" </w:t>
      </w:r>
      <w:proofErr w:type="spellStart"/>
      <w:r w:rsidRPr="00905CFF">
        <w:rPr>
          <w:rFonts w:ascii="Times New Roman" w:hAnsi="Times New Roman" w:cs="Times New Roman"/>
          <w:sz w:val="26"/>
          <w:szCs w:val="26"/>
          <w:lang w:val="en-US"/>
        </w:rPr>
        <w:t>được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kích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hoạt</w:t>
      </w:r>
      <w:proofErr w:type="spellEnd"/>
      <w:r w:rsidRPr="00905CFF">
        <w:rPr>
          <w:rFonts w:ascii="Times New Roman" w:hAnsi="Times New Roman" w:cs="Times New Roman"/>
          <w:sz w:val="26"/>
          <w:szCs w:val="26"/>
          <w:lang w:val="en-US"/>
        </w:rPr>
        <w:t>.</w:t>
      </w:r>
    </w:p>
    <w:p w14:paraId="7F80ACB8" w14:textId="77777777" w:rsidR="005B206E" w:rsidRPr="00905CFF" w:rsidRDefault="005B206E" w:rsidP="005B206E">
      <w:pPr>
        <w:numPr>
          <w:ilvl w:val="0"/>
          <w:numId w:val="110"/>
        </w:numPr>
        <w:jc w:val="both"/>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Nhận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dữ</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liệu</w:t>
      </w:r>
      <w:proofErr w:type="spellEnd"/>
      <w:r w:rsidRPr="00905CFF">
        <w:rPr>
          <w:rFonts w:ascii="Times New Roman" w:hAnsi="Times New Roman" w:cs="Times New Roman"/>
          <w:sz w:val="26"/>
          <w:szCs w:val="26"/>
          <w:lang w:val="en-US"/>
        </w:rPr>
        <w:t xml:space="preserve"> (Message): Khi </w:t>
      </w:r>
      <w:proofErr w:type="spellStart"/>
      <w:r w:rsidRPr="00905CFF">
        <w:rPr>
          <w:rFonts w:ascii="Times New Roman" w:hAnsi="Times New Roman" w:cs="Times New Roman"/>
          <w:sz w:val="26"/>
          <w:szCs w:val="26"/>
          <w:lang w:val="en-US"/>
        </w:rPr>
        <w:t>trình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duyệt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hoặc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máy</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chủ</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nhận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được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dữ</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liệu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mới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sự</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kiện</w:t>
      </w:r>
      <w:proofErr w:type="spellEnd"/>
      <w:r w:rsidRPr="00905CFF">
        <w:rPr>
          <w:rFonts w:ascii="Times New Roman" w:hAnsi="Times New Roman" w:cs="Times New Roman"/>
          <w:sz w:val="26"/>
          <w:szCs w:val="26"/>
          <w:lang w:val="en-US"/>
        </w:rPr>
        <w:t xml:space="preserve"> "message" </w:t>
      </w:r>
      <w:proofErr w:type="spellStart"/>
      <w:r w:rsidRPr="00905CFF">
        <w:rPr>
          <w:rFonts w:ascii="Times New Roman" w:hAnsi="Times New Roman" w:cs="Times New Roman"/>
          <w:sz w:val="26"/>
          <w:szCs w:val="26"/>
          <w:lang w:val="en-US"/>
        </w:rPr>
        <w:t>được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kích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hoạt</w:t>
      </w:r>
      <w:proofErr w:type="spellEnd"/>
      <w:r w:rsidRPr="00905CFF">
        <w:rPr>
          <w:rFonts w:ascii="Times New Roman" w:hAnsi="Times New Roman" w:cs="Times New Roman"/>
          <w:sz w:val="26"/>
          <w:szCs w:val="26"/>
          <w:lang w:val="en-US"/>
        </w:rPr>
        <w:t>.</w:t>
      </w:r>
    </w:p>
    <w:p w14:paraId="066F1678" w14:textId="77777777" w:rsidR="005B206E" w:rsidRPr="00905CFF" w:rsidRDefault="005B206E" w:rsidP="005B206E">
      <w:pPr>
        <w:numPr>
          <w:ilvl w:val="0"/>
          <w:numId w:val="110"/>
        </w:numPr>
        <w:jc w:val="both"/>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Gửi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dữ</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liệu</w:t>
      </w:r>
      <w:proofErr w:type="spellEnd"/>
      <w:r w:rsidRPr="00905CFF">
        <w:rPr>
          <w:rFonts w:ascii="Times New Roman" w:hAnsi="Times New Roman" w:cs="Times New Roman"/>
          <w:sz w:val="26"/>
          <w:szCs w:val="26"/>
          <w:lang w:val="en-US"/>
        </w:rPr>
        <w:t xml:space="preserve"> (Send): Khi </w:t>
      </w:r>
      <w:proofErr w:type="spellStart"/>
      <w:r w:rsidRPr="00905CFF">
        <w:rPr>
          <w:rFonts w:ascii="Times New Roman" w:hAnsi="Times New Roman" w:cs="Times New Roman"/>
          <w:sz w:val="26"/>
          <w:szCs w:val="26"/>
          <w:lang w:val="en-US"/>
        </w:rPr>
        <w:t>trình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duyệt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hoặc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máy</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chủ</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gửi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dữ</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liệu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sự</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kiện</w:t>
      </w:r>
      <w:proofErr w:type="spellEnd"/>
      <w:r w:rsidRPr="00905CFF">
        <w:rPr>
          <w:rFonts w:ascii="Times New Roman" w:hAnsi="Times New Roman" w:cs="Times New Roman"/>
          <w:sz w:val="26"/>
          <w:szCs w:val="26"/>
          <w:lang w:val="en-US"/>
        </w:rPr>
        <w:t xml:space="preserve"> "send" </w:t>
      </w:r>
      <w:proofErr w:type="spellStart"/>
      <w:r w:rsidRPr="00905CFF">
        <w:rPr>
          <w:rFonts w:ascii="Times New Roman" w:hAnsi="Times New Roman" w:cs="Times New Roman"/>
          <w:sz w:val="26"/>
          <w:szCs w:val="26"/>
          <w:lang w:val="en-US"/>
        </w:rPr>
        <w:t>được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kích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hoạt</w:t>
      </w:r>
      <w:proofErr w:type="spellEnd"/>
      <w:r w:rsidRPr="00905CFF">
        <w:rPr>
          <w:rFonts w:ascii="Times New Roman" w:hAnsi="Times New Roman" w:cs="Times New Roman"/>
          <w:sz w:val="26"/>
          <w:szCs w:val="26"/>
          <w:lang w:val="en-US"/>
        </w:rPr>
        <w:t>.</w:t>
      </w:r>
    </w:p>
    <w:p w14:paraId="6EBDA460" w14:textId="77777777" w:rsidR="005B206E" w:rsidRPr="00905CFF" w:rsidRDefault="005B206E" w:rsidP="005B206E">
      <w:pPr>
        <w:numPr>
          <w:ilvl w:val="0"/>
          <w:numId w:val="110"/>
        </w:numPr>
        <w:jc w:val="both"/>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Đóng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nối</w:t>
      </w:r>
      <w:proofErr w:type="spellEnd"/>
      <w:r w:rsidRPr="00905CFF">
        <w:rPr>
          <w:rFonts w:ascii="Times New Roman" w:hAnsi="Times New Roman" w:cs="Times New Roman"/>
          <w:sz w:val="26"/>
          <w:szCs w:val="26"/>
          <w:lang w:val="en-US"/>
        </w:rPr>
        <w:t xml:space="preserve"> (Close): Khi </w:t>
      </w:r>
      <w:proofErr w:type="spellStart"/>
      <w:r w:rsidRPr="00905CFF">
        <w:rPr>
          <w:rFonts w:ascii="Times New Roman" w:hAnsi="Times New Roman" w:cs="Times New Roman"/>
          <w:sz w:val="26"/>
          <w:szCs w:val="26"/>
          <w:lang w:val="en-US"/>
        </w:rPr>
        <w:t>kết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nối</w:t>
      </w:r>
      <w:proofErr w:type="spellEnd"/>
      <w:r w:rsidRPr="00905CFF">
        <w:rPr>
          <w:rFonts w:ascii="Times New Roman" w:hAnsi="Times New Roman" w:cs="Times New Roman"/>
          <w:sz w:val="26"/>
          <w:szCs w:val="26"/>
          <w:lang w:val="en-US"/>
        </w:rPr>
        <w:t xml:space="preserve"> WebSocket </w:t>
      </w:r>
      <w:proofErr w:type="spellStart"/>
      <w:r w:rsidRPr="00905CFF">
        <w:rPr>
          <w:rFonts w:ascii="Times New Roman" w:hAnsi="Times New Roman" w:cs="Times New Roman"/>
          <w:sz w:val="26"/>
          <w:szCs w:val="26"/>
          <w:lang w:val="en-US"/>
        </w:rPr>
        <w:t>bị</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đóng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sự</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kiện</w:t>
      </w:r>
      <w:proofErr w:type="spellEnd"/>
      <w:r w:rsidRPr="00905CFF">
        <w:rPr>
          <w:rFonts w:ascii="Times New Roman" w:hAnsi="Times New Roman" w:cs="Times New Roman"/>
          <w:sz w:val="26"/>
          <w:szCs w:val="26"/>
          <w:lang w:val="en-US"/>
        </w:rPr>
        <w:t xml:space="preserve"> "close" </w:t>
      </w:r>
      <w:proofErr w:type="spellStart"/>
      <w:r w:rsidRPr="00905CFF">
        <w:rPr>
          <w:rFonts w:ascii="Times New Roman" w:hAnsi="Times New Roman" w:cs="Times New Roman"/>
          <w:sz w:val="26"/>
          <w:szCs w:val="26"/>
          <w:lang w:val="en-US"/>
        </w:rPr>
        <w:t>được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kích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hoạt</w:t>
      </w:r>
      <w:proofErr w:type="spellEnd"/>
      <w:r w:rsidRPr="00905CFF">
        <w:rPr>
          <w:rFonts w:ascii="Times New Roman" w:hAnsi="Times New Roman" w:cs="Times New Roman"/>
          <w:sz w:val="26"/>
          <w:szCs w:val="26"/>
          <w:lang w:val="en-US"/>
        </w:rPr>
        <w:t>.</w:t>
      </w:r>
    </w:p>
    <w:p w14:paraId="7C57EC36" w14:textId="77777777" w:rsidR="005B206E" w:rsidRPr="00905CFF" w:rsidRDefault="005B206E" w:rsidP="005B206E">
      <w:pPr>
        <w:numPr>
          <w:ilvl w:val="0"/>
          <w:numId w:val="110"/>
        </w:numPr>
        <w:jc w:val="both"/>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Lỗi</w:t>
      </w:r>
      <w:proofErr w:type="spellEnd"/>
      <w:r w:rsidRPr="00905CFF">
        <w:rPr>
          <w:rFonts w:ascii="Times New Roman" w:hAnsi="Times New Roman" w:cs="Times New Roman"/>
          <w:sz w:val="26"/>
          <w:szCs w:val="26"/>
          <w:lang w:val="en-US"/>
        </w:rPr>
        <w:t xml:space="preserve"> (Error): </w:t>
      </w:r>
      <w:proofErr w:type="spellStart"/>
      <w:r w:rsidRPr="00905CFF">
        <w:rPr>
          <w:rFonts w:ascii="Times New Roman" w:hAnsi="Times New Roman" w:cs="Times New Roman"/>
          <w:sz w:val="26"/>
          <w:szCs w:val="26"/>
          <w:lang w:val="en-US"/>
        </w:rPr>
        <w:t>Nếu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có</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lỗi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trong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quá</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trình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thiết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lập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hoặc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sử</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dụng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nối</w:t>
      </w:r>
      <w:proofErr w:type="spellEnd"/>
      <w:r w:rsidRPr="00905CFF">
        <w:rPr>
          <w:rFonts w:ascii="Times New Roman" w:hAnsi="Times New Roman" w:cs="Times New Roman"/>
          <w:sz w:val="26"/>
          <w:szCs w:val="26"/>
          <w:lang w:val="en-US"/>
        </w:rPr>
        <w:t xml:space="preserve"> WebSocket, </w:t>
      </w:r>
      <w:proofErr w:type="spellStart"/>
      <w:r w:rsidRPr="00905CFF">
        <w:rPr>
          <w:rFonts w:ascii="Times New Roman" w:hAnsi="Times New Roman" w:cs="Times New Roman"/>
          <w:sz w:val="26"/>
          <w:szCs w:val="26"/>
          <w:lang w:val="en-US"/>
        </w:rPr>
        <w:t>sự</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kiện</w:t>
      </w:r>
      <w:proofErr w:type="spellEnd"/>
      <w:r w:rsidRPr="00905CFF">
        <w:rPr>
          <w:rFonts w:ascii="Times New Roman" w:hAnsi="Times New Roman" w:cs="Times New Roman"/>
          <w:sz w:val="26"/>
          <w:szCs w:val="26"/>
          <w:lang w:val="en-US"/>
        </w:rPr>
        <w:t xml:space="preserve"> "error" </w:t>
      </w:r>
      <w:proofErr w:type="spellStart"/>
      <w:r w:rsidRPr="00905CFF">
        <w:rPr>
          <w:rFonts w:ascii="Times New Roman" w:hAnsi="Times New Roman" w:cs="Times New Roman"/>
          <w:sz w:val="26"/>
          <w:szCs w:val="26"/>
          <w:lang w:val="en-US"/>
        </w:rPr>
        <w:t>được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kích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hoạt</w:t>
      </w:r>
      <w:proofErr w:type="spellEnd"/>
      <w:r w:rsidRPr="00905CFF">
        <w:rPr>
          <w:rFonts w:ascii="Times New Roman" w:hAnsi="Times New Roman" w:cs="Times New Roman"/>
          <w:sz w:val="26"/>
          <w:szCs w:val="26"/>
          <w:lang w:val="en-US"/>
        </w:rPr>
        <w:t>.</w:t>
      </w:r>
    </w:p>
    <w:p w14:paraId="540DBED7" w14:textId="77777777" w:rsidR="005B206E" w:rsidRPr="00905CFF" w:rsidRDefault="005B206E" w:rsidP="005B206E">
      <w:pPr>
        <w:jc w:val="both"/>
        <w:rPr>
          <w:rFonts w:ascii="Times New Roman" w:hAnsi="Times New Roman" w:cs="Times New Roman"/>
          <w:sz w:val="26"/>
          <w:szCs w:val="26"/>
          <w:lang w:val="en-US"/>
        </w:rPr>
      </w:pPr>
      <w:r w:rsidRPr="00905CFF">
        <w:rPr>
          <w:rFonts w:ascii="Times New Roman" w:hAnsi="Times New Roman" w:cs="Times New Roman"/>
          <w:sz w:val="26"/>
          <w:szCs w:val="26"/>
          <w:lang w:val="en-US"/>
        </w:rPr>
        <w:t xml:space="preserve">Các </w:t>
      </w:r>
      <w:proofErr w:type="spellStart"/>
      <w:r w:rsidRPr="00905CFF">
        <w:rPr>
          <w:rFonts w:ascii="Times New Roman" w:hAnsi="Times New Roman" w:cs="Times New Roman"/>
          <w:sz w:val="26"/>
          <w:szCs w:val="26"/>
          <w:lang w:val="en-US"/>
        </w:rPr>
        <w:t>sự</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kiện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này</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đều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cung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cấp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thông</w:t>
      </w:r>
      <w:proofErr w:type="spellEnd"/>
      <w:r w:rsidRPr="00905CFF">
        <w:rPr>
          <w:rFonts w:ascii="Times New Roman" w:hAnsi="Times New Roman" w:cs="Times New Roman"/>
          <w:sz w:val="26"/>
          <w:szCs w:val="26"/>
          <w:lang w:val="en-US"/>
        </w:rPr>
        <w:t xml:space="preserve"> tin </w:t>
      </w:r>
      <w:proofErr w:type="spellStart"/>
      <w:r w:rsidRPr="00905CFF">
        <w:rPr>
          <w:rFonts w:ascii="Times New Roman" w:hAnsi="Times New Roman" w:cs="Times New Roman"/>
          <w:sz w:val="26"/>
          <w:szCs w:val="26"/>
          <w:lang w:val="en-US"/>
        </w:rPr>
        <w:t>cần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thiết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ứng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dụng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để</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xử</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lý</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tình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huống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nhau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sử</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dụng</w:t>
      </w:r>
      <w:proofErr w:type="spellEnd"/>
      <w:r w:rsidRPr="00905CFF">
        <w:rPr>
          <w:rFonts w:ascii="Times New Roman" w:hAnsi="Times New Roman" w:cs="Times New Roman"/>
          <w:sz w:val="26"/>
          <w:szCs w:val="26"/>
          <w:lang w:val="en-US"/>
        </w:rPr>
        <w:t xml:space="preserve"> WebSocket.</w:t>
      </w:r>
    </w:p>
    <w:p w14:paraId="3C9ED8CB" w14:textId="684D4B9C" w:rsidR="005B206E" w:rsidRPr="00905CFF" w:rsidRDefault="005B206E" w:rsidP="005B206E">
      <w:pPr>
        <w:pStyle w:val="ListParagraph"/>
        <w:numPr>
          <w:ilvl w:val="0"/>
          <w:numId w:val="107"/>
        </w:numPr>
        <w:jc w:val="both"/>
        <w:rPr>
          <w:rFonts w:cs="Times New Roman"/>
          <w:szCs w:val="26"/>
          <w:lang w:val="en-US"/>
        </w:rPr>
      </w:pPr>
      <w:r w:rsidRPr="00905CFF">
        <w:rPr>
          <w:rFonts w:cs="Times New Roman"/>
          <w:szCs w:val="26"/>
          <w:lang w:val="en-US"/>
        </w:rPr>
        <w:t xml:space="preserve">Các </w:t>
      </w:r>
      <w:proofErr w:type="spellStart"/>
      <w:r w:rsidRPr="00905CFF">
        <w:rPr>
          <w:rFonts w:cs="Times New Roman"/>
          <w:szCs w:val="26"/>
          <w:lang w:val="en-US"/>
        </w:rPr>
        <w:t>thuộc</w:t>
      </w:r>
      <w:proofErr w:type="spellEnd"/>
      <w:r w:rsidRPr="00905CFF">
        <w:rPr>
          <w:rFonts w:cs="Times New Roman"/>
          <w:szCs w:val="26"/>
          <w:lang w:val="en-US"/>
        </w:rPr>
        <w:t xml:space="preserve"> </w:t>
      </w:r>
      <w:proofErr w:type="spellStart"/>
      <w:r w:rsidRPr="00905CFF">
        <w:rPr>
          <w:rFonts w:cs="Times New Roman"/>
          <w:szCs w:val="26"/>
          <w:lang w:val="en-US"/>
        </w:rPr>
        <w:t>tính</w:t>
      </w:r>
      <w:proofErr w:type="spellEnd"/>
      <w:r w:rsidRPr="00905CFF">
        <w:rPr>
          <w:rFonts w:cs="Times New Roman"/>
          <w:szCs w:val="26"/>
          <w:lang w:val="en-US"/>
        </w:rPr>
        <w:t xml:space="preserve"> </w:t>
      </w:r>
      <w:proofErr w:type="spellStart"/>
      <w:r w:rsidRPr="00905CFF">
        <w:rPr>
          <w:rFonts w:cs="Times New Roman"/>
          <w:szCs w:val="26"/>
          <w:lang w:val="en-US"/>
        </w:rPr>
        <w:t>của</w:t>
      </w:r>
      <w:proofErr w:type="spellEnd"/>
      <w:r w:rsidRPr="00905CFF">
        <w:rPr>
          <w:rFonts w:cs="Times New Roman"/>
          <w:szCs w:val="26"/>
          <w:lang w:val="en-US"/>
        </w:rPr>
        <w:t xml:space="preserve"> WebSocket:</w:t>
      </w:r>
    </w:p>
    <w:p w14:paraId="74B474A3" w14:textId="77777777" w:rsidR="005B206E" w:rsidRPr="00905CFF" w:rsidRDefault="005B206E" w:rsidP="005B206E">
      <w:pPr>
        <w:ind w:left="360"/>
        <w:jc w:val="both"/>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ReadyState</w:t>
      </w:r>
      <w:proofErr w:type="spellEnd"/>
      <w:r w:rsidRPr="00905CFF">
        <w:rPr>
          <w:rFonts w:ascii="Times New Roman" w:hAnsi="Times New Roman" w:cs="Times New Roman"/>
          <w:sz w:val="26"/>
          <w:szCs w:val="26"/>
          <w:lang w:val="en-US"/>
        </w:rPr>
        <w:t>: </w:t>
      </w:r>
      <w:proofErr w:type="spellStart"/>
      <w:r w:rsidRPr="00905CFF">
        <w:rPr>
          <w:rFonts w:ascii="Times New Roman" w:hAnsi="Times New Roman" w:cs="Times New Roman"/>
          <w:sz w:val="26"/>
          <w:szCs w:val="26"/>
          <w:lang w:val="en-US"/>
        </w:rPr>
        <w:t>biểu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diễn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trạng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thái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nối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Dưới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đây</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giá</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trị</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của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thuộc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tính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này</w:t>
      </w:r>
      <w:proofErr w:type="spellEnd"/>
      <w:r w:rsidRPr="00905CFF">
        <w:rPr>
          <w:rFonts w:ascii="Times New Roman" w:hAnsi="Times New Roman" w:cs="Times New Roman"/>
          <w:sz w:val="26"/>
          <w:szCs w:val="26"/>
          <w:lang w:val="en-US"/>
        </w:rPr>
        <w:t>:</w:t>
      </w:r>
    </w:p>
    <w:p w14:paraId="49EB7CE3" w14:textId="77777777" w:rsidR="005B206E" w:rsidRPr="00905CFF" w:rsidRDefault="005B206E" w:rsidP="005B206E">
      <w:pPr>
        <w:numPr>
          <w:ilvl w:val="0"/>
          <w:numId w:val="111"/>
        </w:numPr>
        <w:jc w:val="both"/>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WebSocket.CONNECTING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Giá</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trị</w:t>
      </w:r>
      <w:proofErr w:type="spellEnd"/>
      <w:r w:rsidRPr="00905CFF">
        <w:rPr>
          <w:rFonts w:ascii="Times New Roman" w:hAnsi="Times New Roman" w:cs="Times New Roman"/>
          <w:sz w:val="26"/>
          <w:szCs w:val="26"/>
          <w:lang w:val="en-US"/>
        </w:rPr>
        <w:t xml:space="preserve"> 0 </w:t>
      </w:r>
      <w:proofErr w:type="spellStart"/>
      <w:r w:rsidRPr="00905CFF">
        <w:rPr>
          <w:rFonts w:ascii="Times New Roman" w:hAnsi="Times New Roman" w:cs="Times New Roman"/>
          <w:sz w:val="26"/>
          <w:szCs w:val="26"/>
          <w:lang w:val="en-US"/>
        </w:rPr>
        <w:t>chỉ</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rằng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nối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vẫn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chưa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được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thành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lập</w:t>
      </w:r>
      <w:proofErr w:type="spellEnd"/>
      <w:r w:rsidRPr="00905CFF">
        <w:rPr>
          <w:rFonts w:ascii="Times New Roman" w:hAnsi="Times New Roman" w:cs="Times New Roman"/>
          <w:sz w:val="26"/>
          <w:szCs w:val="26"/>
          <w:lang w:val="en-US"/>
        </w:rPr>
        <w:t>.</w:t>
      </w:r>
    </w:p>
    <w:p w14:paraId="6A22EB0D" w14:textId="77777777" w:rsidR="005B206E" w:rsidRPr="00905CFF" w:rsidRDefault="005B206E" w:rsidP="005B206E">
      <w:pPr>
        <w:numPr>
          <w:ilvl w:val="0"/>
          <w:numId w:val="111"/>
        </w:numPr>
        <w:jc w:val="both"/>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WebSocket.OPEN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Giá</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trị</w:t>
      </w:r>
      <w:proofErr w:type="spellEnd"/>
      <w:r w:rsidRPr="00905CFF">
        <w:rPr>
          <w:rFonts w:ascii="Times New Roman" w:hAnsi="Times New Roman" w:cs="Times New Roman"/>
          <w:sz w:val="26"/>
          <w:szCs w:val="26"/>
          <w:lang w:val="en-US"/>
        </w:rPr>
        <w:t xml:space="preserve"> 1 </w:t>
      </w:r>
      <w:proofErr w:type="spellStart"/>
      <w:r w:rsidRPr="00905CFF">
        <w:rPr>
          <w:rFonts w:ascii="Times New Roman" w:hAnsi="Times New Roman" w:cs="Times New Roman"/>
          <w:sz w:val="26"/>
          <w:szCs w:val="26"/>
          <w:lang w:val="en-US"/>
        </w:rPr>
        <w:t>chỉ</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ra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rằng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nối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đã</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thành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lập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có</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thể</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giao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tiếp</w:t>
      </w:r>
      <w:proofErr w:type="spellEnd"/>
    </w:p>
    <w:p w14:paraId="58A042B7" w14:textId="77777777" w:rsidR="005B206E" w:rsidRPr="00905CFF" w:rsidRDefault="005B206E" w:rsidP="005B206E">
      <w:pPr>
        <w:numPr>
          <w:ilvl w:val="0"/>
          <w:numId w:val="111"/>
        </w:numPr>
        <w:jc w:val="both"/>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WebSocket.CLOSING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Giá</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trị</w:t>
      </w:r>
      <w:proofErr w:type="spellEnd"/>
      <w:r w:rsidRPr="00905CFF">
        <w:rPr>
          <w:rFonts w:ascii="Times New Roman" w:hAnsi="Times New Roman" w:cs="Times New Roman"/>
          <w:sz w:val="26"/>
          <w:szCs w:val="26"/>
          <w:lang w:val="en-US"/>
        </w:rPr>
        <w:t xml:space="preserve"> 2 </w:t>
      </w:r>
      <w:proofErr w:type="spellStart"/>
      <w:r w:rsidRPr="00905CFF">
        <w:rPr>
          <w:rFonts w:ascii="Times New Roman" w:hAnsi="Times New Roman" w:cs="Times New Roman"/>
          <w:sz w:val="26"/>
          <w:szCs w:val="26"/>
          <w:lang w:val="en-US"/>
        </w:rPr>
        <w:t>chỉ</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rằng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nối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đang</w:t>
      </w:r>
      <w:proofErr w:type="spellEnd"/>
      <w:r w:rsidRPr="00905CFF">
        <w:rPr>
          <w:rFonts w:ascii="Times New Roman" w:hAnsi="Times New Roman" w:cs="Times New Roman"/>
          <w:sz w:val="26"/>
          <w:szCs w:val="26"/>
          <w:lang w:val="en-US"/>
        </w:rPr>
        <w:t xml:space="preserve"> qua handshake </w:t>
      </w:r>
      <w:proofErr w:type="spellStart"/>
      <w:r w:rsidRPr="00905CFF">
        <w:rPr>
          <w:rFonts w:ascii="Times New Roman" w:hAnsi="Times New Roman" w:cs="Times New Roman"/>
          <w:sz w:val="26"/>
          <w:szCs w:val="26"/>
          <w:lang w:val="en-US"/>
        </w:rPr>
        <w:t>đóng</w:t>
      </w:r>
      <w:proofErr w:type="spellEnd"/>
      <w:r w:rsidRPr="00905CFF">
        <w:rPr>
          <w:rFonts w:ascii="Times New Roman" w:hAnsi="Times New Roman" w:cs="Times New Roman"/>
          <w:sz w:val="26"/>
          <w:szCs w:val="26"/>
          <w:lang w:val="en-US"/>
        </w:rPr>
        <w:t>. </w:t>
      </w:r>
    </w:p>
    <w:p w14:paraId="172C3D07" w14:textId="77777777" w:rsidR="005B206E" w:rsidRPr="00905CFF" w:rsidRDefault="005B206E" w:rsidP="005B206E">
      <w:pPr>
        <w:numPr>
          <w:ilvl w:val="0"/>
          <w:numId w:val="111"/>
        </w:numPr>
        <w:jc w:val="both"/>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WebSocket.CLOSED</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Giá</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trị</w:t>
      </w:r>
      <w:proofErr w:type="spellEnd"/>
      <w:r w:rsidRPr="00905CFF">
        <w:rPr>
          <w:rFonts w:ascii="Times New Roman" w:hAnsi="Times New Roman" w:cs="Times New Roman"/>
          <w:sz w:val="26"/>
          <w:szCs w:val="26"/>
          <w:lang w:val="en-US"/>
        </w:rPr>
        <w:t xml:space="preserve"> 3 </w:t>
      </w:r>
      <w:proofErr w:type="spellStart"/>
      <w:r w:rsidRPr="00905CFF">
        <w:rPr>
          <w:rFonts w:ascii="Times New Roman" w:hAnsi="Times New Roman" w:cs="Times New Roman"/>
          <w:sz w:val="26"/>
          <w:szCs w:val="26"/>
          <w:lang w:val="en-US"/>
        </w:rPr>
        <w:t>chỉ</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rằng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nối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đã</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được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đóng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hoặc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không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thể</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được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mở</w:t>
      </w:r>
      <w:proofErr w:type="spellEnd"/>
      <w:r w:rsidRPr="00905CFF">
        <w:rPr>
          <w:rFonts w:ascii="Times New Roman" w:hAnsi="Times New Roman" w:cs="Times New Roman"/>
          <w:sz w:val="26"/>
          <w:szCs w:val="26"/>
          <w:lang w:val="en-US"/>
        </w:rPr>
        <w:t>.</w:t>
      </w:r>
    </w:p>
    <w:p w14:paraId="172DE127" w14:textId="77777777" w:rsidR="005B206E" w:rsidRPr="00905CFF" w:rsidRDefault="005B206E" w:rsidP="005B206E">
      <w:pPr>
        <w:ind w:left="360"/>
        <w:jc w:val="both"/>
        <w:rPr>
          <w:rFonts w:ascii="Times New Roman" w:hAnsi="Times New Roman" w:cs="Times New Roman"/>
          <w:sz w:val="26"/>
          <w:szCs w:val="26"/>
          <w:lang w:val="en-US"/>
        </w:rPr>
      </w:pPr>
      <w:r w:rsidRPr="00905CFF">
        <w:rPr>
          <w:rFonts w:ascii="Times New Roman" w:hAnsi="Times New Roman" w:cs="Times New Roman"/>
          <w:sz w:val="26"/>
          <w:szCs w:val="26"/>
          <w:lang w:val="en-US"/>
        </w:rPr>
        <w:t>Buffered Amount: </w:t>
      </w:r>
      <w:proofErr w:type="spellStart"/>
      <w:r w:rsidRPr="00905CFF">
        <w:rPr>
          <w:rFonts w:ascii="Times New Roman" w:hAnsi="Times New Roman" w:cs="Times New Roman"/>
          <w:sz w:val="26"/>
          <w:szCs w:val="26"/>
          <w:lang w:val="en-US"/>
        </w:rPr>
        <w:t>là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thuộc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tính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chỉ</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đọc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biểu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diễn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số</w:t>
      </w:r>
      <w:proofErr w:type="spellEnd"/>
      <w:r w:rsidRPr="00905CFF">
        <w:rPr>
          <w:rFonts w:ascii="Times New Roman" w:hAnsi="Times New Roman" w:cs="Times New Roman"/>
          <w:sz w:val="26"/>
          <w:szCs w:val="26"/>
          <w:lang w:val="en-US"/>
        </w:rPr>
        <w:t xml:space="preserve"> byte </w:t>
      </w:r>
      <w:proofErr w:type="spellStart"/>
      <w:r w:rsidRPr="00905CFF">
        <w:rPr>
          <w:rFonts w:ascii="Times New Roman" w:hAnsi="Times New Roman" w:cs="Times New Roman"/>
          <w:sz w:val="26"/>
          <w:szCs w:val="26"/>
          <w:lang w:val="en-US"/>
        </w:rPr>
        <w:t>của</w:t>
      </w:r>
      <w:proofErr w:type="spellEnd"/>
      <w:r w:rsidRPr="00905CFF">
        <w:rPr>
          <w:rFonts w:ascii="Times New Roman" w:hAnsi="Times New Roman" w:cs="Times New Roman"/>
          <w:sz w:val="26"/>
          <w:szCs w:val="26"/>
          <w:lang w:val="en-US"/>
        </w:rPr>
        <w:t xml:space="preserve"> UTF-8 </w:t>
      </w:r>
      <w:proofErr w:type="spellStart"/>
      <w:r w:rsidRPr="00905CFF">
        <w:rPr>
          <w:rFonts w:ascii="Times New Roman" w:hAnsi="Times New Roman" w:cs="Times New Roman"/>
          <w:sz w:val="26"/>
          <w:szCs w:val="26"/>
          <w:lang w:val="en-US"/>
        </w:rPr>
        <w:t>mà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đã</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được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xếp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hàng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bởi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sử</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dụng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phương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thức</w:t>
      </w:r>
      <w:proofErr w:type="spellEnd"/>
      <w:r w:rsidRPr="00905CFF">
        <w:rPr>
          <w:rFonts w:ascii="Times New Roman" w:hAnsi="Times New Roman" w:cs="Times New Roman"/>
          <w:sz w:val="26"/>
          <w:szCs w:val="26"/>
          <w:lang w:val="en-US"/>
        </w:rPr>
        <w:t xml:space="preserve"> send </w:t>
      </w:r>
      <w:proofErr w:type="spellStart"/>
      <w:r w:rsidRPr="00905CFF">
        <w:rPr>
          <w:rFonts w:ascii="Times New Roman" w:hAnsi="Times New Roman" w:cs="Times New Roman"/>
          <w:sz w:val="26"/>
          <w:szCs w:val="26"/>
          <w:lang w:val="en-US"/>
        </w:rPr>
        <w:t>của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websocket</w:t>
      </w:r>
      <w:proofErr w:type="spellEnd"/>
      <w:r w:rsidRPr="00905CFF">
        <w:rPr>
          <w:rFonts w:ascii="Times New Roman" w:hAnsi="Times New Roman" w:cs="Times New Roman"/>
          <w:sz w:val="26"/>
          <w:szCs w:val="26"/>
          <w:lang w:val="en-US"/>
        </w:rPr>
        <w:t>.</w:t>
      </w:r>
    </w:p>
    <w:p w14:paraId="7EFE3B1F" w14:textId="77777777" w:rsidR="005B206E" w:rsidRPr="00905CFF" w:rsidRDefault="005B206E" w:rsidP="005B206E">
      <w:pPr>
        <w:pStyle w:val="Heading2"/>
        <w:spacing w:before="60" w:after="60" w:line="360" w:lineRule="auto"/>
        <w:jc w:val="both"/>
        <w:rPr>
          <w:sz w:val="28"/>
          <w:lang w:val="en-US"/>
        </w:rPr>
      </w:pPr>
      <w:bookmarkStart w:id="71" w:name="_Toc186463489"/>
      <w:r w:rsidRPr="00905CFF">
        <w:rPr>
          <w:sz w:val="28"/>
          <w:lang w:val="en-US"/>
        </w:rPr>
        <w:t>2.4</w:t>
      </w:r>
      <w:r w:rsidRPr="00905CFF">
        <w:rPr>
          <w:sz w:val="28"/>
        </w:rPr>
        <w:t xml:space="preserve"> Kết</w:t>
      </w:r>
      <w:r w:rsidRPr="00905CFF">
        <w:rPr>
          <w:sz w:val="28"/>
          <w:lang w:val="en-US"/>
        </w:rPr>
        <w:t xml:space="preserve"> </w:t>
      </w:r>
      <w:proofErr w:type="spellStart"/>
      <w:r w:rsidRPr="00905CFF">
        <w:rPr>
          <w:sz w:val="28"/>
          <w:lang w:val="en-US"/>
        </w:rPr>
        <w:t>luận</w:t>
      </w:r>
      <w:proofErr w:type="spellEnd"/>
      <w:r w:rsidRPr="00905CFF">
        <w:rPr>
          <w:sz w:val="28"/>
        </w:rPr>
        <w:t xml:space="preserve"> </w:t>
      </w:r>
      <w:r w:rsidRPr="00905CFF">
        <w:rPr>
          <w:sz w:val="28"/>
          <w:lang w:val="en-US"/>
        </w:rPr>
        <w:t>c</w:t>
      </w:r>
      <w:r w:rsidRPr="00905CFF">
        <w:rPr>
          <w:sz w:val="28"/>
        </w:rPr>
        <w:t>hương</w:t>
      </w:r>
      <w:bookmarkEnd w:id="71"/>
      <w:r w:rsidRPr="00905CFF">
        <w:rPr>
          <w:sz w:val="28"/>
          <w:lang w:val="en-US"/>
        </w:rPr>
        <w:t xml:space="preserve"> </w:t>
      </w:r>
    </w:p>
    <w:p w14:paraId="12F01A37" w14:textId="77777777" w:rsidR="005B206E" w:rsidRPr="00905CFF" w:rsidRDefault="005B206E" w:rsidP="005B206E">
      <w:pPr>
        <w:spacing w:before="60" w:after="60" w:line="360" w:lineRule="auto"/>
        <w:ind w:firstLine="720"/>
        <w:jc w:val="both"/>
        <w:rPr>
          <w:rFonts w:ascii="Times New Roman" w:hAnsi="Times New Roman" w:cs="Times New Roman"/>
          <w:sz w:val="26"/>
          <w:szCs w:val="26"/>
        </w:rPr>
      </w:pPr>
      <w:r w:rsidRPr="00905CFF">
        <w:rPr>
          <w:rFonts w:ascii="Times New Roman" w:hAnsi="Times New Roman" w:cs="Times New Roman"/>
          <w:sz w:val="26"/>
          <w:szCs w:val="26"/>
          <w:lang w:val="en-US"/>
        </w:rPr>
        <w:t xml:space="preserve">Như </w:t>
      </w:r>
      <w:proofErr w:type="spellStart"/>
      <w:r w:rsidRPr="00905CFF">
        <w:rPr>
          <w:rFonts w:ascii="Times New Roman" w:hAnsi="Times New Roman" w:cs="Times New Roman"/>
          <w:sz w:val="26"/>
          <w:szCs w:val="26"/>
          <w:lang w:val="en-US"/>
        </w:rPr>
        <w:t>vậy</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chương</w:t>
      </w:r>
      <w:proofErr w:type="spellEnd"/>
      <w:r w:rsidRPr="00905CFF">
        <w:rPr>
          <w:rFonts w:ascii="Times New Roman" w:hAnsi="Times New Roman" w:cs="Times New Roman"/>
          <w:sz w:val="26"/>
          <w:szCs w:val="26"/>
          <w:lang w:val="en-US"/>
        </w:rPr>
        <w:t xml:space="preserve"> II </w:t>
      </w:r>
      <w:proofErr w:type="spellStart"/>
      <w:r w:rsidRPr="00905CFF">
        <w:rPr>
          <w:rFonts w:ascii="Times New Roman" w:hAnsi="Times New Roman" w:cs="Times New Roman"/>
          <w:sz w:val="26"/>
          <w:szCs w:val="26"/>
          <w:lang w:val="en-US"/>
        </w:rPr>
        <w:t>đã</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đưa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ra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rất</w:t>
      </w:r>
      <w:proofErr w:type="spellEnd"/>
      <w:r w:rsidRPr="00905CFF">
        <w:rPr>
          <w:rFonts w:ascii="Times New Roman" w:hAnsi="Times New Roman" w:cs="Times New Roman"/>
          <w:sz w:val="26"/>
          <w:szCs w:val="26"/>
          <w:lang w:val="en-US"/>
        </w:rPr>
        <w:t xml:space="preserve"> chi </w:t>
      </w:r>
      <w:proofErr w:type="spellStart"/>
      <w:r w:rsidRPr="00905CFF">
        <w:rPr>
          <w:rFonts w:ascii="Times New Roman" w:hAnsi="Times New Roman" w:cs="Times New Roman"/>
          <w:sz w:val="26"/>
          <w:szCs w:val="26"/>
          <w:lang w:val="en-US"/>
        </w:rPr>
        <w:t>tiết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về</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những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công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nghệ</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sử</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dụng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thiết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kế</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tổng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quát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hệ</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thống</w:t>
      </w:r>
      <w:proofErr w:type="spellEnd"/>
      <w:r w:rsidRPr="00905CFF">
        <w:rPr>
          <w:rFonts w:ascii="Times New Roman" w:hAnsi="Times New Roman" w:cs="Times New Roman"/>
          <w:sz w:val="26"/>
          <w:szCs w:val="26"/>
          <w:lang w:val="en-US"/>
        </w:rPr>
        <w:t xml:space="preserve">. </w:t>
      </w:r>
      <w:r w:rsidRPr="00905CFF">
        <w:rPr>
          <w:rFonts w:ascii="Times New Roman" w:hAnsi="Times New Roman" w:cs="Times New Roman"/>
          <w:sz w:val="26"/>
          <w:szCs w:val="26"/>
        </w:rPr>
        <w:t>Đây sẽ là cơ sở vững chắc để triển khai các nội dung trong các chương tiếp theo, tập trung vào thiết kế chi tiết và triển khai thực tế hệ thống.</w:t>
      </w:r>
    </w:p>
    <w:p w14:paraId="1D2B9F56" w14:textId="77777777" w:rsidR="005B206E" w:rsidRPr="00905CFF" w:rsidRDefault="005B206E" w:rsidP="005B206E">
      <w:pPr>
        <w:ind w:left="360"/>
        <w:jc w:val="both"/>
        <w:rPr>
          <w:rFonts w:ascii="Times New Roman" w:hAnsi="Times New Roman" w:cs="Times New Roman"/>
          <w:sz w:val="26"/>
          <w:szCs w:val="26"/>
          <w:lang w:val="en-US"/>
        </w:rPr>
      </w:pPr>
    </w:p>
    <w:p w14:paraId="178EC225" w14:textId="77777777" w:rsidR="005B206E" w:rsidRPr="00905CFF" w:rsidRDefault="005B206E" w:rsidP="005B206E">
      <w:pPr>
        <w:pStyle w:val="Heading1"/>
        <w:spacing w:before="60" w:after="60" w:line="360" w:lineRule="auto"/>
        <w:jc w:val="left"/>
        <w:rPr>
          <w:sz w:val="30"/>
          <w:lang w:val="en-US"/>
        </w:rPr>
      </w:pPr>
    </w:p>
    <w:p w14:paraId="7CD76495" w14:textId="77777777" w:rsidR="005B206E" w:rsidRPr="00905CFF" w:rsidRDefault="005B206E" w:rsidP="005B206E">
      <w:pPr>
        <w:rPr>
          <w:rFonts w:ascii="Times New Roman" w:hAnsi="Times New Roman" w:cs="Times New Roman"/>
          <w:lang w:val="en-US"/>
        </w:rPr>
      </w:pPr>
    </w:p>
    <w:p w14:paraId="1B2320A0" w14:textId="77777777" w:rsidR="006D4C5A" w:rsidRPr="00905CFF" w:rsidRDefault="006D4C5A" w:rsidP="006D4C5A">
      <w:pPr>
        <w:pStyle w:val="Heading1"/>
        <w:spacing w:before="60" w:after="60" w:line="360" w:lineRule="auto"/>
        <w:jc w:val="left"/>
        <w:rPr>
          <w:sz w:val="30"/>
          <w:lang w:val="en-US"/>
        </w:rPr>
        <w:sectPr w:rsidR="006D4C5A" w:rsidRPr="00905CFF" w:rsidSect="007945AD">
          <w:headerReference w:type="default" r:id="rId20"/>
          <w:pgSz w:w="11910" w:h="16840"/>
          <w:pgMar w:top="1120" w:right="1000" w:bottom="1020" w:left="1480" w:header="725" w:footer="839" w:gutter="0"/>
          <w:cols w:space="720"/>
        </w:sectPr>
      </w:pPr>
    </w:p>
    <w:p w14:paraId="6E326E97" w14:textId="505431D4" w:rsidR="006D4C5A" w:rsidRPr="00905CFF" w:rsidRDefault="006D4C5A" w:rsidP="006D4C5A">
      <w:pPr>
        <w:pStyle w:val="Heading1"/>
        <w:tabs>
          <w:tab w:val="left" w:pos="2760"/>
          <w:tab w:val="center" w:pos="5075"/>
        </w:tabs>
        <w:spacing w:before="60" w:after="60" w:line="360" w:lineRule="auto"/>
        <w:jc w:val="left"/>
        <w:rPr>
          <w:sz w:val="30"/>
        </w:rPr>
      </w:pPr>
      <w:r w:rsidRPr="00905CFF">
        <w:rPr>
          <w:sz w:val="30"/>
        </w:rPr>
        <w:tab/>
      </w:r>
    </w:p>
    <w:p w14:paraId="5A970C6F" w14:textId="77777777" w:rsidR="006D4C5A" w:rsidRPr="00905CFF" w:rsidRDefault="006D4C5A" w:rsidP="006D4C5A">
      <w:pPr>
        <w:rPr>
          <w:rFonts w:ascii="Times New Roman" w:hAnsi="Times New Roman" w:cs="Times New Roman"/>
        </w:rPr>
        <w:sectPr w:rsidR="006D4C5A" w:rsidRPr="00905CFF" w:rsidSect="006D4C5A">
          <w:type w:val="continuous"/>
          <w:pgSz w:w="11910" w:h="16840"/>
          <w:pgMar w:top="1120" w:right="1000" w:bottom="1020" w:left="1480" w:header="725" w:footer="839" w:gutter="0"/>
          <w:cols w:space="720"/>
        </w:sectPr>
      </w:pPr>
    </w:p>
    <w:p w14:paraId="5707E03F" w14:textId="4BEE7F19" w:rsidR="00CA471C" w:rsidRPr="00905CFF" w:rsidRDefault="005E422C" w:rsidP="00083B7E">
      <w:pPr>
        <w:pStyle w:val="Heading1"/>
        <w:spacing w:before="60" w:after="60" w:line="360" w:lineRule="auto"/>
        <w:ind w:firstLine="720"/>
        <w:rPr>
          <w:sz w:val="30"/>
        </w:rPr>
      </w:pPr>
      <w:bookmarkStart w:id="72" w:name="_Toc186463490"/>
      <w:r w:rsidRPr="00905CFF">
        <w:rPr>
          <w:sz w:val="30"/>
        </w:rPr>
        <w:lastRenderedPageBreak/>
        <w:t xml:space="preserve">CHƯƠNG </w:t>
      </w:r>
      <w:r w:rsidR="007E5296" w:rsidRPr="00905CFF">
        <w:rPr>
          <w:sz w:val="30"/>
          <w:lang w:val="en-US"/>
        </w:rPr>
        <w:t>II</w:t>
      </w:r>
      <w:r w:rsidR="00083B7E" w:rsidRPr="00905CFF">
        <w:rPr>
          <w:sz w:val="30"/>
          <w:lang w:val="en-US"/>
        </w:rPr>
        <w:t>I</w:t>
      </w:r>
      <w:r w:rsidRPr="00905CFF">
        <w:rPr>
          <w:sz w:val="30"/>
        </w:rPr>
        <w:t xml:space="preserve">. </w:t>
      </w:r>
      <w:r w:rsidR="003D0081" w:rsidRPr="00905CFF">
        <w:rPr>
          <w:sz w:val="30"/>
          <w:lang w:val="en-US"/>
        </w:rPr>
        <w:t>PHÂN TÍCH THIẾT KẾ HỆ THỐNG</w:t>
      </w:r>
      <w:bookmarkEnd w:id="72"/>
    </w:p>
    <w:p w14:paraId="00A8B9FE" w14:textId="709292AC" w:rsidR="00D57B27" w:rsidRPr="00905CFF" w:rsidRDefault="005B206E" w:rsidP="005B206E">
      <w:pPr>
        <w:spacing w:before="60" w:after="60" w:line="360" w:lineRule="auto"/>
        <w:ind w:firstLine="720"/>
        <w:jc w:val="both"/>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Chương</w:t>
      </w:r>
      <w:proofErr w:type="spellEnd"/>
      <w:r w:rsidRPr="00905CFF">
        <w:rPr>
          <w:rFonts w:ascii="Times New Roman" w:hAnsi="Times New Roman" w:cs="Times New Roman"/>
          <w:sz w:val="26"/>
          <w:szCs w:val="26"/>
          <w:lang w:val="en-US"/>
        </w:rPr>
        <w:t xml:space="preserve"> III </w:t>
      </w:r>
      <w:proofErr w:type="spellStart"/>
      <w:r w:rsidRPr="00905CFF">
        <w:rPr>
          <w:rFonts w:ascii="Times New Roman" w:hAnsi="Times New Roman" w:cs="Times New Roman"/>
          <w:sz w:val="26"/>
          <w:szCs w:val="26"/>
          <w:lang w:val="en-US"/>
        </w:rPr>
        <w:t>sẽ</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đưa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ra</w:t>
      </w:r>
      <w:proofErr w:type="spellEnd"/>
      <w:r w:rsidRPr="00905CFF">
        <w:rPr>
          <w:rFonts w:ascii="Times New Roman" w:hAnsi="Times New Roman" w:cs="Times New Roman"/>
          <w:sz w:val="26"/>
          <w:szCs w:val="26"/>
          <w:lang w:val="en-US"/>
        </w:rPr>
        <w:t xml:space="preserve"> chi </w:t>
      </w:r>
      <w:proofErr w:type="spellStart"/>
      <w:r w:rsidRPr="00905CFF">
        <w:rPr>
          <w:rFonts w:ascii="Times New Roman" w:hAnsi="Times New Roman" w:cs="Times New Roman"/>
          <w:sz w:val="26"/>
          <w:szCs w:val="26"/>
          <w:lang w:val="en-US"/>
        </w:rPr>
        <w:t>tiết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phân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tích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thiết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kế</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của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hệ</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thống</w:t>
      </w:r>
      <w:proofErr w:type="spellEnd"/>
      <w:r w:rsidRPr="00905CFF">
        <w:rPr>
          <w:rFonts w:ascii="Times New Roman" w:hAnsi="Times New Roman" w:cs="Times New Roman"/>
          <w:sz w:val="26"/>
          <w:szCs w:val="26"/>
          <w:lang w:val="en-US"/>
        </w:rPr>
        <w:t xml:space="preserve">, bao </w:t>
      </w:r>
      <w:proofErr w:type="spellStart"/>
      <w:r w:rsidRPr="00905CFF">
        <w:rPr>
          <w:rFonts w:ascii="Times New Roman" w:hAnsi="Times New Roman" w:cs="Times New Roman"/>
          <w:sz w:val="26"/>
          <w:szCs w:val="26"/>
          <w:lang w:val="en-US"/>
        </w:rPr>
        <w:t>gồm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biểu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đồ</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sơ</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đồ</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thiết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kế</w:t>
      </w:r>
      <w:proofErr w:type="spellEnd"/>
      <w:r w:rsidRPr="00905CFF">
        <w:rPr>
          <w:rFonts w:ascii="Times New Roman" w:hAnsi="Times New Roman" w:cs="Times New Roman"/>
          <w:sz w:val="26"/>
          <w:szCs w:val="26"/>
          <w:lang w:val="en-US"/>
        </w:rPr>
        <w:t xml:space="preserve"> chi </w:t>
      </w:r>
      <w:proofErr w:type="spellStart"/>
      <w:r w:rsidRPr="00905CFF">
        <w:rPr>
          <w:rFonts w:ascii="Times New Roman" w:hAnsi="Times New Roman" w:cs="Times New Roman"/>
          <w:sz w:val="26"/>
          <w:szCs w:val="26"/>
          <w:lang w:val="en-US"/>
        </w:rPr>
        <w:t>tiết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từng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phần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từng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chức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năng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của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hệ</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thống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cũng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như</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thiết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kế</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cơ</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sở</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dữ</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liệu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hệ</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thống</w:t>
      </w:r>
      <w:proofErr w:type="spellEnd"/>
      <w:r w:rsidRPr="00905CFF">
        <w:rPr>
          <w:rFonts w:ascii="Times New Roman" w:hAnsi="Times New Roman" w:cs="Times New Roman"/>
          <w:sz w:val="26"/>
          <w:szCs w:val="26"/>
          <w:lang w:val="en-US"/>
        </w:rPr>
        <w:t>.</w:t>
      </w:r>
    </w:p>
    <w:p w14:paraId="7B0ADB9B" w14:textId="7EB9BFC6" w:rsidR="00D57B27" w:rsidRPr="00905CFF" w:rsidRDefault="00083B7E" w:rsidP="00D57B27">
      <w:pPr>
        <w:pStyle w:val="Heading2"/>
        <w:spacing w:before="60" w:after="60" w:line="360" w:lineRule="auto"/>
        <w:jc w:val="both"/>
        <w:rPr>
          <w:sz w:val="28"/>
          <w:lang w:val="en-US"/>
        </w:rPr>
      </w:pPr>
      <w:bookmarkStart w:id="73" w:name="_Toc186463491"/>
      <w:r w:rsidRPr="00905CFF">
        <w:rPr>
          <w:sz w:val="28"/>
          <w:lang w:val="en-US"/>
        </w:rPr>
        <w:t>3</w:t>
      </w:r>
      <w:r w:rsidR="005B226D" w:rsidRPr="00905CFF">
        <w:rPr>
          <w:sz w:val="28"/>
          <w:lang w:val="en-US"/>
        </w:rPr>
        <w:t>.</w:t>
      </w:r>
      <w:r w:rsidR="00B45B0C" w:rsidRPr="00905CFF">
        <w:rPr>
          <w:sz w:val="28"/>
          <w:lang w:val="en-US"/>
        </w:rPr>
        <w:t>1</w:t>
      </w:r>
      <w:r w:rsidR="00505146" w:rsidRPr="00905CFF">
        <w:rPr>
          <w:sz w:val="28"/>
          <w:lang w:val="en-US"/>
        </w:rPr>
        <w:t xml:space="preserve"> </w:t>
      </w:r>
      <w:proofErr w:type="spellStart"/>
      <w:r w:rsidR="00505146" w:rsidRPr="00905CFF">
        <w:rPr>
          <w:sz w:val="28"/>
          <w:lang w:val="en-US"/>
        </w:rPr>
        <w:t>Biểu</w:t>
      </w:r>
      <w:proofErr w:type="spellEnd"/>
      <w:r w:rsidR="00505146" w:rsidRPr="00905CFF">
        <w:rPr>
          <w:sz w:val="28"/>
          <w:lang w:val="en-US"/>
        </w:rPr>
        <w:t xml:space="preserve"> </w:t>
      </w:r>
      <w:proofErr w:type="spellStart"/>
      <w:r w:rsidR="00505146" w:rsidRPr="00905CFF">
        <w:rPr>
          <w:sz w:val="28"/>
          <w:lang w:val="en-US"/>
        </w:rPr>
        <w:t>đồ</w:t>
      </w:r>
      <w:proofErr w:type="spellEnd"/>
      <w:r w:rsidR="00505146" w:rsidRPr="00905CFF">
        <w:rPr>
          <w:sz w:val="28"/>
          <w:lang w:val="en-US"/>
        </w:rPr>
        <w:t xml:space="preserve"> Use case (</w:t>
      </w:r>
      <w:proofErr w:type="spellStart"/>
      <w:r w:rsidR="00505146" w:rsidRPr="00905CFF">
        <w:rPr>
          <w:sz w:val="28"/>
          <w:lang w:val="en-US"/>
        </w:rPr>
        <w:t>Usecase</w:t>
      </w:r>
      <w:proofErr w:type="spellEnd"/>
      <w:r w:rsidR="00505146" w:rsidRPr="00905CFF">
        <w:rPr>
          <w:sz w:val="28"/>
          <w:lang w:val="en-US"/>
        </w:rPr>
        <w:t xml:space="preserve"> diagram)</w:t>
      </w:r>
      <w:bookmarkEnd w:id="73"/>
    </w:p>
    <w:p w14:paraId="02188D3C" w14:textId="29C236F4" w:rsidR="00D57B27" w:rsidRPr="00905CFF" w:rsidRDefault="00B45B0C" w:rsidP="00D57B27">
      <w:pPr>
        <w:pStyle w:val="Heading3"/>
        <w:spacing w:before="60" w:after="60" w:line="360" w:lineRule="auto"/>
        <w:rPr>
          <w:noProof/>
          <w:lang w:val="en-US"/>
        </w:rPr>
      </w:pPr>
      <w:bookmarkStart w:id="74" w:name="_Toc186463492"/>
      <w:r w:rsidRPr="00905CFF">
        <w:rPr>
          <w:lang w:val="en-US"/>
        </w:rPr>
        <w:t>3</w:t>
      </w:r>
      <w:r w:rsidR="00505146" w:rsidRPr="00905CFF">
        <w:rPr>
          <w:lang w:val="en-US"/>
        </w:rPr>
        <w:t>.</w:t>
      </w:r>
      <w:r w:rsidRPr="00905CFF">
        <w:rPr>
          <w:lang w:val="en-US"/>
        </w:rPr>
        <w:t>1</w:t>
      </w:r>
      <w:r w:rsidR="00505146" w:rsidRPr="00905CFF">
        <w:t>.1</w:t>
      </w:r>
      <w:r w:rsidR="00505146" w:rsidRPr="00905CFF">
        <w:rPr>
          <w:lang w:val="en-US"/>
        </w:rPr>
        <w:t xml:space="preserve"> Use case </w:t>
      </w:r>
      <w:proofErr w:type="spellStart"/>
      <w:r w:rsidR="00A02D62" w:rsidRPr="00905CFF">
        <w:rPr>
          <w:lang w:val="en-US"/>
        </w:rPr>
        <w:t>T</w:t>
      </w:r>
      <w:r w:rsidR="00505146" w:rsidRPr="00905CFF">
        <w:rPr>
          <w:lang w:val="en-US"/>
        </w:rPr>
        <w:t>ổng</w:t>
      </w:r>
      <w:proofErr w:type="spellEnd"/>
      <w:r w:rsidR="00505146" w:rsidRPr="00905CFF">
        <w:rPr>
          <w:lang w:val="en-US"/>
        </w:rPr>
        <w:t xml:space="preserve"> </w:t>
      </w:r>
      <w:proofErr w:type="spellStart"/>
      <w:r w:rsidR="00505146" w:rsidRPr="00905CFF">
        <w:rPr>
          <w:lang w:val="en-US"/>
        </w:rPr>
        <w:t>quan</w:t>
      </w:r>
      <w:proofErr w:type="spellEnd"/>
      <w:r w:rsidR="00505146" w:rsidRPr="00905CFF">
        <w:rPr>
          <w:lang w:val="en-US"/>
        </w:rPr>
        <w:t xml:space="preserve"> </w:t>
      </w:r>
      <w:proofErr w:type="spellStart"/>
      <w:r w:rsidR="00505146" w:rsidRPr="00905CFF">
        <w:rPr>
          <w:lang w:val="en-US"/>
        </w:rPr>
        <w:t>hệ</w:t>
      </w:r>
      <w:proofErr w:type="spellEnd"/>
      <w:r w:rsidR="00505146" w:rsidRPr="00905CFF">
        <w:rPr>
          <w:lang w:val="en-US"/>
        </w:rPr>
        <w:t xml:space="preserve"> </w:t>
      </w:r>
      <w:proofErr w:type="spellStart"/>
      <w:r w:rsidR="00505146" w:rsidRPr="00905CFF">
        <w:rPr>
          <w:lang w:val="en-US"/>
        </w:rPr>
        <w:t>thống</w:t>
      </w:r>
      <w:bookmarkEnd w:id="74"/>
      <w:proofErr w:type="spellEnd"/>
    </w:p>
    <w:p w14:paraId="0FE08069" w14:textId="6FD203A3" w:rsidR="00D57B27" w:rsidRPr="00905CFF" w:rsidRDefault="002B11FF" w:rsidP="00D57B27">
      <w:pPr>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Hệ</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thống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gồm</w:t>
      </w:r>
      <w:proofErr w:type="spellEnd"/>
      <w:r w:rsidRPr="00905CFF">
        <w:rPr>
          <w:rFonts w:ascii="Times New Roman" w:hAnsi="Times New Roman" w:cs="Times New Roman"/>
          <w:sz w:val="26"/>
          <w:szCs w:val="26"/>
          <w:lang w:val="en-US"/>
        </w:rPr>
        <w:t xml:space="preserve"> 4 actor </w:t>
      </w:r>
      <w:proofErr w:type="spellStart"/>
      <w:r w:rsidRPr="00905CFF">
        <w:rPr>
          <w:rFonts w:ascii="Times New Roman" w:hAnsi="Times New Roman" w:cs="Times New Roman"/>
          <w:sz w:val="26"/>
          <w:szCs w:val="26"/>
          <w:lang w:val="en-US"/>
        </w:rPr>
        <w:t>chính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Bệnh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nhân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sĩ</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Nhân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viên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tiếp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nhận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Quản </w:t>
      </w:r>
      <w:proofErr w:type="spellStart"/>
      <w:r w:rsidRPr="00905CFF">
        <w:rPr>
          <w:rFonts w:ascii="Times New Roman" w:hAnsi="Times New Roman" w:cs="Times New Roman"/>
          <w:sz w:val="26"/>
          <w:szCs w:val="26"/>
          <w:lang w:val="en-US"/>
        </w:rPr>
        <w:t>trị</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viên</w:t>
      </w:r>
      <w:proofErr w:type="spellEnd"/>
    </w:p>
    <w:p w14:paraId="65D6947B" w14:textId="36733839" w:rsidR="00D57B27" w:rsidRPr="00905CFF" w:rsidRDefault="003914D7" w:rsidP="00D57B27">
      <w:pPr>
        <w:rPr>
          <w:rFonts w:ascii="Times New Roman" w:hAnsi="Times New Roman" w:cs="Times New Roman"/>
          <w:lang w:val="en-US"/>
        </w:rPr>
      </w:pPr>
      <w:r w:rsidRPr="00905CFF">
        <w:rPr>
          <w:rFonts w:ascii="Times New Roman" w:hAnsi="Times New Roman" w:cs="Times New Roman"/>
          <w:noProof/>
          <w:lang w:val="en-US"/>
        </w:rPr>
        <w:drawing>
          <wp:inline distT="0" distB="0" distL="0" distR="0" wp14:anchorId="7D40BF8A" wp14:editId="4D92E6D5">
            <wp:extent cx="5988050" cy="4688205"/>
            <wp:effectExtent l="0" t="0" r="0" b="0"/>
            <wp:docPr id="5287067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06703" name="Picture 1" descr="A diagram of a diagram&#10;&#10;Description automatically generated"/>
                    <pic:cNvPicPr/>
                  </pic:nvPicPr>
                  <pic:blipFill>
                    <a:blip r:embed="rId21"/>
                    <a:stretch>
                      <a:fillRect/>
                    </a:stretch>
                  </pic:blipFill>
                  <pic:spPr>
                    <a:xfrm>
                      <a:off x="0" y="0"/>
                      <a:ext cx="5988050" cy="4688205"/>
                    </a:xfrm>
                    <a:prstGeom prst="rect">
                      <a:avLst/>
                    </a:prstGeom>
                  </pic:spPr>
                </pic:pic>
              </a:graphicData>
            </a:graphic>
          </wp:inline>
        </w:drawing>
      </w:r>
    </w:p>
    <w:p w14:paraId="45EA5EB6" w14:textId="563C3198" w:rsidR="00712D85" w:rsidRPr="00905CFF" w:rsidRDefault="00171C5D" w:rsidP="00505146">
      <w:pPr>
        <w:pStyle w:val="Heading7"/>
        <w:spacing w:line="360" w:lineRule="auto"/>
        <w:rPr>
          <w:rFonts w:eastAsia="Times New Roman" w:cs="Times New Roman"/>
          <w:lang w:val="en-US"/>
        </w:rPr>
      </w:pPr>
      <w:bookmarkStart w:id="75" w:name="_Toc186464296"/>
      <w:r w:rsidRPr="00905CFF">
        <w:rPr>
          <w:rFonts w:eastAsia="Times New Roman" w:cs="Times New Roman"/>
        </w:rPr>
        <w:t xml:space="preserve">Hình </w:t>
      </w:r>
      <w:r w:rsidR="00B45B0C" w:rsidRPr="00905CFF">
        <w:rPr>
          <w:rFonts w:eastAsia="Times New Roman" w:cs="Times New Roman"/>
          <w:lang w:val="en-US"/>
        </w:rPr>
        <w:t>3</w:t>
      </w:r>
      <w:r w:rsidRPr="00905CFF">
        <w:rPr>
          <w:rFonts w:eastAsia="Times New Roman" w:cs="Times New Roman"/>
        </w:rPr>
        <w:t>.</w:t>
      </w:r>
      <w:r w:rsidR="00B45B0C" w:rsidRPr="00905CFF">
        <w:rPr>
          <w:rFonts w:eastAsia="Times New Roman" w:cs="Times New Roman"/>
          <w:lang w:val="en-US"/>
        </w:rPr>
        <w:t>1</w:t>
      </w:r>
      <w:r w:rsidR="00C62AE7" w:rsidRPr="00905CFF">
        <w:rPr>
          <w:rFonts w:eastAsia="Times New Roman" w:cs="Times New Roman"/>
          <w:lang w:val="en-US"/>
        </w:rPr>
        <w:t xml:space="preserve"> </w:t>
      </w:r>
      <w:r w:rsidR="00505146" w:rsidRPr="00905CFF">
        <w:rPr>
          <w:rFonts w:eastAsia="Times New Roman" w:cs="Times New Roman"/>
          <w:lang w:val="en-US"/>
        </w:rPr>
        <w:t xml:space="preserve">Use case </w:t>
      </w:r>
      <w:proofErr w:type="spellStart"/>
      <w:r w:rsidR="00A02D62" w:rsidRPr="00905CFF">
        <w:rPr>
          <w:rFonts w:eastAsia="Times New Roman" w:cs="Times New Roman"/>
          <w:lang w:val="en-US"/>
        </w:rPr>
        <w:t>Tổ</w:t>
      </w:r>
      <w:r w:rsidR="00505146" w:rsidRPr="00905CFF">
        <w:rPr>
          <w:rFonts w:eastAsia="Times New Roman" w:cs="Times New Roman"/>
          <w:lang w:val="en-US"/>
        </w:rPr>
        <w:t>ng</w:t>
      </w:r>
      <w:proofErr w:type="spellEnd"/>
      <w:r w:rsidR="00505146" w:rsidRPr="00905CFF">
        <w:rPr>
          <w:rFonts w:eastAsia="Times New Roman" w:cs="Times New Roman"/>
          <w:lang w:val="en-US"/>
        </w:rPr>
        <w:t xml:space="preserve"> </w:t>
      </w:r>
      <w:proofErr w:type="spellStart"/>
      <w:r w:rsidR="00505146" w:rsidRPr="00905CFF">
        <w:rPr>
          <w:rFonts w:eastAsia="Times New Roman" w:cs="Times New Roman"/>
          <w:lang w:val="en-US"/>
        </w:rPr>
        <w:t>quan</w:t>
      </w:r>
      <w:proofErr w:type="spellEnd"/>
      <w:r w:rsidR="00505146" w:rsidRPr="00905CFF">
        <w:rPr>
          <w:rFonts w:eastAsia="Times New Roman" w:cs="Times New Roman"/>
          <w:lang w:val="en-US"/>
        </w:rPr>
        <w:t xml:space="preserve"> </w:t>
      </w:r>
      <w:proofErr w:type="spellStart"/>
      <w:r w:rsidR="00505146" w:rsidRPr="00905CFF">
        <w:rPr>
          <w:rFonts w:eastAsia="Times New Roman" w:cs="Times New Roman"/>
          <w:lang w:val="en-US"/>
        </w:rPr>
        <w:t>hệ</w:t>
      </w:r>
      <w:proofErr w:type="spellEnd"/>
      <w:r w:rsidR="00505146" w:rsidRPr="00905CFF">
        <w:rPr>
          <w:rFonts w:eastAsia="Times New Roman" w:cs="Times New Roman"/>
          <w:lang w:val="en-US"/>
        </w:rPr>
        <w:t xml:space="preserve"> </w:t>
      </w:r>
      <w:proofErr w:type="spellStart"/>
      <w:r w:rsidR="00505146" w:rsidRPr="00905CFF">
        <w:rPr>
          <w:rFonts w:eastAsia="Times New Roman" w:cs="Times New Roman"/>
          <w:lang w:val="en-US"/>
        </w:rPr>
        <w:t>thống</w:t>
      </w:r>
      <w:bookmarkEnd w:id="75"/>
      <w:proofErr w:type="spellEnd"/>
    </w:p>
    <w:p w14:paraId="41F566BB" w14:textId="77777777" w:rsidR="00E251D2" w:rsidRPr="00905CFF" w:rsidRDefault="00793C25" w:rsidP="00505146">
      <w:pPr>
        <w:rPr>
          <w:rFonts w:ascii="Times New Roman" w:hAnsi="Times New Roman" w:cs="Times New Roman"/>
          <w:sz w:val="26"/>
          <w:szCs w:val="26"/>
          <w:lang w:val="en-US"/>
        </w:rPr>
      </w:pPr>
      <w:r w:rsidRPr="00905CFF">
        <w:rPr>
          <w:rFonts w:ascii="Times New Roman" w:hAnsi="Times New Roman" w:cs="Times New Roman"/>
          <w:sz w:val="26"/>
          <w:szCs w:val="26"/>
        </w:rPr>
        <w:t>Mô tả use case:</w:t>
      </w:r>
    </w:p>
    <w:p w14:paraId="2DAE3668" w14:textId="430427CB" w:rsidR="00E251D2" w:rsidRPr="00905CFF" w:rsidRDefault="00793C25" w:rsidP="00E251D2">
      <w:pPr>
        <w:pStyle w:val="ListParagraph"/>
        <w:numPr>
          <w:ilvl w:val="0"/>
          <w:numId w:val="112"/>
        </w:numPr>
        <w:jc w:val="left"/>
        <w:rPr>
          <w:rFonts w:cs="Times New Roman"/>
          <w:b w:val="0"/>
          <w:bCs/>
          <w:i w:val="0"/>
          <w:iCs/>
          <w:szCs w:val="26"/>
          <w:lang w:val="en-US"/>
        </w:rPr>
      </w:pPr>
      <w:r w:rsidRPr="00905CFF">
        <w:rPr>
          <w:rFonts w:cs="Times New Roman"/>
          <w:b w:val="0"/>
          <w:bCs/>
          <w:i w:val="0"/>
          <w:iCs/>
          <w:szCs w:val="26"/>
        </w:rPr>
        <w:t xml:space="preserve">UC </w:t>
      </w:r>
      <w:r w:rsidRPr="00905CFF">
        <w:rPr>
          <w:rFonts w:cs="Times New Roman"/>
          <w:b w:val="0"/>
          <w:bCs/>
          <w:i w:val="0"/>
          <w:iCs/>
          <w:szCs w:val="26"/>
          <w:lang w:val="en-US"/>
        </w:rPr>
        <w:t>Đ</w:t>
      </w:r>
      <w:r w:rsidRPr="00905CFF">
        <w:rPr>
          <w:rFonts w:cs="Times New Roman"/>
          <w:b w:val="0"/>
          <w:bCs/>
          <w:i w:val="0"/>
          <w:iCs/>
          <w:szCs w:val="26"/>
        </w:rPr>
        <w:t xml:space="preserve">ăng nhập: Người dùng hệ thống nhập tài khoản, mật khẩu </w:t>
      </w:r>
      <w:r w:rsidRPr="00905CFF">
        <w:rPr>
          <w:rFonts w:cs="Times New Roman"/>
          <w:b w:val="0"/>
          <w:bCs/>
          <w:i w:val="0"/>
          <w:iCs/>
          <w:szCs w:val="26"/>
          <w:lang w:val="en-US"/>
        </w:rPr>
        <w:t>=</w:t>
      </w:r>
      <w:r w:rsidRPr="00905CFF">
        <w:rPr>
          <w:rFonts w:cs="Times New Roman"/>
          <w:b w:val="0"/>
          <w:bCs/>
          <w:i w:val="0"/>
          <w:iCs/>
          <w:szCs w:val="26"/>
        </w:rPr>
        <w:t>&gt; click đăng</w:t>
      </w:r>
      <w:r w:rsidR="00E97EE8" w:rsidRPr="00905CFF">
        <w:rPr>
          <w:rFonts w:cs="Times New Roman"/>
          <w:b w:val="0"/>
          <w:bCs/>
          <w:i w:val="0"/>
          <w:iCs/>
          <w:szCs w:val="26"/>
          <w:lang w:val="en-US"/>
        </w:rPr>
        <w:t xml:space="preserve"> </w:t>
      </w:r>
      <w:r w:rsidRPr="00905CFF">
        <w:rPr>
          <w:rFonts w:cs="Times New Roman"/>
          <w:b w:val="0"/>
          <w:bCs/>
          <w:i w:val="0"/>
          <w:iCs/>
          <w:szCs w:val="26"/>
        </w:rPr>
        <w:t>nhập, nếu đúng thông tin tài khoản sẽ đăng nhập vào hệ thống, chuyển đến</w:t>
      </w:r>
      <w:r w:rsidR="00E97EE8" w:rsidRPr="00905CFF">
        <w:rPr>
          <w:rFonts w:cs="Times New Roman"/>
          <w:b w:val="0"/>
          <w:bCs/>
          <w:i w:val="0"/>
          <w:iCs/>
          <w:szCs w:val="26"/>
          <w:lang w:val="en-US"/>
        </w:rPr>
        <w:t xml:space="preserve"> </w:t>
      </w:r>
      <w:r w:rsidRPr="00905CFF">
        <w:rPr>
          <w:rFonts w:cs="Times New Roman"/>
          <w:b w:val="0"/>
          <w:bCs/>
          <w:i w:val="0"/>
          <w:iCs/>
          <w:szCs w:val="26"/>
        </w:rPr>
        <w:t>màn trang chủ và có thể thực hiện các thao tác theo đúng quyền của người</w:t>
      </w:r>
      <w:r w:rsidR="00E97EE8" w:rsidRPr="00905CFF">
        <w:rPr>
          <w:rFonts w:cs="Times New Roman"/>
          <w:b w:val="0"/>
          <w:bCs/>
          <w:i w:val="0"/>
          <w:iCs/>
          <w:szCs w:val="26"/>
          <w:lang w:val="en-US"/>
        </w:rPr>
        <w:t xml:space="preserve"> </w:t>
      </w:r>
      <w:r w:rsidRPr="00905CFF">
        <w:rPr>
          <w:rFonts w:cs="Times New Roman"/>
          <w:b w:val="0"/>
          <w:bCs/>
          <w:i w:val="0"/>
          <w:iCs/>
          <w:szCs w:val="26"/>
        </w:rPr>
        <w:t>dùng, nếu sai thông tin tài khoản, hệ thống sẽ thông báo sai thông tin đăng</w:t>
      </w:r>
      <w:r w:rsidR="00E97EE8" w:rsidRPr="00905CFF">
        <w:rPr>
          <w:rFonts w:cs="Times New Roman"/>
          <w:b w:val="0"/>
          <w:bCs/>
          <w:i w:val="0"/>
          <w:iCs/>
          <w:szCs w:val="26"/>
          <w:lang w:val="en-US"/>
        </w:rPr>
        <w:t xml:space="preserve"> </w:t>
      </w:r>
      <w:r w:rsidRPr="00905CFF">
        <w:rPr>
          <w:rFonts w:cs="Times New Roman"/>
          <w:b w:val="0"/>
          <w:bCs/>
          <w:i w:val="0"/>
          <w:iCs/>
          <w:szCs w:val="26"/>
        </w:rPr>
        <w:t>nhập.</w:t>
      </w:r>
    </w:p>
    <w:p w14:paraId="3594D3A5" w14:textId="20EB3EA3" w:rsidR="00E251D2" w:rsidRPr="00905CFF" w:rsidRDefault="00793C25" w:rsidP="00E251D2">
      <w:pPr>
        <w:pStyle w:val="ListParagraph"/>
        <w:numPr>
          <w:ilvl w:val="0"/>
          <w:numId w:val="113"/>
        </w:numPr>
        <w:jc w:val="both"/>
        <w:rPr>
          <w:rFonts w:cs="Times New Roman"/>
          <w:b w:val="0"/>
          <w:bCs/>
          <w:i w:val="0"/>
          <w:iCs/>
          <w:szCs w:val="26"/>
          <w:lang w:val="en-US"/>
        </w:rPr>
      </w:pPr>
      <w:r w:rsidRPr="00905CFF">
        <w:rPr>
          <w:rFonts w:cs="Times New Roman"/>
          <w:b w:val="0"/>
          <w:bCs/>
          <w:i w:val="0"/>
          <w:iCs/>
          <w:szCs w:val="26"/>
        </w:rPr>
        <w:t xml:space="preserve">UC </w:t>
      </w:r>
      <w:r w:rsidRPr="00905CFF">
        <w:rPr>
          <w:rFonts w:cs="Times New Roman"/>
          <w:b w:val="0"/>
          <w:bCs/>
          <w:i w:val="0"/>
          <w:iCs/>
          <w:szCs w:val="26"/>
          <w:lang w:val="en-US"/>
        </w:rPr>
        <w:t>Đ</w:t>
      </w:r>
      <w:r w:rsidRPr="00905CFF">
        <w:rPr>
          <w:rFonts w:cs="Times New Roman"/>
          <w:b w:val="0"/>
          <w:bCs/>
          <w:i w:val="0"/>
          <w:iCs/>
          <w:szCs w:val="26"/>
        </w:rPr>
        <w:t xml:space="preserve">ăng xuất: Người dùng đang đăng nhập vào hệ thống </w:t>
      </w:r>
      <w:r w:rsidRPr="00905CFF">
        <w:rPr>
          <w:rFonts w:cs="Times New Roman"/>
          <w:b w:val="0"/>
          <w:bCs/>
          <w:i w:val="0"/>
          <w:iCs/>
          <w:szCs w:val="26"/>
          <w:lang w:val="en-US"/>
        </w:rPr>
        <w:t>=</w:t>
      </w:r>
      <w:r w:rsidRPr="00905CFF">
        <w:rPr>
          <w:rFonts w:cs="Times New Roman"/>
          <w:b w:val="0"/>
          <w:bCs/>
          <w:i w:val="0"/>
          <w:iCs/>
          <w:szCs w:val="26"/>
        </w:rPr>
        <w:t>&gt; click đăng xuất</w:t>
      </w:r>
      <w:r w:rsidR="00E97EE8" w:rsidRPr="00905CFF">
        <w:rPr>
          <w:rFonts w:cs="Times New Roman"/>
          <w:b w:val="0"/>
          <w:bCs/>
          <w:i w:val="0"/>
          <w:iCs/>
          <w:szCs w:val="26"/>
          <w:lang w:val="en-US"/>
        </w:rPr>
        <w:t xml:space="preserve"> </w:t>
      </w:r>
      <w:r w:rsidRPr="00905CFF">
        <w:rPr>
          <w:rFonts w:cs="Times New Roman"/>
          <w:b w:val="0"/>
          <w:bCs/>
          <w:i w:val="0"/>
          <w:iCs/>
          <w:szCs w:val="26"/>
          <w:lang w:val="en-US"/>
        </w:rPr>
        <w:t>=&gt;</w:t>
      </w:r>
      <w:r w:rsidRPr="00905CFF">
        <w:rPr>
          <w:rFonts w:cs="Times New Roman"/>
          <w:b w:val="0"/>
          <w:bCs/>
          <w:i w:val="0"/>
          <w:iCs/>
          <w:szCs w:val="26"/>
        </w:rPr>
        <w:t xml:space="preserve"> </w:t>
      </w:r>
      <w:r w:rsidR="00027ABF" w:rsidRPr="00905CFF">
        <w:rPr>
          <w:rFonts w:cs="Times New Roman"/>
          <w:b w:val="0"/>
          <w:bCs/>
          <w:i w:val="0"/>
          <w:iCs/>
          <w:szCs w:val="26"/>
          <w:lang w:val="en-US"/>
        </w:rPr>
        <w:t>H</w:t>
      </w:r>
      <w:r w:rsidRPr="00905CFF">
        <w:rPr>
          <w:rFonts w:cs="Times New Roman"/>
          <w:b w:val="0"/>
          <w:bCs/>
          <w:i w:val="0"/>
          <w:iCs/>
          <w:szCs w:val="26"/>
        </w:rPr>
        <w:t>ệ thống đăng xuất tài khoản của người dùng, trở về trang chủ</w:t>
      </w:r>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hoặc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trang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nhập</w:t>
      </w:r>
      <w:proofErr w:type="spellEnd"/>
      <w:r w:rsidRPr="00905CFF">
        <w:rPr>
          <w:rFonts w:cs="Times New Roman"/>
          <w:b w:val="0"/>
          <w:bCs/>
          <w:i w:val="0"/>
          <w:iCs/>
          <w:szCs w:val="26"/>
        </w:rPr>
        <w:t>.</w:t>
      </w:r>
    </w:p>
    <w:p w14:paraId="46DFAC4B" w14:textId="039A3E3D" w:rsidR="00E251D2" w:rsidRPr="00905CFF" w:rsidRDefault="00793C25" w:rsidP="00E251D2">
      <w:pPr>
        <w:pStyle w:val="ListParagraph"/>
        <w:numPr>
          <w:ilvl w:val="0"/>
          <w:numId w:val="114"/>
        </w:numPr>
        <w:jc w:val="both"/>
        <w:rPr>
          <w:rFonts w:cs="Times New Roman"/>
          <w:b w:val="0"/>
          <w:bCs/>
          <w:i w:val="0"/>
          <w:iCs/>
          <w:szCs w:val="26"/>
          <w:lang w:val="en-US"/>
        </w:rPr>
      </w:pPr>
      <w:r w:rsidRPr="00905CFF">
        <w:rPr>
          <w:rFonts w:cs="Times New Roman"/>
          <w:b w:val="0"/>
          <w:bCs/>
          <w:i w:val="0"/>
          <w:iCs/>
          <w:szCs w:val="26"/>
        </w:rPr>
        <w:t xml:space="preserve">UC </w:t>
      </w:r>
      <w:proofErr w:type="spellStart"/>
      <w:r w:rsidRPr="00905CFF">
        <w:rPr>
          <w:rFonts w:cs="Times New Roman"/>
          <w:b w:val="0"/>
          <w:bCs/>
          <w:i w:val="0"/>
          <w:iCs/>
          <w:szCs w:val="26"/>
          <w:lang w:val="en-US"/>
        </w:rPr>
        <w:t>Quên</w:t>
      </w:r>
      <w:proofErr w:type="spellEnd"/>
      <w:r w:rsidRPr="00905CFF">
        <w:rPr>
          <w:rFonts w:cs="Times New Roman"/>
          <w:b w:val="0"/>
          <w:bCs/>
          <w:i w:val="0"/>
          <w:iCs/>
          <w:szCs w:val="26"/>
        </w:rPr>
        <w:t xml:space="preserve"> mật khẩu: Người dùng đang ở trang đăng nhập </w:t>
      </w:r>
      <w:r w:rsidRPr="00905CFF">
        <w:rPr>
          <w:rFonts w:cs="Times New Roman"/>
          <w:b w:val="0"/>
          <w:bCs/>
          <w:i w:val="0"/>
          <w:iCs/>
          <w:szCs w:val="26"/>
          <w:lang w:val="en-US"/>
        </w:rPr>
        <w:t>=</w:t>
      </w:r>
      <w:r w:rsidRPr="00905CFF">
        <w:rPr>
          <w:rFonts w:cs="Times New Roman"/>
          <w:b w:val="0"/>
          <w:bCs/>
          <w:i w:val="0"/>
          <w:iCs/>
          <w:szCs w:val="26"/>
        </w:rPr>
        <w:t>&gt; click “Quên</w:t>
      </w:r>
      <w:r w:rsidRPr="00905CFF">
        <w:rPr>
          <w:rFonts w:cs="Times New Roman"/>
          <w:b w:val="0"/>
          <w:bCs/>
          <w:i w:val="0"/>
          <w:iCs/>
          <w:szCs w:val="26"/>
        </w:rPr>
        <w:br/>
        <w:t xml:space="preserve">mật khẩu” </w:t>
      </w:r>
      <w:r w:rsidRPr="00905CFF">
        <w:rPr>
          <w:rFonts w:cs="Times New Roman"/>
          <w:b w:val="0"/>
          <w:bCs/>
          <w:i w:val="0"/>
          <w:iCs/>
          <w:szCs w:val="26"/>
          <w:lang w:val="en-US"/>
        </w:rPr>
        <w:t>=</w:t>
      </w:r>
      <w:r w:rsidRPr="00905CFF">
        <w:rPr>
          <w:rFonts w:cs="Times New Roman"/>
          <w:b w:val="0"/>
          <w:bCs/>
          <w:i w:val="0"/>
          <w:iCs/>
          <w:szCs w:val="26"/>
        </w:rPr>
        <w:t xml:space="preserve">&gt; </w:t>
      </w:r>
      <w:r w:rsidR="00027ABF" w:rsidRPr="00905CFF">
        <w:rPr>
          <w:rFonts w:cs="Times New Roman"/>
          <w:b w:val="0"/>
          <w:bCs/>
          <w:i w:val="0"/>
          <w:iCs/>
          <w:szCs w:val="26"/>
          <w:lang w:val="en-US"/>
        </w:rPr>
        <w:t>H</w:t>
      </w:r>
      <w:r w:rsidRPr="00905CFF">
        <w:rPr>
          <w:rFonts w:cs="Times New Roman"/>
          <w:b w:val="0"/>
          <w:bCs/>
          <w:i w:val="0"/>
          <w:iCs/>
          <w:szCs w:val="26"/>
        </w:rPr>
        <w:t xml:space="preserve">ệ thống chuyển sang trang quên mật khẩu </w:t>
      </w:r>
      <w:r w:rsidRPr="00905CFF">
        <w:rPr>
          <w:rFonts w:cs="Times New Roman"/>
          <w:b w:val="0"/>
          <w:bCs/>
          <w:i w:val="0"/>
          <w:iCs/>
          <w:szCs w:val="26"/>
          <w:lang w:val="en-US"/>
        </w:rPr>
        <w:t>=</w:t>
      </w:r>
      <w:r w:rsidRPr="00905CFF">
        <w:rPr>
          <w:rFonts w:cs="Times New Roman"/>
          <w:b w:val="0"/>
          <w:bCs/>
          <w:i w:val="0"/>
          <w:iCs/>
          <w:szCs w:val="26"/>
        </w:rPr>
        <w:t>&gt; người dùng nhập</w:t>
      </w:r>
      <w:r w:rsidRPr="00905CFF">
        <w:rPr>
          <w:rFonts w:cs="Times New Roman"/>
          <w:b w:val="0"/>
          <w:bCs/>
          <w:i w:val="0"/>
          <w:iCs/>
          <w:szCs w:val="26"/>
        </w:rPr>
        <w:br/>
      </w:r>
      <w:r w:rsidRPr="00905CFF">
        <w:rPr>
          <w:rFonts w:cs="Times New Roman"/>
          <w:b w:val="0"/>
          <w:bCs/>
          <w:i w:val="0"/>
          <w:iCs/>
          <w:szCs w:val="26"/>
        </w:rPr>
        <w:lastRenderedPageBreak/>
        <w:t xml:space="preserve">email mà mình dùng để đăng ký tài khoản </w:t>
      </w:r>
      <w:r w:rsidRPr="00905CFF">
        <w:rPr>
          <w:rFonts w:cs="Times New Roman"/>
          <w:b w:val="0"/>
          <w:bCs/>
          <w:i w:val="0"/>
          <w:iCs/>
          <w:szCs w:val="26"/>
          <w:lang w:val="en-US"/>
        </w:rPr>
        <w:t>=</w:t>
      </w:r>
      <w:r w:rsidRPr="00905CFF">
        <w:rPr>
          <w:rFonts w:cs="Times New Roman"/>
          <w:b w:val="0"/>
          <w:bCs/>
          <w:i w:val="0"/>
          <w:iCs/>
          <w:szCs w:val="26"/>
        </w:rPr>
        <w:t xml:space="preserve">&gt; </w:t>
      </w:r>
      <w:r w:rsidR="00027ABF" w:rsidRPr="00905CFF">
        <w:rPr>
          <w:rFonts w:cs="Times New Roman"/>
          <w:b w:val="0"/>
          <w:bCs/>
          <w:i w:val="0"/>
          <w:iCs/>
          <w:szCs w:val="26"/>
          <w:lang w:val="en-US"/>
        </w:rPr>
        <w:t>H</w:t>
      </w:r>
      <w:r w:rsidRPr="00905CFF">
        <w:rPr>
          <w:rFonts w:cs="Times New Roman"/>
          <w:b w:val="0"/>
          <w:bCs/>
          <w:i w:val="0"/>
          <w:iCs/>
          <w:szCs w:val="26"/>
        </w:rPr>
        <w:t>ệ th</w:t>
      </w:r>
      <w:r w:rsidR="00027ABF" w:rsidRPr="00905CFF">
        <w:rPr>
          <w:rFonts w:cs="Times New Roman"/>
          <w:b w:val="0"/>
          <w:bCs/>
          <w:i w:val="0"/>
          <w:iCs/>
          <w:szCs w:val="26"/>
          <w:lang w:val="en-US"/>
        </w:rPr>
        <w:t>ố</w:t>
      </w:r>
      <w:r w:rsidRPr="00905CFF">
        <w:rPr>
          <w:rFonts w:cs="Times New Roman"/>
          <w:b w:val="0"/>
          <w:bCs/>
          <w:i w:val="0"/>
          <w:iCs/>
          <w:szCs w:val="26"/>
        </w:rPr>
        <w:t xml:space="preserve">ng gửi </w:t>
      </w:r>
      <w:proofErr w:type="spellStart"/>
      <w:r w:rsidRPr="00905CFF">
        <w:rPr>
          <w:rFonts w:cs="Times New Roman"/>
          <w:b w:val="0"/>
          <w:bCs/>
          <w:i w:val="0"/>
          <w:iCs/>
          <w:szCs w:val="26"/>
          <w:lang w:val="en-US"/>
        </w:rPr>
        <w:t>otp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thực</w:t>
      </w:r>
      <w:proofErr w:type="spellEnd"/>
      <w:r w:rsidRPr="00905CFF">
        <w:rPr>
          <w:rFonts w:cs="Times New Roman"/>
          <w:b w:val="0"/>
          <w:bCs/>
          <w:i w:val="0"/>
          <w:iCs/>
          <w:szCs w:val="26"/>
        </w:rPr>
        <w:t xml:space="preserve"> vào email của người dùng </w:t>
      </w:r>
      <w:r w:rsidRPr="00905CFF">
        <w:rPr>
          <w:rFonts w:cs="Times New Roman"/>
          <w:b w:val="0"/>
          <w:bCs/>
          <w:i w:val="0"/>
          <w:iCs/>
          <w:szCs w:val="26"/>
          <w:lang w:val="en-US"/>
        </w:rPr>
        <w:t>=</w:t>
      </w:r>
      <w:r w:rsidRPr="00905CFF">
        <w:rPr>
          <w:rFonts w:cs="Times New Roman"/>
          <w:b w:val="0"/>
          <w:bCs/>
          <w:i w:val="0"/>
          <w:iCs/>
          <w:szCs w:val="26"/>
        </w:rPr>
        <w:t xml:space="preserve">&gt; </w:t>
      </w:r>
      <w:r w:rsidR="00027ABF" w:rsidRPr="00905CFF">
        <w:rPr>
          <w:rFonts w:cs="Times New Roman"/>
          <w:b w:val="0"/>
          <w:bCs/>
          <w:i w:val="0"/>
          <w:iCs/>
          <w:szCs w:val="26"/>
          <w:lang w:val="en-US"/>
        </w:rPr>
        <w:t>N</w:t>
      </w:r>
      <w:r w:rsidRPr="00905CFF">
        <w:rPr>
          <w:rFonts w:cs="Times New Roman"/>
          <w:b w:val="0"/>
          <w:bCs/>
          <w:i w:val="0"/>
          <w:iCs/>
          <w:szCs w:val="26"/>
        </w:rPr>
        <w:t xml:space="preserve">gười dùng vào email </w:t>
      </w:r>
      <w:proofErr w:type="spellStart"/>
      <w:r w:rsidRPr="00905CFF">
        <w:rPr>
          <w:rFonts w:cs="Times New Roman"/>
          <w:b w:val="0"/>
          <w:bCs/>
          <w:i w:val="0"/>
          <w:iCs/>
          <w:szCs w:val="26"/>
          <w:lang w:val="en-US"/>
        </w:rPr>
        <w:t>xem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otp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quay </w:t>
      </w:r>
      <w:proofErr w:type="spellStart"/>
      <w:r w:rsidRPr="00905CFF">
        <w:rPr>
          <w:rFonts w:cs="Times New Roman"/>
          <w:b w:val="0"/>
          <w:bCs/>
          <w:i w:val="0"/>
          <w:iCs/>
          <w:szCs w:val="26"/>
          <w:lang w:val="en-US"/>
        </w:rPr>
        <w:t>lại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otp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khẩu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mới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ấn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Gửi</w:t>
      </w:r>
      <w:proofErr w:type="spellEnd"/>
      <w:r w:rsidRPr="00905CFF">
        <w:rPr>
          <w:rFonts w:cs="Times New Roman"/>
          <w:b w:val="0"/>
          <w:bCs/>
          <w:i w:val="0"/>
          <w:iCs/>
          <w:szCs w:val="26"/>
          <w:lang w:val="en-US"/>
        </w:rPr>
        <w:t>” =</w:t>
      </w:r>
      <w:r w:rsidRPr="00905CFF">
        <w:rPr>
          <w:rFonts w:cs="Times New Roman"/>
          <w:b w:val="0"/>
          <w:bCs/>
          <w:i w:val="0"/>
          <w:iCs/>
          <w:szCs w:val="26"/>
        </w:rPr>
        <w:t xml:space="preserve">&gt; </w:t>
      </w:r>
      <w:r w:rsidR="00027ABF" w:rsidRPr="00905CFF">
        <w:rPr>
          <w:rFonts w:cs="Times New Roman"/>
          <w:b w:val="0"/>
          <w:bCs/>
          <w:i w:val="0"/>
          <w:iCs/>
          <w:szCs w:val="26"/>
          <w:lang w:val="en-US"/>
        </w:rPr>
        <w:t>H</w:t>
      </w:r>
      <w:r w:rsidRPr="00905CFF">
        <w:rPr>
          <w:rFonts w:cs="Times New Roman"/>
          <w:b w:val="0"/>
          <w:bCs/>
          <w:i w:val="0"/>
          <w:iCs/>
          <w:szCs w:val="26"/>
        </w:rPr>
        <w:t xml:space="preserve">ệ thống </w:t>
      </w:r>
      <w:proofErr w:type="spellStart"/>
      <w:r w:rsidRPr="00905CFF">
        <w:rPr>
          <w:rFonts w:cs="Times New Roman"/>
          <w:b w:val="0"/>
          <w:bCs/>
          <w:i w:val="0"/>
          <w:iCs/>
          <w:szCs w:val="26"/>
          <w:lang w:val="en-US"/>
        </w:rPr>
        <w:t>kiểm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otp</w:t>
      </w:r>
      <w:proofErr w:type="spellEnd"/>
      <w:r w:rsidRPr="00905CFF">
        <w:rPr>
          <w:rFonts w:cs="Times New Roman"/>
          <w:b w:val="0"/>
          <w:bCs/>
          <w:i w:val="0"/>
          <w:iCs/>
          <w:szCs w:val="26"/>
          <w:lang w:val="en-US"/>
        </w:rPr>
        <w:t xml:space="preserve"> =</w:t>
      </w:r>
      <w:r w:rsidRPr="00905CFF">
        <w:rPr>
          <w:rFonts w:cs="Times New Roman"/>
          <w:b w:val="0"/>
          <w:bCs/>
          <w:i w:val="0"/>
          <w:iCs/>
          <w:szCs w:val="26"/>
        </w:rPr>
        <w:t xml:space="preserve">&gt;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thành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công</w:t>
      </w:r>
      <w:proofErr w:type="spellEnd"/>
      <w:r w:rsidRPr="00905CFF">
        <w:rPr>
          <w:rFonts w:cs="Times New Roman"/>
          <w:b w:val="0"/>
          <w:bCs/>
          <w:i w:val="0"/>
          <w:iCs/>
          <w:szCs w:val="26"/>
          <w:lang w:val="en-US"/>
        </w:rPr>
        <w:t xml:space="preserve"> quay </w:t>
      </w:r>
      <w:proofErr w:type="spellStart"/>
      <w:r w:rsidRPr="00905CFF">
        <w:rPr>
          <w:rFonts w:cs="Times New Roman"/>
          <w:b w:val="0"/>
          <w:bCs/>
          <w:i w:val="0"/>
          <w:iCs/>
          <w:szCs w:val="26"/>
          <w:lang w:val="en-US"/>
        </w:rPr>
        <w:t>về</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màn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nhập</w:t>
      </w:r>
      <w:proofErr w:type="spellEnd"/>
    </w:p>
    <w:p w14:paraId="4E5BF739" w14:textId="75BB35F0" w:rsidR="00E251D2" w:rsidRPr="00905CFF" w:rsidRDefault="003914D7" w:rsidP="00E251D2">
      <w:pPr>
        <w:pStyle w:val="ListParagraph"/>
        <w:numPr>
          <w:ilvl w:val="0"/>
          <w:numId w:val="115"/>
        </w:numPr>
        <w:jc w:val="both"/>
        <w:rPr>
          <w:rFonts w:cs="Times New Roman"/>
          <w:b w:val="0"/>
          <w:bCs/>
          <w:i w:val="0"/>
          <w:iCs/>
          <w:szCs w:val="26"/>
          <w:lang w:val="en-US"/>
        </w:rPr>
      </w:pPr>
      <w:r w:rsidRPr="00905CFF">
        <w:rPr>
          <w:rFonts w:cs="Times New Roman"/>
          <w:b w:val="0"/>
          <w:bCs/>
          <w:i w:val="0"/>
          <w:iCs/>
          <w:szCs w:val="26"/>
        </w:rPr>
        <w:t xml:space="preserve">UC </w:t>
      </w:r>
      <w:proofErr w:type="spellStart"/>
      <w:r w:rsidRPr="00905CFF">
        <w:rPr>
          <w:rFonts w:cs="Times New Roman"/>
          <w:b w:val="0"/>
          <w:bCs/>
          <w:i w:val="0"/>
          <w:iCs/>
          <w:szCs w:val="26"/>
          <w:lang w:val="en-US"/>
        </w:rPr>
        <w:t>Đổi</w:t>
      </w:r>
      <w:proofErr w:type="spellEnd"/>
      <w:r w:rsidRPr="00905CFF">
        <w:rPr>
          <w:rFonts w:cs="Times New Roman"/>
          <w:b w:val="0"/>
          <w:bCs/>
          <w:i w:val="0"/>
          <w:iCs/>
          <w:szCs w:val="26"/>
        </w:rPr>
        <w:t xml:space="preserve"> mật khẩu: Người dùng </w:t>
      </w:r>
      <w:proofErr w:type="spellStart"/>
      <w:r w:rsidRPr="00905CFF">
        <w:rPr>
          <w:rFonts w:cs="Times New Roman"/>
          <w:b w:val="0"/>
          <w:bCs/>
          <w:i w:val="0"/>
          <w:iCs/>
          <w:szCs w:val="26"/>
          <w:lang w:val="en-US"/>
        </w:rPr>
        <w:t>vào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trang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đổi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khẩu</w:t>
      </w:r>
      <w:proofErr w:type="spellEnd"/>
      <w:r w:rsidRPr="00905CFF">
        <w:rPr>
          <w:rFonts w:cs="Times New Roman"/>
          <w:b w:val="0"/>
          <w:bCs/>
          <w:i w:val="0"/>
          <w:iCs/>
          <w:szCs w:val="26"/>
        </w:rPr>
        <w:t xml:space="preserve"> </w:t>
      </w:r>
      <w:r w:rsidRPr="00905CFF">
        <w:rPr>
          <w:rFonts w:cs="Times New Roman"/>
          <w:b w:val="0"/>
          <w:bCs/>
          <w:i w:val="0"/>
          <w:iCs/>
          <w:szCs w:val="26"/>
          <w:lang w:val="en-US"/>
        </w:rPr>
        <w:t>=</w:t>
      </w:r>
      <w:r w:rsidRPr="00905CFF">
        <w:rPr>
          <w:rFonts w:cs="Times New Roman"/>
          <w:b w:val="0"/>
          <w:bCs/>
          <w:i w:val="0"/>
          <w:iCs/>
          <w:szCs w:val="26"/>
        </w:rPr>
        <w:t xml:space="preserve">&gt; </w:t>
      </w:r>
      <w:r w:rsidR="00027ABF" w:rsidRPr="00905CFF">
        <w:rPr>
          <w:rFonts w:cs="Times New Roman"/>
          <w:b w:val="0"/>
          <w:bCs/>
          <w:i w:val="0"/>
          <w:iCs/>
          <w:szCs w:val="26"/>
          <w:lang w:val="en-US"/>
        </w:rPr>
        <w:t>N</w:t>
      </w:r>
      <w:r w:rsidRPr="00905CFF">
        <w:rPr>
          <w:rFonts w:cs="Times New Roman"/>
          <w:b w:val="0"/>
          <w:bCs/>
          <w:i w:val="0"/>
          <w:iCs/>
          <w:szCs w:val="26"/>
        </w:rPr>
        <w:t>gười dùng nhập</w:t>
      </w:r>
      <w:r w:rsidR="00027ABF" w:rsidRPr="00905CFF">
        <w:rPr>
          <w:rFonts w:cs="Times New Roman"/>
          <w:b w:val="0"/>
          <w:bCs/>
          <w:i w:val="0"/>
          <w:iCs/>
          <w:szCs w:val="26"/>
          <w:lang w:val="en-US"/>
        </w:rPr>
        <w:t xml:space="preserve"> </w:t>
      </w:r>
      <w:proofErr w:type="spellStart"/>
      <w:r w:rsidR="00027ABF" w:rsidRPr="00905CFF">
        <w:rPr>
          <w:rFonts w:cs="Times New Roman"/>
          <w:b w:val="0"/>
          <w:bCs/>
          <w:i w:val="0"/>
          <w:iCs/>
          <w:szCs w:val="26"/>
          <w:lang w:val="en-US"/>
        </w:rPr>
        <w:t>mật</w:t>
      </w:r>
      <w:proofErr w:type="spellEnd"/>
      <w:r w:rsidR="00027ABF" w:rsidRPr="00905CFF">
        <w:rPr>
          <w:rFonts w:cs="Times New Roman"/>
          <w:b w:val="0"/>
          <w:bCs/>
          <w:i w:val="0"/>
          <w:iCs/>
          <w:szCs w:val="26"/>
          <w:lang w:val="en-US"/>
        </w:rPr>
        <w:t xml:space="preserve"> </w:t>
      </w:r>
      <w:proofErr w:type="spellStart"/>
      <w:r w:rsidR="00027ABF" w:rsidRPr="00905CFF">
        <w:rPr>
          <w:rFonts w:cs="Times New Roman"/>
          <w:b w:val="0"/>
          <w:bCs/>
          <w:i w:val="0"/>
          <w:iCs/>
          <w:szCs w:val="26"/>
          <w:lang w:val="en-US"/>
        </w:rPr>
        <w:t>khẩu</w:t>
      </w:r>
      <w:proofErr w:type="spellEnd"/>
      <w:r w:rsidR="00027ABF" w:rsidRPr="00905CFF">
        <w:rPr>
          <w:rFonts w:cs="Times New Roman"/>
          <w:b w:val="0"/>
          <w:bCs/>
          <w:i w:val="0"/>
          <w:iCs/>
          <w:szCs w:val="26"/>
          <w:lang w:val="en-US"/>
        </w:rPr>
        <w:t xml:space="preserve"> </w:t>
      </w:r>
      <w:proofErr w:type="spellStart"/>
      <w:r w:rsidR="00027ABF" w:rsidRPr="00905CFF">
        <w:rPr>
          <w:rFonts w:cs="Times New Roman"/>
          <w:b w:val="0"/>
          <w:bCs/>
          <w:i w:val="0"/>
          <w:iCs/>
          <w:szCs w:val="26"/>
          <w:lang w:val="en-US"/>
        </w:rPr>
        <w:t>hiện</w:t>
      </w:r>
      <w:proofErr w:type="spellEnd"/>
      <w:r w:rsidR="00027ABF" w:rsidRPr="00905CFF">
        <w:rPr>
          <w:rFonts w:cs="Times New Roman"/>
          <w:b w:val="0"/>
          <w:bCs/>
          <w:i w:val="0"/>
          <w:iCs/>
          <w:szCs w:val="26"/>
          <w:lang w:val="en-US"/>
        </w:rPr>
        <w:t xml:space="preserve"> </w:t>
      </w:r>
      <w:proofErr w:type="spellStart"/>
      <w:r w:rsidR="00027ABF" w:rsidRPr="00905CFF">
        <w:rPr>
          <w:rFonts w:cs="Times New Roman"/>
          <w:b w:val="0"/>
          <w:bCs/>
          <w:i w:val="0"/>
          <w:iCs/>
          <w:szCs w:val="26"/>
          <w:lang w:val="en-US"/>
        </w:rPr>
        <w:t>tại</w:t>
      </w:r>
      <w:proofErr w:type="spellEnd"/>
      <w:r w:rsidR="00027ABF" w:rsidRPr="00905CFF">
        <w:rPr>
          <w:rFonts w:cs="Times New Roman"/>
          <w:b w:val="0"/>
          <w:bCs/>
          <w:i w:val="0"/>
          <w:iCs/>
          <w:szCs w:val="26"/>
          <w:lang w:val="en-US"/>
        </w:rPr>
        <w:t xml:space="preserve">, </w:t>
      </w:r>
      <w:proofErr w:type="spellStart"/>
      <w:r w:rsidR="00027ABF" w:rsidRPr="00905CFF">
        <w:rPr>
          <w:rFonts w:cs="Times New Roman"/>
          <w:b w:val="0"/>
          <w:bCs/>
          <w:i w:val="0"/>
          <w:iCs/>
          <w:szCs w:val="26"/>
          <w:lang w:val="en-US"/>
        </w:rPr>
        <w:t>mật</w:t>
      </w:r>
      <w:proofErr w:type="spellEnd"/>
      <w:r w:rsidR="00027ABF" w:rsidRPr="00905CFF">
        <w:rPr>
          <w:rFonts w:cs="Times New Roman"/>
          <w:b w:val="0"/>
          <w:bCs/>
          <w:i w:val="0"/>
          <w:iCs/>
          <w:szCs w:val="26"/>
          <w:lang w:val="en-US"/>
        </w:rPr>
        <w:t xml:space="preserve"> </w:t>
      </w:r>
      <w:proofErr w:type="spellStart"/>
      <w:r w:rsidR="00027ABF" w:rsidRPr="00905CFF">
        <w:rPr>
          <w:rFonts w:cs="Times New Roman"/>
          <w:b w:val="0"/>
          <w:bCs/>
          <w:i w:val="0"/>
          <w:iCs/>
          <w:szCs w:val="26"/>
          <w:lang w:val="en-US"/>
        </w:rPr>
        <w:t>khẩu</w:t>
      </w:r>
      <w:proofErr w:type="spellEnd"/>
      <w:r w:rsidR="00027ABF" w:rsidRPr="00905CFF">
        <w:rPr>
          <w:rFonts w:cs="Times New Roman"/>
          <w:b w:val="0"/>
          <w:bCs/>
          <w:i w:val="0"/>
          <w:iCs/>
          <w:szCs w:val="26"/>
          <w:lang w:val="en-US"/>
        </w:rPr>
        <w:t xml:space="preserve"> </w:t>
      </w:r>
      <w:proofErr w:type="spellStart"/>
      <w:r w:rsidR="00027ABF" w:rsidRPr="00905CFF">
        <w:rPr>
          <w:rFonts w:cs="Times New Roman"/>
          <w:b w:val="0"/>
          <w:bCs/>
          <w:i w:val="0"/>
          <w:iCs/>
          <w:szCs w:val="26"/>
          <w:lang w:val="en-US"/>
        </w:rPr>
        <w:t>mới</w:t>
      </w:r>
      <w:proofErr w:type="spellEnd"/>
      <w:r w:rsidR="00027ABF" w:rsidRPr="00905CFF">
        <w:rPr>
          <w:rFonts w:cs="Times New Roman"/>
          <w:b w:val="0"/>
          <w:bCs/>
          <w:i w:val="0"/>
          <w:iCs/>
          <w:szCs w:val="26"/>
          <w:lang w:val="en-US"/>
        </w:rPr>
        <w:t xml:space="preserve"> </w:t>
      </w:r>
      <w:proofErr w:type="spellStart"/>
      <w:r w:rsidR="00027ABF" w:rsidRPr="00905CFF">
        <w:rPr>
          <w:rFonts w:cs="Times New Roman"/>
          <w:b w:val="0"/>
          <w:bCs/>
          <w:i w:val="0"/>
          <w:iCs/>
          <w:szCs w:val="26"/>
          <w:lang w:val="en-US"/>
        </w:rPr>
        <w:t>và</w:t>
      </w:r>
      <w:proofErr w:type="spellEnd"/>
      <w:r w:rsidR="00027ABF" w:rsidRPr="00905CFF">
        <w:rPr>
          <w:rFonts w:cs="Times New Roman"/>
          <w:b w:val="0"/>
          <w:bCs/>
          <w:i w:val="0"/>
          <w:iCs/>
          <w:szCs w:val="26"/>
          <w:lang w:val="en-US"/>
        </w:rPr>
        <w:t xml:space="preserve"> </w:t>
      </w:r>
      <w:proofErr w:type="spellStart"/>
      <w:r w:rsidR="00027ABF" w:rsidRPr="00905CFF">
        <w:rPr>
          <w:rFonts w:cs="Times New Roman"/>
          <w:b w:val="0"/>
          <w:bCs/>
          <w:i w:val="0"/>
          <w:iCs/>
          <w:szCs w:val="26"/>
          <w:lang w:val="en-US"/>
        </w:rPr>
        <w:t>mật</w:t>
      </w:r>
      <w:proofErr w:type="spellEnd"/>
      <w:r w:rsidR="00027ABF" w:rsidRPr="00905CFF">
        <w:rPr>
          <w:rFonts w:cs="Times New Roman"/>
          <w:b w:val="0"/>
          <w:bCs/>
          <w:i w:val="0"/>
          <w:iCs/>
          <w:szCs w:val="26"/>
          <w:lang w:val="en-US"/>
        </w:rPr>
        <w:t xml:space="preserve"> </w:t>
      </w:r>
      <w:proofErr w:type="spellStart"/>
      <w:r w:rsidR="00027ABF" w:rsidRPr="00905CFF">
        <w:rPr>
          <w:rFonts w:cs="Times New Roman"/>
          <w:b w:val="0"/>
          <w:bCs/>
          <w:i w:val="0"/>
          <w:iCs/>
          <w:szCs w:val="26"/>
          <w:lang w:val="en-US"/>
        </w:rPr>
        <w:t>khẩu</w:t>
      </w:r>
      <w:proofErr w:type="spellEnd"/>
      <w:r w:rsidR="00027ABF" w:rsidRPr="00905CFF">
        <w:rPr>
          <w:rFonts w:cs="Times New Roman"/>
          <w:b w:val="0"/>
          <w:bCs/>
          <w:i w:val="0"/>
          <w:iCs/>
          <w:szCs w:val="26"/>
          <w:lang w:val="en-US"/>
        </w:rPr>
        <w:t xml:space="preserve"> </w:t>
      </w:r>
      <w:proofErr w:type="spellStart"/>
      <w:r w:rsidR="00027ABF" w:rsidRPr="00905CFF">
        <w:rPr>
          <w:rFonts w:cs="Times New Roman"/>
          <w:b w:val="0"/>
          <w:bCs/>
          <w:i w:val="0"/>
          <w:iCs/>
          <w:szCs w:val="26"/>
          <w:lang w:val="en-US"/>
        </w:rPr>
        <w:t>xác</w:t>
      </w:r>
      <w:proofErr w:type="spellEnd"/>
      <w:r w:rsidR="00027ABF" w:rsidRPr="00905CFF">
        <w:rPr>
          <w:rFonts w:cs="Times New Roman"/>
          <w:b w:val="0"/>
          <w:bCs/>
          <w:i w:val="0"/>
          <w:iCs/>
          <w:szCs w:val="26"/>
          <w:lang w:val="en-US"/>
        </w:rPr>
        <w:t xml:space="preserve"> </w:t>
      </w:r>
      <w:proofErr w:type="spellStart"/>
      <w:r w:rsidR="00027ABF" w:rsidRPr="00905CFF">
        <w:rPr>
          <w:rFonts w:cs="Times New Roman"/>
          <w:b w:val="0"/>
          <w:bCs/>
          <w:i w:val="0"/>
          <w:iCs/>
          <w:szCs w:val="26"/>
          <w:lang w:val="en-US"/>
        </w:rPr>
        <w:t>nhận</w:t>
      </w:r>
      <w:proofErr w:type="spellEnd"/>
      <w:r w:rsidR="00027ABF" w:rsidRPr="00905CFF">
        <w:rPr>
          <w:rFonts w:cs="Times New Roman"/>
          <w:b w:val="0"/>
          <w:bCs/>
          <w:i w:val="0"/>
          <w:iCs/>
          <w:szCs w:val="26"/>
          <w:lang w:val="en-US"/>
        </w:rPr>
        <w:t xml:space="preserve"> </w:t>
      </w:r>
      <w:r w:rsidRPr="00905CFF">
        <w:rPr>
          <w:rFonts w:cs="Times New Roman"/>
          <w:b w:val="0"/>
          <w:bCs/>
          <w:i w:val="0"/>
          <w:iCs/>
          <w:szCs w:val="26"/>
          <w:lang w:val="en-US"/>
        </w:rPr>
        <w:t>=</w:t>
      </w:r>
      <w:r w:rsidRPr="00905CFF">
        <w:rPr>
          <w:rFonts w:cs="Times New Roman"/>
          <w:b w:val="0"/>
          <w:bCs/>
          <w:i w:val="0"/>
          <w:iCs/>
          <w:szCs w:val="26"/>
        </w:rPr>
        <w:t xml:space="preserve">&gt; </w:t>
      </w:r>
      <w:r w:rsidR="00027ABF" w:rsidRPr="00905CFF">
        <w:rPr>
          <w:rFonts w:cs="Times New Roman"/>
          <w:b w:val="0"/>
          <w:bCs/>
          <w:i w:val="0"/>
          <w:iCs/>
          <w:szCs w:val="26"/>
          <w:lang w:val="en-US"/>
        </w:rPr>
        <w:t>H</w:t>
      </w:r>
      <w:r w:rsidRPr="00905CFF">
        <w:rPr>
          <w:rFonts w:cs="Times New Roman"/>
          <w:b w:val="0"/>
          <w:bCs/>
          <w:i w:val="0"/>
          <w:iCs/>
          <w:szCs w:val="26"/>
        </w:rPr>
        <w:t>ệ th</w:t>
      </w:r>
      <w:r w:rsidR="00027ABF" w:rsidRPr="00905CFF">
        <w:rPr>
          <w:rFonts w:cs="Times New Roman"/>
          <w:b w:val="0"/>
          <w:bCs/>
          <w:i w:val="0"/>
          <w:iCs/>
          <w:szCs w:val="26"/>
          <w:lang w:val="en-US"/>
        </w:rPr>
        <w:t>ố</w:t>
      </w:r>
      <w:r w:rsidRPr="00905CFF">
        <w:rPr>
          <w:rFonts w:cs="Times New Roman"/>
          <w:b w:val="0"/>
          <w:bCs/>
          <w:i w:val="0"/>
          <w:iCs/>
          <w:szCs w:val="26"/>
        </w:rPr>
        <w:t xml:space="preserve">ng </w:t>
      </w:r>
      <w:proofErr w:type="spellStart"/>
      <w:r w:rsidR="00027ABF" w:rsidRPr="00905CFF">
        <w:rPr>
          <w:rFonts w:cs="Times New Roman"/>
          <w:b w:val="0"/>
          <w:bCs/>
          <w:i w:val="0"/>
          <w:iCs/>
          <w:szCs w:val="26"/>
          <w:lang w:val="en-US"/>
        </w:rPr>
        <w:t>kiểm</w:t>
      </w:r>
      <w:proofErr w:type="spellEnd"/>
      <w:r w:rsidR="00027ABF" w:rsidRPr="00905CFF">
        <w:rPr>
          <w:rFonts w:cs="Times New Roman"/>
          <w:b w:val="0"/>
          <w:bCs/>
          <w:i w:val="0"/>
          <w:iCs/>
          <w:szCs w:val="26"/>
          <w:lang w:val="en-US"/>
        </w:rPr>
        <w:t xml:space="preserve"> </w:t>
      </w:r>
      <w:proofErr w:type="spellStart"/>
      <w:r w:rsidR="00027ABF" w:rsidRPr="00905CFF">
        <w:rPr>
          <w:rFonts w:cs="Times New Roman"/>
          <w:b w:val="0"/>
          <w:bCs/>
          <w:i w:val="0"/>
          <w:iCs/>
          <w:szCs w:val="26"/>
          <w:lang w:val="en-US"/>
        </w:rPr>
        <w:t>tra</w:t>
      </w:r>
      <w:proofErr w:type="spellEnd"/>
      <w:r w:rsidR="00027ABF" w:rsidRPr="00905CFF">
        <w:rPr>
          <w:rFonts w:cs="Times New Roman"/>
          <w:b w:val="0"/>
          <w:bCs/>
          <w:i w:val="0"/>
          <w:iCs/>
          <w:szCs w:val="26"/>
          <w:lang w:val="en-US"/>
        </w:rPr>
        <w:t xml:space="preserve"> </w:t>
      </w:r>
      <w:proofErr w:type="spellStart"/>
      <w:r w:rsidR="00027ABF" w:rsidRPr="00905CFF">
        <w:rPr>
          <w:rFonts w:cs="Times New Roman"/>
          <w:b w:val="0"/>
          <w:bCs/>
          <w:i w:val="0"/>
          <w:iCs/>
          <w:szCs w:val="26"/>
          <w:lang w:val="en-US"/>
        </w:rPr>
        <w:t>dữ</w:t>
      </w:r>
      <w:proofErr w:type="spellEnd"/>
      <w:r w:rsidR="00027ABF" w:rsidRPr="00905CFF">
        <w:rPr>
          <w:rFonts w:cs="Times New Roman"/>
          <w:b w:val="0"/>
          <w:bCs/>
          <w:i w:val="0"/>
          <w:iCs/>
          <w:szCs w:val="26"/>
          <w:lang w:val="en-US"/>
        </w:rPr>
        <w:t xml:space="preserve"> </w:t>
      </w:r>
      <w:proofErr w:type="spellStart"/>
      <w:r w:rsidR="00027ABF" w:rsidRPr="00905CFF">
        <w:rPr>
          <w:rFonts w:cs="Times New Roman"/>
          <w:b w:val="0"/>
          <w:bCs/>
          <w:i w:val="0"/>
          <w:iCs/>
          <w:szCs w:val="26"/>
          <w:lang w:val="en-US"/>
        </w:rPr>
        <w:t>liệu</w:t>
      </w:r>
      <w:proofErr w:type="spellEnd"/>
      <w:r w:rsidR="00027ABF" w:rsidRPr="00905CFF">
        <w:rPr>
          <w:rFonts w:cs="Times New Roman"/>
          <w:b w:val="0"/>
          <w:bCs/>
          <w:i w:val="0"/>
          <w:iCs/>
          <w:szCs w:val="26"/>
          <w:lang w:val="en-US"/>
        </w:rPr>
        <w:t xml:space="preserve"> </w:t>
      </w:r>
      <w:r w:rsidRPr="00905CFF">
        <w:rPr>
          <w:rFonts w:cs="Times New Roman"/>
          <w:b w:val="0"/>
          <w:bCs/>
          <w:i w:val="0"/>
          <w:iCs/>
          <w:szCs w:val="26"/>
          <w:lang w:val="en-US"/>
        </w:rPr>
        <w:t>=</w:t>
      </w:r>
      <w:r w:rsidRPr="00905CFF">
        <w:rPr>
          <w:rFonts w:cs="Times New Roman"/>
          <w:b w:val="0"/>
          <w:bCs/>
          <w:i w:val="0"/>
          <w:iCs/>
          <w:szCs w:val="26"/>
        </w:rPr>
        <w:t xml:space="preserve">&gt; </w:t>
      </w:r>
      <w:proofErr w:type="spellStart"/>
      <w:r w:rsidR="00027ABF" w:rsidRPr="00905CFF">
        <w:rPr>
          <w:rFonts w:cs="Times New Roman"/>
          <w:b w:val="0"/>
          <w:bCs/>
          <w:i w:val="0"/>
          <w:iCs/>
          <w:szCs w:val="26"/>
          <w:lang w:val="en-US"/>
        </w:rPr>
        <w:t>Nếu</w:t>
      </w:r>
      <w:proofErr w:type="spellEnd"/>
      <w:r w:rsidR="00027ABF" w:rsidRPr="00905CFF">
        <w:rPr>
          <w:rFonts w:cs="Times New Roman"/>
          <w:b w:val="0"/>
          <w:bCs/>
          <w:i w:val="0"/>
          <w:iCs/>
          <w:szCs w:val="26"/>
          <w:lang w:val="en-US"/>
        </w:rPr>
        <w:t xml:space="preserve"> </w:t>
      </w:r>
      <w:proofErr w:type="spellStart"/>
      <w:r w:rsidR="00027ABF" w:rsidRPr="00905CFF">
        <w:rPr>
          <w:rFonts w:cs="Times New Roman"/>
          <w:b w:val="0"/>
          <w:bCs/>
          <w:i w:val="0"/>
          <w:iCs/>
          <w:szCs w:val="26"/>
          <w:lang w:val="en-US"/>
        </w:rPr>
        <w:t>hợp</w:t>
      </w:r>
      <w:proofErr w:type="spellEnd"/>
      <w:r w:rsidR="00027ABF" w:rsidRPr="00905CFF">
        <w:rPr>
          <w:rFonts w:cs="Times New Roman"/>
          <w:b w:val="0"/>
          <w:bCs/>
          <w:i w:val="0"/>
          <w:iCs/>
          <w:szCs w:val="26"/>
          <w:lang w:val="en-US"/>
        </w:rPr>
        <w:t xml:space="preserve"> </w:t>
      </w:r>
      <w:proofErr w:type="spellStart"/>
      <w:r w:rsidR="00027ABF" w:rsidRPr="00905CFF">
        <w:rPr>
          <w:rFonts w:cs="Times New Roman"/>
          <w:b w:val="0"/>
          <w:bCs/>
          <w:i w:val="0"/>
          <w:iCs/>
          <w:szCs w:val="26"/>
          <w:lang w:val="en-US"/>
        </w:rPr>
        <w:t>lệ</w:t>
      </w:r>
      <w:proofErr w:type="spellEnd"/>
      <w:r w:rsidR="00027ABF" w:rsidRPr="00905CFF">
        <w:rPr>
          <w:rFonts w:cs="Times New Roman"/>
          <w:b w:val="0"/>
          <w:bCs/>
          <w:i w:val="0"/>
          <w:iCs/>
          <w:szCs w:val="26"/>
          <w:lang w:val="en-US"/>
        </w:rPr>
        <w:t xml:space="preserve"> </w:t>
      </w:r>
      <w:proofErr w:type="spellStart"/>
      <w:r w:rsidR="00027ABF" w:rsidRPr="00905CFF">
        <w:rPr>
          <w:rFonts w:cs="Times New Roman"/>
          <w:b w:val="0"/>
          <w:bCs/>
          <w:i w:val="0"/>
          <w:iCs/>
          <w:szCs w:val="26"/>
          <w:lang w:val="en-US"/>
        </w:rPr>
        <w:t>thì</w:t>
      </w:r>
      <w:proofErr w:type="spellEnd"/>
      <w:r w:rsidR="00027ABF" w:rsidRPr="00905CFF">
        <w:rPr>
          <w:rFonts w:cs="Times New Roman"/>
          <w:b w:val="0"/>
          <w:bCs/>
          <w:i w:val="0"/>
          <w:iCs/>
          <w:szCs w:val="26"/>
          <w:lang w:val="en-US"/>
        </w:rPr>
        <w:t xml:space="preserve"> </w:t>
      </w:r>
      <w:proofErr w:type="spellStart"/>
      <w:r w:rsidR="00027ABF" w:rsidRPr="00905CFF">
        <w:rPr>
          <w:rFonts w:cs="Times New Roman"/>
          <w:b w:val="0"/>
          <w:bCs/>
          <w:i w:val="0"/>
          <w:iCs/>
          <w:szCs w:val="26"/>
          <w:lang w:val="en-US"/>
        </w:rPr>
        <w:t>hệ</w:t>
      </w:r>
      <w:proofErr w:type="spellEnd"/>
      <w:r w:rsidR="00027ABF" w:rsidRPr="00905CFF">
        <w:rPr>
          <w:rFonts w:cs="Times New Roman"/>
          <w:b w:val="0"/>
          <w:bCs/>
          <w:i w:val="0"/>
          <w:iCs/>
          <w:szCs w:val="26"/>
          <w:lang w:val="en-US"/>
        </w:rPr>
        <w:t xml:space="preserve"> </w:t>
      </w:r>
      <w:proofErr w:type="spellStart"/>
      <w:r w:rsidR="00027ABF" w:rsidRPr="00905CFF">
        <w:rPr>
          <w:rFonts w:cs="Times New Roman"/>
          <w:b w:val="0"/>
          <w:bCs/>
          <w:i w:val="0"/>
          <w:iCs/>
          <w:szCs w:val="26"/>
          <w:lang w:val="en-US"/>
        </w:rPr>
        <w:t>thống</w:t>
      </w:r>
      <w:proofErr w:type="spellEnd"/>
      <w:r w:rsidR="00027ABF" w:rsidRPr="00905CFF">
        <w:rPr>
          <w:rFonts w:cs="Times New Roman"/>
          <w:b w:val="0"/>
          <w:bCs/>
          <w:i w:val="0"/>
          <w:iCs/>
          <w:szCs w:val="26"/>
          <w:lang w:val="en-US"/>
        </w:rPr>
        <w:t xml:space="preserve"> </w:t>
      </w:r>
      <w:proofErr w:type="spellStart"/>
      <w:r w:rsidR="00027ABF" w:rsidRPr="00905CFF">
        <w:rPr>
          <w:rFonts w:cs="Times New Roman"/>
          <w:b w:val="0"/>
          <w:bCs/>
          <w:i w:val="0"/>
          <w:iCs/>
          <w:szCs w:val="26"/>
          <w:lang w:val="en-US"/>
        </w:rPr>
        <w:t>sẽ</w:t>
      </w:r>
      <w:proofErr w:type="spellEnd"/>
      <w:r w:rsidR="00027ABF" w:rsidRPr="00905CFF">
        <w:rPr>
          <w:rFonts w:cs="Times New Roman"/>
          <w:b w:val="0"/>
          <w:bCs/>
          <w:i w:val="0"/>
          <w:iCs/>
          <w:szCs w:val="26"/>
          <w:lang w:val="en-US"/>
        </w:rPr>
        <w:t xml:space="preserve"> </w:t>
      </w:r>
      <w:proofErr w:type="spellStart"/>
      <w:r w:rsidR="00027ABF" w:rsidRPr="00905CFF">
        <w:rPr>
          <w:rFonts w:cs="Times New Roman"/>
          <w:b w:val="0"/>
          <w:bCs/>
          <w:i w:val="0"/>
          <w:iCs/>
          <w:szCs w:val="26"/>
          <w:lang w:val="en-US"/>
        </w:rPr>
        <w:t>gửi</w:t>
      </w:r>
      <w:proofErr w:type="spellEnd"/>
      <w:r w:rsidR="00027ABF" w:rsidRPr="00905CFF">
        <w:rPr>
          <w:rFonts w:cs="Times New Roman"/>
          <w:b w:val="0"/>
          <w:bCs/>
          <w:i w:val="0"/>
          <w:iCs/>
          <w:szCs w:val="26"/>
          <w:lang w:val="en-US"/>
        </w:rPr>
        <w:t xml:space="preserve"> email </w:t>
      </w:r>
      <w:proofErr w:type="spellStart"/>
      <w:r w:rsidR="00027ABF" w:rsidRPr="00905CFF">
        <w:rPr>
          <w:rFonts w:cs="Times New Roman"/>
          <w:b w:val="0"/>
          <w:bCs/>
          <w:i w:val="0"/>
          <w:iCs/>
          <w:szCs w:val="26"/>
          <w:lang w:val="en-US"/>
        </w:rPr>
        <w:t>báo</w:t>
      </w:r>
      <w:proofErr w:type="spellEnd"/>
      <w:r w:rsidR="00027ABF" w:rsidRPr="00905CFF">
        <w:rPr>
          <w:rFonts w:cs="Times New Roman"/>
          <w:b w:val="0"/>
          <w:bCs/>
          <w:i w:val="0"/>
          <w:iCs/>
          <w:szCs w:val="26"/>
          <w:lang w:val="en-US"/>
        </w:rPr>
        <w:t xml:space="preserve"> </w:t>
      </w:r>
      <w:proofErr w:type="spellStart"/>
      <w:r w:rsidR="00027ABF" w:rsidRPr="00905CFF">
        <w:rPr>
          <w:rFonts w:cs="Times New Roman"/>
          <w:b w:val="0"/>
          <w:bCs/>
          <w:i w:val="0"/>
          <w:iCs/>
          <w:szCs w:val="26"/>
          <w:lang w:val="en-US"/>
        </w:rPr>
        <w:t>về</w:t>
      </w:r>
      <w:proofErr w:type="spellEnd"/>
      <w:r w:rsidR="00027ABF" w:rsidRPr="00905CFF">
        <w:rPr>
          <w:rFonts w:cs="Times New Roman"/>
          <w:b w:val="0"/>
          <w:bCs/>
          <w:i w:val="0"/>
          <w:iCs/>
          <w:szCs w:val="26"/>
          <w:lang w:val="en-US"/>
        </w:rPr>
        <w:t xml:space="preserve"> </w:t>
      </w:r>
      <w:proofErr w:type="spellStart"/>
      <w:r w:rsidR="00027ABF" w:rsidRPr="00905CFF">
        <w:rPr>
          <w:rFonts w:cs="Times New Roman"/>
          <w:b w:val="0"/>
          <w:bCs/>
          <w:i w:val="0"/>
          <w:iCs/>
          <w:szCs w:val="26"/>
          <w:lang w:val="en-US"/>
        </w:rPr>
        <w:t>và</w:t>
      </w:r>
      <w:proofErr w:type="spellEnd"/>
      <w:r w:rsidR="00027ABF" w:rsidRPr="00905CFF">
        <w:rPr>
          <w:rFonts w:cs="Times New Roman"/>
          <w:b w:val="0"/>
          <w:bCs/>
          <w:i w:val="0"/>
          <w:iCs/>
          <w:szCs w:val="26"/>
          <w:lang w:val="en-US"/>
        </w:rPr>
        <w:t xml:space="preserve"> </w:t>
      </w:r>
      <w:proofErr w:type="spellStart"/>
      <w:r w:rsidR="00027ABF" w:rsidRPr="00905CFF">
        <w:rPr>
          <w:rFonts w:cs="Times New Roman"/>
          <w:b w:val="0"/>
          <w:bCs/>
          <w:i w:val="0"/>
          <w:iCs/>
          <w:szCs w:val="26"/>
          <w:lang w:val="en-US"/>
        </w:rPr>
        <w:t>điều</w:t>
      </w:r>
      <w:proofErr w:type="spellEnd"/>
      <w:r w:rsidR="00027ABF" w:rsidRPr="00905CFF">
        <w:rPr>
          <w:rFonts w:cs="Times New Roman"/>
          <w:b w:val="0"/>
          <w:bCs/>
          <w:i w:val="0"/>
          <w:iCs/>
          <w:szCs w:val="26"/>
          <w:lang w:val="en-US"/>
        </w:rPr>
        <w:t xml:space="preserve"> </w:t>
      </w:r>
      <w:proofErr w:type="spellStart"/>
      <w:r w:rsidR="00027ABF" w:rsidRPr="00905CFF">
        <w:rPr>
          <w:rFonts w:cs="Times New Roman"/>
          <w:b w:val="0"/>
          <w:bCs/>
          <w:i w:val="0"/>
          <w:iCs/>
          <w:szCs w:val="26"/>
          <w:lang w:val="en-US"/>
        </w:rPr>
        <w:t>hướng</w:t>
      </w:r>
      <w:proofErr w:type="spellEnd"/>
      <w:r w:rsidR="00027ABF" w:rsidRPr="00905CFF">
        <w:rPr>
          <w:rFonts w:cs="Times New Roman"/>
          <w:b w:val="0"/>
          <w:bCs/>
          <w:i w:val="0"/>
          <w:iCs/>
          <w:szCs w:val="26"/>
          <w:lang w:val="en-US"/>
        </w:rPr>
        <w:t xml:space="preserve"> sang </w:t>
      </w:r>
      <w:proofErr w:type="spellStart"/>
      <w:r w:rsidR="00027ABF" w:rsidRPr="00905CFF">
        <w:rPr>
          <w:rFonts w:cs="Times New Roman"/>
          <w:b w:val="0"/>
          <w:bCs/>
          <w:i w:val="0"/>
          <w:iCs/>
          <w:szCs w:val="26"/>
          <w:lang w:val="en-US"/>
        </w:rPr>
        <w:t>trang</w:t>
      </w:r>
      <w:proofErr w:type="spellEnd"/>
      <w:r w:rsidR="00027ABF" w:rsidRPr="00905CFF">
        <w:rPr>
          <w:rFonts w:cs="Times New Roman"/>
          <w:b w:val="0"/>
          <w:bCs/>
          <w:i w:val="0"/>
          <w:iCs/>
          <w:szCs w:val="26"/>
          <w:lang w:val="en-US"/>
        </w:rPr>
        <w:t xml:space="preserve"> </w:t>
      </w:r>
      <w:proofErr w:type="spellStart"/>
      <w:r w:rsidR="00027ABF" w:rsidRPr="00905CFF">
        <w:rPr>
          <w:rFonts w:cs="Times New Roman"/>
          <w:b w:val="0"/>
          <w:bCs/>
          <w:i w:val="0"/>
          <w:iCs/>
          <w:szCs w:val="26"/>
          <w:lang w:val="en-US"/>
        </w:rPr>
        <w:t>đăng</w:t>
      </w:r>
      <w:proofErr w:type="spellEnd"/>
      <w:r w:rsidR="00027ABF" w:rsidRPr="00905CFF">
        <w:rPr>
          <w:rFonts w:cs="Times New Roman"/>
          <w:b w:val="0"/>
          <w:bCs/>
          <w:i w:val="0"/>
          <w:iCs/>
          <w:szCs w:val="26"/>
          <w:lang w:val="en-US"/>
        </w:rPr>
        <w:t xml:space="preserve"> </w:t>
      </w:r>
      <w:proofErr w:type="spellStart"/>
      <w:r w:rsidR="00027ABF" w:rsidRPr="00905CFF">
        <w:rPr>
          <w:rFonts w:cs="Times New Roman"/>
          <w:b w:val="0"/>
          <w:bCs/>
          <w:i w:val="0"/>
          <w:iCs/>
          <w:szCs w:val="26"/>
          <w:lang w:val="en-US"/>
        </w:rPr>
        <w:t>nhập</w:t>
      </w:r>
      <w:proofErr w:type="spellEnd"/>
    </w:p>
    <w:p w14:paraId="534F0F88" w14:textId="5807AAEE" w:rsidR="00E251D2" w:rsidRPr="00905CFF" w:rsidRDefault="0007531F" w:rsidP="00E251D2">
      <w:pPr>
        <w:pStyle w:val="ListParagraph"/>
        <w:numPr>
          <w:ilvl w:val="0"/>
          <w:numId w:val="116"/>
        </w:numPr>
        <w:jc w:val="both"/>
        <w:rPr>
          <w:rFonts w:cs="Times New Roman"/>
          <w:b w:val="0"/>
          <w:bCs/>
          <w:i w:val="0"/>
          <w:iCs/>
          <w:szCs w:val="26"/>
          <w:lang w:val="en-US"/>
        </w:rPr>
      </w:pPr>
      <w:r w:rsidRPr="00905CFF">
        <w:rPr>
          <w:rFonts w:cs="Times New Roman"/>
          <w:b w:val="0"/>
          <w:bCs/>
          <w:i w:val="0"/>
          <w:iCs/>
          <w:szCs w:val="26"/>
          <w:lang w:val="en-US"/>
        </w:rPr>
        <w:t xml:space="preserve">UC 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cá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truy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trang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cá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Nhập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cần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chỉnh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sửa</w:t>
      </w:r>
      <w:proofErr w:type="spellEnd"/>
      <w:r w:rsidRPr="00905CFF">
        <w:rPr>
          <w:rFonts w:cs="Times New Roman"/>
          <w:b w:val="0"/>
          <w:bCs/>
          <w:i w:val="0"/>
          <w:iCs/>
          <w:szCs w:val="26"/>
          <w:lang w:val="en-US"/>
        </w:rPr>
        <w:t xml:space="preserve"> =&gt; Click “</w:t>
      </w:r>
      <w:proofErr w:type="spellStart"/>
      <w:r w:rsidRPr="00905CFF">
        <w:rPr>
          <w:rFonts w:cs="Times New Roman"/>
          <w:b w:val="0"/>
          <w:bCs/>
          <w:i w:val="0"/>
          <w:iCs/>
          <w:szCs w:val="26"/>
          <w:lang w:val="en-US"/>
        </w:rPr>
        <w:t>Cập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lại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dữ</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liệu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thành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công</w:t>
      </w:r>
      <w:proofErr w:type="spellEnd"/>
    </w:p>
    <w:p w14:paraId="2E51135A" w14:textId="59F3CF00" w:rsidR="00915AF1" w:rsidRPr="00905CFF" w:rsidRDefault="00915AF1" w:rsidP="00E251D2">
      <w:pPr>
        <w:pStyle w:val="ListParagraph"/>
        <w:numPr>
          <w:ilvl w:val="0"/>
          <w:numId w:val="117"/>
        </w:numPr>
        <w:jc w:val="both"/>
        <w:rPr>
          <w:rFonts w:cs="Times New Roman"/>
          <w:b w:val="0"/>
          <w:bCs/>
          <w:i w:val="0"/>
          <w:iCs/>
          <w:szCs w:val="26"/>
          <w:lang w:val="en-US"/>
        </w:rPr>
      </w:pPr>
      <w:r w:rsidRPr="00905CFF">
        <w:rPr>
          <w:rFonts w:cs="Times New Roman"/>
          <w:b w:val="0"/>
          <w:bCs/>
          <w:i w:val="0"/>
          <w:iCs/>
          <w:szCs w:val="26"/>
        </w:rPr>
        <w:t xml:space="preserve">UC </w:t>
      </w:r>
      <w:r w:rsidRPr="00905CFF">
        <w:rPr>
          <w:rFonts w:cs="Times New Roman"/>
          <w:b w:val="0"/>
          <w:bCs/>
          <w:i w:val="0"/>
          <w:iCs/>
          <w:szCs w:val="26"/>
          <w:lang w:val="en-US"/>
        </w:rPr>
        <w:t>Đ</w:t>
      </w:r>
      <w:r w:rsidRPr="00905CFF">
        <w:rPr>
          <w:rFonts w:cs="Times New Roman"/>
          <w:b w:val="0"/>
          <w:bCs/>
          <w:i w:val="0"/>
          <w:iCs/>
          <w:szCs w:val="26"/>
        </w:rPr>
        <w:t xml:space="preserve">ăng ký: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rPr>
        <w:t xml:space="preserve"> nhập form đăng kí </w:t>
      </w:r>
      <w:r w:rsidRPr="00905CFF">
        <w:rPr>
          <w:rFonts w:cs="Times New Roman"/>
          <w:b w:val="0"/>
          <w:bCs/>
          <w:i w:val="0"/>
          <w:iCs/>
          <w:szCs w:val="26"/>
          <w:lang w:val="en-US"/>
        </w:rPr>
        <w:t>=</w:t>
      </w:r>
      <w:r w:rsidRPr="00905CFF">
        <w:rPr>
          <w:rFonts w:cs="Times New Roman"/>
          <w:b w:val="0"/>
          <w:bCs/>
          <w:i w:val="0"/>
          <w:iCs/>
          <w:szCs w:val="26"/>
        </w:rPr>
        <w:t>&gt; click đăng kí</w:t>
      </w:r>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kiểm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dữ</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liệu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nếu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hợp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gửi</w:t>
      </w:r>
      <w:proofErr w:type="spellEnd"/>
      <w:r w:rsidRPr="00905CFF">
        <w:rPr>
          <w:rFonts w:cs="Times New Roman"/>
          <w:b w:val="0"/>
          <w:bCs/>
          <w:i w:val="0"/>
          <w:iCs/>
          <w:szCs w:val="26"/>
          <w:lang w:val="en-US"/>
        </w:rPr>
        <w:t xml:space="preserve"> link </w:t>
      </w:r>
      <w:proofErr w:type="spellStart"/>
      <w:r w:rsidRPr="00905CFF">
        <w:rPr>
          <w:rFonts w:cs="Times New Roman"/>
          <w:b w:val="0"/>
          <w:bCs/>
          <w:i w:val="0"/>
          <w:iCs/>
          <w:szCs w:val="26"/>
          <w:lang w:val="en-US"/>
        </w:rPr>
        <w:t>xác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tới</w:t>
      </w:r>
      <w:proofErr w:type="spellEnd"/>
      <w:r w:rsidRPr="00905CFF">
        <w:rPr>
          <w:rFonts w:cs="Times New Roman"/>
          <w:b w:val="0"/>
          <w:bCs/>
          <w:i w:val="0"/>
          <w:iCs/>
          <w:szCs w:val="26"/>
          <w:lang w:val="en-US"/>
        </w:rPr>
        <w:t xml:space="preserve"> email </w:t>
      </w:r>
      <w:proofErr w:type="spellStart"/>
      <w:r w:rsidRPr="00905CFF">
        <w:rPr>
          <w:rFonts w:cs="Times New Roman"/>
          <w:b w:val="0"/>
          <w:bCs/>
          <w:i w:val="0"/>
          <w:iCs/>
          <w:szCs w:val="26"/>
          <w:lang w:val="en-US"/>
        </w:rPr>
        <w:t>đăng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ký</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truy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cập</w:t>
      </w:r>
      <w:proofErr w:type="spellEnd"/>
      <w:r w:rsidRPr="00905CFF">
        <w:rPr>
          <w:rFonts w:cs="Times New Roman"/>
          <w:b w:val="0"/>
          <w:bCs/>
          <w:i w:val="0"/>
          <w:iCs/>
          <w:szCs w:val="26"/>
          <w:lang w:val="en-US"/>
        </w:rPr>
        <w:t xml:space="preserve"> email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bấm</w:t>
      </w:r>
      <w:proofErr w:type="spellEnd"/>
      <w:r w:rsidRPr="00905CFF">
        <w:rPr>
          <w:rFonts w:cs="Times New Roman"/>
          <w:b w:val="0"/>
          <w:bCs/>
          <w:i w:val="0"/>
          <w:iCs/>
          <w:szCs w:val="26"/>
          <w:lang w:val="en-US"/>
        </w:rPr>
        <w:t xml:space="preserve"> link </w:t>
      </w:r>
      <w:proofErr w:type="spellStart"/>
      <w:r w:rsidRPr="00905CFF">
        <w:rPr>
          <w:rFonts w:cs="Times New Roman"/>
          <w:b w:val="0"/>
          <w:bCs/>
          <w:i w:val="0"/>
          <w:iCs/>
          <w:szCs w:val="26"/>
          <w:lang w:val="en-US"/>
        </w:rPr>
        <w:t>xác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nhận</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Điều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hướng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về</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trang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nhập</w:t>
      </w:r>
      <w:proofErr w:type="spellEnd"/>
    </w:p>
    <w:p w14:paraId="0F214D73" w14:textId="68A781C4" w:rsidR="00793C25" w:rsidRPr="00905CFF" w:rsidRDefault="00793C25" w:rsidP="00E251D2">
      <w:pPr>
        <w:pStyle w:val="ListParagraph"/>
        <w:numPr>
          <w:ilvl w:val="0"/>
          <w:numId w:val="118"/>
        </w:numPr>
        <w:jc w:val="both"/>
        <w:rPr>
          <w:rFonts w:cs="Times New Roman"/>
          <w:b w:val="0"/>
          <w:bCs/>
          <w:i w:val="0"/>
          <w:iCs/>
          <w:szCs w:val="26"/>
          <w:lang w:val="en-US"/>
        </w:rPr>
      </w:pPr>
      <w:r w:rsidRPr="00905CFF">
        <w:rPr>
          <w:rFonts w:cs="Times New Roman"/>
          <w:b w:val="0"/>
          <w:bCs/>
          <w:i w:val="0"/>
          <w:iCs/>
          <w:szCs w:val="26"/>
          <w:lang w:val="en-US"/>
        </w:rPr>
        <w:t xml:space="preserve">UC </w:t>
      </w:r>
      <w:proofErr w:type="spellStart"/>
      <w:r w:rsidRPr="00905CFF">
        <w:rPr>
          <w:rFonts w:cs="Times New Roman"/>
          <w:b w:val="0"/>
          <w:bCs/>
          <w:i w:val="0"/>
          <w:iCs/>
          <w:szCs w:val="26"/>
          <w:lang w:val="en-US"/>
        </w:rPr>
        <w:t>Tìm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kiếm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vào</w:t>
      </w:r>
      <w:proofErr w:type="spellEnd"/>
      <w:r w:rsidRPr="00905CFF">
        <w:rPr>
          <w:rFonts w:cs="Times New Roman"/>
          <w:b w:val="0"/>
          <w:bCs/>
          <w:i w:val="0"/>
          <w:iCs/>
          <w:szCs w:val="26"/>
          <w:lang w:val="en-US"/>
        </w:rPr>
        <w:t xml:space="preserve"> </w:t>
      </w:r>
      <w:proofErr w:type="spellStart"/>
      <w:r w:rsidR="00600AF9" w:rsidRPr="00905CFF">
        <w:rPr>
          <w:rFonts w:cs="Times New Roman"/>
          <w:b w:val="0"/>
          <w:bCs/>
          <w:i w:val="0"/>
          <w:iCs/>
          <w:szCs w:val="26"/>
          <w:lang w:val="en-US"/>
        </w:rPr>
        <w:t>chọn</w:t>
      </w:r>
      <w:proofErr w:type="spellEnd"/>
      <w:r w:rsidR="00600AF9" w:rsidRPr="00905CFF">
        <w:rPr>
          <w:rFonts w:cs="Times New Roman"/>
          <w:b w:val="0"/>
          <w:bCs/>
          <w:i w:val="0"/>
          <w:iCs/>
          <w:szCs w:val="26"/>
          <w:lang w:val="en-US"/>
        </w:rPr>
        <w:t xml:space="preserve"> </w:t>
      </w:r>
      <w:proofErr w:type="spellStart"/>
      <w:r w:rsidR="00600AF9" w:rsidRPr="00905CFF">
        <w:rPr>
          <w:rFonts w:cs="Times New Roman"/>
          <w:b w:val="0"/>
          <w:bCs/>
          <w:i w:val="0"/>
          <w:iCs/>
          <w:szCs w:val="26"/>
          <w:lang w:val="en-US"/>
        </w:rPr>
        <w:t>mục</w:t>
      </w:r>
      <w:proofErr w:type="spellEnd"/>
      <w:r w:rsidR="00600AF9" w:rsidRPr="00905CFF">
        <w:rPr>
          <w:rFonts w:cs="Times New Roman"/>
          <w:b w:val="0"/>
          <w:bCs/>
          <w:i w:val="0"/>
          <w:iCs/>
          <w:szCs w:val="26"/>
          <w:lang w:val="en-US"/>
        </w:rPr>
        <w:t xml:space="preserve"> “</w:t>
      </w:r>
      <w:proofErr w:type="spellStart"/>
      <w:r w:rsidR="00600AF9" w:rsidRPr="00905CFF">
        <w:rPr>
          <w:rFonts w:cs="Times New Roman"/>
          <w:b w:val="0"/>
          <w:bCs/>
          <w:i w:val="0"/>
          <w:iCs/>
          <w:szCs w:val="26"/>
          <w:lang w:val="en-US"/>
        </w:rPr>
        <w:t>Bác</w:t>
      </w:r>
      <w:proofErr w:type="spellEnd"/>
      <w:r w:rsidR="00600AF9" w:rsidRPr="00905CFF">
        <w:rPr>
          <w:rFonts w:cs="Times New Roman"/>
          <w:b w:val="0"/>
          <w:bCs/>
          <w:i w:val="0"/>
          <w:iCs/>
          <w:szCs w:val="26"/>
          <w:lang w:val="en-US"/>
        </w:rPr>
        <w:t xml:space="preserve"> </w:t>
      </w:r>
      <w:proofErr w:type="spellStart"/>
      <w:r w:rsidR="00600AF9" w:rsidRPr="00905CFF">
        <w:rPr>
          <w:rFonts w:cs="Times New Roman"/>
          <w:b w:val="0"/>
          <w:bCs/>
          <w:i w:val="0"/>
          <w:iCs/>
          <w:szCs w:val="26"/>
          <w:lang w:val="en-US"/>
        </w:rPr>
        <w:t>sĩ</w:t>
      </w:r>
      <w:proofErr w:type="spellEnd"/>
      <w:r w:rsidR="00600AF9" w:rsidRPr="00905CFF">
        <w:rPr>
          <w:rFonts w:cs="Times New Roman"/>
          <w:b w:val="0"/>
          <w:bCs/>
          <w:i w:val="0"/>
          <w:iCs/>
          <w:szCs w:val="26"/>
          <w:lang w:val="en-US"/>
        </w:rPr>
        <w:t xml:space="preserve">” =&gt; </w:t>
      </w:r>
      <w:proofErr w:type="spellStart"/>
      <w:r w:rsidR="00600AF9" w:rsidRPr="00905CFF">
        <w:rPr>
          <w:rFonts w:cs="Times New Roman"/>
          <w:b w:val="0"/>
          <w:bCs/>
          <w:i w:val="0"/>
          <w:iCs/>
          <w:szCs w:val="26"/>
          <w:lang w:val="en-US"/>
        </w:rPr>
        <w:t>Nhập</w:t>
      </w:r>
      <w:proofErr w:type="spellEnd"/>
      <w:r w:rsidR="00600AF9" w:rsidRPr="00905CFF">
        <w:rPr>
          <w:rFonts w:cs="Times New Roman"/>
          <w:b w:val="0"/>
          <w:bCs/>
          <w:i w:val="0"/>
          <w:iCs/>
          <w:szCs w:val="26"/>
          <w:lang w:val="en-US"/>
        </w:rPr>
        <w:t xml:space="preserve"> </w:t>
      </w:r>
      <w:proofErr w:type="spellStart"/>
      <w:r w:rsidR="00600AF9" w:rsidRPr="00905CFF">
        <w:rPr>
          <w:rFonts w:cs="Times New Roman"/>
          <w:b w:val="0"/>
          <w:bCs/>
          <w:i w:val="0"/>
          <w:iCs/>
          <w:szCs w:val="26"/>
          <w:lang w:val="en-US"/>
        </w:rPr>
        <w:t>các</w:t>
      </w:r>
      <w:proofErr w:type="spellEnd"/>
      <w:r w:rsidR="00600AF9" w:rsidRPr="00905CFF">
        <w:rPr>
          <w:rFonts w:cs="Times New Roman"/>
          <w:b w:val="0"/>
          <w:bCs/>
          <w:i w:val="0"/>
          <w:iCs/>
          <w:szCs w:val="26"/>
          <w:lang w:val="en-US"/>
        </w:rPr>
        <w:t xml:space="preserve"> </w:t>
      </w:r>
      <w:proofErr w:type="spellStart"/>
      <w:r w:rsidR="00600AF9" w:rsidRPr="00905CFF">
        <w:rPr>
          <w:rFonts w:cs="Times New Roman"/>
          <w:b w:val="0"/>
          <w:bCs/>
          <w:i w:val="0"/>
          <w:iCs/>
          <w:szCs w:val="26"/>
          <w:lang w:val="en-US"/>
        </w:rPr>
        <w:t>điều</w:t>
      </w:r>
      <w:proofErr w:type="spellEnd"/>
      <w:r w:rsidR="00600AF9" w:rsidRPr="00905CFF">
        <w:rPr>
          <w:rFonts w:cs="Times New Roman"/>
          <w:b w:val="0"/>
          <w:bCs/>
          <w:i w:val="0"/>
          <w:iCs/>
          <w:szCs w:val="26"/>
          <w:lang w:val="en-US"/>
        </w:rPr>
        <w:t xml:space="preserve"> </w:t>
      </w:r>
      <w:proofErr w:type="spellStart"/>
      <w:r w:rsidR="00600AF9" w:rsidRPr="00905CFF">
        <w:rPr>
          <w:rFonts w:cs="Times New Roman"/>
          <w:b w:val="0"/>
          <w:bCs/>
          <w:i w:val="0"/>
          <w:iCs/>
          <w:szCs w:val="26"/>
          <w:lang w:val="en-US"/>
        </w:rPr>
        <w:t>kiện</w:t>
      </w:r>
      <w:proofErr w:type="spellEnd"/>
      <w:r w:rsidR="00600AF9" w:rsidRPr="00905CFF">
        <w:rPr>
          <w:rFonts w:cs="Times New Roman"/>
          <w:b w:val="0"/>
          <w:bCs/>
          <w:i w:val="0"/>
          <w:iCs/>
          <w:szCs w:val="26"/>
          <w:lang w:val="en-US"/>
        </w:rPr>
        <w:t xml:space="preserve"> </w:t>
      </w:r>
      <w:proofErr w:type="spellStart"/>
      <w:r w:rsidR="00600AF9" w:rsidRPr="00905CFF">
        <w:rPr>
          <w:rFonts w:cs="Times New Roman"/>
          <w:b w:val="0"/>
          <w:bCs/>
          <w:i w:val="0"/>
          <w:iCs/>
          <w:szCs w:val="26"/>
          <w:lang w:val="en-US"/>
        </w:rPr>
        <w:t>tìm</w:t>
      </w:r>
      <w:proofErr w:type="spellEnd"/>
      <w:r w:rsidR="00600AF9" w:rsidRPr="00905CFF">
        <w:rPr>
          <w:rFonts w:cs="Times New Roman"/>
          <w:b w:val="0"/>
          <w:bCs/>
          <w:i w:val="0"/>
          <w:iCs/>
          <w:szCs w:val="26"/>
          <w:lang w:val="en-US"/>
        </w:rPr>
        <w:t xml:space="preserve"> </w:t>
      </w:r>
      <w:proofErr w:type="spellStart"/>
      <w:r w:rsidR="00600AF9" w:rsidRPr="00905CFF">
        <w:rPr>
          <w:rFonts w:cs="Times New Roman"/>
          <w:b w:val="0"/>
          <w:bCs/>
          <w:i w:val="0"/>
          <w:iCs/>
          <w:szCs w:val="26"/>
          <w:lang w:val="en-US"/>
        </w:rPr>
        <w:t>kiếm</w:t>
      </w:r>
      <w:proofErr w:type="spellEnd"/>
      <w:r w:rsidR="00600AF9" w:rsidRPr="00905CFF">
        <w:rPr>
          <w:rFonts w:cs="Times New Roman"/>
          <w:b w:val="0"/>
          <w:bCs/>
          <w:i w:val="0"/>
          <w:iCs/>
          <w:szCs w:val="26"/>
          <w:lang w:val="en-US"/>
        </w:rPr>
        <w:t xml:space="preserve"> </w:t>
      </w:r>
      <w:proofErr w:type="spellStart"/>
      <w:r w:rsidR="00600AF9" w:rsidRPr="00905CFF">
        <w:rPr>
          <w:rFonts w:cs="Times New Roman"/>
          <w:b w:val="0"/>
          <w:bCs/>
          <w:i w:val="0"/>
          <w:iCs/>
          <w:szCs w:val="26"/>
          <w:lang w:val="en-US"/>
        </w:rPr>
        <w:t>như</w:t>
      </w:r>
      <w:proofErr w:type="spellEnd"/>
      <w:r w:rsidR="00600AF9" w:rsidRPr="00905CFF">
        <w:rPr>
          <w:rFonts w:cs="Times New Roman"/>
          <w:b w:val="0"/>
          <w:bCs/>
          <w:i w:val="0"/>
          <w:iCs/>
          <w:szCs w:val="26"/>
          <w:lang w:val="en-US"/>
        </w:rPr>
        <w:t xml:space="preserve"> </w:t>
      </w:r>
      <w:proofErr w:type="spellStart"/>
      <w:r w:rsidR="00600AF9" w:rsidRPr="00905CFF">
        <w:rPr>
          <w:rFonts w:cs="Times New Roman"/>
          <w:b w:val="0"/>
          <w:bCs/>
          <w:i w:val="0"/>
          <w:iCs/>
          <w:szCs w:val="26"/>
          <w:lang w:val="en-US"/>
        </w:rPr>
        <w:t>tên</w:t>
      </w:r>
      <w:proofErr w:type="spellEnd"/>
      <w:r w:rsidR="00600AF9" w:rsidRPr="00905CFF">
        <w:rPr>
          <w:rFonts w:cs="Times New Roman"/>
          <w:b w:val="0"/>
          <w:bCs/>
          <w:i w:val="0"/>
          <w:iCs/>
          <w:szCs w:val="26"/>
          <w:lang w:val="en-US"/>
        </w:rPr>
        <w:t xml:space="preserve">, </w:t>
      </w:r>
      <w:proofErr w:type="spellStart"/>
      <w:r w:rsidR="00600AF9" w:rsidRPr="00905CFF">
        <w:rPr>
          <w:rFonts w:cs="Times New Roman"/>
          <w:b w:val="0"/>
          <w:bCs/>
          <w:i w:val="0"/>
          <w:iCs/>
          <w:szCs w:val="26"/>
          <w:lang w:val="en-US"/>
        </w:rPr>
        <w:t>giới</w:t>
      </w:r>
      <w:proofErr w:type="spellEnd"/>
      <w:r w:rsidR="00600AF9" w:rsidRPr="00905CFF">
        <w:rPr>
          <w:rFonts w:cs="Times New Roman"/>
          <w:b w:val="0"/>
          <w:bCs/>
          <w:i w:val="0"/>
          <w:iCs/>
          <w:szCs w:val="26"/>
          <w:lang w:val="en-US"/>
        </w:rPr>
        <w:t xml:space="preserve"> </w:t>
      </w:r>
      <w:proofErr w:type="spellStart"/>
      <w:r w:rsidR="00600AF9" w:rsidRPr="00905CFF">
        <w:rPr>
          <w:rFonts w:cs="Times New Roman"/>
          <w:b w:val="0"/>
          <w:bCs/>
          <w:i w:val="0"/>
          <w:iCs/>
          <w:szCs w:val="26"/>
          <w:lang w:val="en-US"/>
        </w:rPr>
        <w:t>tính</w:t>
      </w:r>
      <w:proofErr w:type="spellEnd"/>
      <w:r w:rsidR="00600AF9" w:rsidRPr="00905CFF">
        <w:rPr>
          <w:rFonts w:cs="Times New Roman"/>
          <w:b w:val="0"/>
          <w:bCs/>
          <w:i w:val="0"/>
          <w:iCs/>
          <w:szCs w:val="26"/>
          <w:lang w:val="en-US"/>
        </w:rPr>
        <w:t xml:space="preserve">, </w:t>
      </w:r>
      <w:proofErr w:type="spellStart"/>
      <w:r w:rsidR="00600AF9" w:rsidRPr="00905CFF">
        <w:rPr>
          <w:rFonts w:cs="Times New Roman"/>
          <w:b w:val="0"/>
          <w:bCs/>
          <w:i w:val="0"/>
          <w:iCs/>
          <w:szCs w:val="26"/>
          <w:lang w:val="en-US"/>
        </w:rPr>
        <w:t>chuyên</w:t>
      </w:r>
      <w:proofErr w:type="spellEnd"/>
      <w:r w:rsidR="00600AF9" w:rsidRPr="00905CFF">
        <w:rPr>
          <w:rFonts w:cs="Times New Roman"/>
          <w:b w:val="0"/>
          <w:bCs/>
          <w:i w:val="0"/>
          <w:iCs/>
          <w:szCs w:val="26"/>
          <w:lang w:val="en-US"/>
        </w:rPr>
        <w:t xml:space="preserve"> khoa =&gt; </w:t>
      </w:r>
      <w:proofErr w:type="spellStart"/>
      <w:r w:rsidR="00600AF9" w:rsidRPr="00905CFF">
        <w:rPr>
          <w:rFonts w:cs="Times New Roman"/>
          <w:b w:val="0"/>
          <w:bCs/>
          <w:i w:val="0"/>
          <w:iCs/>
          <w:szCs w:val="26"/>
          <w:lang w:val="en-US"/>
        </w:rPr>
        <w:t>Hệ</w:t>
      </w:r>
      <w:proofErr w:type="spellEnd"/>
      <w:r w:rsidR="00600AF9" w:rsidRPr="00905CFF">
        <w:rPr>
          <w:rFonts w:cs="Times New Roman"/>
          <w:b w:val="0"/>
          <w:bCs/>
          <w:i w:val="0"/>
          <w:iCs/>
          <w:szCs w:val="26"/>
          <w:lang w:val="en-US"/>
        </w:rPr>
        <w:t xml:space="preserve"> </w:t>
      </w:r>
      <w:proofErr w:type="spellStart"/>
      <w:r w:rsidR="00600AF9" w:rsidRPr="00905CFF">
        <w:rPr>
          <w:rFonts w:cs="Times New Roman"/>
          <w:b w:val="0"/>
          <w:bCs/>
          <w:i w:val="0"/>
          <w:iCs/>
          <w:szCs w:val="26"/>
          <w:lang w:val="en-US"/>
        </w:rPr>
        <w:t>thống</w:t>
      </w:r>
      <w:proofErr w:type="spellEnd"/>
      <w:r w:rsidR="00600AF9" w:rsidRPr="00905CFF">
        <w:rPr>
          <w:rFonts w:cs="Times New Roman"/>
          <w:b w:val="0"/>
          <w:bCs/>
          <w:i w:val="0"/>
          <w:iCs/>
          <w:szCs w:val="26"/>
          <w:lang w:val="en-US"/>
        </w:rPr>
        <w:t xml:space="preserve"> </w:t>
      </w:r>
      <w:proofErr w:type="spellStart"/>
      <w:r w:rsidR="00600AF9" w:rsidRPr="00905CFF">
        <w:rPr>
          <w:rFonts w:cs="Times New Roman"/>
          <w:b w:val="0"/>
          <w:bCs/>
          <w:i w:val="0"/>
          <w:iCs/>
          <w:szCs w:val="26"/>
          <w:lang w:val="en-US"/>
        </w:rPr>
        <w:t>hiển</w:t>
      </w:r>
      <w:proofErr w:type="spellEnd"/>
      <w:r w:rsidR="00600AF9" w:rsidRPr="00905CFF">
        <w:rPr>
          <w:rFonts w:cs="Times New Roman"/>
          <w:b w:val="0"/>
          <w:bCs/>
          <w:i w:val="0"/>
          <w:iCs/>
          <w:szCs w:val="26"/>
          <w:lang w:val="en-US"/>
        </w:rPr>
        <w:t xml:space="preserve"> </w:t>
      </w:r>
      <w:proofErr w:type="spellStart"/>
      <w:r w:rsidR="00600AF9" w:rsidRPr="00905CFF">
        <w:rPr>
          <w:rFonts w:cs="Times New Roman"/>
          <w:b w:val="0"/>
          <w:bCs/>
          <w:i w:val="0"/>
          <w:iCs/>
          <w:szCs w:val="26"/>
          <w:lang w:val="en-US"/>
        </w:rPr>
        <w:t>thị</w:t>
      </w:r>
      <w:proofErr w:type="spellEnd"/>
      <w:r w:rsidR="00600AF9" w:rsidRPr="00905CFF">
        <w:rPr>
          <w:rFonts w:cs="Times New Roman"/>
          <w:b w:val="0"/>
          <w:bCs/>
          <w:i w:val="0"/>
          <w:iCs/>
          <w:szCs w:val="26"/>
          <w:lang w:val="en-US"/>
        </w:rPr>
        <w:t xml:space="preserve"> </w:t>
      </w:r>
      <w:proofErr w:type="spellStart"/>
      <w:r w:rsidR="00600AF9" w:rsidRPr="00905CFF">
        <w:rPr>
          <w:rFonts w:cs="Times New Roman"/>
          <w:b w:val="0"/>
          <w:bCs/>
          <w:i w:val="0"/>
          <w:iCs/>
          <w:szCs w:val="26"/>
          <w:lang w:val="en-US"/>
        </w:rPr>
        <w:t>danh</w:t>
      </w:r>
      <w:proofErr w:type="spellEnd"/>
      <w:r w:rsidR="00600AF9" w:rsidRPr="00905CFF">
        <w:rPr>
          <w:rFonts w:cs="Times New Roman"/>
          <w:b w:val="0"/>
          <w:bCs/>
          <w:i w:val="0"/>
          <w:iCs/>
          <w:szCs w:val="26"/>
          <w:lang w:val="en-US"/>
        </w:rPr>
        <w:t xml:space="preserve"> </w:t>
      </w:r>
      <w:proofErr w:type="spellStart"/>
      <w:r w:rsidR="00600AF9" w:rsidRPr="00905CFF">
        <w:rPr>
          <w:rFonts w:cs="Times New Roman"/>
          <w:b w:val="0"/>
          <w:bCs/>
          <w:i w:val="0"/>
          <w:iCs/>
          <w:szCs w:val="26"/>
          <w:lang w:val="en-US"/>
        </w:rPr>
        <w:t>sách</w:t>
      </w:r>
      <w:proofErr w:type="spellEnd"/>
      <w:r w:rsidR="00600AF9" w:rsidRPr="00905CFF">
        <w:rPr>
          <w:rFonts w:cs="Times New Roman"/>
          <w:b w:val="0"/>
          <w:bCs/>
          <w:i w:val="0"/>
          <w:iCs/>
          <w:szCs w:val="26"/>
          <w:lang w:val="en-US"/>
        </w:rPr>
        <w:t xml:space="preserve"> </w:t>
      </w:r>
      <w:proofErr w:type="spellStart"/>
      <w:r w:rsidR="00600AF9" w:rsidRPr="00905CFF">
        <w:rPr>
          <w:rFonts w:cs="Times New Roman"/>
          <w:b w:val="0"/>
          <w:bCs/>
          <w:i w:val="0"/>
          <w:iCs/>
          <w:szCs w:val="26"/>
          <w:lang w:val="en-US"/>
        </w:rPr>
        <w:t>bác</w:t>
      </w:r>
      <w:proofErr w:type="spellEnd"/>
      <w:r w:rsidR="00600AF9" w:rsidRPr="00905CFF">
        <w:rPr>
          <w:rFonts w:cs="Times New Roman"/>
          <w:b w:val="0"/>
          <w:bCs/>
          <w:i w:val="0"/>
          <w:iCs/>
          <w:szCs w:val="26"/>
          <w:lang w:val="en-US"/>
        </w:rPr>
        <w:t xml:space="preserve"> </w:t>
      </w:r>
      <w:proofErr w:type="spellStart"/>
      <w:r w:rsidR="00600AF9" w:rsidRPr="00905CFF">
        <w:rPr>
          <w:rFonts w:cs="Times New Roman"/>
          <w:b w:val="0"/>
          <w:bCs/>
          <w:i w:val="0"/>
          <w:iCs/>
          <w:szCs w:val="26"/>
          <w:lang w:val="en-US"/>
        </w:rPr>
        <w:t>sĩ</w:t>
      </w:r>
      <w:proofErr w:type="spellEnd"/>
      <w:r w:rsidR="00600AF9" w:rsidRPr="00905CFF">
        <w:rPr>
          <w:rFonts w:cs="Times New Roman"/>
          <w:b w:val="0"/>
          <w:bCs/>
          <w:i w:val="0"/>
          <w:iCs/>
          <w:szCs w:val="26"/>
          <w:lang w:val="en-US"/>
        </w:rPr>
        <w:t xml:space="preserve"> </w:t>
      </w:r>
      <w:proofErr w:type="spellStart"/>
      <w:r w:rsidR="00600AF9" w:rsidRPr="00905CFF">
        <w:rPr>
          <w:rFonts w:cs="Times New Roman"/>
          <w:b w:val="0"/>
          <w:bCs/>
          <w:i w:val="0"/>
          <w:iCs/>
          <w:szCs w:val="26"/>
          <w:lang w:val="en-US"/>
        </w:rPr>
        <w:t>phù</w:t>
      </w:r>
      <w:proofErr w:type="spellEnd"/>
      <w:r w:rsidR="00600AF9" w:rsidRPr="00905CFF">
        <w:rPr>
          <w:rFonts w:cs="Times New Roman"/>
          <w:b w:val="0"/>
          <w:bCs/>
          <w:i w:val="0"/>
          <w:iCs/>
          <w:szCs w:val="26"/>
          <w:lang w:val="en-US"/>
        </w:rPr>
        <w:t xml:space="preserve"> </w:t>
      </w:r>
      <w:proofErr w:type="spellStart"/>
      <w:r w:rsidR="00600AF9" w:rsidRPr="00905CFF">
        <w:rPr>
          <w:rFonts w:cs="Times New Roman"/>
          <w:b w:val="0"/>
          <w:bCs/>
          <w:i w:val="0"/>
          <w:iCs/>
          <w:szCs w:val="26"/>
          <w:lang w:val="en-US"/>
        </w:rPr>
        <w:t>hợp</w:t>
      </w:r>
      <w:proofErr w:type="spellEnd"/>
      <w:r w:rsidR="00600AF9" w:rsidRPr="00905CFF">
        <w:rPr>
          <w:rFonts w:cs="Times New Roman"/>
          <w:b w:val="0"/>
          <w:bCs/>
          <w:i w:val="0"/>
          <w:iCs/>
          <w:szCs w:val="26"/>
          <w:lang w:val="en-US"/>
        </w:rPr>
        <w:t xml:space="preserve"> </w:t>
      </w:r>
    </w:p>
    <w:p w14:paraId="11C2CA58" w14:textId="566809F4" w:rsidR="00600AF9" w:rsidRPr="00905CFF" w:rsidRDefault="00600AF9" w:rsidP="00E251D2">
      <w:pPr>
        <w:pStyle w:val="ListParagraph"/>
        <w:numPr>
          <w:ilvl w:val="0"/>
          <w:numId w:val="119"/>
        </w:numPr>
        <w:jc w:val="both"/>
        <w:rPr>
          <w:rFonts w:cs="Times New Roman"/>
          <w:b w:val="0"/>
          <w:bCs/>
          <w:i w:val="0"/>
          <w:iCs/>
          <w:szCs w:val="26"/>
          <w:lang w:val="en-US"/>
        </w:rPr>
      </w:pPr>
      <w:r w:rsidRPr="00905CFF">
        <w:rPr>
          <w:rFonts w:cs="Times New Roman"/>
          <w:b w:val="0"/>
          <w:bCs/>
          <w:i w:val="0"/>
          <w:iCs/>
          <w:szCs w:val="26"/>
          <w:lang w:val="en-US"/>
        </w:rPr>
        <w:t xml:space="preserve">UC Liên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phòng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Bệnh</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chọn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mục</w:t>
      </w:r>
      <w:proofErr w:type="spellEnd"/>
      <w:r w:rsidRPr="00905CFF">
        <w:rPr>
          <w:rFonts w:cs="Times New Roman"/>
          <w:b w:val="0"/>
          <w:bCs/>
          <w:i w:val="0"/>
          <w:iCs/>
          <w:szCs w:val="26"/>
          <w:lang w:val="en-US"/>
        </w:rPr>
        <w:t xml:space="preserve"> “Liên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Nhập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tiêu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đề</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nhắn</w:t>
      </w:r>
      <w:proofErr w:type="spellEnd"/>
      <w:r w:rsidRPr="00905CFF">
        <w:rPr>
          <w:rFonts w:cs="Times New Roman"/>
          <w:b w:val="0"/>
          <w:bCs/>
          <w:i w:val="0"/>
          <w:iCs/>
          <w:szCs w:val="26"/>
          <w:lang w:val="en-US"/>
        </w:rPr>
        <w:t xml:space="preserve"> =&gt; Click “</w:t>
      </w:r>
      <w:proofErr w:type="spellStart"/>
      <w:r w:rsidRPr="00905CFF">
        <w:rPr>
          <w:rFonts w:cs="Times New Roman"/>
          <w:b w:val="0"/>
          <w:bCs/>
          <w:i w:val="0"/>
          <w:iCs/>
          <w:szCs w:val="26"/>
          <w:lang w:val="en-US"/>
        </w:rPr>
        <w:t>Gửi</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dữ</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liệu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thành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công</w:t>
      </w:r>
      <w:proofErr w:type="spellEnd"/>
    </w:p>
    <w:p w14:paraId="1575E8D7" w14:textId="330B265A" w:rsidR="00600AF9" w:rsidRPr="00905CFF" w:rsidRDefault="00600AF9" w:rsidP="00E251D2">
      <w:pPr>
        <w:pStyle w:val="ListParagraph"/>
        <w:numPr>
          <w:ilvl w:val="0"/>
          <w:numId w:val="119"/>
        </w:numPr>
        <w:jc w:val="both"/>
        <w:rPr>
          <w:rFonts w:cs="Times New Roman"/>
          <w:b w:val="0"/>
          <w:bCs/>
          <w:i w:val="0"/>
          <w:iCs/>
          <w:szCs w:val="26"/>
          <w:lang w:val="en-US"/>
        </w:rPr>
      </w:pPr>
      <w:r w:rsidRPr="00905CFF">
        <w:rPr>
          <w:rFonts w:cs="Times New Roman"/>
          <w:b w:val="0"/>
          <w:bCs/>
          <w:i w:val="0"/>
          <w:iCs/>
          <w:szCs w:val="26"/>
          <w:lang w:val="en-US"/>
        </w:rPr>
        <w:t xml:space="preserve">UC </w:t>
      </w:r>
      <w:proofErr w:type="spellStart"/>
      <w:r w:rsidRPr="00905CFF">
        <w:rPr>
          <w:rFonts w:cs="Times New Roman"/>
          <w:b w:val="0"/>
          <w:bCs/>
          <w:i w:val="0"/>
          <w:iCs/>
          <w:szCs w:val="26"/>
          <w:lang w:val="en-US"/>
        </w:rPr>
        <w:t>Đặt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Bệnh</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chọn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mục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Đặt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Chọn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chuyên</w:t>
      </w:r>
      <w:proofErr w:type="spellEnd"/>
      <w:r w:rsidRPr="00905CFF">
        <w:rPr>
          <w:rFonts w:cs="Times New Roman"/>
          <w:b w:val="0"/>
          <w:bCs/>
          <w:i w:val="0"/>
          <w:iCs/>
          <w:szCs w:val="26"/>
          <w:lang w:val="en-US"/>
        </w:rPr>
        <w:t xml:space="preserve"> khoa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ứng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với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chuyên</w:t>
      </w:r>
      <w:proofErr w:type="spellEnd"/>
      <w:r w:rsidRPr="00905CFF">
        <w:rPr>
          <w:rFonts w:cs="Times New Roman"/>
          <w:b w:val="0"/>
          <w:bCs/>
          <w:i w:val="0"/>
          <w:iCs/>
          <w:szCs w:val="26"/>
          <w:lang w:val="en-US"/>
        </w:rPr>
        <w:t xml:space="preserve"> khoa </w:t>
      </w:r>
      <w:proofErr w:type="spellStart"/>
      <w:r w:rsidRPr="00905CFF">
        <w:rPr>
          <w:rFonts w:cs="Times New Roman"/>
          <w:b w:val="0"/>
          <w:bCs/>
          <w:i w:val="0"/>
          <w:iCs/>
          <w:szCs w:val="26"/>
          <w:lang w:val="en-US"/>
        </w:rPr>
        <w:t>đó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phù</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hợp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với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triệu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chứng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muốn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Chọn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gian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hẹn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phù</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hợp</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Nhập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cá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do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Xác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lại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hẹn</w:t>
      </w:r>
      <w:proofErr w:type="spellEnd"/>
      <w:r w:rsidRPr="00905CFF">
        <w:rPr>
          <w:rFonts w:cs="Times New Roman"/>
          <w:b w:val="0"/>
          <w:bCs/>
          <w:i w:val="0"/>
          <w:iCs/>
          <w:szCs w:val="26"/>
          <w:lang w:val="en-US"/>
        </w:rPr>
        <w:t xml:space="preserve"> =&gt; click “</w:t>
      </w:r>
      <w:proofErr w:type="spellStart"/>
      <w:r w:rsidRPr="00905CFF">
        <w:rPr>
          <w:rFonts w:cs="Times New Roman"/>
          <w:b w:val="0"/>
          <w:bCs/>
          <w:i w:val="0"/>
          <w:iCs/>
          <w:szCs w:val="26"/>
          <w:lang w:val="en-US"/>
        </w:rPr>
        <w:t>Xác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nhận</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đặt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thành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công</w:t>
      </w:r>
      <w:proofErr w:type="spellEnd"/>
    </w:p>
    <w:p w14:paraId="5DF4DFD8" w14:textId="03068750" w:rsidR="00600AF9" w:rsidRPr="00905CFF" w:rsidRDefault="00600AF9" w:rsidP="00E251D2">
      <w:pPr>
        <w:pStyle w:val="ListParagraph"/>
        <w:numPr>
          <w:ilvl w:val="0"/>
          <w:numId w:val="119"/>
        </w:numPr>
        <w:jc w:val="both"/>
        <w:rPr>
          <w:rFonts w:cs="Times New Roman"/>
          <w:b w:val="0"/>
          <w:bCs/>
          <w:i w:val="0"/>
          <w:iCs/>
          <w:szCs w:val="26"/>
          <w:lang w:val="en-US"/>
        </w:rPr>
      </w:pPr>
      <w:r w:rsidRPr="00905CFF">
        <w:rPr>
          <w:rFonts w:cs="Times New Roman"/>
          <w:b w:val="0"/>
          <w:bCs/>
          <w:i w:val="0"/>
          <w:iCs/>
          <w:szCs w:val="26"/>
          <w:lang w:val="en-US"/>
        </w:rPr>
        <w:t xml:space="preserve">UC </w:t>
      </w:r>
      <w:proofErr w:type="spellStart"/>
      <w:r w:rsidR="00E97EE8" w:rsidRPr="00905CFF">
        <w:rPr>
          <w:rFonts w:cs="Times New Roman"/>
          <w:b w:val="0"/>
          <w:bCs/>
          <w:i w:val="0"/>
          <w:iCs/>
          <w:szCs w:val="26"/>
          <w:lang w:val="en-US"/>
        </w:rPr>
        <w:t>Đánh</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giá</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bác</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sĩ</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Bệnh</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nhân</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vào</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trang</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tìm</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kiếm</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bác</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sĩ</w:t>
      </w:r>
      <w:proofErr w:type="spellEnd"/>
      <w:r w:rsidR="00E97EE8" w:rsidRPr="00905CFF">
        <w:rPr>
          <w:rFonts w:cs="Times New Roman"/>
          <w:b w:val="0"/>
          <w:bCs/>
          <w:i w:val="0"/>
          <w:iCs/>
          <w:szCs w:val="26"/>
          <w:lang w:val="en-US"/>
        </w:rPr>
        <w:t xml:space="preserve"> =&gt; </w:t>
      </w:r>
      <w:proofErr w:type="spellStart"/>
      <w:r w:rsidR="00E97EE8" w:rsidRPr="00905CFF">
        <w:rPr>
          <w:rFonts w:cs="Times New Roman"/>
          <w:b w:val="0"/>
          <w:bCs/>
          <w:i w:val="0"/>
          <w:iCs/>
          <w:szCs w:val="26"/>
          <w:lang w:val="en-US"/>
        </w:rPr>
        <w:t>Chọn</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bác</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sĩ</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muốn</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đánh</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giá</w:t>
      </w:r>
      <w:proofErr w:type="spellEnd"/>
      <w:r w:rsidR="00E97EE8" w:rsidRPr="00905CFF">
        <w:rPr>
          <w:rFonts w:cs="Times New Roman"/>
          <w:b w:val="0"/>
          <w:bCs/>
          <w:i w:val="0"/>
          <w:iCs/>
          <w:szCs w:val="26"/>
          <w:lang w:val="en-US"/>
        </w:rPr>
        <w:t xml:space="preserve"> =&gt; Click “</w:t>
      </w:r>
      <w:proofErr w:type="spellStart"/>
      <w:r w:rsidR="00E97EE8" w:rsidRPr="00905CFF">
        <w:rPr>
          <w:rFonts w:cs="Times New Roman"/>
          <w:b w:val="0"/>
          <w:bCs/>
          <w:i w:val="0"/>
          <w:iCs/>
          <w:szCs w:val="26"/>
          <w:lang w:val="en-US"/>
        </w:rPr>
        <w:t>Đánh</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giá</w:t>
      </w:r>
      <w:proofErr w:type="spellEnd"/>
      <w:r w:rsidR="00E97EE8" w:rsidRPr="00905CFF">
        <w:rPr>
          <w:rFonts w:cs="Times New Roman"/>
          <w:b w:val="0"/>
          <w:bCs/>
          <w:i w:val="0"/>
          <w:iCs/>
          <w:szCs w:val="26"/>
          <w:lang w:val="en-US"/>
        </w:rPr>
        <w:t xml:space="preserve">” =&gt; </w:t>
      </w:r>
      <w:proofErr w:type="spellStart"/>
      <w:r w:rsidR="00E97EE8" w:rsidRPr="00905CFF">
        <w:rPr>
          <w:rFonts w:cs="Times New Roman"/>
          <w:b w:val="0"/>
          <w:bCs/>
          <w:i w:val="0"/>
          <w:iCs/>
          <w:szCs w:val="26"/>
          <w:lang w:val="en-US"/>
        </w:rPr>
        <w:t>Nhập</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thông</w:t>
      </w:r>
      <w:proofErr w:type="spellEnd"/>
      <w:r w:rsidR="00E97EE8" w:rsidRPr="00905CFF">
        <w:rPr>
          <w:rFonts w:cs="Times New Roman"/>
          <w:b w:val="0"/>
          <w:bCs/>
          <w:i w:val="0"/>
          <w:iCs/>
          <w:szCs w:val="26"/>
          <w:lang w:val="en-US"/>
        </w:rPr>
        <w:t xml:space="preserve"> tin </w:t>
      </w:r>
      <w:proofErr w:type="spellStart"/>
      <w:r w:rsidR="00E97EE8" w:rsidRPr="00905CFF">
        <w:rPr>
          <w:rFonts w:cs="Times New Roman"/>
          <w:b w:val="0"/>
          <w:bCs/>
          <w:i w:val="0"/>
          <w:iCs/>
          <w:szCs w:val="26"/>
          <w:lang w:val="en-US"/>
        </w:rPr>
        <w:t>đánh</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giá</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và</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mức</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độ</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đánh</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giá</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cho</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bác</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sĩ</w:t>
      </w:r>
      <w:proofErr w:type="spellEnd"/>
      <w:r w:rsidR="00E97EE8" w:rsidRPr="00905CFF">
        <w:rPr>
          <w:rFonts w:cs="Times New Roman"/>
          <w:b w:val="0"/>
          <w:bCs/>
          <w:i w:val="0"/>
          <w:iCs/>
          <w:szCs w:val="26"/>
          <w:lang w:val="en-US"/>
        </w:rPr>
        <w:t xml:space="preserve"> =&gt; Click “</w:t>
      </w:r>
      <w:proofErr w:type="spellStart"/>
      <w:r w:rsidR="00E97EE8" w:rsidRPr="00905CFF">
        <w:rPr>
          <w:rFonts w:cs="Times New Roman"/>
          <w:b w:val="0"/>
          <w:bCs/>
          <w:i w:val="0"/>
          <w:iCs/>
          <w:szCs w:val="26"/>
          <w:lang w:val="en-US"/>
        </w:rPr>
        <w:t>Gửi</w:t>
      </w:r>
      <w:proofErr w:type="spellEnd"/>
      <w:r w:rsidR="00E97EE8" w:rsidRPr="00905CFF">
        <w:rPr>
          <w:rFonts w:cs="Times New Roman"/>
          <w:b w:val="0"/>
          <w:bCs/>
          <w:i w:val="0"/>
          <w:iCs/>
          <w:szCs w:val="26"/>
          <w:lang w:val="en-US"/>
        </w:rPr>
        <w:t xml:space="preserve">” =&gt; </w:t>
      </w:r>
      <w:proofErr w:type="spellStart"/>
      <w:r w:rsidR="00E97EE8" w:rsidRPr="00905CFF">
        <w:rPr>
          <w:rFonts w:cs="Times New Roman"/>
          <w:b w:val="0"/>
          <w:bCs/>
          <w:i w:val="0"/>
          <w:iCs/>
          <w:szCs w:val="26"/>
          <w:lang w:val="en-US"/>
        </w:rPr>
        <w:t>Hệ</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thống</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cập</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nhật</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thông</w:t>
      </w:r>
      <w:proofErr w:type="spellEnd"/>
      <w:r w:rsidR="00E97EE8" w:rsidRPr="00905CFF">
        <w:rPr>
          <w:rFonts w:cs="Times New Roman"/>
          <w:b w:val="0"/>
          <w:bCs/>
          <w:i w:val="0"/>
          <w:iCs/>
          <w:szCs w:val="26"/>
          <w:lang w:val="en-US"/>
        </w:rPr>
        <w:t xml:space="preserve"> tin </w:t>
      </w:r>
      <w:proofErr w:type="spellStart"/>
      <w:r w:rsidR="00E97EE8" w:rsidRPr="00905CFF">
        <w:rPr>
          <w:rFonts w:cs="Times New Roman"/>
          <w:b w:val="0"/>
          <w:bCs/>
          <w:i w:val="0"/>
          <w:iCs/>
          <w:szCs w:val="26"/>
          <w:lang w:val="en-US"/>
        </w:rPr>
        <w:t>đánh</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giá</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bác</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sĩ</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và</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thông</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báo</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gửi</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thành</w:t>
      </w:r>
      <w:proofErr w:type="spellEnd"/>
      <w:r w:rsidR="00E97EE8" w:rsidRPr="00905CFF">
        <w:rPr>
          <w:rFonts w:cs="Times New Roman"/>
          <w:b w:val="0"/>
          <w:bCs/>
          <w:i w:val="0"/>
          <w:iCs/>
          <w:szCs w:val="26"/>
          <w:lang w:val="en-US"/>
        </w:rPr>
        <w:t xml:space="preserve"> </w:t>
      </w:r>
      <w:proofErr w:type="spellStart"/>
      <w:r w:rsidR="00E97EE8" w:rsidRPr="00905CFF">
        <w:rPr>
          <w:rFonts w:cs="Times New Roman"/>
          <w:b w:val="0"/>
          <w:bCs/>
          <w:i w:val="0"/>
          <w:iCs/>
          <w:szCs w:val="26"/>
          <w:lang w:val="en-US"/>
        </w:rPr>
        <w:t>công</w:t>
      </w:r>
      <w:proofErr w:type="spellEnd"/>
    </w:p>
    <w:p w14:paraId="4017EAD9" w14:textId="04FC51BB" w:rsidR="00E97EE8" w:rsidRPr="00905CFF" w:rsidRDefault="00E97EE8" w:rsidP="00E251D2">
      <w:pPr>
        <w:pStyle w:val="ListParagraph"/>
        <w:numPr>
          <w:ilvl w:val="0"/>
          <w:numId w:val="120"/>
        </w:numPr>
        <w:jc w:val="both"/>
        <w:rPr>
          <w:rFonts w:cs="Times New Roman"/>
          <w:b w:val="0"/>
          <w:bCs/>
          <w:i w:val="0"/>
          <w:iCs/>
          <w:szCs w:val="26"/>
          <w:lang w:val="en-US"/>
        </w:rPr>
      </w:pPr>
      <w:r w:rsidRPr="00905CFF">
        <w:rPr>
          <w:rFonts w:cs="Times New Roman"/>
          <w:b w:val="0"/>
          <w:bCs/>
          <w:i w:val="0"/>
          <w:iCs/>
          <w:szCs w:val="26"/>
          <w:lang w:val="en-US"/>
        </w:rPr>
        <w:t xml:space="preserve">UC 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bình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luận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truy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trang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bình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luận</w:t>
      </w:r>
      <w:proofErr w:type="spellEnd"/>
      <w:r w:rsidRPr="00905CFF">
        <w:rPr>
          <w:rFonts w:cs="Times New Roman"/>
          <w:b w:val="0"/>
          <w:bCs/>
          <w:i w:val="0"/>
          <w:iCs/>
          <w:szCs w:val="26"/>
          <w:lang w:val="en-US"/>
        </w:rPr>
        <w:t xml:space="preserve"> =&gt; Xem </w:t>
      </w:r>
      <w:proofErr w:type="spellStart"/>
      <w:r w:rsidRPr="00905CFF">
        <w:rPr>
          <w:rFonts w:cs="Times New Roman"/>
          <w:b w:val="0"/>
          <w:bCs/>
          <w:i w:val="0"/>
          <w:iCs/>
          <w:szCs w:val="26"/>
          <w:lang w:val="en-US"/>
        </w:rPr>
        <w:t>danh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sách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bình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luận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theo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loại</w:t>
      </w:r>
      <w:proofErr w:type="spellEnd"/>
      <w:r w:rsidRPr="00905CFF">
        <w:rPr>
          <w:rFonts w:cs="Times New Roman"/>
          <w:b w:val="0"/>
          <w:bCs/>
          <w:i w:val="0"/>
          <w:iCs/>
          <w:szCs w:val="26"/>
          <w:lang w:val="en-US"/>
        </w:rPr>
        <w:t xml:space="preserve"> Liên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hoặc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đánh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Nhập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điều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tìm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kiếm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bình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luận</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Chọn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sửa</w:t>
      </w:r>
      <w:proofErr w:type="spellEnd"/>
      <w:r w:rsidRPr="00905CFF">
        <w:rPr>
          <w:rFonts w:cs="Times New Roman"/>
          <w:b w:val="0"/>
          <w:bCs/>
          <w:i w:val="0"/>
          <w:iCs/>
          <w:szCs w:val="26"/>
          <w:lang w:val="en-US"/>
        </w:rPr>
        <w:t>/</w:t>
      </w:r>
      <w:proofErr w:type="spellStart"/>
      <w:r w:rsidRPr="00905CFF">
        <w:rPr>
          <w:rFonts w:cs="Times New Roman"/>
          <w:b w:val="0"/>
          <w:bCs/>
          <w:i w:val="0"/>
          <w:iCs/>
          <w:szCs w:val="26"/>
          <w:lang w:val="en-US"/>
        </w:rPr>
        <w:t>xóa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bình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luận</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Nhập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chỉnh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sửa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bấm</w:t>
      </w:r>
      <w:proofErr w:type="spellEnd"/>
      <w:r w:rsidRPr="00905CFF">
        <w:rPr>
          <w:rFonts w:cs="Times New Roman"/>
          <w:b w:val="0"/>
          <w:bCs/>
          <w:i w:val="0"/>
          <w:iCs/>
          <w:szCs w:val="26"/>
          <w:lang w:val="en-US"/>
        </w:rPr>
        <w:t xml:space="preserve"> “Lưu”/</w:t>
      </w:r>
      <w:proofErr w:type="spellStart"/>
      <w:r w:rsidRPr="00905CFF">
        <w:rPr>
          <w:rFonts w:cs="Times New Roman"/>
          <w:b w:val="0"/>
          <w:bCs/>
          <w:i w:val="0"/>
          <w:iCs/>
          <w:szCs w:val="26"/>
          <w:lang w:val="en-US"/>
        </w:rPr>
        <w:t>Bấm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nhận</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lại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dữ</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liệu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thành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công</w:t>
      </w:r>
      <w:proofErr w:type="spellEnd"/>
    </w:p>
    <w:p w14:paraId="7541D4EE" w14:textId="732D0760" w:rsidR="0007531F" w:rsidRPr="00905CFF" w:rsidRDefault="0007531F" w:rsidP="00E251D2">
      <w:pPr>
        <w:pStyle w:val="ListParagraph"/>
        <w:numPr>
          <w:ilvl w:val="0"/>
          <w:numId w:val="120"/>
        </w:numPr>
        <w:jc w:val="both"/>
        <w:rPr>
          <w:rFonts w:cs="Times New Roman"/>
          <w:b w:val="0"/>
          <w:bCs/>
          <w:i w:val="0"/>
          <w:iCs/>
          <w:szCs w:val="26"/>
          <w:lang w:val="en-US"/>
        </w:rPr>
      </w:pPr>
      <w:r w:rsidRPr="00905CFF">
        <w:rPr>
          <w:rFonts w:cs="Times New Roman"/>
          <w:b w:val="0"/>
          <w:bCs/>
          <w:i w:val="0"/>
          <w:iCs/>
          <w:szCs w:val="26"/>
          <w:lang w:val="en-US"/>
        </w:rPr>
        <w:t xml:space="preserve">UC </w:t>
      </w:r>
      <w:proofErr w:type="spellStart"/>
      <w:r w:rsidRPr="00905CFF">
        <w:rPr>
          <w:rFonts w:cs="Times New Roman"/>
          <w:b w:val="0"/>
          <w:bCs/>
          <w:i w:val="0"/>
          <w:iCs/>
          <w:szCs w:val="26"/>
          <w:lang w:val="en-US"/>
        </w:rPr>
        <w:t>quản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trang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hiển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sử</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hẹn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thực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xem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án</w:t>
      </w:r>
      <w:proofErr w:type="spellEnd"/>
      <w:r w:rsidRPr="00905CFF">
        <w:rPr>
          <w:rFonts w:cs="Times New Roman"/>
          <w:b w:val="0"/>
          <w:bCs/>
          <w:i w:val="0"/>
          <w:iCs/>
          <w:szCs w:val="26"/>
          <w:lang w:val="en-US"/>
        </w:rPr>
        <w:t>/</w:t>
      </w:r>
      <w:proofErr w:type="spellStart"/>
      <w:r w:rsidRPr="00905CFF">
        <w:rPr>
          <w:rFonts w:cs="Times New Roman"/>
          <w:b w:val="0"/>
          <w:bCs/>
          <w:i w:val="0"/>
          <w:iCs/>
          <w:szCs w:val="26"/>
          <w:lang w:val="en-US"/>
        </w:rPr>
        <w:t>hủy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hẹn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ứng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với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trạng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thái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từng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hẹn</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hiển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án</w:t>
      </w:r>
      <w:proofErr w:type="spellEnd"/>
      <w:r w:rsidRPr="00905CFF">
        <w:rPr>
          <w:rFonts w:cs="Times New Roman"/>
          <w:b w:val="0"/>
          <w:bCs/>
          <w:i w:val="0"/>
          <w:iCs/>
          <w:szCs w:val="26"/>
          <w:lang w:val="en-US"/>
        </w:rPr>
        <w:t>/</w:t>
      </w:r>
      <w:proofErr w:type="spellStart"/>
      <w:r w:rsidRPr="00905CFF">
        <w:rPr>
          <w:rFonts w:cs="Times New Roman"/>
          <w:b w:val="0"/>
          <w:bCs/>
          <w:i w:val="0"/>
          <w:iCs/>
          <w:szCs w:val="26"/>
          <w:lang w:val="en-US"/>
        </w:rPr>
        <w:t>cập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lại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trạng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thái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hẹn</w:t>
      </w:r>
      <w:proofErr w:type="spellEnd"/>
    </w:p>
    <w:p w14:paraId="3CD24E2A" w14:textId="667192AB" w:rsidR="00E97EE8" w:rsidRPr="00905CFF" w:rsidRDefault="0007531F" w:rsidP="00E251D2">
      <w:pPr>
        <w:pStyle w:val="ListParagraph"/>
        <w:numPr>
          <w:ilvl w:val="0"/>
          <w:numId w:val="120"/>
        </w:numPr>
        <w:jc w:val="both"/>
        <w:rPr>
          <w:rFonts w:cs="Times New Roman"/>
          <w:b w:val="0"/>
          <w:bCs/>
          <w:i w:val="0"/>
          <w:iCs/>
          <w:szCs w:val="26"/>
          <w:lang w:val="en-US"/>
        </w:rPr>
      </w:pPr>
      <w:r w:rsidRPr="00905CFF">
        <w:rPr>
          <w:rFonts w:cs="Times New Roman"/>
          <w:b w:val="0"/>
          <w:bCs/>
          <w:i w:val="0"/>
          <w:iCs/>
          <w:szCs w:val="26"/>
          <w:lang w:val="en-US"/>
        </w:rPr>
        <w:t xml:space="preserve">UC </w:t>
      </w:r>
      <w:r w:rsidR="008C2B13" w:rsidRPr="00905CFF">
        <w:rPr>
          <w:rFonts w:cs="Times New Roman"/>
          <w:b w:val="0"/>
          <w:bCs/>
          <w:i w:val="0"/>
          <w:iCs/>
          <w:szCs w:val="26"/>
          <w:lang w:val="en-US"/>
        </w:rPr>
        <w:t xml:space="preserve">Quản </w:t>
      </w:r>
      <w:proofErr w:type="spellStart"/>
      <w:r w:rsidR="008C2B13" w:rsidRPr="00905CFF">
        <w:rPr>
          <w:rFonts w:cs="Times New Roman"/>
          <w:b w:val="0"/>
          <w:bCs/>
          <w:i w:val="0"/>
          <w:iCs/>
          <w:szCs w:val="26"/>
          <w:lang w:val="en-US"/>
        </w:rPr>
        <w:t>lý</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bình</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luận</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Bác</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sĩ</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Bác</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sĩ</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vào</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trang</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chủ</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bác</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sĩ</w:t>
      </w:r>
      <w:proofErr w:type="spellEnd"/>
      <w:r w:rsidR="008C2B13" w:rsidRPr="00905CFF">
        <w:rPr>
          <w:rFonts w:cs="Times New Roman"/>
          <w:b w:val="0"/>
          <w:bCs/>
          <w:i w:val="0"/>
          <w:iCs/>
          <w:szCs w:val="26"/>
          <w:lang w:val="en-US"/>
        </w:rPr>
        <w:t xml:space="preserve"> =&gt; </w:t>
      </w:r>
      <w:proofErr w:type="spellStart"/>
      <w:r w:rsidR="008C2B13" w:rsidRPr="00905CFF">
        <w:rPr>
          <w:rFonts w:cs="Times New Roman"/>
          <w:b w:val="0"/>
          <w:bCs/>
          <w:i w:val="0"/>
          <w:iCs/>
          <w:szCs w:val="26"/>
          <w:lang w:val="en-US"/>
        </w:rPr>
        <w:t>Chọn</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Đánh</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giá</w:t>
      </w:r>
      <w:proofErr w:type="spellEnd"/>
      <w:r w:rsidR="008C2B13" w:rsidRPr="00905CFF">
        <w:rPr>
          <w:rFonts w:cs="Times New Roman"/>
          <w:b w:val="0"/>
          <w:bCs/>
          <w:i w:val="0"/>
          <w:iCs/>
          <w:szCs w:val="26"/>
          <w:lang w:val="en-US"/>
        </w:rPr>
        <w:t xml:space="preserve">” =&gt; </w:t>
      </w:r>
      <w:proofErr w:type="spellStart"/>
      <w:r w:rsidR="008C2B13" w:rsidRPr="00905CFF">
        <w:rPr>
          <w:rFonts w:cs="Times New Roman"/>
          <w:b w:val="0"/>
          <w:bCs/>
          <w:i w:val="0"/>
          <w:iCs/>
          <w:szCs w:val="26"/>
          <w:lang w:val="en-US"/>
        </w:rPr>
        <w:t>Hệ</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thống</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tổng</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hợp</w:t>
      </w:r>
      <w:proofErr w:type="spellEnd"/>
      <w:r w:rsidR="008C2B13" w:rsidRPr="00905CFF">
        <w:rPr>
          <w:rFonts w:cs="Times New Roman"/>
          <w:b w:val="0"/>
          <w:bCs/>
          <w:i w:val="0"/>
          <w:iCs/>
          <w:szCs w:val="26"/>
          <w:lang w:val="en-US"/>
        </w:rPr>
        <w:t xml:space="preserve"> 1 </w:t>
      </w:r>
      <w:proofErr w:type="spellStart"/>
      <w:r w:rsidR="008C2B13" w:rsidRPr="00905CFF">
        <w:rPr>
          <w:rFonts w:cs="Times New Roman"/>
          <w:b w:val="0"/>
          <w:bCs/>
          <w:i w:val="0"/>
          <w:iCs/>
          <w:szCs w:val="26"/>
          <w:lang w:val="en-US"/>
        </w:rPr>
        <w:t>số</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thông</w:t>
      </w:r>
      <w:proofErr w:type="spellEnd"/>
      <w:r w:rsidR="008C2B13" w:rsidRPr="00905CFF">
        <w:rPr>
          <w:rFonts w:cs="Times New Roman"/>
          <w:b w:val="0"/>
          <w:bCs/>
          <w:i w:val="0"/>
          <w:iCs/>
          <w:szCs w:val="26"/>
          <w:lang w:val="en-US"/>
        </w:rPr>
        <w:t xml:space="preserve"> tin </w:t>
      </w:r>
      <w:proofErr w:type="spellStart"/>
      <w:r w:rsidR="008C2B13" w:rsidRPr="00905CFF">
        <w:rPr>
          <w:rFonts w:cs="Times New Roman"/>
          <w:b w:val="0"/>
          <w:bCs/>
          <w:i w:val="0"/>
          <w:iCs/>
          <w:szCs w:val="26"/>
          <w:lang w:val="en-US"/>
        </w:rPr>
        <w:t>của</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các</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đánh</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giá</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về</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bác</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sĩ</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đó</w:t>
      </w:r>
      <w:proofErr w:type="spellEnd"/>
      <w:r w:rsidR="008C2B13" w:rsidRPr="00905CFF">
        <w:rPr>
          <w:rFonts w:cs="Times New Roman"/>
          <w:b w:val="0"/>
          <w:bCs/>
          <w:i w:val="0"/>
          <w:iCs/>
          <w:szCs w:val="26"/>
          <w:lang w:val="en-US"/>
        </w:rPr>
        <w:t xml:space="preserve"> =&gt; </w:t>
      </w:r>
      <w:proofErr w:type="spellStart"/>
      <w:r w:rsidR="008C2B13" w:rsidRPr="00905CFF">
        <w:rPr>
          <w:rFonts w:cs="Times New Roman"/>
          <w:b w:val="0"/>
          <w:bCs/>
          <w:i w:val="0"/>
          <w:iCs/>
          <w:szCs w:val="26"/>
          <w:lang w:val="en-US"/>
        </w:rPr>
        <w:t>Bác</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sĩ</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xem</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các</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đánh</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giá</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theo</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mức</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độ</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đánh</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giá</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số</w:t>
      </w:r>
      <w:proofErr w:type="spellEnd"/>
      <w:r w:rsidR="008C2B13" w:rsidRPr="00905CFF">
        <w:rPr>
          <w:rFonts w:cs="Times New Roman"/>
          <w:b w:val="0"/>
          <w:bCs/>
          <w:i w:val="0"/>
          <w:iCs/>
          <w:szCs w:val="26"/>
          <w:lang w:val="en-US"/>
        </w:rPr>
        <w:t xml:space="preserve"> </w:t>
      </w:r>
      <w:proofErr w:type="spellStart"/>
      <w:r w:rsidR="008C2B13" w:rsidRPr="00905CFF">
        <w:rPr>
          <w:rFonts w:cs="Times New Roman"/>
          <w:b w:val="0"/>
          <w:bCs/>
          <w:i w:val="0"/>
          <w:iCs/>
          <w:szCs w:val="26"/>
          <w:lang w:val="en-US"/>
        </w:rPr>
        <w:t>sao</w:t>
      </w:r>
      <w:proofErr w:type="spellEnd"/>
      <w:r w:rsidR="008C2B13" w:rsidRPr="00905CFF">
        <w:rPr>
          <w:rFonts w:cs="Times New Roman"/>
          <w:b w:val="0"/>
          <w:bCs/>
          <w:i w:val="0"/>
          <w:iCs/>
          <w:szCs w:val="26"/>
          <w:lang w:val="en-US"/>
        </w:rPr>
        <w:t>)</w:t>
      </w:r>
    </w:p>
    <w:p w14:paraId="6C0CFC67" w14:textId="6744C170" w:rsidR="008C2B13" w:rsidRPr="00905CFF" w:rsidRDefault="008C2B13" w:rsidP="00E251D2">
      <w:pPr>
        <w:pStyle w:val="ListParagraph"/>
        <w:numPr>
          <w:ilvl w:val="0"/>
          <w:numId w:val="121"/>
        </w:numPr>
        <w:jc w:val="both"/>
        <w:rPr>
          <w:rFonts w:cs="Times New Roman"/>
          <w:b w:val="0"/>
          <w:bCs/>
          <w:i w:val="0"/>
          <w:iCs/>
          <w:szCs w:val="26"/>
          <w:lang w:val="en-US"/>
        </w:rPr>
      </w:pPr>
      <w:r w:rsidRPr="00905CFF">
        <w:rPr>
          <w:rFonts w:cs="Times New Roman"/>
          <w:b w:val="0"/>
          <w:bCs/>
          <w:i w:val="0"/>
          <w:iCs/>
          <w:szCs w:val="26"/>
          <w:lang w:val="en-US"/>
        </w:rPr>
        <w:t xml:space="preserve">UC 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trang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chủ</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Chọn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hiển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sách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hẹn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xem</w:t>
      </w:r>
      <w:proofErr w:type="spellEnd"/>
      <w:r w:rsidRPr="00905CFF">
        <w:rPr>
          <w:rFonts w:cs="Times New Roman"/>
          <w:b w:val="0"/>
          <w:bCs/>
          <w:i w:val="0"/>
          <w:iCs/>
          <w:szCs w:val="26"/>
          <w:lang w:val="en-US"/>
        </w:rPr>
        <w:t xml:space="preserve"> chi </w:t>
      </w:r>
      <w:proofErr w:type="spellStart"/>
      <w:r w:rsidRPr="00905CFF">
        <w:rPr>
          <w:rFonts w:cs="Times New Roman"/>
          <w:b w:val="0"/>
          <w:bCs/>
          <w:i w:val="0"/>
          <w:iCs/>
          <w:szCs w:val="26"/>
          <w:lang w:val="en-US"/>
        </w:rPr>
        <w:t>tiết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hoặc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trạng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thái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hiển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chi </w:t>
      </w:r>
      <w:proofErr w:type="spellStart"/>
      <w:r w:rsidRPr="00905CFF">
        <w:rPr>
          <w:rFonts w:cs="Times New Roman"/>
          <w:b w:val="0"/>
          <w:bCs/>
          <w:i w:val="0"/>
          <w:iCs/>
          <w:szCs w:val="26"/>
          <w:lang w:val="en-US"/>
        </w:rPr>
        <w:t>tiết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hoặc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lại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trạng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thái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Nếu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chấp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thì</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chọn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bắt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đầu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trình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p>
    <w:p w14:paraId="08926D62" w14:textId="34CAA8CA" w:rsidR="008C2B13" w:rsidRPr="00905CFF" w:rsidRDefault="008C2B13" w:rsidP="00E251D2">
      <w:pPr>
        <w:pStyle w:val="ListParagraph"/>
        <w:numPr>
          <w:ilvl w:val="0"/>
          <w:numId w:val="121"/>
        </w:numPr>
        <w:jc w:val="both"/>
        <w:rPr>
          <w:rFonts w:cs="Times New Roman"/>
          <w:b w:val="0"/>
          <w:bCs/>
          <w:i w:val="0"/>
          <w:iCs/>
          <w:szCs w:val="26"/>
          <w:lang w:val="en-US"/>
        </w:rPr>
      </w:pPr>
      <w:r w:rsidRPr="00905CFF">
        <w:rPr>
          <w:rFonts w:cs="Times New Roman"/>
          <w:b w:val="0"/>
          <w:bCs/>
          <w:i w:val="0"/>
          <w:iCs/>
          <w:szCs w:val="26"/>
          <w:lang w:val="en-US"/>
        </w:rPr>
        <w:lastRenderedPageBreak/>
        <w:t xml:space="preserve">UC 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trang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chủ</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Chọn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hiển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sách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đã</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=&gt; Xem chi </w:t>
      </w:r>
      <w:proofErr w:type="spellStart"/>
      <w:r w:rsidRPr="00905CFF">
        <w:rPr>
          <w:rFonts w:cs="Times New Roman"/>
          <w:b w:val="0"/>
          <w:bCs/>
          <w:i w:val="0"/>
          <w:iCs/>
          <w:szCs w:val="26"/>
          <w:lang w:val="en-US"/>
        </w:rPr>
        <w:t>tiết</w:t>
      </w:r>
      <w:proofErr w:type="spellEnd"/>
      <w:r w:rsidRPr="00905CFF">
        <w:rPr>
          <w:rFonts w:cs="Times New Roman"/>
          <w:b w:val="0"/>
          <w:bCs/>
          <w:i w:val="0"/>
          <w:iCs/>
          <w:szCs w:val="26"/>
          <w:lang w:val="en-US"/>
        </w:rPr>
        <w:t xml:space="preserve"> 1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hiển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sử</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xem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từng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lần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hoặc</w:t>
      </w:r>
      <w:proofErr w:type="spellEnd"/>
      <w:r w:rsidRPr="00905CFF">
        <w:rPr>
          <w:rFonts w:cs="Times New Roman"/>
          <w:b w:val="0"/>
          <w:bCs/>
          <w:i w:val="0"/>
          <w:iCs/>
          <w:szCs w:val="26"/>
          <w:lang w:val="en-US"/>
        </w:rPr>
        <w:t xml:space="preserve"> click “</w:t>
      </w:r>
      <w:proofErr w:type="spellStart"/>
      <w:r w:rsidRPr="00905CFF">
        <w:rPr>
          <w:rFonts w:cs="Times New Roman"/>
          <w:b w:val="0"/>
          <w:bCs/>
          <w:i w:val="0"/>
          <w:iCs/>
          <w:szCs w:val="26"/>
          <w:lang w:val="en-US"/>
        </w:rPr>
        <w:t>Tổng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hợp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án</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tổng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hợp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lại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lần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thêm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cho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án</w:t>
      </w:r>
      <w:proofErr w:type="spellEnd"/>
    </w:p>
    <w:p w14:paraId="0EEBEDAB" w14:textId="4782BE45" w:rsidR="009D4740" w:rsidRPr="00905CFF" w:rsidRDefault="008C2B13" w:rsidP="00E251D2">
      <w:pPr>
        <w:pStyle w:val="ListParagraph"/>
        <w:numPr>
          <w:ilvl w:val="0"/>
          <w:numId w:val="121"/>
        </w:numPr>
        <w:jc w:val="both"/>
        <w:rPr>
          <w:rFonts w:cs="Times New Roman"/>
          <w:b w:val="0"/>
          <w:bCs/>
          <w:i w:val="0"/>
          <w:iCs/>
          <w:szCs w:val="26"/>
          <w:lang w:val="en-US"/>
        </w:rPr>
      </w:pPr>
      <w:r w:rsidRPr="00905CFF">
        <w:rPr>
          <w:rFonts w:cs="Times New Roman"/>
          <w:b w:val="0"/>
          <w:bCs/>
          <w:i w:val="0"/>
          <w:iCs/>
          <w:szCs w:val="26"/>
          <w:lang w:val="en-US"/>
        </w:rPr>
        <w:t xml:space="preserve">UC </w:t>
      </w:r>
      <w:r w:rsidR="009D4740" w:rsidRPr="00905CFF">
        <w:rPr>
          <w:rFonts w:cs="Times New Roman"/>
          <w:b w:val="0"/>
          <w:bCs/>
          <w:i w:val="0"/>
          <w:iCs/>
          <w:szCs w:val="26"/>
          <w:lang w:val="en-US"/>
        </w:rPr>
        <w:t xml:space="preserve">Quản </w:t>
      </w:r>
      <w:proofErr w:type="spellStart"/>
      <w:r w:rsidR="009D4740" w:rsidRPr="00905CFF">
        <w:rPr>
          <w:rFonts w:cs="Times New Roman"/>
          <w:b w:val="0"/>
          <w:bCs/>
          <w:i w:val="0"/>
          <w:iCs/>
          <w:szCs w:val="26"/>
          <w:lang w:val="en-US"/>
        </w:rPr>
        <w:t>lý</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lịch</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khám</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Nhân</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viên</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Nhân</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viên</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vào</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trang</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chủ</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nhân</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viên</w:t>
      </w:r>
      <w:proofErr w:type="spellEnd"/>
      <w:r w:rsidR="009D4740" w:rsidRPr="00905CFF">
        <w:rPr>
          <w:rFonts w:cs="Times New Roman"/>
          <w:b w:val="0"/>
          <w:bCs/>
          <w:i w:val="0"/>
          <w:iCs/>
          <w:szCs w:val="26"/>
          <w:lang w:val="en-US"/>
        </w:rPr>
        <w:t xml:space="preserve"> =&gt; </w:t>
      </w:r>
      <w:proofErr w:type="spellStart"/>
      <w:r w:rsidR="009D4740" w:rsidRPr="00905CFF">
        <w:rPr>
          <w:rFonts w:cs="Times New Roman"/>
          <w:b w:val="0"/>
          <w:bCs/>
          <w:i w:val="0"/>
          <w:iCs/>
          <w:szCs w:val="26"/>
          <w:lang w:val="en-US"/>
        </w:rPr>
        <w:t>Chọn</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Lịch</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khám</w:t>
      </w:r>
      <w:proofErr w:type="spellEnd"/>
      <w:r w:rsidR="009D4740" w:rsidRPr="00905CFF">
        <w:rPr>
          <w:rFonts w:cs="Times New Roman"/>
          <w:b w:val="0"/>
          <w:bCs/>
          <w:i w:val="0"/>
          <w:iCs/>
          <w:szCs w:val="26"/>
          <w:lang w:val="en-US"/>
        </w:rPr>
        <w:t xml:space="preserve">” =&gt; </w:t>
      </w:r>
      <w:proofErr w:type="spellStart"/>
      <w:r w:rsidR="009D4740" w:rsidRPr="00905CFF">
        <w:rPr>
          <w:rFonts w:cs="Times New Roman"/>
          <w:b w:val="0"/>
          <w:bCs/>
          <w:i w:val="0"/>
          <w:iCs/>
          <w:szCs w:val="26"/>
          <w:lang w:val="en-US"/>
        </w:rPr>
        <w:t>Hệ</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thống</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hiển</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thị</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tất</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cả</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các</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lịch</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hẹn</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khám</w:t>
      </w:r>
      <w:proofErr w:type="spellEnd"/>
      <w:r w:rsidR="009D4740" w:rsidRPr="00905CFF">
        <w:rPr>
          <w:rFonts w:cs="Times New Roman"/>
          <w:b w:val="0"/>
          <w:bCs/>
          <w:i w:val="0"/>
          <w:iCs/>
          <w:szCs w:val="26"/>
          <w:lang w:val="en-US"/>
        </w:rPr>
        <w:t xml:space="preserve"> =&gt; </w:t>
      </w:r>
      <w:proofErr w:type="spellStart"/>
      <w:r w:rsidR="009D4740" w:rsidRPr="00905CFF">
        <w:rPr>
          <w:rFonts w:cs="Times New Roman"/>
          <w:b w:val="0"/>
          <w:bCs/>
          <w:i w:val="0"/>
          <w:iCs/>
          <w:szCs w:val="26"/>
          <w:lang w:val="en-US"/>
        </w:rPr>
        <w:t>Nhân</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viên</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có</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thể</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xem</w:t>
      </w:r>
      <w:proofErr w:type="spellEnd"/>
      <w:r w:rsidR="009D4740" w:rsidRPr="00905CFF">
        <w:rPr>
          <w:rFonts w:cs="Times New Roman"/>
          <w:b w:val="0"/>
          <w:bCs/>
          <w:i w:val="0"/>
          <w:iCs/>
          <w:szCs w:val="26"/>
          <w:lang w:val="en-US"/>
        </w:rPr>
        <w:t xml:space="preserve"> chi </w:t>
      </w:r>
      <w:proofErr w:type="spellStart"/>
      <w:r w:rsidR="009D4740" w:rsidRPr="00905CFF">
        <w:rPr>
          <w:rFonts w:cs="Times New Roman"/>
          <w:b w:val="0"/>
          <w:bCs/>
          <w:i w:val="0"/>
          <w:iCs/>
          <w:szCs w:val="26"/>
          <w:lang w:val="en-US"/>
        </w:rPr>
        <w:t>tiết</w:t>
      </w:r>
      <w:proofErr w:type="spellEnd"/>
      <w:r w:rsidR="00E251D2"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cập</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nhập</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trạng</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thái</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lịch</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khám</w:t>
      </w:r>
      <w:proofErr w:type="spellEnd"/>
      <w:r w:rsidR="00E251D2" w:rsidRPr="00905CFF">
        <w:rPr>
          <w:rFonts w:cs="Times New Roman"/>
          <w:b w:val="0"/>
          <w:bCs/>
          <w:i w:val="0"/>
          <w:iCs/>
          <w:szCs w:val="26"/>
          <w:lang w:val="en-US"/>
        </w:rPr>
        <w:t xml:space="preserve"> </w:t>
      </w:r>
      <w:proofErr w:type="spellStart"/>
      <w:r w:rsidR="00E251D2" w:rsidRPr="00905CFF">
        <w:rPr>
          <w:rFonts w:cs="Times New Roman"/>
          <w:b w:val="0"/>
          <w:bCs/>
          <w:i w:val="0"/>
          <w:iCs/>
          <w:szCs w:val="26"/>
          <w:lang w:val="en-US"/>
        </w:rPr>
        <w:t>hoặc</w:t>
      </w:r>
      <w:proofErr w:type="spellEnd"/>
      <w:r w:rsidR="00E251D2" w:rsidRPr="00905CFF">
        <w:rPr>
          <w:rFonts w:cs="Times New Roman"/>
          <w:b w:val="0"/>
          <w:bCs/>
          <w:i w:val="0"/>
          <w:iCs/>
          <w:szCs w:val="26"/>
          <w:lang w:val="en-US"/>
        </w:rPr>
        <w:t xml:space="preserve"> </w:t>
      </w:r>
      <w:proofErr w:type="spellStart"/>
      <w:r w:rsidR="00E251D2" w:rsidRPr="00905CFF">
        <w:rPr>
          <w:rFonts w:cs="Times New Roman"/>
          <w:b w:val="0"/>
          <w:bCs/>
          <w:i w:val="0"/>
          <w:iCs/>
          <w:szCs w:val="26"/>
          <w:lang w:val="en-US"/>
        </w:rPr>
        <w:t>tạo</w:t>
      </w:r>
      <w:proofErr w:type="spellEnd"/>
      <w:r w:rsidR="00E251D2" w:rsidRPr="00905CFF">
        <w:rPr>
          <w:rFonts w:cs="Times New Roman"/>
          <w:b w:val="0"/>
          <w:bCs/>
          <w:i w:val="0"/>
          <w:iCs/>
          <w:szCs w:val="26"/>
          <w:lang w:val="en-US"/>
        </w:rPr>
        <w:t xml:space="preserve"> </w:t>
      </w:r>
      <w:proofErr w:type="spellStart"/>
      <w:r w:rsidR="00E251D2" w:rsidRPr="00905CFF">
        <w:rPr>
          <w:rFonts w:cs="Times New Roman"/>
          <w:b w:val="0"/>
          <w:bCs/>
          <w:i w:val="0"/>
          <w:iCs/>
          <w:szCs w:val="26"/>
          <w:lang w:val="en-US"/>
        </w:rPr>
        <w:t>lịch</w:t>
      </w:r>
      <w:proofErr w:type="spellEnd"/>
      <w:r w:rsidR="00E251D2" w:rsidRPr="00905CFF">
        <w:rPr>
          <w:rFonts w:cs="Times New Roman"/>
          <w:b w:val="0"/>
          <w:bCs/>
          <w:i w:val="0"/>
          <w:iCs/>
          <w:szCs w:val="26"/>
          <w:lang w:val="en-US"/>
        </w:rPr>
        <w:t xml:space="preserve"> </w:t>
      </w:r>
      <w:proofErr w:type="spellStart"/>
      <w:r w:rsidR="00E251D2" w:rsidRPr="00905CFF">
        <w:rPr>
          <w:rFonts w:cs="Times New Roman"/>
          <w:b w:val="0"/>
          <w:bCs/>
          <w:i w:val="0"/>
          <w:iCs/>
          <w:szCs w:val="26"/>
          <w:lang w:val="en-US"/>
        </w:rPr>
        <w:t>hẹn</w:t>
      </w:r>
      <w:proofErr w:type="spellEnd"/>
      <w:r w:rsidR="00E251D2" w:rsidRPr="00905CFF">
        <w:rPr>
          <w:rFonts w:cs="Times New Roman"/>
          <w:b w:val="0"/>
          <w:bCs/>
          <w:i w:val="0"/>
          <w:iCs/>
          <w:szCs w:val="26"/>
          <w:lang w:val="en-US"/>
        </w:rPr>
        <w:t xml:space="preserve"> </w:t>
      </w:r>
      <w:proofErr w:type="spellStart"/>
      <w:r w:rsidR="00E251D2" w:rsidRPr="00905CFF">
        <w:rPr>
          <w:rFonts w:cs="Times New Roman"/>
          <w:b w:val="0"/>
          <w:bCs/>
          <w:i w:val="0"/>
          <w:iCs/>
          <w:szCs w:val="26"/>
          <w:lang w:val="en-US"/>
        </w:rPr>
        <w:t>mới</w:t>
      </w:r>
      <w:proofErr w:type="spellEnd"/>
      <w:r w:rsidR="00E251D2" w:rsidRPr="00905CFF">
        <w:rPr>
          <w:rFonts w:cs="Times New Roman"/>
          <w:b w:val="0"/>
          <w:bCs/>
          <w:i w:val="0"/>
          <w:iCs/>
          <w:szCs w:val="26"/>
          <w:lang w:val="en-US"/>
        </w:rPr>
        <w:t xml:space="preserve"> </w:t>
      </w:r>
      <w:proofErr w:type="spellStart"/>
      <w:r w:rsidR="00E251D2" w:rsidRPr="00905CFF">
        <w:rPr>
          <w:rFonts w:cs="Times New Roman"/>
          <w:b w:val="0"/>
          <w:bCs/>
          <w:i w:val="0"/>
          <w:iCs/>
          <w:szCs w:val="26"/>
          <w:lang w:val="en-US"/>
        </w:rPr>
        <w:t>trực</w:t>
      </w:r>
      <w:proofErr w:type="spellEnd"/>
      <w:r w:rsidR="00E251D2" w:rsidRPr="00905CFF">
        <w:rPr>
          <w:rFonts w:cs="Times New Roman"/>
          <w:b w:val="0"/>
          <w:bCs/>
          <w:i w:val="0"/>
          <w:iCs/>
          <w:szCs w:val="26"/>
          <w:lang w:val="en-US"/>
        </w:rPr>
        <w:t xml:space="preserve"> </w:t>
      </w:r>
      <w:proofErr w:type="spellStart"/>
      <w:r w:rsidR="00E251D2" w:rsidRPr="00905CFF">
        <w:rPr>
          <w:rFonts w:cs="Times New Roman"/>
          <w:b w:val="0"/>
          <w:bCs/>
          <w:i w:val="0"/>
          <w:iCs/>
          <w:szCs w:val="26"/>
          <w:lang w:val="en-US"/>
        </w:rPr>
        <w:t>tiếp</w:t>
      </w:r>
      <w:proofErr w:type="spellEnd"/>
      <w:r w:rsidR="009D4740" w:rsidRPr="00905CFF">
        <w:rPr>
          <w:rFonts w:cs="Times New Roman"/>
          <w:b w:val="0"/>
          <w:bCs/>
          <w:i w:val="0"/>
          <w:iCs/>
          <w:szCs w:val="26"/>
          <w:lang w:val="en-US"/>
        </w:rPr>
        <w:t xml:space="preserve"> =&gt; </w:t>
      </w:r>
      <w:proofErr w:type="spellStart"/>
      <w:r w:rsidR="009D4740" w:rsidRPr="00905CFF">
        <w:rPr>
          <w:rFonts w:cs="Times New Roman"/>
          <w:b w:val="0"/>
          <w:bCs/>
          <w:i w:val="0"/>
          <w:iCs/>
          <w:szCs w:val="26"/>
          <w:lang w:val="en-US"/>
        </w:rPr>
        <w:t>Hệ</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thống</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hiển</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thị</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thông</w:t>
      </w:r>
      <w:proofErr w:type="spellEnd"/>
      <w:r w:rsidR="009D4740" w:rsidRPr="00905CFF">
        <w:rPr>
          <w:rFonts w:cs="Times New Roman"/>
          <w:b w:val="0"/>
          <w:bCs/>
          <w:i w:val="0"/>
          <w:iCs/>
          <w:szCs w:val="26"/>
          <w:lang w:val="en-US"/>
        </w:rPr>
        <w:t xml:space="preserve"> tin chi </w:t>
      </w:r>
      <w:proofErr w:type="spellStart"/>
      <w:r w:rsidR="009D4740" w:rsidRPr="00905CFF">
        <w:rPr>
          <w:rFonts w:cs="Times New Roman"/>
          <w:b w:val="0"/>
          <w:bCs/>
          <w:i w:val="0"/>
          <w:iCs/>
          <w:szCs w:val="26"/>
          <w:lang w:val="en-US"/>
        </w:rPr>
        <w:t>tiết</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lịch</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khám</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hoặc</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cập</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nhật</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lại</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trạng</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thái</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lịch</w:t>
      </w:r>
      <w:proofErr w:type="spellEnd"/>
      <w:r w:rsidR="009D4740" w:rsidRPr="00905CFF">
        <w:rPr>
          <w:rFonts w:cs="Times New Roman"/>
          <w:b w:val="0"/>
          <w:bCs/>
          <w:i w:val="0"/>
          <w:iCs/>
          <w:szCs w:val="26"/>
          <w:lang w:val="en-US"/>
        </w:rPr>
        <w:t xml:space="preserve"> </w:t>
      </w:r>
      <w:proofErr w:type="spellStart"/>
      <w:r w:rsidR="009D4740" w:rsidRPr="00905CFF">
        <w:rPr>
          <w:rFonts w:cs="Times New Roman"/>
          <w:b w:val="0"/>
          <w:bCs/>
          <w:i w:val="0"/>
          <w:iCs/>
          <w:szCs w:val="26"/>
          <w:lang w:val="en-US"/>
        </w:rPr>
        <w:t>khám</w:t>
      </w:r>
      <w:proofErr w:type="spellEnd"/>
      <w:r w:rsidR="00E251D2" w:rsidRPr="00905CFF">
        <w:rPr>
          <w:rFonts w:cs="Times New Roman"/>
          <w:b w:val="0"/>
          <w:bCs/>
          <w:i w:val="0"/>
          <w:iCs/>
          <w:szCs w:val="26"/>
          <w:lang w:val="en-US"/>
        </w:rPr>
        <w:t xml:space="preserve"> =&gt; Trường </w:t>
      </w:r>
      <w:proofErr w:type="spellStart"/>
      <w:r w:rsidR="00E251D2" w:rsidRPr="00905CFF">
        <w:rPr>
          <w:rFonts w:cs="Times New Roman"/>
          <w:b w:val="0"/>
          <w:bCs/>
          <w:i w:val="0"/>
          <w:iCs/>
          <w:szCs w:val="26"/>
          <w:lang w:val="en-US"/>
        </w:rPr>
        <w:t>hợp</w:t>
      </w:r>
      <w:proofErr w:type="spellEnd"/>
      <w:r w:rsidR="00E251D2" w:rsidRPr="00905CFF">
        <w:rPr>
          <w:rFonts w:cs="Times New Roman"/>
          <w:b w:val="0"/>
          <w:bCs/>
          <w:i w:val="0"/>
          <w:iCs/>
          <w:szCs w:val="26"/>
          <w:lang w:val="en-US"/>
        </w:rPr>
        <w:t xml:space="preserve"> </w:t>
      </w:r>
      <w:proofErr w:type="spellStart"/>
      <w:r w:rsidR="00E251D2" w:rsidRPr="00905CFF">
        <w:rPr>
          <w:rFonts w:cs="Times New Roman"/>
          <w:b w:val="0"/>
          <w:bCs/>
          <w:i w:val="0"/>
          <w:iCs/>
          <w:szCs w:val="26"/>
          <w:lang w:val="en-US"/>
        </w:rPr>
        <w:t>tạo</w:t>
      </w:r>
      <w:proofErr w:type="spellEnd"/>
      <w:r w:rsidR="00E251D2" w:rsidRPr="00905CFF">
        <w:rPr>
          <w:rFonts w:cs="Times New Roman"/>
          <w:b w:val="0"/>
          <w:bCs/>
          <w:i w:val="0"/>
          <w:iCs/>
          <w:szCs w:val="26"/>
          <w:lang w:val="en-US"/>
        </w:rPr>
        <w:t xml:space="preserve"> </w:t>
      </w:r>
      <w:proofErr w:type="spellStart"/>
      <w:r w:rsidR="00E251D2" w:rsidRPr="00905CFF">
        <w:rPr>
          <w:rFonts w:cs="Times New Roman"/>
          <w:b w:val="0"/>
          <w:bCs/>
          <w:i w:val="0"/>
          <w:iCs/>
          <w:szCs w:val="26"/>
          <w:lang w:val="en-US"/>
        </w:rPr>
        <w:t>lịch</w:t>
      </w:r>
      <w:proofErr w:type="spellEnd"/>
      <w:r w:rsidR="00E251D2" w:rsidRPr="00905CFF">
        <w:rPr>
          <w:rFonts w:cs="Times New Roman"/>
          <w:b w:val="0"/>
          <w:bCs/>
          <w:i w:val="0"/>
          <w:iCs/>
          <w:szCs w:val="26"/>
          <w:lang w:val="en-US"/>
        </w:rPr>
        <w:t xml:space="preserve"> </w:t>
      </w:r>
      <w:proofErr w:type="spellStart"/>
      <w:r w:rsidR="00E251D2" w:rsidRPr="00905CFF">
        <w:rPr>
          <w:rFonts w:cs="Times New Roman"/>
          <w:b w:val="0"/>
          <w:bCs/>
          <w:i w:val="0"/>
          <w:iCs/>
          <w:szCs w:val="26"/>
          <w:lang w:val="en-US"/>
        </w:rPr>
        <w:t>khám</w:t>
      </w:r>
      <w:proofErr w:type="spellEnd"/>
      <w:r w:rsidR="00E251D2" w:rsidRPr="00905CFF">
        <w:rPr>
          <w:rFonts w:cs="Times New Roman"/>
          <w:b w:val="0"/>
          <w:bCs/>
          <w:i w:val="0"/>
          <w:iCs/>
          <w:szCs w:val="26"/>
          <w:lang w:val="en-US"/>
        </w:rPr>
        <w:t xml:space="preserve"> </w:t>
      </w:r>
      <w:proofErr w:type="spellStart"/>
      <w:r w:rsidR="00E251D2" w:rsidRPr="00905CFF">
        <w:rPr>
          <w:rFonts w:cs="Times New Roman"/>
          <w:b w:val="0"/>
          <w:bCs/>
          <w:i w:val="0"/>
          <w:iCs/>
          <w:szCs w:val="26"/>
          <w:lang w:val="en-US"/>
        </w:rPr>
        <w:t>mới</w:t>
      </w:r>
      <w:proofErr w:type="spellEnd"/>
      <w:r w:rsidR="00E251D2" w:rsidRPr="00905CFF">
        <w:rPr>
          <w:rFonts w:cs="Times New Roman"/>
          <w:b w:val="0"/>
          <w:bCs/>
          <w:i w:val="0"/>
          <w:iCs/>
          <w:szCs w:val="26"/>
          <w:lang w:val="en-US"/>
        </w:rPr>
        <w:t xml:space="preserve"> </w:t>
      </w:r>
      <w:proofErr w:type="spellStart"/>
      <w:r w:rsidR="00E251D2" w:rsidRPr="00905CFF">
        <w:rPr>
          <w:rFonts w:cs="Times New Roman"/>
          <w:b w:val="0"/>
          <w:bCs/>
          <w:i w:val="0"/>
          <w:iCs/>
          <w:szCs w:val="26"/>
          <w:lang w:val="en-US"/>
        </w:rPr>
        <w:t>thì</w:t>
      </w:r>
      <w:proofErr w:type="spellEnd"/>
      <w:r w:rsidR="00E251D2" w:rsidRPr="00905CFF">
        <w:rPr>
          <w:rFonts w:cs="Times New Roman"/>
          <w:b w:val="0"/>
          <w:bCs/>
          <w:i w:val="0"/>
          <w:iCs/>
          <w:szCs w:val="26"/>
          <w:lang w:val="en-US"/>
        </w:rPr>
        <w:t xml:space="preserve"> </w:t>
      </w:r>
      <w:proofErr w:type="spellStart"/>
      <w:r w:rsidR="00E251D2" w:rsidRPr="00905CFF">
        <w:rPr>
          <w:rFonts w:cs="Times New Roman"/>
          <w:b w:val="0"/>
          <w:bCs/>
          <w:i w:val="0"/>
          <w:iCs/>
          <w:szCs w:val="26"/>
          <w:lang w:val="en-US"/>
        </w:rPr>
        <w:t>hệ</w:t>
      </w:r>
      <w:proofErr w:type="spellEnd"/>
      <w:r w:rsidR="00E251D2" w:rsidRPr="00905CFF">
        <w:rPr>
          <w:rFonts w:cs="Times New Roman"/>
          <w:b w:val="0"/>
          <w:bCs/>
          <w:i w:val="0"/>
          <w:iCs/>
          <w:szCs w:val="26"/>
          <w:lang w:val="en-US"/>
        </w:rPr>
        <w:t xml:space="preserve"> </w:t>
      </w:r>
      <w:proofErr w:type="spellStart"/>
      <w:r w:rsidR="00E251D2" w:rsidRPr="00905CFF">
        <w:rPr>
          <w:rFonts w:cs="Times New Roman"/>
          <w:b w:val="0"/>
          <w:bCs/>
          <w:i w:val="0"/>
          <w:iCs/>
          <w:szCs w:val="26"/>
          <w:lang w:val="en-US"/>
        </w:rPr>
        <w:t>thống</w:t>
      </w:r>
      <w:proofErr w:type="spellEnd"/>
      <w:r w:rsidR="00E251D2" w:rsidRPr="00905CFF">
        <w:rPr>
          <w:rFonts w:cs="Times New Roman"/>
          <w:b w:val="0"/>
          <w:bCs/>
          <w:i w:val="0"/>
          <w:iCs/>
          <w:szCs w:val="26"/>
          <w:lang w:val="en-US"/>
        </w:rPr>
        <w:t xml:space="preserve"> </w:t>
      </w:r>
      <w:proofErr w:type="spellStart"/>
      <w:r w:rsidR="00E251D2" w:rsidRPr="00905CFF">
        <w:rPr>
          <w:rFonts w:cs="Times New Roman"/>
          <w:b w:val="0"/>
          <w:bCs/>
          <w:i w:val="0"/>
          <w:iCs/>
          <w:szCs w:val="26"/>
          <w:lang w:val="en-US"/>
        </w:rPr>
        <w:t>chuyển</w:t>
      </w:r>
      <w:proofErr w:type="spellEnd"/>
      <w:r w:rsidR="00E251D2" w:rsidRPr="00905CFF">
        <w:rPr>
          <w:rFonts w:cs="Times New Roman"/>
          <w:b w:val="0"/>
          <w:bCs/>
          <w:i w:val="0"/>
          <w:iCs/>
          <w:szCs w:val="26"/>
          <w:lang w:val="en-US"/>
        </w:rPr>
        <w:t xml:space="preserve"> sang </w:t>
      </w:r>
      <w:proofErr w:type="spellStart"/>
      <w:r w:rsidR="00E251D2" w:rsidRPr="00905CFF">
        <w:rPr>
          <w:rFonts w:cs="Times New Roman"/>
          <w:b w:val="0"/>
          <w:bCs/>
          <w:i w:val="0"/>
          <w:iCs/>
          <w:szCs w:val="26"/>
          <w:lang w:val="en-US"/>
        </w:rPr>
        <w:t>màn</w:t>
      </w:r>
      <w:proofErr w:type="spellEnd"/>
      <w:r w:rsidR="00E251D2" w:rsidRPr="00905CFF">
        <w:rPr>
          <w:rFonts w:cs="Times New Roman"/>
          <w:b w:val="0"/>
          <w:bCs/>
          <w:i w:val="0"/>
          <w:iCs/>
          <w:szCs w:val="26"/>
          <w:lang w:val="en-US"/>
        </w:rPr>
        <w:t xml:space="preserve"> </w:t>
      </w:r>
      <w:proofErr w:type="spellStart"/>
      <w:r w:rsidR="00E251D2" w:rsidRPr="00905CFF">
        <w:rPr>
          <w:rFonts w:cs="Times New Roman"/>
          <w:b w:val="0"/>
          <w:bCs/>
          <w:i w:val="0"/>
          <w:iCs/>
          <w:szCs w:val="26"/>
          <w:lang w:val="en-US"/>
        </w:rPr>
        <w:t>hình</w:t>
      </w:r>
      <w:proofErr w:type="spellEnd"/>
      <w:r w:rsidR="00E251D2" w:rsidRPr="00905CFF">
        <w:rPr>
          <w:rFonts w:cs="Times New Roman"/>
          <w:b w:val="0"/>
          <w:bCs/>
          <w:i w:val="0"/>
          <w:iCs/>
          <w:szCs w:val="26"/>
          <w:lang w:val="en-US"/>
        </w:rPr>
        <w:t xml:space="preserve"> </w:t>
      </w:r>
      <w:proofErr w:type="spellStart"/>
      <w:r w:rsidR="00E251D2" w:rsidRPr="00905CFF">
        <w:rPr>
          <w:rFonts w:cs="Times New Roman"/>
          <w:b w:val="0"/>
          <w:bCs/>
          <w:i w:val="0"/>
          <w:iCs/>
          <w:szCs w:val="26"/>
          <w:lang w:val="en-US"/>
        </w:rPr>
        <w:t>đặt</w:t>
      </w:r>
      <w:proofErr w:type="spellEnd"/>
      <w:r w:rsidR="00E251D2" w:rsidRPr="00905CFF">
        <w:rPr>
          <w:rFonts w:cs="Times New Roman"/>
          <w:b w:val="0"/>
          <w:bCs/>
          <w:i w:val="0"/>
          <w:iCs/>
          <w:szCs w:val="26"/>
          <w:lang w:val="en-US"/>
        </w:rPr>
        <w:t xml:space="preserve"> </w:t>
      </w:r>
      <w:proofErr w:type="spellStart"/>
      <w:r w:rsidR="00E251D2" w:rsidRPr="00905CFF">
        <w:rPr>
          <w:rFonts w:cs="Times New Roman"/>
          <w:b w:val="0"/>
          <w:bCs/>
          <w:i w:val="0"/>
          <w:iCs/>
          <w:szCs w:val="26"/>
          <w:lang w:val="en-US"/>
        </w:rPr>
        <w:t>lịch</w:t>
      </w:r>
      <w:proofErr w:type="spellEnd"/>
      <w:r w:rsidR="00E251D2" w:rsidRPr="00905CFF">
        <w:rPr>
          <w:rFonts w:cs="Times New Roman"/>
          <w:b w:val="0"/>
          <w:bCs/>
          <w:i w:val="0"/>
          <w:iCs/>
          <w:szCs w:val="26"/>
          <w:lang w:val="en-US"/>
        </w:rPr>
        <w:t xml:space="preserve"> </w:t>
      </w:r>
      <w:proofErr w:type="spellStart"/>
      <w:r w:rsidR="00E251D2" w:rsidRPr="00905CFF">
        <w:rPr>
          <w:rFonts w:cs="Times New Roman"/>
          <w:b w:val="0"/>
          <w:bCs/>
          <w:i w:val="0"/>
          <w:iCs/>
          <w:szCs w:val="26"/>
          <w:lang w:val="en-US"/>
        </w:rPr>
        <w:t>khám</w:t>
      </w:r>
      <w:proofErr w:type="spellEnd"/>
      <w:r w:rsidR="00E251D2" w:rsidRPr="00905CFF">
        <w:rPr>
          <w:rFonts w:cs="Times New Roman"/>
          <w:b w:val="0"/>
          <w:bCs/>
          <w:i w:val="0"/>
          <w:iCs/>
          <w:szCs w:val="26"/>
          <w:lang w:val="en-US"/>
        </w:rPr>
        <w:t xml:space="preserve"> </w:t>
      </w:r>
      <w:proofErr w:type="spellStart"/>
      <w:r w:rsidR="00E251D2" w:rsidRPr="00905CFF">
        <w:rPr>
          <w:rFonts w:cs="Times New Roman"/>
          <w:b w:val="0"/>
          <w:bCs/>
          <w:i w:val="0"/>
          <w:iCs/>
          <w:szCs w:val="26"/>
          <w:lang w:val="en-US"/>
        </w:rPr>
        <w:t>giống</w:t>
      </w:r>
      <w:proofErr w:type="spellEnd"/>
      <w:r w:rsidR="00E251D2" w:rsidRPr="00905CFF">
        <w:rPr>
          <w:rFonts w:cs="Times New Roman"/>
          <w:b w:val="0"/>
          <w:bCs/>
          <w:i w:val="0"/>
          <w:iCs/>
          <w:szCs w:val="26"/>
          <w:lang w:val="en-US"/>
        </w:rPr>
        <w:t xml:space="preserve"> </w:t>
      </w:r>
      <w:proofErr w:type="spellStart"/>
      <w:r w:rsidR="00E251D2" w:rsidRPr="00905CFF">
        <w:rPr>
          <w:rFonts w:cs="Times New Roman"/>
          <w:b w:val="0"/>
          <w:bCs/>
          <w:i w:val="0"/>
          <w:iCs/>
          <w:szCs w:val="26"/>
          <w:lang w:val="en-US"/>
        </w:rPr>
        <w:t>của</w:t>
      </w:r>
      <w:proofErr w:type="spellEnd"/>
      <w:r w:rsidR="00E251D2" w:rsidRPr="00905CFF">
        <w:rPr>
          <w:rFonts w:cs="Times New Roman"/>
          <w:b w:val="0"/>
          <w:bCs/>
          <w:i w:val="0"/>
          <w:iCs/>
          <w:szCs w:val="26"/>
          <w:lang w:val="en-US"/>
        </w:rPr>
        <w:t xml:space="preserve"> </w:t>
      </w:r>
      <w:proofErr w:type="spellStart"/>
      <w:r w:rsidR="00E251D2" w:rsidRPr="00905CFF">
        <w:rPr>
          <w:rFonts w:cs="Times New Roman"/>
          <w:b w:val="0"/>
          <w:bCs/>
          <w:i w:val="0"/>
          <w:iCs/>
          <w:szCs w:val="26"/>
          <w:lang w:val="en-US"/>
        </w:rPr>
        <w:t>bệnh</w:t>
      </w:r>
      <w:proofErr w:type="spellEnd"/>
      <w:r w:rsidR="00E251D2" w:rsidRPr="00905CFF">
        <w:rPr>
          <w:rFonts w:cs="Times New Roman"/>
          <w:b w:val="0"/>
          <w:bCs/>
          <w:i w:val="0"/>
          <w:iCs/>
          <w:szCs w:val="26"/>
          <w:lang w:val="en-US"/>
        </w:rPr>
        <w:t xml:space="preserve"> </w:t>
      </w:r>
      <w:proofErr w:type="spellStart"/>
      <w:r w:rsidR="00E251D2" w:rsidRPr="00905CFF">
        <w:rPr>
          <w:rFonts w:cs="Times New Roman"/>
          <w:b w:val="0"/>
          <w:bCs/>
          <w:i w:val="0"/>
          <w:iCs/>
          <w:szCs w:val="26"/>
          <w:lang w:val="en-US"/>
        </w:rPr>
        <w:t>nhân</w:t>
      </w:r>
      <w:proofErr w:type="spellEnd"/>
      <w:r w:rsidR="009D4740" w:rsidRPr="00905CFF">
        <w:rPr>
          <w:rFonts w:cs="Times New Roman"/>
          <w:b w:val="0"/>
          <w:bCs/>
          <w:i w:val="0"/>
          <w:iCs/>
          <w:szCs w:val="26"/>
          <w:lang w:val="en-US"/>
        </w:rPr>
        <w:t xml:space="preserve"> </w:t>
      </w:r>
    </w:p>
    <w:p w14:paraId="10B1FC1D" w14:textId="51AC13D3" w:rsidR="009D4740" w:rsidRPr="00905CFF" w:rsidRDefault="009D4740" w:rsidP="00E251D2">
      <w:pPr>
        <w:pStyle w:val="ListParagraph"/>
        <w:numPr>
          <w:ilvl w:val="0"/>
          <w:numId w:val="121"/>
        </w:numPr>
        <w:jc w:val="both"/>
        <w:rPr>
          <w:rFonts w:cs="Times New Roman"/>
          <w:b w:val="0"/>
          <w:bCs/>
          <w:i w:val="0"/>
          <w:iCs/>
          <w:szCs w:val="26"/>
          <w:lang w:val="en-US"/>
        </w:rPr>
      </w:pPr>
      <w:r w:rsidRPr="00905CFF">
        <w:rPr>
          <w:rFonts w:cs="Times New Roman"/>
          <w:b w:val="0"/>
          <w:bCs/>
          <w:i w:val="0"/>
          <w:iCs/>
          <w:szCs w:val="26"/>
          <w:lang w:val="en-US"/>
        </w:rPr>
        <w:t xml:space="preserve">UC 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hóa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trang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chủ</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viên</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Chọn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Hóa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đơn</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hiển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sách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đã</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=&gt; Xem chi </w:t>
      </w:r>
      <w:proofErr w:type="spellStart"/>
      <w:r w:rsidRPr="00905CFF">
        <w:rPr>
          <w:rFonts w:cs="Times New Roman"/>
          <w:b w:val="0"/>
          <w:bCs/>
          <w:i w:val="0"/>
          <w:iCs/>
          <w:szCs w:val="26"/>
          <w:lang w:val="en-US"/>
        </w:rPr>
        <w:t>tiết</w:t>
      </w:r>
      <w:proofErr w:type="spellEnd"/>
      <w:r w:rsidRPr="00905CFF">
        <w:rPr>
          <w:rFonts w:cs="Times New Roman"/>
          <w:b w:val="0"/>
          <w:bCs/>
          <w:i w:val="0"/>
          <w:iCs/>
          <w:szCs w:val="26"/>
          <w:lang w:val="en-US"/>
        </w:rPr>
        <w:t xml:space="preserve"> 1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hiển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sử</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cùng</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trạng</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thái</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thanh</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toán</w:t>
      </w:r>
      <w:proofErr w:type="spellEnd"/>
      <w:r w:rsidRPr="00905CFF">
        <w:rPr>
          <w:rFonts w:cs="Times New Roman"/>
          <w:b w:val="0"/>
          <w:bCs/>
          <w:i w:val="0"/>
          <w:iCs/>
          <w:szCs w:val="26"/>
          <w:lang w:val="en-US"/>
        </w:rPr>
        <w:t xml:space="preserve"> =&gt; </w:t>
      </w:r>
      <w:proofErr w:type="spellStart"/>
      <w:r w:rsidR="00DE5126" w:rsidRPr="00905CFF">
        <w:rPr>
          <w:rFonts w:cs="Times New Roman"/>
          <w:b w:val="0"/>
          <w:bCs/>
          <w:i w:val="0"/>
          <w:iCs/>
          <w:szCs w:val="26"/>
          <w:lang w:val="en-US"/>
        </w:rPr>
        <w:t>Nhân</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viên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xem</w:t>
      </w:r>
      <w:proofErr w:type="spellEnd"/>
      <w:r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hóa</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đơn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từng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lần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với</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những</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lịch</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khám</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chưa</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thánh</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toán</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thì</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có</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thể</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cập</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nhật</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lại</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trạng</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thái</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thanh</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toán</w:t>
      </w:r>
      <w:proofErr w:type="spellEnd"/>
      <w:r w:rsidRPr="00905CFF">
        <w:rPr>
          <w:rFonts w:cs="Times New Roman"/>
          <w:b w:val="0"/>
          <w:bCs/>
          <w:i w:val="0"/>
          <w:iCs/>
          <w:szCs w:val="26"/>
          <w:lang w:val="en-US"/>
        </w:rPr>
        <w:t xml:space="preserve">=&gt;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cập</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nhật</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lại</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trạng</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thái</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và</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thông</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báo</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thành</w:t>
      </w:r>
      <w:proofErr w:type="spellEnd"/>
      <w:r w:rsidR="00DE5126" w:rsidRPr="00905CFF">
        <w:rPr>
          <w:rFonts w:cs="Times New Roman"/>
          <w:b w:val="0"/>
          <w:bCs/>
          <w:i w:val="0"/>
          <w:iCs/>
          <w:szCs w:val="26"/>
          <w:lang w:val="en-US"/>
        </w:rPr>
        <w:t xml:space="preserve"> </w:t>
      </w:r>
      <w:proofErr w:type="spellStart"/>
      <w:r w:rsidR="00DE5126" w:rsidRPr="00905CFF">
        <w:rPr>
          <w:rFonts w:cs="Times New Roman"/>
          <w:b w:val="0"/>
          <w:bCs/>
          <w:i w:val="0"/>
          <w:iCs/>
          <w:szCs w:val="26"/>
          <w:lang w:val="en-US"/>
        </w:rPr>
        <w:t>công</w:t>
      </w:r>
      <w:proofErr w:type="spellEnd"/>
    </w:p>
    <w:p w14:paraId="7EBD40AD" w14:textId="51815AFF" w:rsidR="009D4740" w:rsidRPr="00905CFF" w:rsidRDefault="00DE5126" w:rsidP="00E251D2">
      <w:pPr>
        <w:pStyle w:val="ListParagraph"/>
        <w:numPr>
          <w:ilvl w:val="0"/>
          <w:numId w:val="121"/>
        </w:numPr>
        <w:jc w:val="both"/>
        <w:rPr>
          <w:rFonts w:cs="Times New Roman"/>
          <w:b w:val="0"/>
          <w:bCs/>
          <w:i w:val="0"/>
          <w:iCs/>
          <w:szCs w:val="26"/>
          <w:lang w:val="en-US"/>
        </w:rPr>
      </w:pPr>
      <w:r w:rsidRPr="00905CFF">
        <w:rPr>
          <w:rFonts w:cs="Times New Roman"/>
          <w:b w:val="0"/>
          <w:bCs/>
          <w:i w:val="0"/>
          <w:iCs/>
          <w:szCs w:val="26"/>
          <w:lang w:val="en-US"/>
        </w:rPr>
        <w:t xml:space="preserve">UC 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00683655" w:rsidRPr="00905CFF">
        <w:rPr>
          <w:rFonts w:cs="Times New Roman"/>
          <w:b w:val="0"/>
          <w:bCs/>
          <w:i w:val="0"/>
          <w:iCs/>
          <w:szCs w:val="26"/>
          <w:lang w:val="en-US"/>
        </w:rPr>
        <w:t>người</w:t>
      </w:r>
      <w:proofErr w:type="spellEnd"/>
      <w:r w:rsidR="00683655" w:rsidRPr="00905CFF">
        <w:rPr>
          <w:rFonts w:cs="Times New Roman"/>
          <w:b w:val="0"/>
          <w:bCs/>
          <w:i w:val="0"/>
          <w:iCs/>
          <w:szCs w:val="26"/>
          <w:lang w:val="en-US"/>
        </w:rPr>
        <w:t xml:space="preserve"> </w:t>
      </w:r>
      <w:proofErr w:type="spellStart"/>
      <w:r w:rsidR="00683655" w:rsidRPr="00905CFF">
        <w:rPr>
          <w:rFonts w:cs="Times New Roman"/>
          <w:b w:val="0"/>
          <w:bCs/>
          <w:i w:val="0"/>
          <w:iCs/>
          <w:szCs w:val="26"/>
          <w:lang w:val="en-US"/>
        </w:rPr>
        <w:t>dùng</w:t>
      </w:r>
      <w:proofErr w:type="spellEnd"/>
      <w:r w:rsidR="00683655" w:rsidRPr="00905CFF">
        <w:rPr>
          <w:rFonts w:cs="Times New Roman"/>
          <w:b w:val="0"/>
          <w:bCs/>
          <w:i w:val="0"/>
          <w:iCs/>
          <w:szCs w:val="26"/>
          <w:lang w:val="en-US"/>
        </w:rPr>
        <w:t xml:space="preserve">: Quản </w:t>
      </w:r>
      <w:proofErr w:type="spellStart"/>
      <w:r w:rsidR="00683655" w:rsidRPr="00905CFF">
        <w:rPr>
          <w:rFonts w:cs="Times New Roman"/>
          <w:b w:val="0"/>
          <w:bCs/>
          <w:i w:val="0"/>
          <w:iCs/>
          <w:szCs w:val="26"/>
          <w:lang w:val="en-US"/>
        </w:rPr>
        <w:t>trị</w:t>
      </w:r>
      <w:proofErr w:type="spellEnd"/>
      <w:r w:rsidR="00683655" w:rsidRPr="00905CFF">
        <w:rPr>
          <w:rFonts w:cs="Times New Roman"/>
          <w:b w:val="0"/>
          <w:bCs/>
          <w:i w:val="0"/>
          <w:iCs/>
          <w:szCs w:val="26"/>
          <w:lang w:val="en-US"/>
        </w:rPr>
        <w:t xml:space="preserve"> </w:t>
      </w:r>
      <w:proofErr w:type="spellStart"/>
      <w:r w:rsidR="00683655" w:rsidRPr="00905CFF">
        <w:rPr>
          <w:rFonts w:cs="Times New Roman"/>
          <w:b w:val="0"/>
          <w:bCs/>
          <w:i w:val="0"/>
          <w:iCs/>
          <w:szCs w:val="26"/>
          <w:lang w:val="en-US"/>
        </w:rPr>
        <w:t>viên</w:t>
      </w:r>
      <w:proofErr w:type="spellEnd"/>
      <w:r w:rsidR="00683655" w:rsidRPr="00905CFF">
        <w:rPr>
          <w:rFonts w:cs="Times New Roman"/>
          <w:b w:val="0"/>
          <w:bCs/>
          <w:i w:val="0"/>
          <w:iCs/>
          <w:szCs w:val="26"/>
          <w:lang w:val="en-US"/>
        </w:rPr>
        <w:t xml:space="preserve"> </w:t>
      </w:r>
      <w:proofErr w:type="spellStart"/>
      <w:r w:rsidR="00683655" w:rsidRPr="00905CFF">
        <w:rPr>
          <w:rFonts w:cs="Times New Roman"/>
          <w:b w:val="0"/>
          <w:bCs/>
          <w:i w:val="0"/>
          <w:iCs/>
          <w:szCs w:val="26"/>
          <w:lang w:val="en-US"/>
        </w:rPr>
        <w:t>vào</w:t>
      </w:r>
      <w:proofErr w:type="spellEnd"/>
      <w:r w:rsidR="00683655" w:rsidRPr="00905CFF">
        <w:rPr>
          <w:rFonts w:cs="Times New Roman"/>
          <w:b w:val="0"/>
          <w:bCs/>
          <w:i w:val="0"/>
          <w:iCs/>
          <w:szCs w:val="26"/>
          <w:lang w:val="en-US"/>
        </w:rPr>
        <w:t xml:space="preserve"> </w:t>
      </w:r>
      <w:proofErr w:type="spellStart"/>
      <w:r w:rsidR="00683655" w:rsidRPr="00905CFF">
        <w:rPr>
          <w:rFonts w:cs="Times New Roman"/>
          <w:b w:val="0"/>
          <w:bCs/>
          <w:i w:val="0"/>
          <w:iCs/>
          <w:szCs w:val="26"/>
          <w:lang w:val="en-US"/>
        </w:rPr>
        <w:t>trang</w:t>
      </w:r>
      <w:proofErr w:type="spellEnd"/>
      <w:r w:rsidR="00683655" w:rsidRPr="00905CFF">
        <w:rPr>
          <w:rFonts w:cs="Times New Roman"/>
          <w:b w:val="0"/>
          <w:bCs/>
          <w:i w:val="0"/>
          <w:iCs/>
          <w:szCs w:val="26"/>
          <w:lang w:val="en-US"/>
        </w:rPr>
        <w:t xml:space="preserve"> </w:t>
      </w:r>
      <w:proofErr w:type="spellStart"/>
      <w:r w:rsidR="00683655" w:rsidRPr="00905CFF">
        <w:rPr>
          <w:rFonts w:cs="Times New Roman"/>
          <w:b w:val="0"/>
          <w:bCs/>
          <w:i w:val="0"/>
          <w:iCs/>
          <w:szCs w:val="26"/>
          <w:lang w:val="en-US"/>
        </w:rPr>
        <w:t>chủ</w:t>
      </w:r>
      <w:proofErr w:type="spellEnd"/>
      <w:r w:rsidR="00683655" w:rsidRPr="00905CFF">
        <w:rPr>
          <w:rFonts w:cs="Times New Roman"/>
          <w:b w:val="0"/>
          <w:bCs/>
          <w:i w:val="0"/>
          <w:iCs/>
          <w:szCs w:val="26"/>
          <w:lang w:val="en-US"/>
        </w:rPr>
        <w:t xml:space="preserve"> </w:t>
      </w:r>
      <w:proofErr w:type="spellStart"/>
      <w:r w:rsidR="00683655" w:rsidRPr="00905CFF">
        <w:rPr>
          <w:rFonts w:cs="Times New Roman"/>
          <w:b w:val="0"/>
          <w:bCs/>
          <w:i w:val="0"/>
          <w:iCs/>
          <w:szCs w:val="26"/>
          <w:lang w:val="en-US"/>
        </w:rPr>
        <w:t>của</w:t>
      </w:r>
      <w:proofErr w:type="spellEnd"/>
      <w:r w:rsidR="00683655" w:rsidRPr="00905CFF">
        <w:rPr>
          <w:rFonts w:cs="Times New Roman"/>
          <w:b w:val="0"/>
          <w:bCs/>
          <w:i w:val="0"/>
          <w:iCs/>
          <w:szCs w:val="26"/>
          <w:lang w:val="en-US"/>
        </w:rPr>
        <w:t xml:space="preserve"> </w:t>
      </w:r>
      <w:proofErr w:type="spellStart"/>
      <w:r w:rsidR="00683655" w:rsidRPr="00905CFF">
        <w:rPr>
          <w:rFonts w:cs="Times New Roman"/>
          <w:b w:val="0"/>
          <w:bCs/>
          <w:i w:val="0"/>
          <w:iCs/>
          <w:szCs w:val="26"/>
          <w:lang w:val="en-US"/>
        </w:rPr>
        <w:t>quản</w:t>
      </w:r>
      <w:proofErr w:type="spellEnd"/>
      <w:r w:rsidR="00683655" w:rsidRPr="00905CFF">
        <w:rPr>
          <w:rFonts w:cs="Times New Roman"/>
          <w:b w:val="0"/>
          <w:bCs/>
          <w:i w:val="0"/>
          <w:iCs/>
          <w:szCs w:val="26"/>
          <w:lang w:val="en-US"/>
        </w:rPr>
        <w:t xml:space="preserve"> </w:t>
      </w:r>
      <w:proofErr w:type="spellStart"/>
      <w:r w:rsidR="00683655" w:rsidRPr="00905CFF">
        <w:rPr>
          <w:rFonts w:cs="Times New Roman"/>
          <w:b w:val="0"/>
          <w:bCs/>
          <w:i w:val="0"/>
          <w:iCs/>
          <w:szCs w:val="26"/>
          <w:lang w:val="en-US"/>
        </w:rPr>
        <w:t>trị</w:t>
      </w:r>
      <w:proofErr w:type="spellEnd"/>
      <w:r w:rsidR="00683655" w:rsidRPr="00905CFF">
        <w:rPr>
          <w:rFonts w:cs="Times New Roman"/>
          <w:b w:val="0"/>
          <w:bCs/>
          <w:i w:val="0"/>
          <w:iCs/>
          <w:szCs w:val="26"/>
          <w:lang w:val="en-US"/>
        </w:rPr>
        <w:t xml:space="preserve"> </w:t>
      </w:r>
      <w:proofErr w:type="spellStart"/>
      <w:r w:rsidR="00683655" w:rsidRPr="00905CFF">
        <w:rPr>
          <w:rFonts w:cs="Times New Roman"/>
          <w:b w:val="0"/>
          <w:bCs/>
          <w:i w:val="0"/>
          <w:iCs/>
          <w:szCs w:val="26"/>
          <w:lang w:val="en-US"/>
        </w:rPr>
        <w:t>viên</w:t>
      </w:r>
      <w:proofErr w:type="spellEnd"/>
      <w:r w:rsidR="00683655" w:rsidRPr="00905CFF">
        <w:rPr>
          <w:rFonts w:cs="Times New Roman"/>
          <w:b w:val="0"/>
          <w:bCs/>
          <w:i w:val="0"/>
          <w:iCs/>
          <w:szCs w:val="26"/>
          <w:lang w:val="en-US"/>
        </w:rPr>
        <w:t xml:space="preserve"> =&gt; </w:t>
      </w:r>
      <w:proofErr w:type="spellStart"/>
      <w:r w:rsidR="00683655" w:rsidRPr="00905CFF">
        <w:rPr>
          <w:rFonts w:cs="Times New Roman"/>
          <w:b w:val="0"/>
          <w:bCs/>
          <w:i w:val="0"/>
          <w:iCs/>
          <w:szCs w:val="26"/>
          <w:lang w:val="en-US"/>
        </w:rPr>
        <w:t>Chọn</w:t>
      </w:r>
      <w:proofErr w:type="spellEnd"/>
      <w:r w:rsidR="00683655" w:rsidRPr="00905CFF">
        <w:rPr>
          <w:rFonts w:cs="Times New Roman"/>
          <w:b w:val="0"/>
          <w:bCs/>
          <w:i w:val="0"/>
          <w:iCs/>
          <w:szCs w:val="26"/>
          <w:lang w:val="en-US"/>
        </w:rPr>
        <w:t xml:space="preserve"> “Quản </w:t>
      </w:r>
      <w:proofErr w:type="spellStart"/>
      <w:r w:rsidR="00683655" w:rsidRPr="00905CFF">
        <w:rPr>
          <w:rFonts w:cs="Times New Roman"/>
          <w:b w:val="0"/>
          <w:bCs/>
          <w:i w:val="0"/>
          <w:iCs/>
          <w:szCs w:val="26"/>
          <w:lang w:val="en-US"/>
        </w:rPr>
        <w:t>lý</w:t>
      </w:r>
      <w:proofErr w:type="spellEnd"/>
      <w:r w:rsidR="00683655" w:rsidRPr="00905CFF">
        <w:rPr>
          <w:rFonts w:cs="Times New Roman"/>
          <w:b w:val="0"/>
          <w:bCs/>
          <w:i w:val="0"/>
          <w:iCs/>
          <w:szCs w:val="26"/>
          <w:lang w:val="en-US"/>
        </w:rPr>
        <w:t xml:space="preserve"> </w:t>
      </w:r>
      <w:proofErr w:type="spellStart"/>
      <w:r w:rsidR="00683655" w:rsidRPr="00905CFF">
        <w:rPr>
          <w:rFonts w:cs="Times New Roman"/>
          <w:b w:val="0"/>
          <w:bCs/>
          <w:i w:val="0"/>
          <w:iCs/>
          <w:szCs w:val="26"/>
          <w:lang w:val="en-US"/>
        </w:rPr>
        <w:t>người</w:t>
      </w:r>
      <w:proofErr w:type="spellEnd"/>
      <w:r w:rsidR="00683655" w:rsidRPr="00905CFF">
        <w:rPr>
          <w:rFonts w:cs="Times New Roman"/>
          <w:b w:val="0"/>
          <w:bCs/>
          <w:i w:val="0"/>
          <w:iCs/>
          <w:szCs w:val="26"/>
          <w:lang w:val="en-US"/>
        </w:rPr>
        <w:t xml:space="preserve"> </w:t>
      </w:r>
      <w:proofErr w:type="spellStart"/>
      <w:r w:rsidR="00683655" w:rsidRPr="00905CFF">
        <w:rPr>
          <w:rFonts w:cs="Times New Roman"/>
          <w:b w:val="0"/>
          <w:bCs/>
          <w:i w:val="0"/>
          <w:iCs/>
          <w:szCs w:val="26"/>
          <w:lang w:val="en-US"/>
        </w:rPr>
        <w:t>dùng</w:t>
      </w:r>
      <w:proofErr w:type="spellEnd"/>
      <w:r w:rsidR="00683655" w:rsidRPr="00905CFF">
        <w:rPr>
          <w:rFonts w:cs="Times New Roman"/>
          <w:b w:val="0"/>
          <w:bCs/>
          <w:i w:val="0"/>
          <w:iCs/>
          <w:szCs w:val="26"/>
          <w:lang w:val="en-US"/>
        </w:rPr>
        <w:t xml:space="preserve">” =&gt; Trong </w:t>
      </w:r>
      <w:proofErr w:type="spellStart"/>
      <w:r w:rsidR="00683655" w:rsidRPr="00905CFF">
        <w:rPr>
          <w:rFonts w:cs="Times New Roman"/>
          <w:b w:val="0"/>
          <w:bCs/>
          <w:i w:val="0"/>
          <w:iCs/>
          <w:szCs w:val="26"/>
          <w:lang w:val="en-US"/>
        </w:rPr>
        <w:t>quản</w:t>
      </w:r>
      <w:proofErr w:type="spellEnd"/>
      <w:r w:rsidR="00683655" w:rsidRPr="00905CFF">
        <w:rPr>
          <w:rFonts w:cs="Times New Roman"/>
          <w:b w:val="0"/>
          <w:bCs/>
          <w:i w:val="0"/>
          <w:iCs/>
          <w:szCs w:val="26"/>
          <w:lang w:val="en-US"/>
        </w:rPr>
        <w:t xml:space="preserve"> </w:t>
      </w:r>
      <w:proofErr w:type="spellStart"/>
      <w:r w:rsidR="00683655" w:rsidRPr="00905CFF">
        <w:rPr>
          <w:rFonts w:cs="Times New Roman"/>
          <w:b w:val="0"/>
          <w:bCs/>
          <w:i w:val="0"/>
          <w:iCs/>
          <w:szCs w:val="26"/>
          <w:lang w:val="en-US"/>
        </w:rPr>
        <w:t>lý</w:t>
      </w:r>
      <w:proofErr w:type="spellEnd"/>
      <w:r w:rsidR="00683655" w:rsidRPr="00905CFF">
        <w:rPr>
          <w:rFonts w:cs="Times New Roman"/>
          <w:b w:val="0"/>
          <w:bCs/>
          <w:i w:val="0"/>
          <w:iCs/>
          <w:szCs w:val="26"/>
          <w:lang w:val="en-US"/>
        </w:rPr>
        <w:t xml:space="preserve"> </w:t>
      </w:r>
      <w:proofErr w:type="spellStart"/>
      <w:r w:rsidR="00683655" w:rsidRPr="00905CFF">
        <w:rPr>
          <w:rFonts w:cs="Times New Roman"/>
          <w:b w:val="0"/>
          <w:bCs/>
          <w:i w:val="0"/>
          <w:iCs/>
          <w:szCs w:val="26"/>
          <w:lang w:val="en-US"/>
        </w:rPr>
        <w:t>người</w:t>
      </w:r>
      <w:proofErr w:type="spellEnd"/>
      <w:r w:rsidR="00683655" w:rsidRPr="00905CFF">
        <w:rPr>
          <w:rFonts w:cs="Times New Roman"/>
          <w:b w:val="0"/>
          <w:bCs/>
          <w:i w:val="0"/>
          <w:iCs/>
          <w:szCs w:val="26"/>
          <w:lang w:val="en-US"/>
        </w:rPr>
        <w:t xml:space="preserve"> </w:t>
      </w:r>
      <w:proofErr w:type="spellStart"/>
      <w:r w:rsidR="00683655" w:rsidRPr="00905CFF">
        <w:rPr>
          <w:rFonts w:cs="Times New Roman"/>
          <w:b w:val="0"/>
          <w:bCs/>
          <w:i w:val="0"/>
          <w:iCs/>
          <w:szCs w:val="26"/>
          <w:lang w:val="en-US"/>
        </w:rPr>
        <w:t>dùng</w:t>
      </w:r>
      <w:proofErr w:type="spellEnd"/>
      <w:r w:rsidR="00683655" w:rsidRPr="00905CFF">
        <w:rPr>
          <w:rFonts w:cs="Times New Roman"/>
          <w:b w:val="0"/>
          <w:bCs/>
          <w:i w:val="0"/>
          <w:iCs/>
          <w:szCs w:val="26"/>
          <w:lang w:val="en-US"/>
        </w:rPr>
        <w:t xml:space="preserve"> chia </w:t>
      </w:r>
      <w:proofErr w:type="spellStart"/>
      <w:r w:rsidR="00683655" w:rsidRPr="00905CFF">
        <w:rPr>
          <w:rFonts w:cs="Times New Roman"/>
          <w:b w:val="0"/>
          <w:bCs/>
          <w:i w:val="0"/>
          <w:iCs/>
          <w:szCs w:val="26"/>
          <w:lang w:val="en-US"/>
        </w:rPr>
        <w:t>ra</w:t>
      </w:r>
      <w:proofErr w:type="spellEnd"/>
      <w:r w:rsidR="00683655" w:rsidRPr="00905CFF">
        <w:rPr>
          <w:rFonts w:cs="Times New Roman"/>
          <w:b w:val="0"/>
          <w:bCs/>
          <w:i w:val="0"/>
          <w:iCs/>
          <w:szCs w:val="26"/>
          <w:lang w:val="en-US"/>
        </w:rPr>
        <w:t xml:space="preserve"> </w:t>
      </w:r>
      <w:proofErr w:type="spellStart"/>
      <w:r w:rsidR="00683655" w:rsidRPr="00905CFF">
        <w:rPr>
          <w:rFonts w:cs="Times New Roman"/>
          <w:b w:val="0"/>
          <w:bCs/>
          <w:i w:val="0"/>
          <w:iCs/>
          <w:szCs w:val="26"/>
          <w:lang w:val="en-US"/>
        </w:rPr>
        <w:t>quản</w:t>
      </w:r>
      <w:proofErr w:type="spellEnd"/>
      <w:r w:rsidR="00683655" w:rsidRPr="00905CFF">
        <w:rPr>
          <w:rFonts w:cs="Times New Roman"/>
          <w:b w:val="0"/>
          <w:bCs/>
          <w:i w:val="0"/>
          <w:iCs/>
          <w:szCs w:val="26"/>
          <w:lang w:val="en-US"/>
        </w:rPr>
        <w:t xml:space="preserve"> </w:t>
      </w:r>
      <w:proofErr w:type="spellStart"/>
      <w:r w:rsidR="00683655" w:rsidRPr="00905CFF">
        <w:rPr>
          <w:rFonts w:cs="Times New Roman"/>
          <w:b w:val="0"/>
          <w:bCs/>
          <w:i w:val="0"/>
          <w:iCs/>
          <w:szCs w:val="26"/>
          <w:lang w:val="en-US"/>
        </w:rPr>
        <w:t>lý</w:t>
      </w:r>
      <w:proofErr w:type="spellEnd"/>
      <w:r w:rsidR="00683655" w:rsidRPr="00905CFF">
        <w:rPr>
          <w:rFonts w:cs="Times New Roman"/>
          <w:b w:val="0"/>
          <w:bCs/>
          <w:i w:val="0"/>
          <w:iCs/>
          <w:szCs w:val="26"/>
          <w:lang w:val="en-US"/>
        </w:rPr>
        <w:t xml:space="preserve"> </w:t>
      </w:r>
      <w:proofErr w:type="spellStart"/>
      <w:r w:rsidR="00683655" w:rsidRPr="00905CFF">
        <w:rPr>
          <w:rFonts w:cs="Times New Roman"/>
          <w:b w:val="0"/>
          <w:bCs/>
          <w:i w:val="0"/>
          <w:iCs/>
          <w:szCs w:val="26"/>
          <w:lang w:val="en-US"/>
        </w:rPr>
        <w:t>tài</w:t>
      </w:r>
      <w:proofErr w:type="spellEnd"/>
      <w:r w:rsidR="00683655" w:rsidRPr="00905CFF">
        <w:rPr>
          <w:rFonts w:cs="Times New Roman"/>
          <w:b w:val="0"/>
          <w:bCs/>
          <w:i w:val="0"/>
          <w:iCs/>
          <w:szCs w:val="26"/>
          <w:lang w:val="en-US"/>
        </w:rPr>
        <w:t xml:space="preserve"> </w:t>
      </w:r>
      <w:proofErr w:type="spellStart"/>
      <w:r w:rsidR="00683655" w:rsidRPr="00905CFF">
        <w:rPr>
          <w:rFonts w:cs="Times New Roman"/>
          <w:b w:val="0"/>
          <w:bCs/>
          <w:i w:val="0"/>
          <w:iCs/>
          <w:szCs w:val="26"/>
          <w:lang w:val="en-US"/>
        </w:rPr>
        <w:t>khoản</w:t>
      </w:r>
      <w:proofErr w:type="spellEnd"/>
      <w:r w:rsidR="00683655" w:rsidRPr="00905CFF">
        <w:rPr>
          <w:rFonts w:cs="Times New Roman"/>
          <w:b w:val="0"/>
          <w:bCs/>
          <w:i w:val="0"/>
          <w:iCs/>
          <w:szCs w:val="26"/>
          <w:lang w:val="en-US"/>
        </w:rPr>
        <w:t xml:space="preserve"> </w:t>
      </w:r>
      <w:proofErr w:type="spellStart"/>
      <w:r w:rsidR="00683655" w:rsidRPr="00905CFF">
        <w:rPr>
          <w:rFonts w:cs="Times New Roman"/>
          <w:b w:val="0"/>
          <w:bCs/>
          <w:i w:val="0"/>
          <w:iCs/>
          <w:szCs w:val="26"/>
          <w:lang w:val="en-US"/>
        </w:rPr>
        <w:t>hoặc</w:t>
      </w:r>
      <w:proofErr w:type="spellEnd"/>
      <w:r w:rsidR="00683655" w:rsidRPr="00905CFF">
        <w:rPr>
          <w:rFonts w:cs="Times New Roman"/>
          <w:b w:val="0"/>
          <w:bCs/>
          <w:i w:val="0"/>
          <w:iCs/>
          <w:szCs w:val="26"/>
          <w:lang w:val="en-US"/>
        </w:rPr>
        <w:t xml:space="preserve"> </w:t>
      </w:r>
      <w:proofErr w:type="spellStart"/>
      <w:r w:rsidR="00683655" w:rsidRPr="00905CFF">
        <w:rPr>
          <w:rFonts w:cs="Times New Roman"/>
          <w:b w:val="0"/>
          <w:bCs/>
          <w:i w:val="0"/>
          <w:iCs/>
          <w:szCs w:val="26"/>
          <w:lang w:val="en-US"/>
        </w:rPr>
        <w:t>quản</w:t>
      </w:r>
      <w:proofErr w:type="spellEnd"/>
      <w:r w:rsidR="00683655" w:rsidRPr="00905CFF">
        <w:rPr>
          <w:rFonts w:cs="Times New Roman"/>
          <w:b w:val="0"/>
          <w:bCs/>
          <w:i w:val="0"/>
          <w:iCs/>
          <w:szCs w:val="26"/>
          <w:lang w:val="en-US"/>
        </w:rPr>
        <w:t xml:space="preserve"> </w:t>
      </w:r>
      <w:proofErr w:type="spellStart"/>
      <w:r w:rsidR="00683655" w:rsidRPr="00905CFF">
        <w:rPr>
          <w:rFonts w:cs="Times New Roman"/>
          <w:b w:val="0"/>
          <w:bCs/>
          <w:i w:val="0"/>
          <w:iCs/>
          <w:szCs w:val="26"/>
          <w:lang w:val="en-US"/>
        </w:rPr>
        <w:t>lý</w:t>
      </w:r>
      <w:proofErr w:type="spellEnd"/>
      <w:r w:rsidR="00683655" w:rsidRPr="00905CFF">
        <w:rPr>
          <w:rFonts w:cs="Times New Roman"/>
          <w:b w:val="0"/>
          <w:bCs/>
          <w:i w:val="0"/>
          <w:iCs/>
          <w:szCs w:val="26"/>
          <w:lang w:val="en-US"/>
        </w:rPr>
        <w:t xml:space="preserve"> </w:t>
      </w:r>
      <w:proofErr w:type="spellStart"/>
      <w:r w:rsidR="00683655" w:rsidRPr="00905CFF">
        <w:rPr>
          <w:rFonts w:cs="Times New Roman"/>
          <w:b w:val="0"/>
          <w:bCs/>
          <w:i w:val="0"/>
          <w:iCs/>
          <w:szCs w:val="26"/>
          <w:lang w:val="en-US"/>
        </w:rPr>
        <w:t>thông</w:t>
      </w:r>
      <w:proofErr w:type="spellEnd"/>
      <w:r w:rsidR="00683655" w:rsidRPr="00905CFF">
        <w:rPr>
          <w:rFonts w:cs="Times New Roman"/>
          <w:b w:val="0"/>
          <w:bCs/>
          <w:i w:val="0"/>
          <w:iCs/>
          <w:szCs w:val="26"/>
          <w:lang w:val="en-US"/>
        </w:rPr>
        <w:t xml:space="preserve"> tin </w:t>
      </w:r>
      <w:proofErr w:type="spellStart"/>
      <w:r w:rsidR="00683655" w:rsidRPr="00905CFF">
        <w:rPr>
          <w:rFonts w:cs="Times New Roman"/>
          <w:b w:val="0"/>
          <w:bCs/>
          <w:i w:val="0"/>
          <w:iCs/>
          <w:szCs w:val="26"/>
          <w:lang w:val="en-US"/>
        </w:rPr>
        <w:t>cá</w:t>
      </w:r>
      <w:proofErr w:type="spellEnd"/>
      <w:r w:rsidR="00683655" w:rsidRPr="00905CFF">
        <w:rPr>
          <w:rFonts w:cs="Times New Roman"/>
          <w:b w:val="0"/>
          <w:bCs/>
          <w:i w:val="0"/>
          <w:iCs/>
          <w:szCs w:val="26"/>
          <w:lang w:val="en-US"/>
        </w:rPr>
        <w:t xml:space="preserve"> </w:t>
      </w:r>
      <w:proofErr w:type="spellStart"/>
      <w:r w:rsidR="00683655" w:rsidRPr="00905CFF">
        <w:rPr>
          <w:rFonts w:cs="Times New Roman"/>
          <w:b w:val="0"/>
          <w:bCs/>
          <w:i w:val="0"/>
          <w:iCs/>
          <w:szCs w:val="26"/>
          <w:lang w:val="en-US"/>
        </w:rPr>
        <w:t>nhân</w:t>
      </w:r>
      <w:proofErr w:type="spellEnd"/>
      <w:r w:rsidR="00683655" w:rsidRPr="00905CFF">
        <w:rPr>
          <w:rFonts w:cs="Times New Roman"/>
          <w:b w:val="0"/>
          <w:bCs/>
          <w:i w:val="0"/>
          <w:iCs/>
          <w:szCs w:val="26"/>
          <w:lang w:val="en-US"/>
        </w:rPr>
        <w:t>:</w:t>
      </w:r>
    </w:p>
    <w:p w14:paraId="11E11FEE" w14:textId="30620469" w:rsidR="00683655" w:rsidRPr="00905CFF" w:rsidRDefault="00683655" w:rsidP="00A600E8">
      <w:pPr>
        <w:pStyle w:val="ListParagraph"/>
        <w:numPr>
          <w:ilvl w:val="0"/>
          <w:numId w:val="124"/>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tài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khoản</w:t>
      </w:r>
      <w:proofErr w:type="spellEnd"/>
      <w:r w:rsidRPr="00905CFF">
        <w:rPr>
          <w:rFonts w:cs="Times New Roman"/>
          <w:b w:val="0"/>
          <w:bCs/>
          <w:i w:val="0"/>
          <w:iCs/>
          <w:szCs w:val="26"/>
          <w:lang w:val="en-US"/>
        </w:rPr>
        <w:t xml:space="preserve">: Quản </w:t>
      </w:r>
      <w:proofErr w:type="spellStart"/>
      <w:r w:rsidRPr="00905CFF">
        <w:rPr>
          <w:rFonts w:cs="Times New Roman"/>
          <w:b w:val="0"/>
          <w:bCs/>
          <w:i w:val="0"/>
          <w:iCs/>
          <w:szCs w:val="26"/>
          <w:lang w:val="en-US"/>
        </w:rPr>
        <w:t>trị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chọn</w:t>
      </w:r>
      <w:proofErr w:type="spellEnd"/>
      <w:r w:rsidRPr="00905CFF">
        <w:rPr>
          <w:rFonts w:cs="Times New Roman"/>
          <w:b w:val="0"/>
          <w:bCs/>
          <w:i w:val="0"/>
          <w:iCs/>
          <w:szCs w:val="26"/>
          <w:lang w:val="en-US"/>
        </w:rPr>
        <w:t xml:space="preserve"> “Tài </w:t>
      </w:r>
      <w:proofErr w:type="spellStart"/>
      <w:r w:rsidRPr="00905CFF">
        <w:rPr>
          <w:rFonts w:cs="Times New Roman"/>
          <w:b w:val="0"/>
          <w:bCs/>
          <w:i w:val="0"/>
          <w:iCs/>
          <w:szCs w:val="26"/>
          <w:lang w:val="en-US"/>
        </w:rPr>
        <w:t>khoản</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hiển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sách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tài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khoản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đã</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trong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=&gt; 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thêm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tài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khoản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mới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hoặc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xóa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tài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khoản</w:t>
      </w:r>
      <w:proofErr w:type="spellEnd"/>
      <w:r w:rsidRPr="00905CFF">
        <w:rPr>
          <w:rFonts w:cs="Times New Roman"/>
          <w:b w:val="0"/>
          <w:bCs/>
          <w:i w:val="0"/>
          <w:iCs/>
          <w:szCs w:val="26"/>
          <w:lang w:val="en-US"/>
        </w:rPr>
        <w:t xml:space="preserve"> </w:t>
      </w:r>
    </w:p>
    <w:p w14:paraId="2796DEB5" w14:textId="74BCE65A" w:rsidR="00683655" w:rsidRPr="00905CFF" w:rsidRDefault="00683655" w:rsidP="00A600E8">
      <w:pPr>
        <w:pStyle w:val="ListParagraph"/>
        <w:numPr>
          <w:ilvl w:val="0"/>
          <w:numId w:val="125"/>
        </w:numPr>
        <w:jc w:val="both"/>
        <w:rPr>
          <w:rFonts w:cs="Times New Roman"/>
          <w:b w:val="0"/>
          <w:bCs/>
          <w:i w:val="0"/>
          <w:iCs/>
          <w:szCs w:val="26"/>
          <w:lang w:val="en-US"/>
        </w:rPr>
      </w:pPr>
      <w:proofErr w:type="spellStart"/>
      <w:r w:rsidRPr="00905CFF">
        <w:rPr>
          <w:rFonts w:cs="Times New Roman"/>
          <w:b w:val="0"/>
          <w:bCs/>
          <w:i w:val="0"/>
          <w:iCs/>
          <w:szCs w:val="26"/>
          <w:lang w:val="en-US"/>
        </w:rPr>
        <w:t>Nếu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thêm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tài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khoản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mới</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hiển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màn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hình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tài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khoản</w:t>
      </w:r>
      <w:proofErr w:type="spellEnd"/>
      <w:r w:rsidRPr="00905CFF">
        <w:rPr>
          <w:rFonts w:cs="Times New Roman"/>
          <w:b w:val="0"/>
          <w:bCs/>
          <w:i w:val="0"/>
          <w:iCs/>
          <w:szCs w:val="26"/>
          <w:lang w:val="en-US"/>
        </w:rPr>
        <w:t xml:space="preserve"> =&gt; Quản </w:t>
      </w:r>
      <w:proofErr w:type="spellStart"/>
      <w:r w:rsidRPr="00905CFF">
        <w:rPr>
          <w:rFonts w:cs="Times New Roman"/>
          <w:b w:val="0"/>
          <w:bCs/>
          <w:i w:val="0"/>
          <w:iCs/>
          <w:szCs w:val="26"/>
          <w:lang w:val="en-US"/>
        </w:rPr>
        <w:t>trị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ấn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Thêm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mới</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lưu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dữ</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liệu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thành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công</w:t>
      </w:r>
      <w:proofErr w:type="spellEnd"/>
    </w:p>
    <w:p w14:paraId="55548C7D" w14:textId="4D04E9F3" w:rsidR="00683655" w:rsidRPr="00905CFF" w:rsidRDefault="00683655" w:rsidP="00A600E8">
      <w:pPr>
        <w:pStyle w:val="ListParagraph"/>
        <w:numPr>
          <w:ilvl w:val="0"/>
          <w:numId w:val="125"/>
        </w:numPr>
        <w:jc w:val="both"/>
        <w:rPr>
          <w:rFonts w:cs="Times New Roman"/>
          <w:b w:val="0"/>
          <w:bCs/>
          <w:i w:val="0"/>
          <w:iCs/>
          <w:szCs w:val="26"/>
          <w:lang w:val="en-US"/>
        </w:rPr>
      </w:pPr>
      <w:proofErr w:type="spellStart"/>
      <w:r w:rsidRPr="00905CFF">
        <w:rPr>
          <w:rFonts w:cs="Times New Roman"/>
          <w:b w:val="0"/>
          <w:bCs/>
          <w:i w:val="0"/>
          <w:iCs/>
          <w:szCs w:val="26"/>
          <w:lang w:val="en-US"/>
        </w:rPr>
        <w:t>Nếu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xóa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tài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khoản</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hiển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xóa</w:t>
      </w:r>
      <w:proofErr w:type="spellEnd"/>
      <w:r w:rsidRPr="00905CFF">
        <w:rPr>
          <w:rFonts w:cs="Times New Roman"/>
          <w:b w:val="0"/>
          <w:bCs/>
          <w:i w:val="0"/>
          <w:iCs/>
          <w:szCs w:val="26"/>
          <w:lang w:val="en-US"/>
        </w:rPr>
        <w:t xml:space="preserve"> =&gt;</w:t>
      </w:r>
      <w:r w:rsidR="00870685" w:rsidRPr="00905CFF">
        <w:rPr>
          <w:rFonts w:cs="Times New Roman"/>
          <w:b w:val="0"/>
          <w:bCs/>
          <w:i w:val="0"/>
          <w:iCs/>
          <w:szCs w:val="26"/>
          <w:lang w:val="en-US"/>
        </w:rPr>
        <w:t xml:space="preserve"> </w:t>
      </w:r>
      <w:proofErr w:type="spellStart"/>
      <w:r w:rsidR="00870685" w:rsidRPr="00905CFF">
        <w:rPr>
          <w:rFonts w:cs="Times New Roman"/>
          <w:b w:val="0"/>
          <w:bCs/>
          <w:i w:val="0"/>
          <w:iCs/>
          <w:szCs w:val="26"/>
          <w:lang w:val="en-US"/>
        </w:rPr>
        <w:t>Chọn</w:t>
      </w:r>
      <w:proofErr w:type="spellEnd"/>
      <w:r w:rsidR="00870685" w:rsidRPr="00905CFF">
        <w:rPr>
          <w:rFonts w:cs="Times New Roman"/>
          <w:b w:val="0"/>
          <w:bCs/>
          <w:i w:val="0"/>
          <w:iCs/>
          <w:szCs w:val="26"/>
          <w:lang w:val="en-US"/>
        </w:rPr>
        <w:t xml:space="preserve"> “</w:t>
      </w:r>
      <w:proofErr w:type="spellStart"/>
      <w:r w:rsidR="00870685" w:rsidRPr="00905CFF">
        <w:rPr>
          <w:rFonts w:cs="Times New Roman"/>
          <w:b w:val="0"/>
          <w:bCs/>
          <w:i w:val="0"/>
          <w:iCs/>
          <w:szCs w:val="26"/>
          <w:lang w:val="en-US"/>
        </w:rPr>
        <w:t>Đồng</w:t>
      </w:r>
      <w:proofErr w:type="spellEnd"/>
      <w:r w:rsidR="00870685" w:rsidRPr="00905CFF">
        <w:rPr>
          <w:rFonts w:cs="Times New Roman"/>
          <w:b w:val="0"/>
          <w:bCs/>
          <w:i w:val="0"/>
          <w:iCs/>
          <w:szCs w:val="26"/>
          <w:lang w:val="en-US"/>
        </w:rPr>
        <w:t xml:space="preserve"> ý” =&gt; </w:t>
      </w:r>
      <w:proofErr w:type="spellStart"/>
      <w:r w:rsidR="00870685" w:rsidRPr="00905CFF">
        <w:rPr>
          <w:rFonts w:cs="Times New Roman"/>
          <w:b w:val="0"/>
          <w:bCs/>
          <w:i w:val="0"/>
          <w:iCs/>
          <w:szCs w:val="26"/>
          <w:lang w:val="en-US"/>
        </w:rPr>
        <w:t>Hệ</w:t>
      </w:r>
      <w:proofErr w:type="spellEnd"/>
      <w:r w:rsidR="00870685" w:rsidRPr="00905CFF">
        <w:rPr>
          <w:rFonts w:cs="Times New Roman"/>
          <w:b w:val="0"/>
          <w:bCs/>
          <w:i w:val="0"/>
          <w:iCs/>
          <w:szCs w:val="26"/>
          <w:lang w:val="en-US"/>
        </w:rPr>
        <w:t xml:space="preserve"> </w:t>
      </w:r>
      <w:proofErr w:type="spellStart"/>
      <w:r w:rsidR="00870685" w:rsidRPr="00905CFF">
        <w:rPr>
          <w:rFonts w:cs="Times New Roman"/>
          <w:b w:val="0"/>
          <w:bCs/>
          <w:i w:val="0"/>
          <w:iCs/>
          <w:szCs w:val="26"/>
          <w:lang w:val="en-US"/>
        </w:rPr>
        <w:t>thống</w:t>
      </w:r>
      <w:proofErr w:type="spellEnd"/>
      <w:r w:rsidR="00870685" w:rsidRPr="00905CFF">
        <w:rPr>
          <w:rFonts w:cs="Times New Roman"/>
          <w:b w:val="0"/>
          <w:bCs/>
          <w:i w:val="0"/>
          <w:iCs/>
          <w:szCs w:val="26"/>
          <w:lang w:val="en-US"/>
        </w:rPr>
        <w:t xml:space="preserve"> </w:t>
      </w:r>
      <w:proofErr w:type="spellStart"/>
      <w:r w:rsidR="00870685" w:rsidRPr="00905CFF">
        <w:rPr>
          <w:rFonts w:cs="Times New Roman"/>
          <w:b w:val="0"/>
          <w:bCs/>
          <w:i w:val="0"/>
          <w:iCs/>
          <w:szCs w:val="26"/>
          <w:lang w:val="en-US"/>
        </w:rPr>
        <w:t>thực</w:t>
      </w:r>
      <w:proofErr w:type="spellEnd"/>
      <w:r w:rsidR="00870685" w:rsidRPr="00905CFF">
        <w:rPr>
          <w:rFonts w:cs="Times New Roman"/>
          <w:b w:val="0"/>
          <w:bCs/>
          <w:i w:val="0"/>
          <w:iCs/>
          <w:szCs w:val="26"/>
          <w:lang w:val="en-US"/>
        </w:rPr>
        <w:t xml:space="preserve"> </w:t>
      </w:r>
      <w:proofErr w:type="spellStart"/>
      <w:r w:rsidR="00870685" w:rsidRPr="00905CFF">
        <w:rPr>
          <w:rFonts w:cs="Times New Roman"/>
          <w:b w:val="0"/>
          <w:bCs/>
          <w:i w:val="0"/>
          <w:iCs/>
          <w:szCs w:val="26"/>
          <w:lang w:val="en-US"/>
        </w:rPr>
        <w:t>hiện</w:t>
      </w:r>
      <w:proofErr w:type="spellEnd"/>
      <w:r w:rsidR="00870685" w:rsidRPr="00905CFF">
        <w:rPr>
          <w:rFonts w:cs="Times New Roman"/>
          <w:b w:val="0"/>
          <w:bCs/>
          <w:i w:val="0"/>
          <w:iCs/>
          <w:szCs w:val="26"/>
          <w:lang w:val="en-US"/>
        </w:rPr>
        <w:t xml:space="preserve"> </w:t>
      </w:r>
      <w:proofErr w:type="spellStart"/>
      <w:r w:rsidR="00870685" w:rsidRPr="00905CFF">
        <w:rPr>
          <w:rFonts w:cs="Times New Roman"/>
          <w:b w:val="0"/>
          <w:bCs/>
          <w:i w:val="0"/>
          <w:iCs/>
          <w:szCs w:val="26"/>
          <w:lang w:val="en-US"/>
        </w:rPr>
        <w:t>xóa</w:t>
      </w:r>
      <w:proofErr w:type="spellEnd"/>
      <w:r w:rsidR="00870685" w:rsidRPr="00905CFF">
        <w:rPr>
          <w:rFonts w:cs="Times New Roman"/>
          <w:b w:val="0"/>
          <w:bCs/>
          <w:i w:val="0"/>
          <w:iCs/>
          <w:szCs w:val="26"/>
          <w:lang w:val="en-US"/>
        </w:rPr>
        <w:t xml:space="preserve"> </w:t>
      </w:r>
      <w:proofErr w:type="spellStart"/>
      <w:r w:rsidR="00870685" w:rsidRPr="00905CFF">
        <w:rPr>
          <w:rFonts w:cs="Times New Roman"/>
          <w:b w:val="0"/>
          <w:bCs/>
          <w:i w:val="0"/>
          <w:iCs/>
          <w:szCs w:val="26"/>
          <w:lang w:val="en-US"/>
        </w:rPr>
        <w:t>dữ</w:t>
      </w:r>
      <w:proofErr w:type="spellEnd"/>
      <w:r w:rsidR="00870685" w:rsidRPr="00905CFF">
        <w:rPr>
          <w:rFonts w:cs="Times New Roman"/>
          <w:b w:val="0"/>
          <w:bCs/>
          <w:i w:val="0"/>
          <w:iCs/>
          <w:szCs w:val="26"/>
          <w:lang w:val="en-US"/>
        </w:rPr>
        <w:t xml:space="preserve"> </w:t>
      </w:r>
      <w:proofErr w:type="spellStart"/>
      <w:r w:rsidR="00870685" w:rsidRPr="00905CFF">
        <w:rPr>
          <w:rFonts w:cs="Times New Roman"/>
          <w:b w:val="0"/>
          <w:bCs/>
          <w:i w:val="0"/>
          <w:iCs/>
          <w:szCs w:val="26"/>
          <w:lang w:val="en-US"/>
        </w:rPr>
        <w:t>liệu</w:t>
      </w:r>
      <w:proofErr w:type="spellEnd"/>
      <w:r w:rsidR="00870685" w:rsidRPr="00905CFF">
        <w:rPr>
          <w:rFonts w:cs="Times New Roman"/>
          <w:b w:val="0"/>
          <w:bCs/>
          <w:i w:val="0"/>
          <w:iCs/>
          <w:szCs w:val="26"/>
          <w:lang w:val="en-US"/>
        </w:rPr>
        <w:t xml:space="preserve"> </w:t>
      </w:r>
      <w:proofErr w:type="spellStart"/>
      <w:r w:rsidR="00870685" w:rsidRPr="00905CFF">
        <w:rPr>
          <w:rFonts w:cs="Times New Roman"/>
          <w:b w:val="0"/>
          <w:bCs/>
          <w:i w:val="0"/>
          <w:iCs/>
          <w:szCs w:val="26"/>
          <w:lang w:val="en-US"/>
        </w:rPr>
        <w:t>và</w:t>
      </w:r>
      <w:proofErr w:type="spellEnd"/>
      <w:r w:rsidR="00870685" w:rsidRPr="00905CFF">
        <w:rPr>
          <w:rFonts w:cs="Times New Roman"/>
          <w:b w:val="0"/>
          <w:bCs/>
          <w:i w:val="0"/>
          <w:iCs/>
          <w:szCs w:val="26"/>
          <w:lang w:val="en-US"/>
        </w:rPr>
        <w:t xml:space="preserve"> </w:t>
      </w:r>
      <w:proofErr w:type="spellStart"/>
      <w:r w:rsidR="00870685" w:rsidRPr="00905CFF">
        <w:rPr>
          <w:rFonts w:cs="Times New Roman"/>
          <w:b w:val="0"/>
          <w:bCs/>
          <w:i w:val="0"/>
          <w:iCs/>
          <w:szCs w:val="26"/>
          <w:lang w:val="en-US"/>
        </w:rPr>
        <w:t>thông</w:t>
      </w:r>
      <w:proofErr w:type="spellEnd"/>
      <w:r w:rsidR="00870685" w:rsidRPr="00905CFF">
        <w:rPr>
          <w:rFonts w:cs="Times New Roman"/>
          <w:b w:val="0"/>
          <w:bCs/>
          <w:i w:val="0"/>
          <w:iCs/>
          <w:szCs w:val="26"/>
          <w:lang w:val="en-US"/>
        </w:rPr>
        <w:t xml:space="preserve"> </w:t>
      </w:r>
      <w:proofErr w:type="spellStart"/>
      <w:r w:rsidR="00870685" w:rsidRPr="00905CFF">
        <w:rPr>
          <w:rFonts w:cs="Times New Roman"/>
          <w:b w:val="0"/>
          <w:bCs/>
          <w:i w:val="0"/>
          <w:iCs/>
          <w:szCs w:val="26"/>
          <w:lang w:val="en-US"/>
        </w:rPr>
        <w:t>báo</w:t>
      </w:r>
      <w:proofErr w:type="spellEnd"/>
      <w:r w:rsidR="00870685" w:rsidRPr="00905CFF">
        <w:rPr>
          <w:rFonts w:cs="Times New Roman"/>
          <w:b w:val="0"/>
          <w:bCs/>
          <w:i w:val="0"/>
          <w:iCs/>
          <w:szCs w:val="26"/>
          <w:lang w:val="en-US"/>
        </w:rPr>
        <w:t xml:space="preserve"> </w:t>
      </w:r>
      <w:proofErr w:type="spellStart"/>
      <w:r w:rsidR="00870685" w:rsidRPr="00905CFF">
        <w:rPr>
          <w:rFonts w:cs="Times New Roman"/>
          <w:b w:val="0"/>
          <w:bCs/>
          <w:i w:val="0"/>
          <w:iCs/>
          <w:szCs w:val="26"/>
          <w:lang w:val="en-US"/>
        </w:rPr>
        <w:t>thành</w:t>
      </w:r>
      <w:proofErr w:type="spellEnd"/>
      <w:r w:rsidR="00870685" w:rsidRPr="00905CFF">
        <w:rPr>
          <w:rFonts w:cs="Times New Roman"/>
          <w:b w:val="0"/>
          <w:bCs/>
          <w:i w:val="0"/>
          <w:iCs/>
          <w:szCs w:val="26"/>
          <w:lang w:val="en-US"/>
        </w:rPr>
        <w:t xml:space="preserve"> </w:t>
      </w:r>
      <w:proofErr w:type="spellStart"/>
      <w:r w:rsidR="00870685" w:rsidRPr="00905CFF">
        <w:rPr>
          <w:rFonts w:cs="Times New Roman"/>
          <w:b w:val="0"/>
          <w:bCs/>
          <w:i w:val="0"/>
          <w:iCs/>
          <w:szCs w:val="26"/>
          <w:lang w:val="en-US"/>
        </w:rPr>
        <w:t>công</w:t>
      </w:r>
      <w:proofErr w:type="spellEnd"/>
    </w:p>
    <w:p w14:paraId="070B8928" w14:textId="0828DF65" w:rsidR="00870685" w:rsidRPr="00905CFF" w:rsidRDefault="00870685" w:rsidP="00A600E8">
      <w:pPr>
        <w:pStyle w:val="ListParagraph"/>
        <w:numPr>
          <w:ilvl w:val="0"/>
          <w:numId w:val="126"/>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cá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Quản </w:t>
      </w:r>
      <w:proofErr w:type="spellStart"/>
      <w:r w:rsidRPr="00905CFF">
        <w:rPr>
          <w:rFonts w:cs="Times New Roman"/>
          <w:b w:val="0"/>
          <w:bCs/>
          <w:i w:val="0"/>
          <w:iCs/>
          <w:szCs w:val="26"/>
          <w:lang w:val="en-US"/>
        </w:rPr>
        <w:t>trị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chọn</w:t>
      </w:r>
      <w:proofErr w:type="spellEnd"/>
      <w:r w:rsidRPr="00905CFF">
        <w:rPr>
          <w:rFonts w:cs="Times New Roman"/>
          <w:b w:val="0"/>
          <w:bCs/>
          <w:i w:val="0"/>
          <w:iCs/>
          <w:szCs w:val="26"/>
          <w:lang w:val="en-US"/>
        </w:rPr>
        <w:t xml:space="preserve"> “Thông tin </w:t>
      </w:r>
      <w:proofErr w:type="spellStart"/>
      <w:r w:rsidRPr="00905CFF">
        <w:rPr>
          <w:rFonts w:cs="Times New Roman"/>
          <w:b w:val="0"/>
          <w:bCs/>
          <w:i w:val="0"/>
          <w:iCs/>
          <w:szCs w:val="26"/>
          <w:lang w:val="en-US"/>
        </w:rPr>
        <w:t>cá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hiển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sách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chia </w:t>
      </w:r>
      <w:proofErr w:type="spellStart"/>
      <w:r w:rsidRPr="00905CFF">
        <w:rPr>
          <w:rFonts w:cs="Times New Roman"/>
          <w:b w:val="0"/>
          <w:bCs/>
          <w:i w:val="0"/>
          <w:iCs/>
          <w:szCs w:val="26"/>
          <w:lang w:val="en-US"/>
        </w:rPr>
        <w:t>theo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vai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trò</w:t>
      </w:r>
      <w:proofErr w:type="spellEnd"/>
      <w:r w:rsidRPr="00905CFF">
        <w:rPr>
          <w:rFonts w:cs="Times New Roman"/>
          <w:b w:val="0"/>
          <w:bCs/>
          <w:i w:val="0"/>
          <w:iCs/>
          <w:szCs w:val="26"/>
          <w:lang w:val="en-US"/>
        </w:rPr>
        <w:t xml:space="preserve"> =&gt; Quản </w:t>
      </w:r>
      <w:proofErr w:type="spellStart"/>
      <w:r w:rsidRPr="00905CFF">
        <w:rPr>
          <w:rFonts w:cs="Times New Roman"/>
          <w:b w:val="0"/>
          <w:bCs/>
          <w:i w:val="0"/>
          <w:iCs/>
          <w:szCs w:val="26"/>
          <w:lang w:val="en-US"/>
        </w:rPr>
        <w:t>trị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chỉnh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sửa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cá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hiển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chi </w:t>
      </w:r>
      <w:proofErr w:type="spellStart"/>
      <w:r w:rsidRPr="00905CFF">
        <w:rPr>
          <w:rFonts w:cs="Times New Roman"/>
          <w:b w:val="0"/>
          <w:bCs/>
          <w:i w:val="0"/>
          <w:iCs/>
          <w:szCs w:val="26"/>
          <w:lang w:val="en-US"/>
        </w:rPr>
        <w:t>tiết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cúa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=&gt; Quản </w:t>
      </w:r>
      <w:proofErr w:type="spellStart"/>
      <w:r w:rsidRPr="00905CFF">
        <w:rPr>
          <w:rFonts w:cs="Times New Roman"/>
          <w:b w:val="0"/>
          <w:bCs/>
          <w:i w:val="0"/>
          <w:iCs/>
          <w:szCs w:val="26"/>
          <w:lang w:val="en-US"/>
        </w:rPr>
        <w:t>trị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ấn</w:t>
      </w:r>
      <w:proofErr w:type="spellEnd"/>
      <w:r w:rsidRPr="00905CFF">
        <w:rPr>
          <w:rFonts w:cs="Times New Roman"/>
          <w:b w:val="0"/>
          <w:bCs/>
          <w:i w:val="0"/>
          <w:iCs/>
          <w:szCs w:val="26"/>
          <w:lang w:val="en-US"/>
        </w:rPr>
        <w:t xml:space="preserve"> “Lưu” =&gt;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dữ</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liệu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thành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công</w:t>
      </w:r>
      <w:proofErr w:type="spellEnd"/>
    </w:p>
    <w:p w14:paraId="39998203" w14:textId="0BC58681" w:rsidR="00870685" w:rsidRPr="00905CFF" w:rsidRDefault="00870685" w:rsidP="00A600E8">
      <w:pPr>
        <w:pStyle w:val="ListParagraph"/>
        <w:numPr>
          <w:ilvl w:val="0"/>
          <w:numId w:val="127"/>
        </w:numPr>
        <w:jc w:val="both"/>
        <w:rPr>
          <w:rFonts w:cs="Times New Roman"/>
          <w:b w:val="0"/>
          <w:bCs/>
          <w:i w:val="0"/>
          <w:iCs/>
          <w:szCs w:val="26"/>
          <w:lang w:val="en-US"/>
        </w:rPr>
      </w:pPr>
      <w:r w:rsidRPr="00905CFF">
        <w:rPr>
          <w:rFonts w:cs="Times New Roman"/>
          <w:b w:val="0"/>
          <w:bCs/>
          <w:i w:val="0"/>
          <w:iCs/>
          <w:szCs w:val="26"/>
          <w:lang w:val="en-US"/>
        </w:rPr>
        <w:t xml:space="preserve">UC </w:t>
      </w:r>
      <w:r w:rsidR="00FD1D50" w:rsidRPr="00905CFF">
        <w:rPr>
          <w:rFonts w:cs="Times New Roman"/>
          <w:b w:val="0"/>
          <w:bCs/>
          <w:i w:val="0"/>
          <w:iCs/>
          <w:szCs w:val="26"/>
          <w:lang w:val="en-US"/>
        </w:rPr>
        <w:t>Q</w:t>
      </w:r>
      <w:r w:rsidRPr="00905CFF">
        <w:rPr>
          <w:rFonts w:cs="Times New Roman"/>
          <w:b w:val="0"/>
          <w:bCs/>
          <w:i w:val="0"/>
          <w:iCs/>
          <w:szCs w:val="26"/>
          <w:lang w:val="en-US"/>
        </w:rPr>
        <w:t xml:space="preserve">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00FD1D50" w:rsidRPr="00905CFF">
        <w:rPr>
          <w:rFonts w:cs="Times New Roman"/>
          <w:b w:val="0"/>
          <w:bCs/>
          <w:i w:val="0"/>
          <w:iCs/>
          <w:szCs w:val="26"/>
          <w:lang w:val="en-US"/>
        </w:rPr>
        <w:t>doanh</w:t>
      </w:r>
      <w:proofErr w:type="spellEnd"/>
      <w:r w:rsidR="00FD1D50" w:rsidRPr="00905CFF">
        <w:rPr>
          <w:rFonts w:cs="Times New Roman"/>
          <w:b w:val="0"/>
          <w:bCs/>
          <w:i w:val="0"/>
          <w:iCs/>
          <w:szCs w:val="26"/>
          <w:lang w:val="en-US"/>
        </w:rPr>
        <w:t xml:space="preserve"> </w:t>
      </w:r>
      <w:proofErr w:type="spellStart"/>
      <w:r w:rsidR="00FD1D50" w:rsidRPr="00905CFF">
        <w:rPr>
          <w:rFonts w:cs="Times New Roman"/>
          <w:b w:val="0"/>
          <w:bCs/>
          <w:i w:val="0"/>
          <w:iCs/>
          <w:szCs w:val="26"/>
          <w:lang w:val="en-US"/>
        </w:rPr>
        <w:t>thu</w:t>
      </w:r>
      <w:proofErr w:type="spellEnd"/>
      <w:r w:rsidR="00FD1D50" w:rsidRPr="00905CFF">
        <w:rPr>
          <w:rFonts w:cs="Times New Roman"/>
          <w:b w:val="0"/>
          <w:bCs/>
          <w:i w:val="0"/>
          <w:iCs/>
          <w:szCs w:val="26"/>
          <w:lang w:val="en-US"/>
        </w:rPr>
        <w:t xml:space="preserve">: Quản </w:t>
      </w:r>
      <w:proofErr w:type="spellStart"/>
      <w:r w:rsidR="00FD1D50" w:rsidRPr="00905CFF">
        <w:rPr>
          <w:rFonts w:cs="Times New Roman"/>
          <w:b w:val="0"/>
          <w:bCs/>
          <w:i w:val="0"/>
          <w:iCs/>
          <w:szCs w:val="26"/>
          <w:lang w:val="en-US"/>
        </w:rPr>
        <w:t>trị</w:t>
      </w:r>
      <w:proofErr w:type="spellEnd"/>
      <w:r w:rsidR="00FD1D50" w:rsidRPr="00905CFF">
        <w:rPr>
          <w:rFonts w:cs="Times New Roman"/>
          <w:b w:val="0"/>
          <w:bCs/>
          <w:i w:val="0"/>
          <w:iCs/>
          <w:szCs w:val="26"/>
          <w:lang w:val="en-US"/>
        </w:rPr>
        <w:t xml:space="preserve"> </w:t>
      </w:r>
      <w:proofErr w:type="spellStart"/>
      <w:r w:rsidR="00FD1D50" w:rsidRPr="00905CFF">
        <w:rPr>
          <w:rFonts w:cs="Times New Roman"/>
          <w:b w:val="0"/>
          <w:bCs/>
          <w:i w:val="0"/>
          <w:iCs/>
          <w:szCs w:val="26"/>
          <w:lang w:val="en-US"/>
        </w:rPr>
        <w:t>viên</w:t>
      </w:r>
      <w:proofErr w:type="spellEnd"/>
      <w:r w:rsidR="00FD1D50" w:rsidRPr="00905CFF">
        <w:rPr>
          <w:rFonts w:cs="Times New Roman"/>
          <w:b w:val="0"/>
          <w:bCs/>
          <w:i w:val="0"/>
          <w:iCs/>
          <w:szCs w:val="26"/>
          <w:lang w:val="en-US"/>
        </w:rPr>
        <w:t xml:space="preserve"> </w:t>
      </w:r>
      <w:r w:rsidR="00FD1D50" w:rsidRPr="00905CFF">
        <w:rPr>
          <w:rFonts w:cs="Times New Roman"/>
          <w:b w:val="0"/>
          <w:bCs/>
          <w:i w:val="0"/>
          <w:iCs/>
          <w:szCs w:val="26"/>
        </w:rPr>
        <w:t xml:space="preserve">vào trang chủ </w:t>
      </w:r>
      <w:proofErr w:type="spellStart"/>
      <w:r w:rsidR="00FD1D50" w:rsidRPr="00905CFF">
        <w:rPr>
          <w:rFonts w:cs="Times New Roman"/>
          <w:b w:val="0"/>
          <w:bCs/>
          <w:i w:val="0"/>
          <w:iCs/>
          <w:szCs w:val="26"/>
          <w:lang w:val="en-US"/>
        </w:rPr>
        <w:t>quản</w:t>
      </w:r>
      <w:proofErr w:type="spellEnd"/>
      <w:r w:rsidR="00FD1D50" w:rsidRPr="00905CFF">
        <w:rPr>
          <w:rFonts w:cs="Times New Roman"/>
          <w:b w:val="0"/>
          <w:bCs/>
          <w:i w:val="0"/>
          <w:iCs/>
          <w:szCs w:val="26"/>
          <w:lang w:val="en-US"/>
        </w:rPr>
        <w:t xml:space="preserve"> </w:t>
      </w:r>
      <w:proofErr w:type="spellStart"/>
      <w:r w:rsidR="00FD1D50" w:rsidRPr="00905CFF">
        <w:rPr>
          <w:rFonts w:cs="Times New Roman"/>
          <w:b w:val="0"/>
          <w:bCs/>
          <w:i w:val="0"/>
          <w:iCs/>
          <w:szCs w:val="26"/>
          <w:lang w:val="en-US"/>
        </w:rPr>
        <w:t>trị</w:t>
      </w:r>
      <w:proofErr w:type="spellEnd"/>
      <w:r w:rsidR="00FD1D50" w:rsidRPr="00905CFF">
        <w:rPr>
          <w:rFonts w:cs="Times New Roman"/>
          <w:b w:val="0"/>
          <w:bCs/>
          <w:i w:val="0"/>
          <w:iCs/>
          <w:szCs w:val="26"/>
          <w:lang w:val="en-US"/>
        </w:rPr>
        <w:t xml:space="preserve"> </w:t>
      </w:r>
      <w:proofErr w:type="spellStart"/>
      <w:r w:rsidR="00FD1D50" w:rsidRPr="00905CFF">
        <w:rPr>
          <w:rFonts w:cs="Times New Roman"/>
          <w:b w:val="0"/>
          <w:bCs/>
          <w:i w:val="0"/>
          <w:iCs/>
          <w:szCs w:val="26"/>
          <w:lang w:val="en-US"/>
        </w:rPr>
        <w:t>viên</w:t>
      </w:r>
      <w:proofErr w:type="spellEnd"/>
      <w:r w:rsidR="00FD1D50" w:rsidRPr="00905CFF">
        <w:rPr>
          <w:rFonts w:cs="Times New Roman"/>
          <w:b w:val="0"/>
          <w:bCs/>
          <w:i w:val="0"/>
          <w:iCs/>
          <w:szCs w:val="26"/>
          <w:lang w:val="en-US"/>
        </w:rPr>
        <w:t xml:space="preserve"> </w:t>
      </w:r>
      <w:r w:rsidR="00FD1D50" w:rsidRPr="00905CFF">
        <w:rPr>
          <w:rFonts w:cs="Times New Roman"/>
          <w:b w:val="0"/>
          <w:bCs/>
          <w:i w:val="0"/>
          <w:iCs/>
          <w:szCs w:val="26"/>
        </w:rPr>
        <w:t>-&gt; hệ thống hiển thị</w:t>
      </w:r>
      <w:r w:rsidR="00FD1D50" w:rsidRPr="00905CFF">
        <w:rPr>
          <w:rFonts w:cs="Times New Roman"/>
          <w:b w:val="0"/>
          <w:bCs/>
          <w:i w:val="0"/>
          <w:iCs/>
          <w:szCs w:val="26"/>
          <w:lang w:val="en-US"/>
        </w:rPr>
        <w:t xml:space="preserve"> </w:t>
      </w:r>
      <w:r w:rsidR="00FD1D50" w:rsidRPr="00905CFF">
        <w:rPr>
          <w:rFonts w:cs="Times New Roman"/>
          <w:b w:val="0"/>
          <w:bCs/>
          <w:i w:val="0"/>
          <w:iCs/>
          <w:szCs w:val="26"/>
        </w:rPr>
        <w:t xml:space="preserve">các biểu đồ quản lý doanh thu theo tháng và theo năm -&gt; </w:t>
      </w:r>
      <w:r w:rsidR="00FD1D50" w:rsidRPr="00905CFF">
        <w:rPr>
          <w:rFonts w:cs="Times New Roman"/>
          <w:b w:val="0"/>
          <w:bCs/>
          <w:i w:val="0"/>
          <w:iCs/>
          <w:szCs w:val="26"/>
          <w:lang w:val="en-US"/>
        </w:rPr>
        <w:t xml:space="preserve">Quản </w:t>
      </w:r>
      <w:proofErr w:type="spellStart"/>
      <w:r w:rsidR="00FD1D50" w:rsidRPr="00905CFF">
        <w:rPr>
          <w:rFonts w:cs="Times New Roman"/>
          <w:b w:val="0"/>
          <w:bCs/>
          <w:i w:val="0"/>
          <w:iCs/>
          <w:szCs w:val="26"/>
          <w:lang w:val="en-US"/>
        </w:rPr>
        <w:t>trị</w:t>
      </w:r>
      <w:proofErr w:type="spellEnd"/>
      <w:r w:rsidR="00FD1D50" w:rsidRPr="00905CFF">
        <w:rPr>
          <w:rFonts w:cs="Times New Roman"/>
          <w:b w:val="0"/>
          <w:bCs/>
          <w:i w:val="0"/>
          <w:iCs/>
          <w:szCs w:val="26"/>
          <w:lang w:val="en-US"/>
        </w:rPr>
        <w:t xml:space="preserve"> </w:t>
      </w:r>
      <w:proofErr w:type="spellStart"/>
      <w:r w:rsidR="00FD1D50" w:rsidRPr="00905CFF">
        <w:rPr>
          <w:rFonts w:cs="Times New Roman"/>
          <w:b w:val="0"/>
          <w:bCs/>
          <w:i w:val="0"/>
          <w:iCs/>
          <w:szCs w:val="26"/>
          <w:lang w:val="en-US"/>
        </w:rPr>
        <w:t>viên</w:t>
      </w:r>
      <w:proofErr w:type="spellEnd"/>
      <w:r w:rsidR="00FD1D50" w:rsidRPr="00905CFF">
        <w:rPr>
          <w:rFonts w:cs="Times New Roman"/>
          <w:b w:val="0"/>
          <w:bCs/>
          <w:i w:val="0"/>
          <w:iCs/>
          <w:szCs w:val="26"/>
          <w:lang w:val="en-US"/>
        </w:rPr>
        <w:t xml:space="preserve"> </w:t>
      </w:r>
      <w:r w:rsidR="00FD1D50" w:rsidRPr="00905CFF">
        <w:rPr>
          <w:rFonts w:cs="Times New Roman"/>
          <w:b w:val="0"/>
          <w:bCs/>
          <w:i w:val="0"/>
          <w:iCs/>
          <w:szCs w:val="26"/>
        </w:rPr>
        <w:t>click nút</w:t>
      </w:r>
      <w:r w:rsidR="00FD1D50" w:rsidRPr="00905CFF">
        <w:rPr>
          <w:rFonts w:cs="Times New Roman"/>
          <w:b w:val="0"/>
          <w:bCs/>
          <w:i w:val="0"/>
          <w:iCs/>
          <w:szCs w:val="26"/>
          <w:lang w:val="en-US"/>
        </w:rPr>
        <w:t xml:space="preserve"> </w:t>
      </w:r>
      <w:r w:rsidR="00FD1D50" w:rsidRPr="00905CFF">
        <w:rPr>
          <w:rFonts w:cs="Times New Roman"/>
          <w:b w:val="0"/>
          <w:bCs/>
          <w:i w:val="0"/>
          <w:iCs/>
          <w:szCs w:val="26"/>
        </w:rPr>
        <w:t xml:space="preserve">xuất thông kê </w:t>
      </w:r>
      <w:r w:rsidR="00A600E8" w:rsidRPr="00905CFF">
        <w:rPr>
          <w:rFonts w:cs="Times New Roman"/>
          <w:b w:val="0"/>
          <w:bCs/>
          <w:i w:val="0"/>
          <w:iCs/>
          <w:szCs w:val="26"/>
          <w:lang w:val="en-US"/>
        </w:rPr>
        <w:t>=</w:t>
      </w:r>
      <w:r w:rsidR="00FD1D50" w:rsidRPr="00905CFF">
        <w:rPr>
          <w:rFonts w:cs="Times New Roman"/>
          <w:b w:val="0"/>
          <w:bCs/>
          <w:i w:val="0"/>
          <w:iCs/>
          <w:szCs w:val="26"/>
        </w:rPr>
        <w:t>&gt; hệ thống thực hiện load thống kê doanh thu và xuất file</w:t>
      </w:r>
      <w:r w:rsidR="00FD1D50" w:rsidRPr="00905CFF">
        <w:rPr>
          <w:rFonts w:cs="Times New Roman"/>
          <w:b w:val="0"/>
          <w:bCs/>
          <w:i w:val="0"/>
          <w:iCs/>
          <w:szCs w:val="26"/>
          <w:lang w:val="en-US"/>
        </w:rPr>
        <w:t xml:space="preserve"> </w:t>
      </w:r>
      <w:r w:rsidR="00FD1D50" w:rsidRPr="00905CFF">
        <w:rPr>
          <w:rFonts w:cs="Times New Roman"/>
          <w:b w:val="0"/>
          <w:bCs/>
          <w:i w:val="0"/>
          <w:iCs/>
          <w:szCs w:val="26"/>
        </w:rPr>
        <w:t>excel doanh thu theo tháng và theo năm.</w:t>
      </w:r>
    </w:p>
    <w:p w14:paraId="5E093B06" w14:textId="43B1909D" w:rsidR="00FD1D50" w:rsidRPr="00905CFF" w:rsidRDefault="00FD1D50" w:rsidP="00A600E8">
      <w:pPr>
        <w:pStyle w:val="ListParagraph"/>
        <w:numPr>
          <w:ilvl w:val="0"/>
          <w:numId w:val="127"/>
        </w:numPr>
        <w:jc w:val="both"/>
        <w:rPr>
          <w:rFonts w:cs="Times New Roman"/>
          <w:b w:val="0"/>
          <w:bCs/>
          <w:i w:val="0"/>
          <w:iCs/>
          <w:szCs w:val="26"/>
          <w:lang w:val="en-US"/>
        </w:rPr>
      </w:pPr>
      <w:r w:rsidRPr="00905CFF">
        <w:rPr>
          <w:rFonts w:cs="Times New Roman"/>
          <w:b w:val="0"/>
          <w:bCs/>
          <w:i w:val="0"/>
          <w:iCs/>
          <w:szCs w:val="26"/>
          <w:lang w:val="en-US"/>
        </w:rPr>
        <w:t xml:space="preserve">UC 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mục</w:t>
      </w:r>
      <w:proofErr w:type="spellEnd"/>
      <w:r w:rsidRPr="00905CFF">
        <w:rPr>
          <w:rFonts w:cs="Times New Roman"/>
          <w:b w:val="0"/>
          <w:bCs/>
          <w:i w:val="0"/>
          <w:iCs/>
          <w:szCs w:val="26"/>
          <w:lang w:val="en-US"/>
        </w:rPr>
        <w:t xml:space="preserve">: Quản </w:t>
      </w:r>
      <w:proofErr w:type="spellStart"/>
      <w:r w:rsidRPr="00905CFF">
        <w:rPr>
          <w:rFonts w:cs="Times New Roman"/>
          <w:b w:val="0"/>
          <w:bCs/>
          <w:i w:val="0"/>
          <w:iCs/>
          <w:szCs w:val="26"/>
          <w:lang w:val="en-US"/>
        </w:rPr>
        <w:t>trị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trang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chủ</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viên</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Chọn</w:t>
      </w:r>
      <w:proofErr w:type="spellEnd"/>
      <w:r w:rsidRPr="00905CFF">
        <w:rPr>
          <w:rFonts w:cs="Times New Roman"/>
          <w:b w:val="0"/>
          <w:bCs/>
          <w:i w:val="0"/>
          <w:iCs/>
          <w:szCs w:val="26"/>
          <w:lang w:val="en-US"/>
        </w:rPr>
        <w:t xml:space="preserve"> “Quản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mục</w:t>
      </w:r>
      <w:proofErr w:type="spellEnd"/>
      <w:r w:rsidRPr="00905CFF">
        <w:rPr>
          <w:rFonts w:cs="Times New Roman"/>
          <w:b w:val="0"/>
          <w:bCs/>
          <w:i w:val="0"/>
          <w:iCs/>
          <w:szCs w:val="26"/>
          <w:lang w:val="en-US"/>
        </w:rPr>
        <w:t xml:space="preserve">” =&gt; Trong </w:t>
      </w:r>
      <w:proofErr w:type="spellStart"/>
      <w:r w:rsidRPr="00905CFF">
        <w:rPr>
          <w:rFonts w:cs="Times New Roman"/>
          <w:b w:val="0"/>
          <w:bCs/>
          <w:i w:val="0"/>
          <w:iCs/>
          <w:szCs w:val="26"/>
          <w:lang w:val="en-US"/>
        </w:rPr>
        <w:t>quản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chia </w:t>
      </w:r>
      <w:proofErr w:type="spellStart"/>
      <w:r w:rsidRPr="00905CFF">
        <w:rPr>
          <w:rFonts w:cs="Times New Roman"/>
          <w:b w:val="0"/>
          <w:bCs/>
          <w:i w:val="0"/>
          <w:iCs/>
          <w:szCs w:val="26"/>
          <w:lang w:val="en-US"/>
        </w:rPr>
        <w:t>ra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chuyên</w:t>
      </w:r>
      <w:proofErr w:type="spellEnd"/>
      <w:r w:rsidRPr="00905CFF">
        <w:rPr>
          <w:rFonts w:cs="Times New Roman"/>
          <w:b w:val="0"/>
          <w:bCs/>
          <w:i w:val="0"/>
          <w:iCs/>
          <w:szCs w:val="26"/>
          <w:lang w:val="en-US"/>
        </w:rPr>
        <w:t xml:space="preserve"> khoa </w:t>
      </w:r>
      <w:proofErr w:type="spellStart"/>
      <w:r w:rsidRPr="00905CFF">
        <w:rPr>
          <w:rFonts w:cs="Times New Roman"/>
          <w:b w:val="0"/>
          <w:bCs/>
          <w:i w:val="0"/>
          <w:iCs/>
          <w:szCs w:val="26"/>
          <w:lang w:val="en-US"/>
        </w:rPr>
        <w:t>hoặc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vụ</w:t>
      </w:r>
      <w:proofErr w:type="spellEnd"/>
      <w:r w:rsidRPr="00905CFF">
        <w:rPr>
          <w:rFonts w:cs="Times New Roman"/>
          <w:b w:val="0"/>
          <w:bCs/>
          <w:i w:val="0"/>
          <w:iCs/>
          <w:szCs w:val="26"/>
          <w:lang w:val="en-US"/>
        </w:rPr>
        <w:t xml:space="preserve"> =&gt; Quản </w:t>
      </w:r>
      <w:proofErr w:type="spellStart"/>
      <w:r w:rsidRPr="00905CFF">
        <w:rPr>
          <w:rFonts w:cs="Times New Roman"/>
          <w:b w:val="0"/>
          <w:bCs/>
          <w:i w:val="0"/>
          <w:iCs/>
          <w:szCs w:val="26"/>
          <w:lang w:val="en-US"/>
        </w:rPr>
        <w:t>trị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chọn</w:t>
      </w:r>
      <w:proofErr w:type="spellEnd"/>
      <w:r w:rsidRPr="00905CFF">
        <w:rPr>
          <w:rFonts w:cs="Times New Roman"/>
          <w:b w:val="0"/>
          <w:bCs/>
          <w:i w:val="0"/>
          <w:iCs/>
          <w:szCs w:val="26"/>
          <w:lang w:val="en-US"/>
        </w:rPr>
        <w:t xml:space="preserve"> “Chuyên khoa” </w:t>
      </w:r>
      <w:proofErr w:type="spellStart"/>
      <w:r w:rsidRPr="00905CFF">
        <w:rPr>
          <w:rFonts w:cs="Times New Roman"/>
          <w:b w:val="0"/>
          <w:bCs/>
          <w:i w:val="0"/>
          <w:iCs/>
          <w:szCs w:val="26"/>
          <w:lang w:val="en-US"/>
        </w:rPr>
        <w:t>hoặc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vụ</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hiển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lastRenderedPageBreak/>
        <w:t>thị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sách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chuyên</w:t>
      </w:r>
      <w:proofErr w:type="spellEnd"/>
      <w:r w:rsidRPr="00905CFF">
        <w:rPr>
          <w:rFonts w:cs="Times New Roman"/>
          <w:b w:val="0"/>
          <w:bCs/>
          <w:i w:val="0"/>
          <w:iCs/>
          <w:szCs w:val="26"/>
          <w:lang w:val="en-US"/>
        </w:rPr>
        <w:t xml:space="preserve"> khoa/</w:t>
      </w:r>
      <w:proofErr w:type="spellStart"/>
      <w:r w:rsidRPr="00905CFF">
        <w:rPr>
          <w:rFonts w:cs="Times New Roman"/>
          <w:b w:val="0"/>
          <w:bCs/>
          <w:i w:val="0"/>
          <w:iCs/>
          <w:szCs w:val="26"/>
          <w:lang w:val="en-US"/>
        </w:rPr>
        <w:t>dịch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vụ</w:t>
      </w:r>
      <w:proofErr w:type="spellEnd"/>
      <w:r w:rsidRPr="00905CFF">
        <w:rPr>
          <w:rFonts w:cs="Times New Roman"/>
          <w:b w:val="0"/>
          <w:bCs/>
          <w:i w:val="0"/>
          <w:iCs/>
          <w:szCs w:val="26"/>
          <w:lang w:val="en-US"/>
        </w:rPr>
        <w:t xml:space="preserve"> =&gt; Quản </w:t>
      </w:r>
      <w:proofErr w:type="spellStart"/>
      <w:r w:rsidRPr="00905CFF">
        <w:rPr>
          <w:rFonts w:cs="Times New Roman"/>
          <w:b w:val="0"/>
          <w:bCs/>
          <w:i w:val="0"/>
          <w:iCs/>
          <w:szCs w:val="26"/>
          <w:lang w:val="en-US"/>
        </w:rPr>
        <w:t>trị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thêm</w:t>
      </w:r>
      <w:proofErr w:type="spellEnd"/>
      <w:r w:rsidRPr="00905CFF">
        <w:rPr>
          <w:rFonts w:cs="Times New Roman"/>
          <w:b w:val="0"/>
          <w:bCs/>
          <w:i w:val="0"/>
          <w:iCs/>
          <w:szCs w:val="26"/>
          <w:lang w:val="en-US"/>
        </w:rPr>
        <w:t>/</w:t>
      </w:r>
      <w:proofErr w:type="spellStart"/>
      <w:r w:rsidRPr="00905CFF">
        <w:rPr>
          <w:rFonts w:cs="Times New Roman"/>
          <w:b w:val="0"/>
          <w:bCs/>
          <w:i w:val="0"/>
          <w:iCs/>
          <w:szCs w:val="26"/>
          <w:lang w:val="en-US"/>
        </w:rPr>
        <w:t>sửa</w:t>
      </w:r>
      <w:proofErr w:type="spellEnd"/>
      <w:r w:rsidRPr="00905CFF">
        <w:rPr>
          <w:rFonts w:cs="Times New Roman"/>
          <w:b w:val="0"/>
          <w:bCs/>
          <w:i w:val="0"/>
          <w:iCs/>
          <w:szCs w:val="26"/>
          <w:lang w:val="en-US"/>
        </w:rPr>
        <w:t>/</w:t>
      </w:r>
      <w:proofErr w:type="spellStart"/>
      <w:r w:rsidRPr="00905CFF">
        <w:rPr>
          <w:rFonts w:cs="Times New Roman"/>
          <w:b w:val="0"/>
          <w:bCs/>
          <w:i w:val="0"/>
          <w:iCs/>
          <w:szCs w:val="26"/>
          <w:lang w:val="en-US"/>
        </w:rPr>
        <w:t>xóa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chuyên</w:t>
      </w:r>
      <w:proofErr w:type="spellEnd"/>
      <w:r w:rsidRPr="00905CFF">
        <w:rPr>
          <w:rFonts w:cs="Times New Roman"/>
          <w:b w:val="0"/>
          <w:bCs/>
          <w:i w:val="0"/>
          <w:iCs/>
          <w:szCs w:val="26"/>
          <w:lang w:val="en-US"/>
        </w:rPr>
        <w:t xml:space="preserve"> khoa </w:t>
      </w:r>
      <w:proofErr w:type="spellStart"/>
      <w:r w:rsidRPr="00905CFF">
        <w:rPr>
          <w:rFonts w:cs="Times New Roman"/>
          <w:b w:val="0"/>
          <w:bCs/>
          <w:i w:val="0"/>
          <w:iCs/>
          <w:szCs w:val="26"/>
          <w:lang w:val="en-US"/>
        </w:rPr>
        <w:t>hoặc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vụ</w:t>
      </w:r>
      <w:proofErr w:type="spellEnd"/>
    </w:p>
    <w:p w14:paraId="5DA241E8" w14:textId="0A2BC0E3" w:rsidR="00FD1D50" w:rsidRPr="00905CFF" w:rsidRDefault="00FD1D50" w:rsidP="00A600E8">
      <w:pPr>
        <w:pStyle w:val="ListParagraph"/>
        <w:numPr>
          <w:ilvl w:val="0"/>
          <w:numId w:val="127"/>
        </w:numPr>
        <w:jc w:val="both"/>
        <w:rPr>
          <w:rFonts w:cs="Times New Roman"/>
          <w:b w:val="0"/>
          <w:bCs/>
          <w:i w:val="0"/>
          <w:iCs/>
          <w:szCs w:val="26"/>
          <w:lang w:val="en-US"/>
        </w:rPr>
      </w:pPr>
      <w:r w:rsidRPr="00905CFF">
        <w:rPr>
          <w:rFonts w:cs="Times New Roman"/>
          <w:b w:val="0"/>
          <w:bCs/>
          <w:i w:val="0"/>
          <w:iCs/>
          <w:szCs w:val="26"/>
          <w:lang w:val="en-US"/>
        </w:rPr>
        <w:t xml:space="preserve">UC 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bình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luận</w:t>
      </w:r>
      <w:proofErr w:type="spellEnd"/>
      <w:r w:rsidRPr="00905CFF">
        <w:rPr>
          <w:rFonts w:cs="Times New Roman"/>
          <w:b w:val="0"/>
          <w:bCs/>
          <w:i w:val="0"/>
          <w:iCs/>
          <w:szCs w:val="26"/>
          <w:lang w:val="en-US"/>
        </w:rPr>
        <w:t xml:space="preserve">: Quản </w:t>
      </w:r>
      <w:proofErr w:type="spellStart"/>
      <w:r w:rsidRPr="00905CFF">
        <w:rPr>
          <w:rFonts w:cs="Times New Roman"/>
          <w:b w:val="0"/>
          <w:bCs/>
          <w:i w:val="0"/>
          <w:iCs/>
          <w:szCs w:val="26"/>
          <w:lang w:val="en-US"/>
        </w:rPr>
        <w:t>trị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trang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chủ</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viên</w:t>
      </w:r>
      <w:proofErr w:type="spellEnd"/>
      <w:r w:rsidRPr="00905CFF">
        <w:rPr>
          <w:rFonts w:cs="Times New Roman"/>
          <w:b w:val="0"/>
          <w:bCs/>
          <w:i w:val="0"/>
          <w:iCs/>
          <w:szCs w:val="26"/>
          <w:lang w:val="en-US"/>
        </w:rPr>
        <w:t xml:space="preserve"> =&gt; </w:t>
      </w:r>
      <w:proofErr w:type="spellStart"/>
      <w:r w:rsidRPr="00905CFF">
        <w:rPr>
          <w:rFonts w:cs="Times New Roman"/>
          <w:b w:val="0"/>
          <w:bCs/>
          <w:i w:val="0"/>
          <w:iCs/>
          <w:szCs w:val="26"/>
          <w:lang w:val="en-US"/>
        </w:rPr>
        <w:t>Chọn</w:t>
      </w:r>
      <w:proofErr w:type="spellEnd"/>
      <w:r w:rsidRPr="00905CFF">
        <w:rPr>
          <w:rFonts w:cs="Times New Roman"/>
          <w:b w:val="0"/>
          <w:bCs/>
          <w:i w:val="0"/>
          <w:iCs/>
          <w:szCs w:val="26"/>
          <w:lang w:val="en-US"/>
        </w:rPr>
        <w:t xml:space="preserve"> “Bình </w:t>
      </w:r>
      <w:proofErr w:type="spellStart"/>
      <w:r w:rsidRPr="00905CFF">
        <w:rPr>
          <w:rFonts w:cs="Times New Roman"/>
          <w:b w:val="0"/>
          <w:bCs/>
          <w:i w:val="0"/>
          <w:iCs/>
          <w:szCs w:val="26"/>
          <w:lang w:val="en-US"/>
        </w:rPr>
        <w:t>luận</w:t>
      </w:r>
      <w:proofErr w:type="spellEnd"/>
      <w:r w:rsidRPr="00905CFF">
        <w:rPr>
          <w:rFonts w:cs="Times New Roman"/>
          <w:b w:val="0"/>
          <w:bCs/>
          <w:i w:val="0"/>
          <w:iCs/>
          <w:szCs w:val="26"/>
          <w:lang w:val="en-US"/>
        </w:rPr>
        <w:t>” =&gt;</w:t>
      </w:r>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Hệ</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thống</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hiển</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thị</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danh</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sách</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các</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bình</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luận</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theo</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từng</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loại</w:t>
      </w:r>
      <w:proofErr w:type="spellEnd"/>
      <w:r w:rsidR="00D11253" w:rsidRPr="00905CFF">
        <w:rPr>
          <w:rFonts w:cs="Times New Roman"/>
          <w:b w:val="0"/>
          <w:bCs/>
          <w:i w:val="0"/>
          <w:iCs/>
          <w:szCs w:val="26"/>
          <w:lang w:val="en-US"/>
        </w:rPr>
        <w:t xml:space="preserve"> (Liên </w:t>
      </w:r>
      <w:proofErr w:type="spellStart"/>
      <w:r w:rsidR="00D11253" w:rsidRPr="00905CFF">
        <w:rPr>
          <w:rFonts w:cs="Times New Roman"/>
          <w:b w:val="0"/>
          <w:bCs/>
          <w:i w:val="0"/>
          <w:iCs/>
          <w:szCs w:val="26"/>
          <w:lang w:val="en-US"/>
        </w:rPr>
        <w:t>hệ</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hoặc</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đánh</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giá</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bác</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sĩ</w:t>
      </w:r>
      <w:proofErr w:type="spellEnd"/>
      <w:r w:rsidR="00D11253" w:rsidRPr="00905CFF">
        <w:rPr>
          <w:rFonts w:cs="Times New Roman"/>
          <w:b w:val="0"/>
          <w:bCs/>
          <w:i w:val="0"/>
          <w:iCs/>
          <w:szCs w:val="26"/>
          <w:lang w:val="en-US"/>
        </w:rPr>
        <w:t xml:space="preserve">) =&gt; Quản </w:t>
      </w:r>
      <w:proofErr w:type="spellStart"/>
      <w:r w:rsidR="00D11253" w:rsidRPr="00905CFF">
        <w:rPr>
          <w:rFonts w:cs="Times New Roman"/>
          <w:b w:val="0"/>
          <w:bCs/>
          <w:i w:val="0"/>
          <w:iCs/>
          <w:szCs w:val="26"/>
          <w:lang w:val="en-US"/>
        </w:rPr>
        <w:t>trị</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viên</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có</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thể</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xóa</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bình</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luận</w:t>
      </w:r>
      <w:proofErr w:type="spellEnd"/>
      <w:r w:rsidR="00D11253" w:rsidRPr="00905CFF">
        <w:rPr>
          <w:rFonts w:cs="Times New Roman"/>
          <w:b w:val="0"/>
          <w:bCs/>
          <w:i w:val="0"/>
          <w:iCs/>
          <w:szCs w:val="26"/>
          <w:lang w:val="en-US"/>
        </w:rPr>
        <w:t xml:space="preserve"> =&gt; </w:t>
      </w:r>
      <w:proofErr w:type="spellStart"/>
      <w:r w:rsidR="00D11253" w:rsidRPr="00905CFF">
        <w:rPr>
          <w:rFonts w:cs="Times New Roman"/>
          <w:b w:val="0"/>
          <w:bCs/>
          <w:i w:val="0"/>
          <w:iCs/>
          <w:szCs w:val="26"/>
          <w:lang w:val="en-US"/>
        </w:rPr>
        <w:t>Hệ</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thống</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hiện</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thông</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báo</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xác</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nhận</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xóa</w:t>
      </w:r>
      <w:proofErr w:type="spellEnd"/>
      <w:r w:rsidR="00D11253" w:rsidRPr="00905CFF">
        <w:rPr>
          <w:rFonts w:cs="Times New Roman"/>
          <w:b w:val="0"/>
          <w:bCs/>
          <w:i w:val="0"/>
          <w:iCs/>
          <w:szCs w:val="26"/>
          <w:lang w:val="en-US"/>
        </w:rPr>
        <w:t xml:space="preserve"> =&gt; </w:t>
      </w:r>
      <w:proofErr w:type="spellStart"/>
      <w:r w:rsidR="00D11253" w:rsidRPr="00905CFF">
        <w:rPr>
          <w:rFonts w:cs="Times New Roman"/>
          <w:b w:val="0"/>
          <w:bCs/>
          <w:i w:val="0"/>
          <w:iCs/>
          <w:szCs w:val="26"/>
          <w:lang w:val="en-US"/>
        </w:rPr>
        <w:t>Chọn</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Đồng</w:t>
      </w:r>
      <w:proofErr w:type="spellEnd"/>
      <w:r w:rsidR="00D11253" w:rsidRPr="00905CFF">
        <w:rPr>
          <w:rFonts w:cs="Times New Roman"/>
          <w:b w:val="0"/>
          <w:bCs/>
          <w:i w:val="0"/>
          <w:iCs/>
          <w:szCs w:val="26"/>
          <w:lang w:val="en-US"/>
        </w:rPr>
        <w:t xml:space="preserve"> ý” =&gt; </w:t>
      </w:r>
      <w:proofErr w:type="spellStart"/>
      <w:r w:rsidR="00D11253" w:rsidRPr="00905CFF">
        <w:rPr>
          <w:rFonts w:cs="Times New Roman"/>
          <w:b w:val="0"/>
          <w:bCs/>
          <w:i w:val="0"/>
          <w:iCs/>
          <w:szCs w:val="26"/>
          <w:lang w:val="en-US"/>
        </w:rPr>
        <w:t>Hệ</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thống</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thực</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hiện</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xóa</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dữ</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liệu</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và</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thông</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báo</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thành</w:t>
      </w:r>
      <w:proofErr w:type="spellEnd"/>
      <w:r w:rsidR="00D11253" w:rsidRPr="00905CFF">
        <w:rPr>
          <w:rFonts w:cs="Times New Roman"/>
          <w:b w:val="0"/>
          <w:bCs/>
          <w:i w:val="0"/>
          <w:iCs/>
          <w:szCs w:val="26"/>
          <w:lang w:val="en-US"/>
        </w:rPr>
        <w:t xml:space="preserve"> </w:t>
      </w:r>
      <w:proofErr w:type="spellStart"/>
      <w:r w:rsidR="00D11253" w:rsidRPr="00905CFF">
        <w:rPr>
          <w:rFonts w:cs="Times New Roman"/>
          <w:b w:val="0"/>
          <w:bCs/>
          <w:i w:val="0"/>
          <w:iCs/>
          <w:szCs w:val="26"/>
          <w:lang w:val="en-US"/>
        </w:rPr>
        <w:t>công</w:t>
      </w:r>
      <w:proofErr w:type="spellEnd"/>
    </w:p>
    <w:p w14:paraId="541FEF8A" w14:textId="77777777" w:rsidR="007D2A3C" w:rsidRPr="00905CFF" w:rsidRDefault="007D2A3C" w:rsidP="00FD1D50">
      <w:pPr>
        <w:rPr>
          <w:rFonts w:ascii="Times New Roman" w:hAnsi="Times New Roman" w:cs="Times New Roman"/>
          <w:sz w:val="26"/>
          <w:szCs w:val="26"/>
          <w:lang w:val="en-US"/>
        </w:rPr>
      </w:pPr>
    </w:p>
    <w:p w14:paraId="64AD3492" w14:textId="45E6845D" w:rsidR="007D2A3C" w:rsidRPr="00905CFF" w:rsidRDefault="007D2A3C" w:rsidP="00FD1D50">
      <w:pPr>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Biểu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đồ</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usecase</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chức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năng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chung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người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dùng</w:t>
      </w:r>
      <w:proofErr w:type="spellEnd"/>
      <w:r w:rsidR="00DF25A6" w:rsidRPr="00905CFF">
        <w:rPr>
          <w:rFonts w:ascii="Times New Roman" w:hAnsi="Times New Roman" w:cs="Times New Roman"/>
          <w:sz w:val="26"/>
          <w:szCs w:val="26"/>
          <w:lang w:val="en-US"/>
        </w:rPr>
        <w:t>:</w:t>
      </w:r>
    </w:p>
    <w:p w14:paraId="060E7EFC" w14:textId="0F272751" w:rsidR="00FD1D50" w:rsidRPr="00905CFF" w:rsidRDefault="00B45B0C" w:rsidP="007D2A3C">
      <w:pPr>
        <w:pStyle w:val="Heading3"/>
        <w:spacing w:before="60" w:after="60" w:line="360" w:lineRule="auto"/>
        <w:ind w:left="0"/>
        <w:rPr>
          <w:lang w:val="en-US"/>
        </w:rPr>
      </w:pPr>
      <w:bookmarkStart w:id="76" w:name="_Toc186463493"/>
      <w:r w:rsidRPr="00905CFF">
        <w:rPr>
          <w:lang w:val="en-US"/>
        </w:rPr>
        <w:t>3</w:t>
      </w:r>
      <w:r w:rsidR="007D2A3C" w:rsidRPr="00905CFF">
        <w:rPr>
          <w:lang w:val="en-US"/>
        </w:rPr>
        <w:t>.</w:t>
      </w:r>
      <w:r w:rsidRPr="00905CFF">
        <w:rPr>
          <w:lang w:val="en-US"/>
        </w:rPr>
        <w:t>1</w:t>
      </w:r>
      <w:r w:rsidR="007D2A3C" w:rsidRPr="00905CFF">
        <w:t>.</w:t>
      </w:r>
      <w:r w:rsidR="007D2A3C" w:rsidRPr="00905CFF">
        <w:rPr>
          <w:lang w:val="en-US"/>
        </w:rPr>
        <w:t xml:space="preserve">2 Use case </w:t>
      </w:r>
      <w:proofErr w:type="spellStart"/>
      <w:r w:rsidR="009D46AE" w:rsidRPr="00905CFF">
        <w:rPr>
          <w:lang w:val="en-US"/>
        </w:rPr>
        <w:t>các</w:t>
      </w:r>
      <w:proofErr w:type="spellEnd"/>
      <w:r w:rsidR="009D46AE" w:rsidRPr="00905CFF">
        <w:rPr>
          <w:lang w:val="en-US"/>
        </w:rPr>
        <w:t xml:space="preserve"> </w:t>
      </w:r>
      <w:proofErr w:type="spellStart"/>
      <w:r w:rsidR="009D46AE" w:rsidRPr="00905CFF">
        <w:rPr>
          <w:lang w:val="en-US"/>
        </w:rPr>
        <w:t>chức</w:t>
      </w:r>
      <w:proofErr w:type="spellEnd"/>
      <w:r w:rsidR="009D46AE" w:rsidRPr="00905CFF">
        <w:rPr>
          <w:lang w:val="en-US"/>
        </w:rPr>
        <w:t xml:space="preserve"> </w:t>
      </w:r>
      <w:proofErr w:type="spellStart"/>
      <w:r w:rsidR="009D46AE" w:rsidRPr="00905CFF">
        <w:rPr>
          <w:lang w:val="en-US"/>
        </w:rPr>
        <w:t>năng</w:t>
      </w:r>
      <w:proofErr w:type="spellEnd"/>
      <w:r w:rsidR="009D46AE" w:rsidRPr="00905CFF">
        <w:rPr>
          <w:lang w:val="en-US"/>
        </w:rPr>
        <w:t xml:space="preserve"> </w:t>
      </w:r>
      <w:proofErr w:type="spellStart"/>
      <w:r w:rsidR="009D46AE" w:rsidRPr="00905CFF">
        <w:rPr>
          <w:lang w:val="en-US"/>
        </w:rPr>
        <w:t>chung</w:t>
      </w:r>
      <w:proofErr w:type="spellEnd"/>
      <w:r w:rsidR="009D46AE" w:rsidRPr="00905CFF">
        <w:rPr>
          <w:lang w:val="en-US"/>
        </w:rPr>
        <w:t xml:space="preserve"> </w:t>
      </w:r>
      <w:proofErr w:type="spellStart"/>
      <w:r w:rsidR="009D46AE" w:rsidRPr="00905CFF">
        <w:rPr>
          <w:lang w:val="en-US"/>
        </w:rPr>
        <w:t>người</w:t>
      </w:r>
      <w:proofErr w:type="spellEnd"/>
      <w:r w:rsidR="009D46AE" w:rsidRPr="00905CFF">
        <w:rPr>
          <w:lang w:val="en-US"/>
        </w:rPr>
        <w:t xml:space="preserve"> </w:t>
      </w:r>
      <w:proofErr w:type="spellStart"/>
      <w:r w:rsidR="009D46AE" w:rsidRPr="00905CFF">
        <w:rPr>
          <w:lang w:val="en-US"/>
        </w:rPr>
        <w:t>dùng</w:t>
      </w:r>
      <w:bookmarkEnd w:id="76"/>
      <w:proofErr w:type="spellEnd"/>
    </w:p>
    <w:p w14:paraId="209E8E3C" w14:textId="78200076" w:rsidR="009D46AE" w:rsidRPr="00905CFF" w:rsidRDefault="009D46AE" w:rsidP="00A600E8">
      <w:pPr>
        <w:pStyle w:val="ListParagraph"/>
        <w:numPr>
          <w:ilvl w:val="0"/>
          <w:numId w:val="128"/>
        </w:numPr>
        <w:jc w:val="both"/>
        <w:rPr>
          <w:rFonts w:cs="Times New Roman"/>
          <w:b w:val="0"/>
          <w:bCs/>
          <w:i w:val="0"/>
          <w:iCs/>
          <w:szCs w:val="26"/>
          <w:lang w:val="en-US"/>
        </w:rPr>
      </w:pPr>
      <w:proofErr w:type="spellStart"/>
      <w:r w:rsidRPr="00905CFF">
        <w:rPr>
          <w:rFonts w:cs="Times New Roman"/>
          <w:b w:val="0"/>
          <w:bCs/>
          <w:i w:val="0"/>
          <w:iCs/>
          <w:szCs w:val="26"/>
          <w:lang w:val="en-US"/>
        </w:rPr>
        <w:t>Đăng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nhập</w:t>
      </w:r>
      <w:proofErr w:type="spellEnd"/>
      <w:r w:rsidRPr="00905CFF">
        <w:rPr>
          <w:rFonts w:cs="Times New Roman"/>
          <w:b w:val="0"/>
          <w:bCs/>
          <w:i w:val="0"/>
          <w:iCs/>
          <w:szCs w:val="26"/>
          <w:lang w:val="en-US"/>
        </w:rPr>
        <w:t xml:space="preserve">: </w:t>
      </w:r>
    </w:p>
    <w:p w14:paraId="02BF0A8D" w14:textId="241508ED" w:rsidR="00D11253" w:rsidRPr="00905CFF" w:rsidRDefault="00D11253" w:rsidP="00344E0F">
      <w:pPr>
        <w:jc w:val="center"/>
        <w:rPr>
          <w:rFonts w:ascii="Times New Roman" w:hAnsi="Times New Roman" w:cs="Times New Roman"/>
          <w:lang w:val="en-US"/>
        </w:rPr>
      </w:pPr>
      <w:r w:rsidRPr="00905CFF">
        <w:rPr>
          <w:rFonts w:ascii="Times New Roman" w:hAnsi="Times New Roman" w:cs="Times New Roman"/>
          <w:noProof/>
          <w:lang w:val="en-US"/>
        </w:rPr>
        <w:drawing>
          <wp:inline distT="0" distB="0" distL="0" distR="0" wp14:anchorId="56043C6B" wp14:editId="15DA6F21">
            <wp:extent cx="5151120" cy="1409866"/>
            <wp:effectExtent l="0" t="0" r="0" b="0"/>
            <wp:docPr id="1118809495" name="Picture 1" descr="A blu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09495" name="Picture 1" descr="A blue oval with black text&#10;&#10;Description automatically generated"/>
                    <pic:cNvPicPr/>
                  </pic:nvPicPr>
                  <pic:blipFill>
                    <a:blip r:embed="rId22"/>
                    <a:stretch>
                      <a:fillRect/>
                    </a:stretch>
                  </pic:blipFill>
                  <pic:spPr>
                    <a:xfrm>
                      <a:off x="0" y="0"/>
                      <a:ext cx="5160657" cy="1412476"/>
                    </a:xfrm>
                    <a:prstGeom prst="rect">
                      <a:avLst/>
                    </a:prstGeom>
                  </pic:spPr>
                </pic:pic>
              </a:graphicData>
            </a:graphic>
          </wp:inline>
        </w:drawing>
      </w:r>
    </w:p>
    <w:p w14:paraId="4812D932" w14:textId="3AB495EE" w:rsidR="007D2A3C" w:rsidRPr="00905CFF" w:rsidRDefault="007D2A3C" w:rsidP="007D2A3C">
      <w:pPr>
        <w:pStyle w:val="Heading7"/>
        <w:spacing w:line="360" w:lineRule="auto"/>
        <w:rPr>
          <w:rFonts w:eastAsia="Times New Roman" w:cs="Times New Roman"/>
          <w:lang w:val="en-US"/>
        </w:rPr>
      </w:pPr>
      <w:bookmarkStart w:id="77" w:name="_Toc186464297"/>
      <w:r w:rsidRPr="00905CFF">
        <w:rPr>
          <w:rFonts w:eastAsia="Times New Roman" w:cs="Times New Roman"/>
        </w:rPr>
        <w:t xml:space="preserve">Hình </w:t>
      </w:r>
      <w:r w:rsidR="00B45B0C" w:rsidRPr="00905CFF">
        <w:rPr>
          <w:rFonts w:eastAsia="Times New Roman" w:cs="Times New Roman"/>
          <w:lang w:val="en-US"/>
        </w:rPr>
        <w:t>3</w:t>
      </w:r>
      <w:r w:rsidRPr="00905CFF">
        <w:rPr>
          <w:rFonts w:eastAsia="Times New Roman" w:cs="Times New Roman"/>
        </w:rPr>
        <w:t>.</w:t>
      </w:r>
      <w:r w:rsidR="00B45B0C" w:rsidRPr="00905CFF">
        <w:rPr>
          <w:rFonts w:eastAsia="Times New Roman" w:cs="Times New Roman"/>
          <w:lang w:val="en-US"/>
        </w:rPr>
        <w:t>2</w:t>
      </w:r>
      <w:r w:rsidRPr="00905CFF">
        <w:rPr>
          <w:rFonts w:eastAsia="Times New Roman" w:cs="Times New Roman"/>
        </w:rPr>
        <w:t xml:space="preserve"> </w:t>
      </w:r>
      <w:r w:rsidRPr="00905CFF">
        <w:rPr>
          <w:rFonts w:eastAsia="Times New Roman" w:cs="Times New Roman"/>
          <w:lang w:val="en-US"/>
        </w:rPr>
        <w:t xml:space="preserve">Use case </w:t>
      </w:r>
      <w:proofErr w:type="spellStart"/>
      <w:r w:rsidRPr="00905CFF">
        <w:rPr>
          <w:rFonts w:eastAsia="Times New Roman" w:cs="Times New Roman"/>
          <w:lang w:val="en-US"/>
        </w:rPr>
        <w:t>Đăng</w:t>
      </w:r>
      <w:proofErr w:type="spellEnd"/>
      <w:r w:rsidRPr="00905CFF">
        <w:rPr>
          <w:rFonts w:eastAsia="Times New Roman" w:cs="Times New Roman"/>
          <w:lang w:val="en-US"/>
        </w:rPr>
        <w:t xml:space="preserve"> </w:t>
      </w:r>
      <w:proofErr w:type="spellStart"/>
      <w:r w:rsidRPr="00905CFF">
        <w:rPr>
          <w:rFonts w:eastAsia="Times New Roman" w:cs="Times New Roman"/>
          <w:lang w:val="en-US"/>
        </w:rPr>
        <w:t>nhập</w:t>
      </w:r>
      <w:bookmarkEnd w:id="77"/>
      <w:proofErr w:type="spellEnd"/>
    </w:p>
    <w:p w14:paraId="1C1E0E2F" w14:textId="77777777" w:rsidR="007D2A3C" w:rsidRPr="00905CFF" w:rsidRDefault="007D2A3C" w:rsidP="00A600E8">
      <w:pPr>
        <w:jc w:val="both"/>
        <w:rPr>
          <w:rFonts w:ascii="Times New Roman" w:hAnsi="Times New Roman" w:cs="Times New Roman"/>
          <w:bCs/>
          <w:iCs/>
          <w:lang w:val="en-US"/>
        </w:rPr>
      </w:pPr>
    </w:p>
    <w:p w14:paraId="330526F0" w14:textId="333ABF3F" w:rsidR="009D46AE" w:rsidRPr="00905CFF" w:rsidRDefault="009D46AE" w:rsidP="00A600E8">
      <w:pPr>
        <w:pStyle w:val="ListParagraph"/>
        <w:numPr>
          <w:ilvl w:val="0"/>
          <w:numId w:val="129"/>
        </w:numPr>
        <w:jc w:val="both"/>
        <w:rPr>
          <w:rFonts w:cs="Times New Roman"/>
          <w:b w:val="0"/>
          <w:bCs/>
          <w:i w:val="0"/>
          <w:iCs/>
          <w:szCs w:val="26"/>
          <w:lang w:val="en-US"/>
        </w:rPr>
      </w:pPr>
      <w:proofErr w:type="spellStart"/>
      <w:r w:rsidRPr="00905CFF">
        <w:rPr>
          <w:rFonts w:cs="Times New Roman"/>
          <w:b w:val="0"/>
          <w:bCs/>
          <w:i w:val="0"/>
          <w:iCs/>
          <w:szCs w:val="26"/>
          <w:lang w:val="en-US"/>
        </w:rPr>
        <w:t>Quên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khẩu</w:t>
      </w:r>
      <w:proofErr w:type="spellEnd"/>
      <w:r w:rsidRPr="00905CFF">
        <w:rPr>
          <w:rFonts w:cs="Times New Roman"/>
          <w:b w:val="0"/>
          <w:bCs/>
          <w:i w:val="0"/>
          <w:iCs/>
          <w:szCs w:val="26"/>
          <w:lang w:val="en-US"/>
        </w:rPr>
        <w:t>:</w:t>
      </w:r>
    </w:p>
    <w:p w14:paraId="7864E65F" w14:textId="77777777" w:rsidR="007D2A3C" w:rsidRPr="00905CFF" w:rsidRDefault="007D2A3C" w:rsidP="00D11253">
      <w:pPr>
        <w:rPr>
          <w:rFonts w:ascii="Times New Roman" w:hAnsi="Times New Roman" w:cs="Times New Roman"/>
          <w:lang w:val="en-US"/>
        </w:rPr>
      </w:pPr>
    </w:p>
    <w:p w14:paraId="4F4B8256" w14:textId="1688A705" w:rsidR="00116BDD" w:rsidRPr="00905CFF" w:rsidRDefault="00A51963" w:rsidP="00344E0F">
      <w:pPr>
        <w:jc w:val="center"/>
        <w:rPr>
          <w:rFonts w:ascii="Times New Roman" w:hAnsi="Times New Roman" w:cs="Times New Roman"/>
          <w:lang w:val="en-US"/>
        </w:rPr>
      </w:pPr>
      <w:r w:rsidRPr="00905CFF">
        <w:rPr>
          <w:rFonts w:ascii="Times New Roman" w:hAnsi="Times New Roman" w:cs="Times New Roman"/>
          <w:noProof/>
          <w:lang w:val="en-US"/>
        </w:rPr>
        <w:drawing>
          <wp:inline distT="0" distB="0" distL="0" distR="0" wp14:anchorId="137C3021" wp14:editId="397A2E99">
            <wp:extent cx="4823460" cy="1327858"/>
            <wp:effectExtent l="0" t="0" r="0" b="5715"/>
            <wp:docPr id="124962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25739" name=""/>
                    <pic:cNvPicPr/>
                  </pic:nvPicPr>
                  <pic:blipFill>
                    <a:blip r:embed="rId23"/>
                    <a:stretch>
                      <a:fillRect/>
                    </a:stretch>
                  </pic:blipFill>
                  <pic:spPr>
                    <a:xfrm>
                      <a:off x="0" y="0"/>
                      <a:ext cx="4827180" cy="1328882"/>
                    </a:xfrm>
                    <a:prstGeom prst="rect">
                      <a:avLst/>
                    </a:prstGeom>
                  </pic:spPr>
                </pic:pic>
              </a:graphicData>
            </a:graphic>
          </wp:inline>
        </w:drawing>
      </w:r>
    </w:p>
    <w:p w14:paraId="2CCC4EF3" w14:textId="033923CE" w:rsidR="00116BDD" w:rsidRPr="00905CFF" w:rsidRDefault="00116BDD" w:rsidP="00116BDD">
      <w:pPr>
        <w:pStyle w:val="Heading7"/>
        <w:spacing w:line="360" w:lineRule="auto"/>
        <w:rPr>
          <w:rFonts w:eastAsia="Times New Roman" w:cs="Times New Roman"/>
          <w:lang w:val="en-US"/>
        </w:rPr>
      </w:pPr>
      <w:bookmarkStart w:id="78" w:name="_Toc186464298"/>
      <w:r w:rsidRPr="00905CFF">
        <w:rPr>
          <w:rFonts w:eastAsia="Times New Roman" w:cs="Times New Roman"/>
        </w:rPr>
        <w:t xml:space="preserve">Hình </w:t>
      </w:r>
      <w:r w:rsidR="00B45B0C" w:rsidRPr="00905CFF">
        <w:rPr>
          <w:rFonts w:eastAsia="Times New Roman" w:cs="Times New Roman"/>
          <w:lang w:val="en-US"/>
        </w:rPr>
        <w:t>3</w:t>
      </w:r>
      <w:r w:rsidRPr="00905CFF">
        <w:rPr>
          <w:rFonts w:eastAsia="Times New Roman" w:cs="Times New Roman"/>
        </w:rPr>
        <w:t>.</w:t>
      </w:r>
      <w:r w:rsidR="00B45B0C" w:rsidRPr="00905CFF">
        <w:rPr>
          <w:rFonts w:eastAsia="Times New Roman" w:cs="Times New Roman"/>
          <w:lang w:val="en-US"/>
        </w:rPr>
        <w:t>3</w:t>
      </w:r>
      <w:r w:rsidRPr="00905CFF">
        <w:rPr>
          <w:rFonts w:eastAsia="Times New Roman" w:cs="Times New Roman"/>
        </w:rPr>
        <w:t xml:space="preserve"> </w:t>
      </w:r>
      <w:r w:rsidRPr="00905CFF">
        <w:rPr>
          <w:rFonts w:eastAsia="Times New Roman" w:cs="Times New Roman"/>
          <w:lang w:val="en-US"/>
        </w:rPr>
        <w:t xml:space="preserve">Use case </w:t>
      </w:r>
      <w:proofErr w:type="spellStart"/>
      <w:r w:rsidR="00A51963" w:rsidRPr="00905CFF">
        <w:rPr>
          <w:rFonts w:eastAsia="Times New Roman" w:cs="Times New Roman"/>
          <w:lang w:val="en-US"/>
        </w:rPr>
        <w:t>Quên</w:t>
      </w:r>
      <w:proofErr w:type="spellEnd"/>
      <w:r w:rsidR="00A51963" w:rsidRPr="00905CFF">
        <w:rPr>
          <w:rFonts w:eastAsia="Times New Roman" w:cs="Times New Roman"/>
          <w:lang w:val="en-US"/>
        </w:rPr>
        <w:t xml:space="preserve"> </w:t>
      </w:r>
      <w:proofErr w:type="spellStart"/>
      <w:r w:rsidR="00A51963" w:rsidRPr="00905CFF">
        <w:rPr>
          <w:rFonts w:eastAsia="Times New Roman" w:cs="Times New Roman"/>
          <w:lang w:val="en-US"/>
        </w:rPr>
        <w:t>mật</w:t>
      </w:r>
      <w:proofErr w:type="spellEnd"/>
      <w:r w:rsidR="00A51963" w:rsidRPr="00905CFF">
        <w:rPr>
          <w:rFonts w:eastAsia="Times New Roman" w:cs="Times New Roman"/>
          <w:lang w:val="en-US"/>
        </w:rPr>
        <w:t xml:space="preserve"> </w:t>
      </w:r>
      <w:proofErr w:type="spellStart"/>
      <w:r w:rsidR="00A51963" w:rsidRPr="00905CFF">
        <w:rPr>
          <w:rFonts w:eastAsia="Times New Roman" w:cs="Times New Roman"/>
          <w:lang w:val="en-US"/>
        </w:rPr>
        <w:t>khẩu</w:t>
      </w:r>
      <w:bookmarkEnd w:id="78"/>
      <w:proofErr w:type="spellEnd"/>
    </w:p>
    <w:p w14:paraId="7B1160F2" w14:textId="77777777" w:rsidR="009D46AE" w:rsidRPr="00905CFF" w:rsidRDefault="009D46AE" w:rsidP="009D46AE">
      <w:pPr>
        <w:rPr>
          <w:rFonts w:ascii="Times New Roman" w:hAnsi="Times New Roman" w:cs="Times New Roman"/>
          <w:lang w:val="en-US"/>
        </w:rPr>
      </w:pPr>
    </w:p>
    <w:p w14:paraId="78FF127D" w14:textId="1B5F15D2" w:rsidR="00A51963" w:rsidRPr="00905CFF" w:rsidRDefault="009D46AE" w:rsidP="00A600E8">
      <w:pPr>
        <w:pStyle w:val="ListParagraph"/>
        <w:numPr>
          <w:ilvl w:val="0"/>
          <w:numId w:val="130"/>
        </w:numPr>
        <w:jc w:val="left"/>
        <w:rPr>
          <w:rFonts w:cs="Times New Roman"/>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cá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r w:rsidR="00A51963" w:rsidRPr="00905CFF">
        <w:rPr>
          <w:rFonts w:cs="Times New Roman"/>
          <w:noProof/>
          <w:lang w:val="en-US"/>
        </w:rPr>
        <w:drawing>
          <wp:inline distT="0" distB="0" distL="0" distR="0" wp14:anchorId="6AFF1E24" wp14:editId="08340EA6">
            <wp:extent cx="5303520" cy="1220991"/>
            <wp:effectExtent l="0" t="0" r="0" b="0"/>
            <wp:docPr id="1781989780" name="Picture 1" descr="A blu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89780" name="Picture 1" descr="A blue oval with black text&#10;&#10;Description automatically generated"/>
                    <pic:cNvPicPr/>
                  </pic:nvPicPr>
                  <pic:blipFill>
                    <a:blip r:embed="rId24"/>
                    <a:stretch>
                      <a:fillRect/>
                    </a:stretch>
                  </pic:blipFill>
                  <pic:spPr>
                    <a:xfrm>
                      <a:off x="0" y="0"/>
                      <a:ext cx="5315331" cy="1223710"/>
                    </a:xfrm>
                    <a:prstGeom prst="rect">
                      <a:avLst/>
                    </a:prstGeom>
                  </pic:spPr>
                </pic:pic>
              </a:graphicData>
            </a:graphic>
          </wp:inline>
        </w:drawing>
      </w:r>
    </w:p>
    <w:p w14:paraId="6C754C5B" w14:textId="02883ECC" w:rsidR="00A51963" w:rsidRPr="00905CFF" w:rsidRDefault="00A51963" w:rsidP="00A51963">
      <w:pPr>
        <w:pStyle w:val="Heading7"/>
        <w:spacing w:line="360" w:lineRule="auto"/>
        <w:rPr>
          <w:rFonts w:eastAsia="Times New Roman" w:cs="Times New Roman"/>
          <w:lang w:val="en-US"/>
        </w:rPr>
      </w:pPr>
      <w:bookmarkStart w:id="79" w:name="_Toc186464299"/>
      <w:r w:rsidRPr="00905CFF">
        <w:rPr>
          <w:rFonts w:eastAsia="Times New Roman" w:cs="Times New Roman"/>
        </w:rPr>
        <w:t xml:space="preserve">Hình </w:t>
      </w:r>
      <w:r w:rsidR="00B45B0C" w:rsidRPr="00905CFF">
        <w:rPr>
          <w:rFonts w:eastAsia="Times New Roman" w:cs="Times New Roman"/>
          <w:lang w:val="en-US"/>
        </w:rPr>
        <w:t>3</w:t>
      </w:r>
      <w:r w:rsidRPr="00905CFF">
        <w:rPr>
          <w:rFonts w:eastAsia="Times New Roman" w:cs="Times New Roman"/>
        </w:rPr>
        <w:t>.</w:t>
      </w:r>
      <w:r w:rsidR="00B45B0C" w:rsidRPr="00905CFF">
        <w:rPr>
          <w:rFonts w:eastAsia="Times New Roman" w:cs="Times New Roman"/>
          <w:lang w:val="en-US"/>
        </w:rPr>
        <w:t>4</w:t>
      </w:r>
      <w:r w:rsidRPr="00905CFF">
        <w:rPr>
          <w:rFonts w:eastAsia="Times New Roman" w:cs="Times New Roman"/>
        </w:rPr>
        <w:t xml:space="preserve"> </w:t>
      </w:r>
      <w:r w:rsidRPr="00905CFF">
        <w:rPr>
          <w:rFonts w:eastAsia="Times New Roman" w:cs="Times New Roman"/>
          <w:lang w:val="en-US"/>
        </w:rPr>
        <w:t xml:space="preserve">Use case Quản </w:t>
      </w:r>
      <w:proofErr w:type="spellStart"/>
      <w:r w:rsidRPr="00905CFF">
        <w:rPr>
          <w:rFonts w:eastAsia="Times New Roman" w:cs="Times New Roman"/>
          <w:lang w:val="en-US"/>
        </w:rPr>
        <w:t>lý</w:t>
      </w:r>
      <w:proofErr w:type="spellEnd"/>
      <w:r w:rsidRPr="00905CFF">
        <w:rPr>
          <w:rFonts w:eastAsia="Times New Roman" w:cs="Times New Roman"/>
          <w:lang w:val="en-US"/>
        </w:rPr>
        <w:t xml:space="preserve"> </w:t>
      </w:r>
      <w:proofErr w:type="spellStart"/>
      <w:r w:rsidRPr="00905CFF">
        <w:rPr>
          <w:rFonts w:eastAsia="Times New Roman" w:cs="Times New Roman"/>
          <w:lang w:val="en-US"/>
        </w:rPr>
        <w:t>thông</w:t>
      </w:r>
      <w:proofErr w:type="spellEnd"/>
      <w:r w:rsidRPr="00905CFF">
        <w:rPr>
          <w:rFonts w:eastAsia="Times New Roman" w:cs="Times New Roman"/>
          <w:lang w:val="en-US"/>
        </w:rPr>
        <w:t xml:space="preserve"> tin </w:t>
      </w:r>
      <w:proofErr w:type="spellStart"/>
      <w:r w:rsidRPr="00905CFF">
        <w:rPr>
          <w:rFonts w:eastAsia="Times New Roman" w:cs="Times New Roman"/>
          <w:lang w:val="en-US"/>
        </w:rPr>
        <w:t>cá</w:t>
      </w:r>
      <w:proofErr w:type="spellEnd"/>
      <w:r w:rsidRPr="00905CFF">
        <w:rPr>
          <w:rFonts w:eastAsia="Times New Roman" w:cs="Times New Roman"/>
          <w:lang w:val="en-US"/>
        </w:rPr>
        <w:t xml:space="preserve"> </w:t>
      </w:r>
      <w:proofErr w:type="spellStart"/>
      <w:r w:rsidRPr="00905CFF">
        <w:rPr>
          <w:rFonts w:eastAsia="Times New Roman" w:cs="Times New Roman"/>
          <w:lang w:val="en-US"/>
        </w:rPr>
        <w:t>nhân</w:t>
      </w:r>
      <w:bookmarkEnd w:id="79"/>
      <w:proofErr w:type="spellEnd"/>
    </w:p>
    <w:p w14:paraId="5E01098F" w14:textId="77777777" w:rsidR="00A51963" w:rsidRPr="00905CFF" w:rsidRDefault="00A51963" w:rsidP="00A51963">
      <w:pPr>
        <w:rPr>
          <w:rFonts w:ascii="Times New Roman" w:hAnsi="Times New Roman" w:cs="Times New Roman"/>
          <w:lang w:val="en-US"/>
        </w:rPr>
      </w:pPr>
    </w:p>
    <w:p w14:paraId="7181E3B3" w14:textId="7F0B69E7" w:rsidR="00DF25A6" w:rsidRPr="00905CFF" w:rsidRDefault="00B45B0C" w:rsidP="009D46AE">
      <w:pPr>
        <w:pStyle w:val="Heading3"/>
        <w:spacing w:before="60" w:after="60" w:line="360" w:lineRule="auto"/>
        <w:rPr>
          <w:lang w:val="en-US"/>
        </w:rPr>
      </w:pPr>
      <w:bookmarkStart w:id="80" w:name="_Toc186463494"/>
      <w:r w:rsidRPr="00905CFF">
        <w:rPr>
          <w:lang w:val="en-US"/>
        </w:rPr>
        <w:lastRenderedPageBreak/>
        <w:t>3</w:t>
      </w:r>
      <w:r w:rsidR="00DF25A6" w:rsidRPr="00905CFF">
        <w:rPr>
          <w:lang w:val="en-US"/>
        </w:rPr>
        <w:t>.</w:t>
      </w:r>
      <w:r w:rsidRPr="00905CFF">
        <w:rPr>
          <w:lang w:val="en-US"/>
        </w:rPr>
        <w:t>1</w:t>
      </w:r>
      <w:r w:rsidR="00DF25A6" w:rsidRPr="00905CFF">
        <w:t>.</w:t>
      </w:r>
      <w:r w:rsidR="009D46AE" w:rsidRPr="00905CFF">
        <w:rPr>
          <w:lang w:val="en-US"/>
        </w:rPr>
        <w:t>3</w:t>
      </w:r>
      <w:r w:rsidR="00DF25A6" w:rsidRPr="00905CFF">
        <w:rPr>
          <w:lang w:val="en-US"/>
        </w:rPr>
        <w:t xml:space="preserve"> Use case </w:t>
      </w:r>
      <w:proofErr w:type="spellStart"/>
      <w:r w:rsidR="009D46AE" w:rsidRPr="00905CFF">
        <w:rPr>
          <w:lang w:val="en-US"/>
        </w:rPr>
        <w:t>cho</w:t>
      </w:r>
      <w:proofErr w:type="spellEnd"/>
      <w:r w:rsidR="009D46AE" w:rsidRPr="00905CFF">
        <w:rPr>
          <w:lang w:val="en-US"/>
        </w:rPr>
        <w:t xml:space="preserve"> </w:t>
      </w:r>
      <w:proofErr w:type="spellStart"/>
      <w:r w:rsidR="009D46AE" w:rsidRPr="00905CFF">
        <w:rPr>
          <w:lang w:val="en-US"/>
        </w:rPr>
        <w:t>các</w:t>
      </w:r>
      <w:proofErr w:type="spellEnd"/>
      <w:r w:rsidR="009D46AE" w:rsidRPr="00905CFF">
        <w:rPr>
          <w:lang w:val="en-US"/>
        </w:rPr>
        <w:t xml:space="preserve"> </w:t>
      </w:r>
      <w:proofErr w:type="spellStart"/>
      <w:r w:rsidR="009D46AE" w:rsidRPr="00905CFF">
        <w:rPr>
          <w:lang w:val="en-US"/>
        </w:rPr>
        <w:t>chức</w:t>
      </w:r>
      <w:proofErr w:type="spellEnd"/>
      <w:r w:rsidR="009D46AE" w:rsidRPr="00905CFF">
        <w:rPr>
          <w:lang w:val="en-US"/>
        </w:rPr>
        <w:t xml:space="preserve"> </w:t>
      </w:r>
      <w:proofErr w:type="spellStart"/>
      <w:r w:rsidR="009D46AE" w:rsidRPr="00905CFF">
        <w:rPr>
          <w:lang w:val="en-US"/>
        </w:rPr>
        <w:t>năng</w:t>
      </w:r>
      <w:proofErr w:type="spellEnd"/>
      <w:r w:rsidR="009D46AE" w:rsidRPr="00905CFF">
        <w:rPr>
          <w:lang w:val="en-US"/>
        </w:rPr>
        <w:t xml:space="preserve"> </w:t>
      </w:r>
      <w:proofErr w:type="spellStart"/>
      <w:r w:rsidR="009D46AE" w:rsidRPr="00905CFF">
        <w:rPr>
          <w:lang w:val="en-US"/>
        </w:rPr>
        <w:t>của</w:t>
      </w:r>
      <w:proofErr w:type="spellEnd"/>
      <w:r w:rsidR="009D46AE" w:rsidRPr="00905CFF">
        <w:rPr>
          <w:lang w:val="en-US"/>
        </w:rPr>
        <w:t xml:space="preserve"> </w:t>
      </w:r>
      <w:proofErr w:type="spellStart"/>
      <w:r w:rsidR="009D46AE" w:rsidRPr="00905CFF">
        <w:rPr>
          <w:lang w:val="en-US"/>
        </w:rPr>
        <w:t>bệnh</w:t>
      </w:r>
      <w:proofErr w:type="spellEnd"/>
      <w:r w:rsidR="009D46AE" w:rsidRPr="00905CFF">
        <w:rPr>
          <w:lang w:val="en-US"/>
        </w:rPr>
        <w:t xml:space="preserve"> </w:t>
      </w:r>
      <w:proofErr w:type="spellStart"/>
      <w:r w:rsidR="009D46AE" w:rsidRPr="00905CFF">
        <w:rPr>
          <w:lang w:val="en-US"/>
        </w:rPr>
        <w:t>nhân</w:t>
      </w:r>
      <w:bookmarkEnd w:id="80"/>
      <w:proofErr w:type="spellEnd"/>
      <w:r w:rsidR="009D46AE" w:rsidRPr="00905CFF">
        <w:rPr>
          <w:lang w:val="en-US"/>
        </w:rPr>
        <w:t xml:space="preserve"> </w:t>
      </w:r>
    </w:p>
    <w:p w14:paraId="2C37292C" w14:textId="60DE2708" w:rsidR="009D46AE" w:rsidRPr="00905CFF" w:rsidRDefault="009D46AE" w:rsidP="00A600E8">
      <w:pPr>
        <w:pStyle w:val="ListParagraph"/>
        <w:numPr>
          <w:ilvl w:val="0"/>
          <w:numId w:val="131"/>
        </w:numPr>
        <w:jc w:val="both"/>
        <w:rPr>
          <w:rFonts w:cs="Times New Roman"/>
          <w:b w:val="0"/>
          <w:bCs/>
          <w:i w:val="0"/>
          <w:iCs/>
          <w:szCs w:val="26"/>
          <w:lang w:val="en-US"/>
        </w:rPr>
      </w:pPr>
      <w:proofErr w:type="spellStart"/>
      <w:r w:rsidRPr="00905CFF">
        <w:rPr>
          <w:rFonts w:cs="Times New Roman"/>
          <w:b w:val="0"/>
          <w:bCs/>
          <w:i w:val="0"/>
          <w:iCs/>
          <w:szCs w:val="26"/>
          <w:lang w:val="en-US"/>
        </w:rPr>
        <w:t>Đăng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ký</w:t>
      </w:r>
      <w:proofErr w:type="spellEnd"/>
      <w:r w:rsidRPr="00905CFF">
        <w:rPr>
          <w:rFonts w:cs="Times New Roman"/>
          <w:b w:val="0"/>
          <w:bCs/>
          <w:i w:val="0"/>
          <w:iCs/>
          <w:szCs w:val="26"/>
          <w:lang w:val="en-US"/>
        </w:rPr>
        <w:t xml:space="preserve">: </w:t>
      </w:r>
    </w:p>
    <w:p w14:paraId="04DCE111" w14:textId="28B30A11" w:rsidR="009D46AE" w:rsidRPr="00905CFF" w:rsidRDefault="009D46AE" w:rsidP="00344E0F">
      <w:pPr>
        <w:jc w:val="center"/>
        <w:rPr>
          <w:rFonts w:ascii="Times New Roman" w:hAnsi="Times New Roman" w:cs="Times New Roman"/>
          <w:lang w:val="en-US"/>
        </w:rPr>
      </w:pPr>
      <w:r w:rsidRPr="00905CFF">
        <w:rPr>
          <w:rFonts w:ascii="Times New Roman" w:hAnsi="Times New Roman" w:cs="Times New Roman"/>
          <w:noProof/>
          <w:lang w:val="en-US"/>
        </w:rPr>
        <w:drawing>
          <wp:inline distT="0" distB="0" distL="0" distR="0" wp14:anchorId="7795ED30" wp14:editId="6E75CA17">
            <wp:extent cx="4442460" cy="1870902"/>
            <wp:effectExtent l="0" t="0" r="0" b="0"/>
            <wp:docPr id="10436756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75683" name="Picture 1" descr="A diagram of a diagram&#10;&#10;Description automatically generated"/>
                    <pic:cNvPicPr/>
                  </pic:nvPicPr>
                  <pic:blipFill>
                    <a:blip r:embed="rId25"/>
                    <a:stretch>
                      <a:fillRect/>
                    </a:stretch>
                  </pic:blipFill>
                  <pic:spPr>
                    <a:xfrm>
                      <a:off x="0" y="0"/>
                      <a:ext cx="4453163" cy="1875409"/>
                    </a:xfrm>
                    <a:prstGeom prst="rect">
                      <a:avLst/>
                    </a:prstGeom>
                  </pic:spPr>
                </pic:pic>
              </a:graphicData>
            </a:graphic>
          </wp:inline>
        </w:drawing>
      </w:r>
    </w:p>
    <w:p w14:paraId="1F094B81" w14:textId="4B451000" w:rsidR="00DF25A6" w:rsidRPr="00905CFF" w:rsidRDefault="00DF25A6" w:rsidP="00DF25A6">
      <w:pPr>
        <w:pStyle w:val="Heading7"/>
        <w:spacing w:line="360" w:lineRule="auto"/>
        <w:rPr>
          <w:rFonts w:eastAsia="Times New Roman" w:cs="Times New Roman"/>
          <w:lang w:val="en-US"/>
        </w:rPr>
      </w:pPr>
      <w:bookmarkStart w:id="81" w:name="_Toc186464300"/>
      <w:r w:rsidRPr="00905CFF">
        <w:rPr>
          <w:rFonts w:eastAsia="Times New Roman" w:cs="Times New Roman"/>
        </w:rPr>
        <w:t xml:space="preserve">Hình </w:t>
      </w:r>
      <w:r w:rsidR="00B45B0C" w:rsidRPr="00905CFF">
        <w:rPr>
          <w:rFonts w:eastAsia="Times New Roman" w:cs="Times New Roman"/>
          <w:lang w:val="en-US"/>
        </w:rPr>
        <w:t>3</w:t>
      </w:r>
      <w:r w:rsidRPr="00905CFF">
        <w:rPr>
          <w:rFonts w:eastAsia="Times New Roman" w:cs="Times New Roman"/>
        </w:rPr>
        <w:t>.</w:t>
      </w:r>
      <w:r w:rsidR="00B45B0C" w:rsidRPr="00905CFF">
        <w:rPr>
          <w:rFonts w:eastAsia="Times New Roman" w:cs="Times New Roman"/>
          <w:lang w:val="en-US"/>
        </w:rPr>
        <w:t>5</w:t>
      </w:r>
      <w:r w:rsidRPr="00905CFF">
        <w:rPr>
          <w:rFonts w:eastAsia="Times New Roman" w:cs="Times New Roman"/>
        </w:rPr>
        <w:t xml:space="preserve"> </w:t>
      </w:r>
      <w:r w:rsidRPr="00905CFF">
        <w:rPr>
          <w:rFonts w:eastAsia="Times New Roman" w:cs="Times New Roman"/>
          <w:lang w:val="en-US"/>
        </w:rPr>
        <w:t xml:space="preserve">Use case </w:t>
      </w:r>
      <w:proofErr w:type="spellStart"/>
      <w:r w:rsidRPr="00905CFF">
        <w:rPr>
          <w:rFonts w:eastAsia="Times New Roman" w:cs="Times New Roman"/>
          <w:lang w:val="en-US"/>
        </w:rPr>
        <w:t>Đăng</w:t>
      </w:r>
      <w:proofErr w:type="spellEnd"/>
      <w:r w:rsidRPr="00905CFF">
        <w:rPr>
          <w:rFonts w:eastAsia="Times New Roman" w:cs="Times New Roman"/>
          <w:lang w:val="en-US"/>
        </w:rPr>
        <w:t xml:space="preserve"> </w:t>
      </w:r>
      <w:proofErr w:type="spellStart"/>
      <w:r w:rsidRPr="00905CFF">
        <w:rPr>
          <w:rFonts w:eastAsia="Times New Roman" w:cs="Times New Roman"/>
          <w:lang w:val="en-US"/>
        </w:rPr>
        <w:t>ký</w:t>
      </w:r>
      <w:bookmarkEnd w:id="81"/>
      <w:proofErr w:type="spellEnd"/>
    </w:p>
    <w:p w14:paraId="6867CF20" w14:textId="77777777" w:rsidR="00DF25A6" w:rsidRPr="00905CFF" w:rsidRDefault="00DF25A6" w:rsidP="00A51963">
      <w:pPr>
        <w:rPr>
          <w:rFonts w:ascii="Times New Roman" w:hAnsi="Times New Roman" w:cs="Times New Roman"/>
          <w:sz w:val="26"/>
          <w:szCs w:val="26"/>
          <w:lang w:val="en-US"/>
        </w:rPr>
      </w:pPr>
    </w:p>
    <w:p w14:paraId="7EBD8BB0" w14:textId="7D17309F" w:rsidR="009D46AE" w:rsidRPr="00905CFF" w:rsidRDefault="009D46AE" w:rsidP="00A600E8">
      <w:pPr>
        <w:pStyle w:val="ListParagraph"/>
        <w:numPr>
          <w:ilvl w:val="0"/>
          <w:numId w:val="132"/>
        </w:numPr>
        <w:jc w:val="both"/>
        <w:rPr>
          <w:rFonts w:cs="Times New Roman"/>
          <w:b w:val="0"/>
          <w:bCs/>
          <w:i w:val="0"/>
          <w:iCs/>
          <w:szCs w:val="26"/>
          <w:lang w:val="en-US"/>
        </w:rPr>
      </w:pPr>
      <w:proofErr w:type="spellStart"/>
      <w:r w:rsidRPr="00905CFF">
        <w:rPr>
          <w:rFonts w:cs="Times New Roman"/>
          <w:b w:val="0"/>
          <w:bCs/>
          <w:i w:val="0"/>
          <w:iCs/>
          <w:szCs w:val="26"/>
          <w:lang w:val="en-US"/>
        </w:rPr>
        <w:t>Tìm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kiếm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w:t>
      </w:r>
    </w:p>
    <w:p w14:paraId="72A7A976" w14:textId="77777777" w:rsidR="007D2A3C" w:rsidRPr="00905CFF" w:rsidRDefault="007D2A3C" w:rsidP="00344E0F">
      <w:pPr>
        <w:jc w:val="center"/>
        <w:rPr>
          <w:rFonts w:ascii="Times New Roman" w:hAnsi="Times New Roman" w:cs="Times New Roman"/>
          <w:lang w:val="en-US"/>
        </w:rPr>
      </w:pPr>
      <w:r w:rsidRPr="00905CFF">
        <w:rPr>
          <w:rFonts w:ascii="Times New Roman" w:hAnsi="Times New Roman" w:cs="Times New Roman"/>
          <w:noProof/>
          <w:lang w:val="en-US"/>
        </w:rPr>
        <w:drawing>
          <wp:inline distT="0" distB="0" distL="0" distR="0" wp14:anchorId="653663B3" wp14:editId="2813590E">
            <wp:extent cx="4503420" cy="2709750"/>
            <wp:effectExtent l="0" t="0" r="0" b="0"/>
            <wp:docPr id="3985518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50185" name="Picture 1" descr="A diagram of a diagram&#10;&#10;Description automatically generated"/>
                    <pic:cNvPicPr/>
                  </pic:nvPicPr>
                  <pic:blipFill>
                    <a:blip r:embed="rId26"/>
                    <a:stretch>
                      <a:fillRect/>
                    </a:stretch>
                  </pic:blipFill>
                  <pic:spPr>
                    <a:xfrm>
                      <a:off x="0" y="0"/>
                      <a:ext cx="4513741" cy="2715960"/>
                    </a:xfrm>
                    <a:prstGeom prst="rect">
                      <a:avLst/>
                    </a:prstGeom>
                  </pic:spPr>
                </pic:pic>
              </a:graphicData>
            </a:graphic>
          </wp:inline>
        </w:drawing>
      </w:r>
    </w:p>
    <w:p w14:paraId="251D0430" w14:textId="68C0BE5D" w:rsidR="007D2A3C" w:rsidRPr="00905CFF" w:rsidRDefault="007D2A3C" w:rsidP="007D2A3C">
      <w:pPr>
        <w:pStyle w:val="Heading7"/>
        <w:spacing w:line="360" w:lineRule="auto"/>
        <w:rPr>
          <w:rFonts w:eastAsia="Times New Roman" w:cs="Times New Roman"/>
          <w:lang w:val="en-US"/>
        </w:rPr>
      </w:pPr>
      <w:bookmarkStart w:id="82" w:name="_Toc186464301"/>
      <w:r w:rsidRPr="00905CFF">
        <w:rPr>
          <w:rFonts w:eastAsia="Times New Roman" w:cs="Times New Roman"/>
        </w:rPr>
        <w:t xml:space="preserve">Hình </w:t>
      </w:r>
      <w:r w:rsidR="00B45B0C" w:rsidRPr="00905CFF">
        <w:rPr>
          <w:rFonts w:eastAsia="Times New Roman" w:cs="Times New Roman"/>
          <w:lang w:val="en-US"/>
        </w:rPr>
        <w:t>3</w:t>
      </w:r>
      <w:r w:rsidRPr="00905CFF">
        <w:rPr>
          <w:rFonts w:eastAsia="Times New Roman" w:cs="Times New Roman"/>
        </w:rPr>
        <w:t>.</w:t>
      </w:r>
      <w:r w:rsidR="00B45B0C" w:rsidRPr="00905CFF">
        <w:rPr>
          <w:rFonts w:eastAsia="Times New Roman" w:cs="Times New Roman"/>
          <w:lang w:val="en-US"/>
        </w:rPr>
        <w:t>6</w:t>
      </w:r>
      <w:r w:rsidRPr="00905CFF">
        <w:rPr>
          <w:rFonts w:eastAsia="Times New Roman" w:cs="Times New Roman"/>
        </w:rPr>
        <w:t xml:space="preserve"> </w:t>
      </w:r>
      <w:r w:rsidRPr="00905CFF">
        <w:rPr>
          <w:rFonts w:eastAsia="Times New Roman" w:cs="Times New Roman"/>
          <w:lang w:val="en-US"/>
        </w:rPr>
        <w:t xml:space="preserve">Use case </w:t>
      </w:r>
      <w:proofErr w:type="spellStart"/>
      <w:r w:rsidRPr="00905CFF">
        <w:rPr>
          <w:rFonts w:eastAsia="Times New Roman" w:cs="Times New Roman"/>
          <w:lang w:val="en-US"/>
        </w:rPr>
        <w:t>Tìm</w:t>
      </w:r>
      <w:proofErr w:type="spellEnd"/>
      <w:r w:rsidRPr="00905CFF">
        <w:rPr>
          <w:rFonts w:eastAsia="Times New Roman" w:cs="Times New Roman"/>
          <w:lang w:val="en-US"/>
        </w:rPr>
        <w:t xml:space="preserve"> </w:t>
      </w:r>
      <w:proofErr w:type="spellStart"/>
      <w:r w:rsidRPr="00905CFF">
        <w:rPr>
          <w:rFonts w:eastAsia="Times New Roman" w:cs="Times New Roman"/>
          <w:lang w:val="en-US"/>
        </w:rPr>
        <w:t>kiếm</w:t>
      </w:r>
      <w:proofErr w:type="spellEnd"/>
      <w:r w:rsidRPr="00905CFF">
        <w:rPr>
          <w:rFonts w:eastAsia="Times New Roman" w:cs="Times New Roman"/>
          <w:lang w:val="en-US"/>
        </w:rPr>
        <w:t xml:space="preserve"> </w:t>
      </w:r>
      <w:proofErr w:type="spellStart"/>
      <w:r w:rsidRPr="00905CFF">
        <w:rPr>
          <w:rFonts w:eastAsia="Times New Roman" w:cs="Times New Roman"/>
          <w:lang w:val="en-US"/>
        </w:rPr>
        <w:t>bác</w:t>
      </w:r>
      <w:proofErr w:type="spellEnd"/>
      <w:r w:rsidRPr="00905CFF">
        <w:rPr>
          <w:rFonts w:eastAsia="Times New Roman" w:cs="Times New Roman"/>
          <w:lang w:val="en-US"/>
        </w:rPr>
        <w:t xml:space="preserve"> </w:t>
      </w:r>
      <w:proofErr w:type="spellStart"/>
      <w:r w:rsidRPr="00905CFF">
        <w:rPr>
          <w:rFonts w:eastAsia="Times New Roman" w:cs="Times New Roman"/>
          <w:lang w:val="en-US"/>
        </w:rPr>
        <w:t>sĩ</w:t>
      </w:r>
      <w:bookmarkEnd w:id="82"/>
      <w:proofErr w:type="spellEnd"/>
    </w:p>
    <w:p w14:paraId="5C800A2F" w14:textId="77777777" w:rsidR="009D46AE" w:rsidRPr="00905CFF" w:rsidRDefault="009D46AE" w:rsidP="009D46AE">
      <w:pPr>
        <w:rPr>
          <w:rFonts w:ascii="Times New Roman" w:hAnsi="Times New Roman" w:cs="Times New Roman"/>
          <w:lang w:val="en-US"/>
        </w:rPr>
      </w:pPr>
    </w:p>
    <w:p w14:paraId="0B460E59" w14:textId="38C24FF8" w:rsidR="00DF25A6" w:rsidRPr="00905CFF" w:rsidRDefault="009D46AE" w:rsidP="00A600E8">
      <w:pPr>
        <w:pStyle w:val="ListParagraph"/>
        <w:numPr>
          <w:ilvl w:val="0"/>
          <w:numId w:val="133"/>
        </w:numPr>
        <w:jc w:val="both"/>
        <w:rPr>
          <w:rFonts w:cs="Times New Roman"/>
          <w:b w:val="0"/>
          <w:bCs/>
          <w:i w:val="0"/>
          <w:iCs/>
          <w:noProof/>
          <w:lang w:val="en-US"/>
        </w:rPr>
      </w:pPr>
      <w:proofErr w:type="spellStart"/>
      <w:r w:rsidRPr="00905CFF">
        <w:rPr>
          <w:rFonts w:cs="Times New Roman"/>
          <w:b w:val="0"/>
          <w:bCs/>
          <w:i w:val="0"/>
          <w:iCs/>
          <w:szCs w:val="26"/>
          <w:lang w:val="en-US"/>
        </w:rPr>
        <w:t>Đặt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w:t>
      </w:r>
      <w:r w:rsidR="009971FA" w:rsidRPr="00905CFF">
        <w:rPr>
          <w:rFonts w:cs="Times New Roman"/>
          <w:b w:val="0"/>
          <w:bCs/>
          <w:i w:val="0"/>
          <w:iCs/>
          <w:szCs w:val="26"/>
          <w:lang w:val="en-US"/>
        </w:rPr>
        <w:t>m</w:t>
      </w:r>
      <w:proofErr w:type="spellEnd"/>
      <w:r w:rsidR="009971FA" w:rsidRPr="00905CFF">
        <w:rPr>
          <w:rFonts w:cs="Times New Roman"/>
          <w:b w:val="0"/>
          <w:bCs/>
          <w:i w:val="0"/>
          <w:iCs/>
          <w:szCs w:val="26"/>
          <w:lang w:val="en-US"/>
        </w:rPr>
        <w:t>:</w:t>
      </w:r>
    </w:p>
    <w:p w14:paraId="63ECB211" w14:textId="64DE4CFC" w:rsidR="00E1431C" w:rsidRPr="00905CFF" w:rsidRDefault="00E1431C" w:rsidP="00E1431C">
      <w:pPr>
        <w:jc w:val="center"/>
        <w:rPr>
          <w:rFonts w:ascii="Times New Roman" w:hAnsi="Times New Roman" w:cs="Times New Roman"/>
          <w:sz w:val="26"/>
          <w:szCs w:val="26"/>
          <w:lang w:val="en-US"/>
        </w:rPr>
      </w:pPr>
      <w:r w:rsidRPr="00905CFF">
        <w:rPr>
          <w:rFonts w:ascii="Times New Roman" w:hAnsi="Times New Roman" w:cs="Times New Roman"/>
          <w:noProof/>
          <w:lang w:val="en-US"/>
        </w:rPr>
        <w:drawing>
          <wp:inline distT="0" distB="0" distL="0" distR="0" wp14:anchorId="3F3C5902" wp14:editId="6F7DBEB0">
            <wp:extent cx="4526280" cy="1641556"/>
            <wp:effectExtent l="0" t="0" r="7620" b="0"/>
            <wp:docPr id="31444802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48023" name="Picture 1" descr="A diagram of a diagram&#10;&#10;Description automatically generated"/>
                    <pic:cNvPicPr/>
                  </pic:nvPicPr>
                  <pic:blipFill>
                    <a:blip r:embed="rId27"/>
                    <a:stretch>
                      <a:fillRect/>
                    </a:stretch>
                  </pic:blipFill>
                  <pic:spPr>
                    <a:xfrm>
                      <a:off x="0" y="0"/>
                      <a:ext cx="4530786" cy="1643190"/>
                    </a:xfrm>
                    <a:prstGeom prst="rect">
                      <a:avLst/>
                    </a:prstGeom>
                  </pic:spPr>
                </pic:pic>
              </a:graphicData>
            </a:graphic>
          </wp:inline>
        </w:drawing>
      </w:r>
    </w:p>
    <w:p w14:paraId="19A132D8" w14:textId="2B33EE48" w:rsidR="00DF25A6" w:rsidRPr="00905CFF" w:rsidRDefault="00DF25A6" w:rsidP="00DF25A6">
      <w:pPr>
        <w:pStyle w:val="Heading7"/>
        <w:spacing w:line="360" w:lineRule="auto"/>
        <w:rPr>
          <w:rFonts w:eastAsia="Times New Roman" w:cs="Times New Roman"/>
          <w:lang w:val="en-US"/>
        </w:rPr>
      </w:pPr>
      <w:bookmarkStart w:id="83" w:name="_Toc186464302"/>
      <w:r w:rsidRPr="00905CFF">
        <w:rPr>
          <w:rFonts w:eastAsia="Times New Roman" w:cs="Times New Roman"/>
        </w:rPr>
        <w:t xml:space="preserve">Hình </w:t>
      </w:r>
      <w:r w:rsidR="00B45B0C" w:rsidRPr="00905CFF">
        <w:rPr>
          <w:rFonts w:eastAsia="Times New Roman" w:cs="Times New Roman"/>
          <w:lang w:val="en-US"/>
        </w:rPr>
        <w:t>3</w:t>
      </w:r>
      <w:r w:rsidRPr="00905CFF">
        <w:rPr>
          <w:rFonts w:eastAsia="Times New Roman" w:cs="Times New Roman"/>
        </w:rPr>
        <w:t>.</w:t>
      </w:r>
      <w:r w:rsidR="00B45B0C" w:rsidRPr="00905CFF">
        <w:rPr>
          <w:rFonts w:eastAsia="Times New Roman" w:cs="Times New Roman"/>
          <w:lang w:val="en-US"/>
        </w:rPr>
        <w:t>7</w:t>
      </w:r>
      <w:r w:rsidRPr="00905CFF">
        <w:rPr>
          <w:rFonts w:eastAsia="Times New Roman" w:cs="Times New Roman"/>
        </w:rPr>
        <w:t xml:space="preserve"> </w:t>
      </w:r>
      <w:r w:rsidRPr="00905CFF">
        <w:rPr>
          <w:rFonts w:eastAsia="Times New Roman" w:cs="Times New Roman"/>
          <w:lang w:val="en-US"/>
        </w:rPr>
        <w:t xml:space="preserve">Use case </w:t>
      </w:r>
      <w:proofErr w:type="spellStart"/>
      <w:r w:rsidRPr="00905CFF">
        <w:rPr>
          <w:rFonts w:eastAsia="Times New Roman" w:cs="Times New Roman"/>
          <w:lang w:val="en-US"/>
        </w:rPr>
        <w:t>Đặt</w:t>
      </w:r>
      <w:proofErr w:type="spellEnd"/>
      <w:r w:rsidRPr="00905CFF">
        <w:rPr>
          <w:rFonts w:eastAsia="Times New Roman" w:cs="Times New Roman"/>
          <w:lang w:val="en-US"/>
        </w:rPr>
        <w:t xml:space="preserve"> </w:t>
      </w:r>
      <w:proofErr w:type="spellStart"/>
      <w:r w:rsidRPr="00905CFF">
        <w:rPr>
          <w:rFonts w:eastAsia="Times New Roman" w:cs="Times New Roman"/>
          <w:lang w:val="en-US"/>
        </w:rPr>
        <w:t>lịch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khám</w:t>
      </w:r>
      <w:bookmarkEnd w:id="83"/>
      <w:proofErr w:type="spellEnd"/>
    </w:p>
    <w:p w14:paraId="3541A96C" w14:textId="77777777" w:rsidR="00116BDD" w:rsidRPr="00905CFF" w:rsidRDefault="00116BDD" w:rsidP="00A600E8">
      <w:pPr>
        <w:jc w:val="both"/>
        <w:rPr>
          <w:rFonts w:ascii="Times New Roman" w:hAnsi="Times New Roman" w:cs="Times New Roman"/>
          <w:bCs/>
          <w:iCs/>
          <w:lang w:val="en-US"/>
        </w:rPr>
      </w:pPr>
    </w:p>
    <w:p w14:paraId="06067216" w14:textId="77777777" w:rsidR="00A600E8" w:rsidRPr="00905CFF" w:rsidRDefault="00A600E8" w:rsidP="00A600E8">
      <w:pPr>
        <w:jc w:val="both"/>
        <w:rPr>
          <w:rFonts w:ascii="Times New Roman" w:hAnsi="Times New Roman" w:cs="Times New Roman"/>
          <w:bCs/>
          <w:iCs/>
          <w:szCs w:val="26"/>
          <w:lang w:val="en-US"/>
        </w:rPr>
      </w:pPr>
    </w:p>
    <w:p w14:paraId="2F7DDD25" w14:textId="78A8FD32" w:rsidR="009971FA" w:rsidRPr="00905CFF" w:rsidRDefault="009971FA" w:rsidP="00A600E8">
      <w:pPr>
        <w:pStyle w:val="ListParagraph"/>
        <w:numPr>
          <w:ilvl w:val="0"/>
          <w:numId w:val="134"/>
        </w:numPr>
        <w:jc w:val="both"/>
        <w:rPr>
          <w:rFonts w:cs="Times New Roman"/>
          <w:b w:val="0"/>
          <w:bCs/>
          <w:i w:val="0"/>
          <w:iCs/>
          <w:szCs w:val="26"/>
          <w:lang w:val="en-US"/>
        </w:rPr>
      </w:pPr>
      <w:proofErr w:type="spellStart"/>
      <w:r w:rsidRPr="00905CFF">
        <w:rPr>
          <w:rFonts w:cs="Times New Roman"/>
          <w:b w:val="0"/>
          <w:bCs/>
          <w:i w:val="0"/>
          <w:iCs/>
          <w:szCs w:val="26"/>
          <w:lang w:val="en-US"/>
        </w:rPr>
        <w:lastRenderedPageBreak/>
        <w:t>Đánh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w:t>
      </w:r>
    </w:p>
    <w:p w14:paraId="34B10437" w14:textId="77777777" w:rsidR="009971FA" w:rsidRPr="00905CFF" w:rsidRDefault="009971FA" w:rsidP="00116BDD">
      <w:pPr>
        <w:rPr>
          <w:rFonts w:ascii="Times New Roman" w:hAnsi="Times New Roman" w:cs="Times New Roman"/>
          <w:sz w:val="26"/>
          <w:szCs w:val="26"/>
          <w:lang w:val="en-US"/>
        </w:rPr>
      </w:pPr>
    </w:p>
    <w:p w14:paraId="2C066B91" w14:textId="774E4FB1" w:rsidR="009971FA" w:rsidRPr="00905CFF" w:rsidRDefault="009971FA" w:rsidP="00E1431C">
      <w:pPr>
        <w:jc w:val="center"/>
        <w:rPr>
          <w:rFonts w:ascii="Times New Roman" w:hAnsi="Times New Roman" w:cs="Times New Roman"/>
          <w:sz w:val="26"/>
          <w:szCs w:val="26"/>
          <w:lang w:val="en-US"/>
        </w:rPr>
      </w:pPr>
      <w:r w:rsidRPr="00905CFF">
        <w:rPr>
          <w:rFonts w:ascii="Times New Roman" w:hAnsi="Times New Roman" w:cs="Times New Roman"/>
          <w:noProof/>
          <w:sz w:val="26"/>
          <w:szCs w:val="26"/>
          <w:lang w:val="en-US"/>
        </w:rPr>
        <w:drawing>
          <wp:inline distT="0" distB="0" distL="0" distR="0" wp14:anchorId="125439CE" wp14:editId="492BD8A4">
            <wp:extent cx="5257800" cy="2024905"/>
            <wp:effectExtent l="0" t="0" r="0" b="0"/>
            <wp:docPr id="173363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36295" name=""/>
                    <pic:cNvPicPr/>
                  </pic:nvPicPr>
                  <pic:blipFill>
                    <a:blip r:embed="rId28"/>
                    <a:stretch>
                      <a:fillRect/>
                    </a:stretch>
                  </pic:blipFill>
                  <pic:spPr>
                    <a:xfrm>
                      <a:off x="0" y="0"/>
                      <a:ext cx="5266057" cy="2028085"/>
                    </a:xfrm>
                    <a:prstGeom prst="rect">
                      <a:avLst/>
                    </a:prstGeom>
                  </pic:spPr>
                </pic:pic>
              </a:graphicData>
            </a:graphic>
          </wp:inline>
        </w:drawing>
      </w:r>
    </w:p>
    <w:p w14:paraId="0D596488" w14:textId="1B6B5978" w:rsidR="009971FA" w:rsidRPr="00905CFF" w:rsidRDefault="009971FA" w:rsidP="009971FA">
      <w:pPr>
        <w:pStyle w:val="Heading7"/>
        <w:spacing w:line="360" w:lineRule="auto"/>
        <w:rPr>
          <w:rFonts w:eastAsia="Times New Roman" w:cs="Times New Roman"/>
          <w:lang w:val="en-US"/>
        </w:rPr>
      </w:pPr>
      <w:bookmarkStart w:id="84" w:name="_Toc186464303"/>
      <w:r w:rsidRPr="00905CFF">
        <w:rPr>
          <w:rFonts w:eastAsia="Times New Roman" w:cs="Times New Roman"/>
        </w:rPr>
        <w:t xml:space="preserve">Hình </w:t>
      </w:r>
      <w:r w:rsidR="00B45B0C" w:rsidRPr="00905CFF">
        <w:rPr>
          <w:rFonts w:eastAsia="Times New Roman" w:cs="Times New Roman"/>
          <w:lang w:val="en-US"/>
        </w:rPr>
        <w:t>3</w:t>
      </w:r>
      <w:r w:rsidRPr="00905CFF">
        <w:rPr>
          <w:rFonts w:eastAsia="Times New Roman" w:cs="Times New Roman"/>
          <w:lang w:val="en-US"/>
        </w:rPr>
        <w:t>.</w:t>
      </w:r>
      <w:r w:rsidR="00B45B0C" w:rsidRPr="00905CFF">
        <w:rPr>
          <w:rFonts w:eastAsia="Times New Roman" w:cs="Times New Roman"/>
          <w:lang w:val="en-US"/>
        </w:rPr>
        <w:t>8</w:t>
      </w:r>
      <w:r w:rsidRPr="00905CFF">
        <w:rPr>
          <w:rFonts w:eastAsia="Times New Roman" w:cs="Times New Roman"/>
        </w:rPr>
        <w:t xml:space="preserve"> </w:t>
      </w:r>
      <w:r w:rsidRPr="00905CFF">
        <w:rPr>
          <w:rFonts w:eastAsia="Times New Roman" w:cs="Times New Roman"/>
          <w:lang w:val="en-US"/>
        </w:rPr>
        <w:t xml:space="preserve">Use case </w:t>
      </w:r>
      <w:proofErr w:type="spellStart"/>
      <w:r w:rsidRPr="00905CFF">
        <w:rPr>
          <w:rFonts w:eastAsia="Times New Roman" w:cs="Times New Roman"/>
          <w:lang w:val="en-US"/>
        </w:rPr>
        <w:t>Đánh</w:t>
      </w:r>
      <w:proofErr w:type="spellEnd"/>
      <w:r w:rsidRPr="00905CFF">
        <w:rPr>
          <w:rFonts w:eastAsia="Times New Roman" w:cs="Times New Roman"/>
          <w:lang w:val="en-US"/>
        </w:rPr>
        <w:t xml:space="preserve"> </w:t>
      </w:r>
      <w:proofErr w:type="spellStart"/>
      <w:r w:rsidRPr="00905CFF">
        <w:rPr>
          <w:rFonts w:eastAsia="Times New Roman" w:cs="Times New Roman"/>
          <w:lang w:val="en-US"/>
        </w:rPr>
        <w:t>giá</w:t>
      </w:r>
      <w:proofErr w:type="spellEnd"/>
      <w:r w:rsidRPr="00905CFF">
        <w:rPr>
          <w:rFonts w:eastAsia="Times New Roman" w:cs="Times New Roman"/>
          <w:lang w:val="en-US"/>
        </w:rPr>
        <w:t xml:space="preserve"> </w:t>
      </w:r>
      <w:proofErr w:type="spellStart"/>
      <w:r w:rsidRPr="00905CFF">
        <w:rPr>
          <w:rFonts w:eastAsia="Times New Roman" w:cs="Times New Roman"/>
          <w:lang w:val="en-US"/>
        </w:rPr>
        <w:t>bác</w:t>
      </w:r>
      <w:proofErr w:type="spellEnd"/>
      <w:r w:rsidRPr="00905CFF">
        <w:rPr>
          <w:rFonts w:eastAsia="Times New Roman" w:cs="Times New Roman"/>
          <w:lang w:val="en-US"/>
        </w:rPr>
        <w:t xml:space="preserve"> </w:t>
      </w:r>
      <w:proofErr w:type="spellStart"/>
      <w:r w:rsidRPr="00905CFF">
        <w:rPr>
          <w:rFonts w:eastAsia="Times New Roman" w:cs="Times New Roman"/>
          <w:lang w:val="en-US"/>
        </w:rPr>
        <w:t>sĩ</w:t>
      </w:r>
      <w:bookmarkEnd w:id="84"/>
      <w:proofErr w:type="spellEnd"/>
    </w:p>
    <w:p w14:paraId="7D4CC81F" w14:textId="77777777" w:rsidR="00E1431C" w:rsidRPr="00905CFF" w:rsidRDefault="00E1431C" w:rsidP="009971FA">
      <w:pPr>
        <w:rPr>
          <w:rFonts w:ascii="Times New Roman" w:hAnsi="Times New Roman" w:cs="Times New Roman"/>
          <w:sz w:val="26"/>
          <w:szCs w:val="26"/>
          <w:lang w:val="en-US"/>
        </w:rPr>
      </w:pPr>
    </w:p>
    <w:p w14:paraId="2BA4E545" w14:textId="2B0C55CC" w:rsidR="00116BDD" w:rsidRPr="00905CFF" w:rsidRDefault="009D46AE" w:rsidP="00A600E8">
      <w:pPr>
        <w:pStyle w:val="ListParagraph"/>
        <w:numPr>
          <w:ilvl w:val="0"/>
          <w:numId w:val="135"/>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009971FA"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w:t>
      </w:r>
    </w:p>
    <w:p w14:paraId="2A288036" w14:textId="5A823EB8" w:rsidR="00B35623" w:rsidRPr="00905CFF" w:rsidRDefault="00B35623" w:rsidP="00344E0F">
      <w:pPr>
        <w:jc w:val="center"/>
        <w:rPr>
          <w:rFonts w:ascii="Times New Roman" w:hAnsi="Times New Roman" w:cs="Times New Roman"/>
          <w:sz w:val="26"/>
          <w:szCs w:val="26"/>
          <w:lang w:val="en-US"/>
        </w:rPr>
      </w:pPr>
      <w:r w:rsidRPr="00905CFF">
        <w:rPr>
          <w:rFonts w:ascii="Times New Roman" w:hAnsi="Times New Roman" w:cs="Times New Roman"/>
          <w:noProof/>
          <w:sz w:val="26"/>
          <w:szCs w:val="26"/>
          <w:lang w:val="en-US"/>
        </w:rPr>
        <w:drawing>
          <wp:inline distT="0" distB="0" distL="0" distR="0" wp14:anchorId="51AD09E9" wp14:editId="7231A559">
            <wp:extent cx="5082540" cy="2304121"/>
            <wp:effectExtent l="0" t="0" r="3810" b="1270"/>
            <wp:docPr id="4438450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45045" name="Picture 1" descr="A diagram of a diagram&#10;&#10;Description automatically generated"/>
                    <pic:cNvPicPr/>
                  </pic:nvPicPr>
                  <pic:blipFill>
                    <a:blip r:embed="rId29"/>
                    <a:stretch>
                      <a:fillRect/>
                    </a:stretch>
                  </pic:blipFill>
                  <pic:spPr>
                    <a:xfrm>
                      <a:off x="0" y="0"/>
                      <a:ext cx="5086388" cy="2305865"/>
                    </a:xfrm>
                    <a:prstGeom prst="rect">
                      <a:avLst/>
                    </a:prstGeom>
                  </pic:spPr>
                </pic:pic>
              </a:graphicData>
            </a:graphic>
          </wp:inline>
        </w:drawing>
      </w:r>
    </w:p>
    <w:p w14:paraId="5F2E9688" w14:textId="4B474A29" w:rsidR="009971FA" w:rsidRPr="00905CFF" w:rsidRDefault="009971FA" w:rsidP="009971FA">
      <w:pPr>
        <w:pStyle w:val="Heading7"/>
        <w:spacing w:line="360" w:lineRule="auto"/>
        <w:rPr>
          <w:rFonts w:eastAsia="Times New Roman" w:cs="Times New Roman"/>
          <w:lang w:val="en-US"/>
        </w:rPr>
      </w:pPr>
      <w:bookmarkStart w:id="85" w:name="_Toc186464304"/>
      <w:r w:rsidRPr="00905CFF">
        <w:rPr>
          <w:rFonts w:eastAsia="Times New Roman" w:cs="Times New Roman"/>
        </w:rPr>
        <w:t xml:space="preserve">Hình </w:t>
      </w:r>
      <w:r w:rsidR="00B45B0C" w:rsidRPr="00905CFF">
        <w:rPr>
          <w:rFonts w:eastAsia="Times New Roman" w:cs="Times New Roman"/>
          <w:lang w:val="en-US"/>
        </w:rPr>
        <w:t>3</w:t>
      </w:r>
      <w:r w:rsidRPr="00905CFF">
        <w:rPr>
          <w:rFonts w:eastAsia="Times New Roman" w:cs="Times New Roman"/>
          <w:lang w:val="en-US"/>
        </w:rPr>
        <w:t>.</w:t>
      </w:r>
      <w:r w:rsidR="00B45B0C" w:rsidRPr="00905CFF">
        <w:rPr>
          <w:rFonts w:eastAsia="Times New Roman" w:cs="Times New Roman"/>
          <w:lang w:val="en-US"/>
        </w:rPr>
        <w:t>9</w:t>
      </w:r>
      <w:r w:rsidRPr="00905CFF">
        <w:rPr>
          <w:rFonts w:eastAsia="Times New Roman" w:cs="Times New Roman"/>
        </w:rPr>
        <w:t xml:space="preserve"> </w:t>
      </w:r>
      <w:r w:rsidRPr="00905CFF">
        <w:rPr>
          <w:rFonts w:eastAsia="Times New Roman" w:cs="Times New Roman"/>
          <w:lang w:val="en-US"/>
        </w:rPr>
        <w:t xml:space="preserve">Use case Quản </w:t>
      </w:r>
      <w:proofErr w:type="spellStart"/>
      <w:r w:rsidRPr="00905CFF">
        <w:rPr>
          <w:rFonts w:eastAsia="Times New Roman" w:cs="Times New Roman"/>
          <w:lang w:val="en-US"/>
        </w:rPr>
        <w:t>lý</w:t>
      </w:r>
      <w:proofErr w:type="spellEnd"/>
      <w:r w:rsidRPr="00905CFF">
        <w:rPr>
          <w:rFonts w:eastAsia="Times New Roman" w:cs="Times New Roman"/>
          <w:lang w:val="en-US"/>
        </w:rPr>
        <w:t xml:space="preserve"> </w:t>
      </w:r>
      <w:proofErr w:type="spellStart"/>
      <w:r w:rsidRPr="00905CFF">
        <w:rPr>
          <w:rFonts w:eastAsia="Times New Roman" w:cs="Times New Roman"/>
          <w:lang w:val="en-US"/>
        </w:rPr>
        <w:t>lịch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khám</w:t>
      </w:r>
      <w:proofErr w:type="spellEnd"/>
      <w:r w:rsidRPr="00905CFF">
        <w:rPr>
          <w:rFonts w:eastAsia="Times New Roman" w:cs="Times New Roman"/>
          <w:lang w:val="en-US"/>
        </w:rPr>
        <w:t xml:space="preserve"> (</w:t>
      </w:r>
      <w:proofErr w:type="spellStart"/>
      <w:r w:rsidRPr="00905CFF">
        <w:rPr>
          <w:rFonts w:eastAsia="Times New Roman" w:cs="Times New Roman"/>
          <w:lang w:val="en-US"/>
        </w:rPr>
        <w:t>Bệnh</w:t>
      </w:r>
      <w:proofErr w:type="spellEnd"/>
      <w:r w:rsidRPr="00905CFF">
        <w:rPr>
          <w:rFonts w:eastAsia="Times New Roman" w:cs="Times New Roman"/>
          <w:lang w:val="en-US"/>
        </w:rPr>
        <w:t xml:space="preserve"> </w:t>
      </w:r>
      <w:proofErr w:type="spellStart"/>
      <w:r w:rsidRPr="00905CFF">
        <w:rPr>
          <w:rFonts w:eastAsia="Times New Roman" w:cs="Times New Roman"/>
          <w:lang w:val="en-US"/>
        </w:rPr>
        <w:t>nhân</w:t>
      </w:r>
      <w:proofErr w:type="spellEnd"/>
      <w:r w:rsidRPr="00905CFF">
        <w:rPr>
          <w:rFonts w:eastAsia="Times New Roman" w:cs="Times New Roman"/>
          <w:lang w:val="en-US"/>
        </w:rPr>
        <w:t>)</w:t>
      </w:r>
      <w:bookmarkEnd w:id="85"/>
    </w:p>
    <w:p w14:paraId="52F4E0FF" w14:textId="77777777" w:rsidR="00B45B0C" w:rsidRPr="00905CFF" w:rsidRDefault="00B45B0C" w:rsidP="00B45B0C">
      <w:pPr>
        <w:rPr>
          <w:rFonts w:ascii="Times New Roman" w:hAnsi="Times New Roman" w:cs="Times New Roman"/>
          <w:lang w:val="en-US"/>
        </w:rPr>
      </w:pPr>
    </w:p>
    <w:p w14:paraId="5C0784C7" w14:textId="04300D3E" w:rsidR="00B35623" w:rsidRPr="00905CFF" w:rsidRDefault="00B35623" w:rsidP="00A600E8">
      <w:pPr>
        <w:pStyle w:val="ListParagraph"/>
        <w:numPr>
          <w:ilvl w:val="0"/>
          <w:numId w:val="136"/>
        </w:numPr>
        <w:jc w:val="both"/>
        <w:rPr>
          <w:rFonts w:cs="Times New Roman"/>
          <w:b w:val="0"/>
          <w:bCs/>
          <w:i w:val="0"/>
          <w:iCs/>
          <w:noProof/>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bình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luận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w:t>
      </w:r>
    </w:p>
    <w:p w14:paraId="76FF3C7C" w14:textId="108D9F36" w:rsidR="00B45B0C" w:rsidRPr="00905CFF" w:rsidRDefault="00B45B0C" w:rsidP="00B45B0C">
      <w:pPr>
        <w:jc w:val="center"/>
        <w:rPr>
          <w:rFonts w:ascii="Times New Roman" w:hAnsi="Times New Roman" w:cs="Times New Roman"/>
          <w:sz w:val="26"/>
          <w:szCs w:val="26"/>
          <w:lang w:val="en-US"/>
        </w:rPr>
      </w:pPr>
      <w:r w:rsidRPr="00905CFF">
        <w:rPr>
          <w:rFonts w:ascii="Times New Roman" w:hAnsi="Times New Roman" w:cs="Times New Roman"/>
          <w:noProof/>
          <w:lang w:val="en-US"/>
        </w:rPr>
        <w:drawing>
          <wp:inline distT="0" distB="0" distL="0" distR="0" wp14:anchorId="24218794" wp14:editId="2AD9B9CF">
            <wp:extent cx="5406573" cy="1783080"/>
            <wp:effectExtent l="0" t="0" r="3810" b="7620"/>
            <wp:docPr id="191306543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65432" name="Picture 1" descr="A diagram of a diagram&#10;&#10;Description automatically generated with medium confidence"/>
                    <pic:cNvPicPr/>
                  </pic:nvPicPr>
                  <pic:blipFill>
                    <a:blip r:embed="rId30"/>
                    <a:stretch>
                      <a:fillRect/>
                    </a:stretch>
                  </pic:blipFill>
                  <pic:spPr>
                    <a:xfrm>
                      <a:off x="0" y="0"/>
                      <a:ext cx="5422597" cy="1788365"/>
                    </a:xfrm>
                    <a:prstGeom prst="rect">
                      <a:avLst/>
                    </a:prstGeom>
                  </pic:spPr>
                </pic:pic>
              </a:graphicData>
            </a:graphic>
          </wp:inline>
        </w:drawing>
      </w:r>
    </w:p>
    <w:p w14:paraId="277DB719" w14:textId="1C4B6338" w:rsidR="00B35623" w:rsidRPr="00905CFF" w:rsidRDefault="00B35623" w:rsidP="00B35623">
      <w:pPr>
        <w:pStyle w:val="Heading7"/>
        <w:spacing w:line="360" w:lineRule="auto"/>
        <w:rPr>
          <w:rFonts w:eastAsia="Times New Roman" w:cs="Times New Roman"/>
          <w:lang w:val="en-US"/>
        </w:rPr>
      </w:pPr>
      <w:bookmarkStart w:id="86" w:name="_Toc186464305"/>
      <w:r w:rsidRPr="00905CFF">
        <w:rPr>
          <w:rFonts w:eastAsia="Times New Roman" w:cs="Times New Roman"/>
        </w:rPr>
        <w:t xml:space="preserve">Hình </w:t>
      </w:r>
      <w:r w:rsidR="00B45B0C"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1</w:t>
      </w:r>
      <w:r w:rsidR="00B45B0C" w:rsidRPr="00905CFF">
        <w:rPr>
          <w:rFonts w:eastAsia="Times New Roman" w:cs="Times New Roman"/>
          <w:lang w:val="en-US"/>
        </w:rPr>
        <w:t>0</w:t>
      </w:r>
      <w:r w:rsidRPr="00905CFF">
        <w:rPr>
          <w:rFonts w:eastAsia="Times New Roman" w:cs="Times New Roman"/>
          <w:lang w:val="en-US"/>
        </w:rPr>
        <w:t xml:space="preserve"> Use case Quản </w:t>
      </w:r>
      <w:proofErr w:type="spellStart"/>
      <w:r w:rsidRPr="00905CFF">
        <w:rPr>
          <w:rFonts w:eastAsia="Times New Roman" w:cs="Times New Roman"/>
          <w:lang w:val="en-US"/>
        </w:rPr>
        <w:t>lý</w:t>
      </w:r>
      <w:proofErr w:type="spellEnd"/>
      <w:r w:rsidRPr="00905CFF">
        <w:rPr>
          <w:rFonts w:eastAsia="Times New Roman" w:cs="Times New Roman"/>
          <w:lang w:val="en-US"/>
        </w:rPr>
        <w:t xml:space="preserve"> </w:t>
      </w:r>
      <w:proofErr w:type="spellStart"/>
      <w:r w:rsidRPr="00905CFF">
        <w:rPr>
          <w:rFonts w:eastAsia="Times New Roman" w:cs="Times New Roman"/>
          <w:lang w:val="en-US"/>
        </w:rPr>
        <w:t>bình</w:t>
      </w:r>
      <w:proofErr w:type="spellEnd"/>
      <w:r w:rsidRPr="00905CFF">
        <w:rPr>
          <w:rFonts w:eastAsia="Times New Roman" w:cs="Times New Roman"/>
          <w:lang w:val="en-US"/>
        </w:rPr>
        <w:t xml:space="preserve"> </w:t>
      </w:r>
      <w:proofErr w:type="spellStart"/>
      <w:r w:rsidRPr="00905CFF">
        <w:rPr>
          <w:rFonts w:eastAsia="Times New Roman" w:cs="Times New Roman"/>
          <w:lang w:val="en-US"/>
        </w:rPr>
        <w:t>luận</w:t>
      </w:r>
      <w:proofErr w:type="spellEnd"/>
      <w:r w:rsidRPr="00905CFF">
        <w:rPr>
          <w:rFonts w:eastAsia="Times New Roman" w:cs="Times New Roman"/>
          <w:lang w:val="en-US"/>
        </w:rPr>
        <w:t xml:space="preserve"> (</w:t>
      </w:r>
      <w:proofErr w:type="spellStart"/>
      <w:r w:rsidRPr="00905CFF">
        <w:rPr>
          <w:rFonts w:eastAsia="Times New Roman" w:cs="Times New Roman"/>
          <w:lang w:val="en-US"/>
        </w:rPr>
        <w:t>Bệnh</w:t>
      </w:r>
      <w:proofErr w:type="spellEnd"/>
      <w:r w:rsidRPr="00905CFF">
        <w:rPr>
          <w:rFonts w:eastAsia="Times New Roman" w:cs="Times New Roman"/>
          <w:lang w:val="en-US"/>
        </w:rPr>
        <w:t xml:space="preserve"> </w:t>
      </w:r>
      <w:proofErr w:type="spellStart"/>
      <w:r w:rsidRPr="00905CFF">
        <w:rPr>
          <w:rFonts w:eastAsia="Times New Roman" w:cs="Times New Roman"/>
          <w:lang w:val="en-US"/>
        </w:rPr>
        <w:t>nhân</w:t>
      </w:r>
      <w:proofErr w:type="spellEnd"/>
      <w:r w:rsidRPr="00905CFF">
        <w:rPr>
          <w:rFonts w:eastAsia="Times New Roman" w:cs="Times New Roman"/>
          <w:lang w:val="en-US"/>
        </w:rPr>
        <w:t>)</w:t>
      </w:r>
      <w:bookmarkEnd w:id="86"/>
    </w:p>
    <w:p w14:paraId="46456ECD" w14:textId="77777777" w:rsidR="00B35623" w:rsidRPr="00905CFF" w:rsidRDefault="00B35623" w:rsidP="009971FA">
      <w:pPr>
        <w:rPr>
          <w:rFonts w:ascii="Times New Roman" w:hAnsi="Times New Roman" w:cs="Times New Roman"/>
          <w:sz w:val="26"/>
          <w:szCs w:val="26"/>
          <w:lang w:val="en-US"/>
        </w:rPr>
      </w:pPr>
    </w:p>
    <w:p w14:paraId="3449F73B" w14:textId="4C6A4F53" w:rsidR="00A02D62" w:rsidRPr="00905CFF" w:rsidRDefault="00B45B0C" w:rsidP="00BD1AE8">
      <w:pPr>
        <w:pStyle w:val="Heading3"/>
        <w:spacing w:before="60" w:after="60" w:line="360" w:lineRule="auto"/>
        <w:rPr>
          <w:lang w:val="en-US"/>
        </w:rPr>
      </w:pPr>
      <w:bookmarkStart w:id="87" w:name="_Toc186463495"/>
      <w:r w:rsidRPr="00905CFF">
        <w:rPr>
          <w:lang w:val="en-US"/>
        </w:rPr>
        <w:lastRenderedPageBreak/>
        <w:t>3</w:t>
      </w:r>
      <w:r w:rsidR="00505146" w:rsidRPr="00905CFF">
        <w:rPr>
          <w:lang w:val="en-US"/>
        </w:rPr>
        <w:t>.</w:t>
      </w:r>
      <w:r w:rsidRPr="00905CFF">
        <w:rPr>
          <w:lang w:val="en-US"/>
        </w:rPr>
        <w:t>1</w:t>
      </w:r>
      <w:r w:rsidR="00505146" w:rsidRPr="00905CFF">
        <w:t>.</w:t>
      </w:r>
      <w:r w:rsidR="00086111" w:rsidRPr="00905CFF">
        <w:rPr>
          <w:lang w:val="en-US"/>
        </w:rPr>
        <w:t>4</w:t>
      </w:r>
      <w:r w:rsidR="00505146" w:rsidRPr="00905CFF">
        <w:rPr>
          <w:lang w:val="en-US"/>
        </w:rPr>
        <w:t xml:space="preserve"> Use case </w:t>
      </w:r>
      <w:proofErr w:type="spellStart"/>
      <w:r w:rsidR="00B35623" w:rsidRPr="00905CFF">
        <w:rPr>
          <w:lang w:val="en-US"/>
        </w:rPr>
        <w:t>cho</w:t>
      </w:r>
      <w:proofErr w:type="spellEnd"/>
      <w:r w:rsidR="00B35623" w:rsidRPr="00905CFF">
        <w:rPr>
          <w:lang w:val="en-US"/>
        </w:rPr>
        <w:t xml:space="preserve"> </w:t>
      </w:r>
      <w:proofErr w:type="spellStart"/>
      <w:r w:rsidR="00B35623" w:rsidRPr="00905CFF">
        <w:rPr>
          <w:lang w:val="en-US"/>
        </w:rPr>
        <w:t>các</w:t>
      </w:r>
      <w:proofErr w:type="spellEnd"/>
      <w:r w:rsidR="00B35623" w:rsidRPr="00905CFF">
        <w:rPr>
          <w:lang w:val="en-US"/>
        </w:rPr>
        <w:t xml:space="preserve"> </w:t>
      </w:r>
      <w:proofErr w:type="spellStart"/>
      <w:r w:rsidR="00B35623" w:rsidRPr="00905CFF">
        <w:rPr>
          <w:lang w:val="en-US"/>
        </w:rPr>
        <w:t>chức</w:t>
      </w:r>
      <w:proofErr w:type="spellEnd"/>
      <w:r w:rsidR="00B35623" w:rsidRPr="00905CFF">
        <w:rPr>
          <w:lang w:val="en-US"/>
        </w:rPr>
        <w:t xml:space="preserve"> </w:t>
      </w:r>
      <w:proofErr w:type="spellStart"/>
      <w:r w:rsidR="00B35623" w:rsidRPr="00905CFF">
        <w:rPr>
          <w:lang w:val="en-US"/>
        </w:rPr>
        <w:t>năng</w:t>
      </w:r>
      <w:proofErr w:type="spellEnd"/>
      <w:r w:rsidR="00B35623" w:rsidRPr="00905CFF">
        <w:rPr>
          <w:lang w:val="en-US"/>
        </w:rPr>
        <w:t xml:space="preserve"> </w:t>
      </w:r>
      <w:proofErr w:type="spellStart"/>
      <w:r w:rsidR="00B35623" w:rsidRPr="00905CFF">
        <w:rPr>
          <w:lang w:val="en-US"/>
        </w:rPr>
        <w:t>của</w:t>
      </w:r>
      <w:proofErr w:type="spellEnd"/>
      <w:r w:rsidR="00B35623" w:rsidRPr="00905CFF">
        <w:rPr>
          <w:lang w:val="en-US"/>
        </w:rPr>
        <w:t xml:space="preserve"> </w:t>
      </w:r>
      <w:proofErr w:type="spellStart"/>
      <w:r w:rsidR="00B35623" w:rsidRPr="00905CFF">
        <w:rPr>
          <w:lang w:val="en-US"/>
        </w:rPr>
        <w:t>bác</w:t>
      </w:r>
      <w:proofErr w:type="spellEnd"/>
      <w:r w:rsidR="00B35623" w:rsidRPr="00905CFF">
        <w:rPr>
          <w:lang w:val="en-US"/>
        </w:rPr>
        <w:t xml:space="preserve"> </w:t>
      </w:r>
      <w:proofErr w:type="spellStart"/>
      <w:r w:rsidR="00B35623" w:rsidRPr="00905CFF">
        <w:rPr>
          <w:lang w:val="en-US"/>
        </w:rPr>
        <w:t>sĩ</w:t>
      </w:r>
      <w:bookmarkEnd w:id="87"/>
      <w:proofErr w:type="spellEnd"/>
    </w:p>
    <w:p w14:paraId="621A5895" w14:textId="4E702522" w:rsidR="00B35623" w:rsidRPr="00905CFF" w:rsidRDefault="00B35623" w:rsidP="00A600E8">
      <w:pPr>
        <w:pStyle w:val="ListParagraph"/>
        <w:numPr>
          <w:ilvl w:val="0"/>
          <w:numId w:val="137"/>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w:t>
      </w:r>
    </w:p>
    <w:p w14:paraId="504AA5ED" w14:textId="4BD832CF" w:rsidR="00116BDD" w:rsidRPr="00905CFF" w:rsidRDefault="008D6059" w:rsidP="00344E0F">
      <w:pPr>
        <w:jc w:val="center"/>
        <w:rPr>
          <w:rFonts w:ascii="Times New Roman" w:hAnsi="Times New Roman" w:cs="Times New Roman"/>
          <w:lang w:val="en-US"/>
        </w:rPr>
      </w:pPr>
      <w:r w:rsidRPr="00905CFF">
        <w:rPr>
          <w:rFonts w:ascii="Times New Roman" w:hAnsi="Times New Roman" w:cs="Times New Roman"/>
          <w:noProof/>
          <w:lang w:val="en-US"/>
        </w:rPr>
        <w:drawing>
          <wp:inline distT="0" distB="0" distL="0" distR="0" wp14:anchorId="40221ED8" wp14:editId="077B115A">
            <wp:extent cx="4876800" cy="2751281"/>
            <wp:effectExtent l="0" t="0" r="0" b="0"/>
            <wp:docPr id="1060179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7944" name="Picture 1" descr="A diagram of a diagram&#10;&#10;Description automatically generated"/>
                    <pic:cNvPicPr/>
                  </pic:nvPicPr>
                  <pic:blipFill>
                    <a:blip r:embed="rId31"/>
                    <a:stretch>
                      <a:fillRect/>
                    </a:stretch>
                  </pic:blipFill>
                  <pic:spPr>
                    <a:xfrm>
                      <a:off x="0" y="0"/>
                      <a:ext cx="4881390" cy="2753870"/>
                    </a:xfrm>
                    <a:prstGeom prst="rect">
                      <a:avLst/>
                    </a:prstGeom>
                  </pic:spPr>
                </pic:pic>
              </a:graphicData>
            </a:graphic>
          </wp:inline>
        </w:drawing>
      </w:r>
    </w:p>
    <w:p w14:paraId="5F943FC9" w14:textId="1321E391" w:rsidR="00505146" w:rsidRPr="00905CFF" w:rsidRDefault="00505146" w:rsidP="00505146">
      <w:pPr>
        <w:pStyle w:val="Heading7"/>
        <w:spacing w:line="360" w:lineRule="auto"/>
        <w:rPr>
          <w:rFonts w:eastAsia="Times New Roman" w:cs="Times New Roman"/>
          <w:lang w:val="en-US"/>
        </w:rPr>
      </w:pPr>
      <w:bookmarkStart w:id="88" w:name="_Toc186464306"/>
      <w:r w:rsidRPr="00905CFF">
        <w:rPr>
          <w:rFonts w:eastAsia="Times New Roman" w:cs="Times New Roman"/>
        </w:rPr>
        <w:t xml:space="preserve">Hình </w:t>
      </w:r>
      <w:r w:rsidR="00B45B0C" w:rsidRPr="00905CFF">
        <w:rPr>
          <w:rFonts w:eastAsia="Times New Roman" w:cs="Times New Roman"/>
          <w:lang w:val="en-US"/>
        </w:rPr>
        <w:t>3</w:t>
      </w:r>
      <w:r w:rsidRPr="00905CFF">
        <w:rPr>
          <w:rFonts w:eastAsia="Times New Roman" w:cs="Times New Roman"/>
        </w:rPr>
        <w:t>.</w:t>
      </w:r>
      <w:r w:rsidR="00B35623" w:rsidRPr="00905CFF">
        <w:rPr>
          <w:rFonts w:eastAsia="Times New Roman" w:cs="Times New Roman"/>
          <w:lang w:val="en-US"/>
        </w:rPr>
        <w:t>1</w:t>
      </w:r>
      <w:r w:rsidR="00B45B0C" w:rsidRPr="00905CFF">
        <w:rPr>
          <w:rFonts w:eastAsia="Times New Roman" w:cs="Times New Roman"/>
          <w:lang w:val="en-US"/>
        </w:rPr>
        <w:t>1</w:t>
      </w:r>
      <w:r w:rsidRPr="00905CFF">
        <w:rPr>
          <w:rFonts w:eastAsia="Times New Roman" w:cs="Times New Roman"/>
        </w:rPr>
        <w:t xml:space="preserve"> </w:t>
      </w:r>
      <w:r w:rsidRPr="00905CFF">
        <w:rPr>
          <w:rFonts w:eastAsia="Times New Roman" w:cs="Times New Roman"/>
          <w:lang w:val="en-US"/>
        </w:rPr>
        <w:t>Use case</w:t>
      </w:r>
      <w:r w:rsidR="00A02D62" w:rsidRPr="00905CFF">
        <w:rPr>
          <w:rFonts w:eastAsia="Times New Roman" w:cs="Times New Roman"/>
          <w:lang w:val="en-US"/>
        </w:rPr>
        <w:t xml:space="preserve"> Quản </w:t>
      </w:r>
      <w:proofErr w:type="spellStart"/>
      <w:r w:rsidR="00A02D62" w:rsidRPr="00905CFF">
        <w:rPr>
          <w:rFonts w:eastAsia="Times New Roman" w:cs="Times New Roman"/>
          <w:lang w:val="en-US"/>
        </w:rPr>
        <w:t>lý</w:t>
      </w:r>
      <w:proofErr w:type="spellEnd"/>
      <w:r w:rsidR="00A02D62" w:rsidRPr="00905CFF">
        <w:rPr>
          <w:rFonts w:eastAsia="Times New Roman" w:cs="Times New Roman"/>
          <w:lang w:val="en-US"/>
        </w:rPr>
        <w:t xml:space="preserve"> </w:t>
      </w:r>
      <w:proofErr w:type="spellStart"/>
      <w:r w:rsidR="00A02D62" w:rsidRPr="00905CFF">
        <w:rPr>
          <w:rFonts w:eastAsia="Times New Roman" w:cs="Times New Roman"/>
          <w:lang w:val="en-US"/>
        </w:rPr>
        <w:t>lịch</w:t>
      </w:r>
      <w:proofErr w:type="spellEnd"/>
      <w:r w:rsidR="00A02D62" w:rsidRPr="00905CFF">
        <w:rPr>
          <w:rFonts w:eastAsia="Times New Roman" w:cs="Times New Roman"/>
          <w:lang w:val="en-US"/>
        </w:rPr>
        <w:t xml:space="preserve"> </w:t>
      </w:r>
      <w:proofErr w:type="spellStart"/>
      <w:r w:rsidR="00B35623" w:rsidRPr="00905CFF">
        <w:rPr>
          <w:rFonts w:eastAsia="Times New Roman" w:cs="Times New Roman"/>
          <w:lang w:val="en-US"/>
        </w:rPr>
        <w:t>khám</w:t>
      </w:r>
      <w:proofErr w:type="spellEnd"/>
      <w:r w:rsidR="00116BDD" w:rsidRPr="00905CFF">
        <w:rPr>
          <w:rFonts w:eastAsia="Times New Roman" w:cs="Times New Roman"/>
          <w:lang w:val="en-US"/>
        </w:rPr>
        <w:t xml:space="preserve"> (</w:t>
      </w:r>
      <w:proofErr w:type="spellStart"/>
      <w:r w:rsidR="00116BDD" w:rsidRPr="00905CFF">
        <w:rPr>
          <w:rFonts w:eastAsia="Times New Roman" w:cs="Times New Roman"/>
          <w:lang w:val="en-US"/>
        </w:rPr>
        <w:t>Bác</w:t>
      </w:r>
      <w:proofErr w:type="spellEnd"/>
      <w:r w:rsidR="00116BDD" w:rsidRPr="00905CFF">
        <w:rPr>
          <w:rFonts w:eastAsia="Times New Roman" w:cs="Times New Roman"/>
          <w:lang w:val="en-US"/>
        </w:rPr>
        <w:t xml:space="preserve"> </w:t>
      </w:r>
      <w:proofErr w:type="spellStart"/>
      <w:r w:rsidR="00116BDD" w:rsidRPr="00905CFF">
        <w:rPr>
          <w:rFonts w:eastAsia="Times New Roman" w:cs="Times New Roman"/>
          <w:lang w:val="en-US"/>
        </w:rPr>
        <w:t>sĩ</w:t>
      </w:r>
      <w:proofErr w:type="spellEnd"/>
      <w:r w:rsidR="00116BDD" w:rsidRPr="00905CFF">
        <w:rPr>
          <w:rFonts w:eastAsia="Times New Roman" w:cs="Times New Roman"/>
          <w:lang w:val="en-US"/>
        </w:rPr>
        <w:t>)</w:t>
      </w:r>
      <w:bookmarkEnd w:id="88"/>
    </w:p>
    <w:p w14:paraId="5BBADDE8" w14:textId="77777777" w:rsidR="002746A5" w:rsidRPr="00905CFF" w:rsidRDefault="002746A5" w:rsidP="002746A5">
      <w:pPr>
        <w:rPr>
          <w:rFonts w:ascii="Times New Roman" w:hAnsi="Times New Roman" w:cs="Times New Roman"/>
          <w:lang w:val="en-US"/>
        </w:rPr>
      </w:pPr>
    </w:p>
    <w:p w14:paraId="68803D65" w14:textId="198BF33B" w:rsidR="00086111" w:rsidRPr="00905CFF" w:rsidRDefault="00086111" w:rsidP="00A600E8">
      <w:pPr>
        <w:pStyle w:val="ListParagraph"/>
        <w:numPr>
          <w:ilvl w:val="0"/>
          <w:numId w:val="138"/>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w:t>
      </w:r>
      <w:r w:rsidR="00A600E8" w:rsidRPr="00905CFF">
        <w:rPr>
          <w:rFonts w:cs="Times New Roman"/>
          <w:b w:val="0"/>
          <w:bCs/>
          <w:i w:val="0"/>
          <w:iCs/>
          <w:szCs w:val="26"/>
          <w:lang w:val="en-US"/>
        </w:rPr>
        <w:t>:</w:t>
      </w:r>
    </w:p>
    <w:p w14:paraId="02509E3F" w14:textId="4492E92E" w:rsidR="00086111" w:rsidRPr="00905CFF" w:rsidRDefault="00086111" w:rsidP="00344E0F">
      <w:pPr>
        <w:jc w:val="center"/>
        <w:rPr>
          <w:rFonts w:ascii="Times New Roman" w:hAnsi="Times New Roman" w:cs="Times New Roman"/>
          <w:lang w:val="en-US"/>
        </w:rPr>
      </w:pPr>
      <w:r w:rsidRPr="00905CFF">
        <w:rPr>
          <w:rFonts w:ascii="Times New Roman" w:hAnsi="Times New Roman" w:cs="Times New Roman"/>
          <w:noProof/>
          <w:lang w:val="en-US"/>
        </w:rPr>
        <w:drawing>
          <wp:inline distT="0" distB="0" distL="0" distR="0" wp14:anchorId="530873D9" wp14:editId="419D2CDF">
            <wp:extent cx="5242560" cy="1893548"/>
            <wp:effectExtent l="0" t="0" r="0" b="0"/>
            <wp:docPr id="205581195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11955" name="Picture 1" descr="A diagram of a diagram&#10;&#10;Description automatically generated"/>
                    <pic:cNvPicPr/>
                  </pic:nvPicPr>
                  <pic:blipFill>
                    <a:blip r:embed="rId32"/>
                    <a:stretch>
                      <a:fillRect/>
                    </a:stretch>
                  </pic:blipFill>
                  <pic:spPr>
                    <a:xfrm>
                      <a:off x="0" y="0"/>
                      <a:ext cx="5254095" cy="1897714"/>
                    </a:xfrm>
                    <a:prstGeom prst="rect">
                      <a:avLst/>
                    </a:prstGeom>
                  </pic:spPr>
                </pic:pic>
              </a:graphicData>
            </a:graphic>
          </wp:inline>
        </w:drawing>
      </w:r>
    </w:p>
    <w:p w14:paraId="2FC23B26" w14:textId="28B2136F" w:rsidR="002746A5" w:rsidRPr="00905CFF" w:rsidRDefault="002746A5" w:rsidP="002746A5">
      <w:pPr>
        <w:pStyle w:val="Heading7"/>
        <w:spacing w:line="360" w:lineRule="auto"/>
        <w:rPr>
          <w:rFonts w:eastAsia="Times New Roman" w:cs="Times New Roman"/>
          <w:lang w:val="en-US"/>
        </w:rPr>
      </w:pPr>
      <w:bookmarkStart w:id="89" w:name="_Toc186464307"/>
      <w:r w:rsidRPr="00905CFF">
        <w:rPr>
          <w:rFonts w:eastAsia="Times New Roman" w:cs="Times New Roman"/>
        </w:rPr>
        <w:t xml:space="preserve">Hình </w:t>
      </w:r>
      <w:r w:rsidR="00B45B0C" w:rsidRPr="00905CFF">
        <w:rPr>
          <w:rFonts w:eastAsia="Times New Roman" w:cs="Times New Roman"/>
          <w:lang w:val="en-US"/>
        </w:rPr>
        <w:t>3</w:t>
      </w:r>
      <w:r w:rsidRPr="00905CFF">
        <w:rPr>
          <w:rFonts w:eastAsia="Times New Roman" w:cs="Times New Roman"/>
        </w:rPr>
        <w:t>.</w:t>
      </w:r>
      <w:r w:rsidR="002B11FF" w:rsidRPr="00905CFF">
        <w:rPr>
          <w:rFonts w:eastAsia="Times New Roman" w:cs="Times New Roman"/>
          <w:lang w:val="en-US"/>
        </w:rPr>
        <w:t>1</w:t>
      </w:r>
      <w:r w:rsidR="00B45B0C" w:rsidRPr="00905CFF">
        <w:rPr>
          <w:rFonts w:eastAsia="Times New Roman" w:cs="Times New Roman"/>
          <w:lang w:val="en-US"/>
        </w:rPr>
        <w:t>2</w:t>
      </w:r>
      <w:r w:rsidRPr="00905CFF">
        <w:rPr>
          <w:rFonts w:eastAsia="Times New Roman" w:cs="Times New Roman"/>
        </w:rPr>
        <w:t xml:space="preserve"> </w:t>
      </w:r>
      <w:r w:rsidRPr="00905CFF">
        <w:rPr>
          <w:rFonts w:eastAsia="Times New Roman" w:cs="Times New Roman"/>
          <w:lang w:val="en-US"/>
        </w:rPr>
        <w:t xml:space="preserve">Use case </w:t>
      </w:r>
      <w:r w:rsidRPr="00905CFF">
        <w:rPr>
          <w:rFonts w:eastAsia="Times New Roman" w:cs="Times New Roman"/>
        </w:rPr>
        <w:t>Quản lý bệnh nhân</w:t>
      </w:r>
      <w:r w:rsidR="00086111" w:rsidRPr="00905CFF">
        <w:rPr>
          <w:rFonts w:eastAsia="Times New Roman" w:cs="Times New Roman"/>
          <w:lang w:val="en-US"/>
        </w:rPr>
        <w:t xml:space="preserve"> (</w:t>
      </w:r>
      <w:proofErr w:type="spellStart"/>
      <w:r w:rsidR="00086111" w:rsidRPr="00905CFF">
        <w:rPr>
          <w:rFonts w:eastAsia="Times New Roman" w:cs="Times New Roman"/>
          <w:lang w:val="en-US"/>
        </w:rPr>
        <w:t>Bác</w:t>
      </w:r>
      <w:proofErr w:type="spellEnd"/>
      <w:r w:rsidR="00086111" w:rsidRPr="00905CFF">
        <w:rPr>
          <w:rFonts w:eastAsia="Times New Roman" w:cs="Times New Roman"/>
          <w:lang w:val="en-US"/>
        </w:rPr>
        <w:t xml:space="preserve"> </w:t>
      </w:r>
      <w:proofErr w:type="spellStart"/>
      <w:r w:rsidR="00086111" w:rsidRPr="00905CFF">
        <w:rPr>
          <w:rFonts w:eastAsia="Times New Roman" w:cs="Times New Roman"/>
          <w:lang w:val="en-US"/>
        </w:rPr>
        <w:t>sĩ</w:t>
      </w:r>
      <w:proofErr w:type="spellEnd"/>
      <w:r w:rsidR="00086111" w:rsidRPr="00905CFF">
        <w:rPr>
          <w:rFonts w:eastAsia="Times New Roman" w:cs="Times New Roman"/>
          <w:lang w:val="en-US"/>
        </w:rPr>
        <w:t>)</w:t>
      </w:r>
      <w:bookmarkEnd w:id="89"/>
    </w:p>
    <w:p w14:paraId="1E1439F4" w14:textId="77777777" w:rsidR="002746A5" w:rsidRPr="00905CFF" w:rsidRDefault="002746A5" w:rsidP="002746A5">
      <w:pPr>
        <w:rPr>
          <w:rFonts w:ascii="Times New Roman" w:hAnsi="Times New Roman" w:cs="Times New Roman"/>
          <w:lang w:val="en-US"/>
        </w:rPr>
      </w:pPr>
    </w:p>
    <w:p w14:paraId="0B42CC6F" w14:textId="75C66A62" w:rsidR="002746A5" w:rsidRPr="00905CFF" w:rsidRDefault="00B45B0C" w:rsidP="00BD1AE8">
      <w:pPr>
        <w:pStyle w:val="Heading3"/>
        <w:spacing w:before="60" w:after="60" w:line="360" w:lineRule="auto"/>
        <w:rPr>
          <w:lang w:val="en-US"/>
        </w:rPr>
      </w:pPr>
      <w:bookmarkStart w:id="90" w:name="_Toc186463496"/>
      <w:r w:rsidRPr="00905CFF">
        <w:rPr>
          <w:lang w:val="en-US"/>
        </w:rPr>
        <w:t>3</w:t>
      </w:r>
      <w:r w:rsidR="002746A5" w:rsidRPr="00905CFF">
        <w:rPr>
          <w:lang w:val="en-US"/>
        </w:rPr>
        <w:t>.</w:t>
      </w:r>
      <w:r w:rsidRPr="00905CFF">
        <w:rPr>
          <w:lang w:val="en-US"/>
        </w:rPr>
        <w:t>1</w:t>
      </w:r>
      <w:r w:rsidR="002746A5" w:rsidRPr="00905CFF">
        <w:t>.</w:t>
      </w:r>
      <w:r w:rsidR="009C0B38" w:rsidRPr="00905CFF">
        <w:rPr>
          <w:lang w:val="en-US"/>
        </w:rPr>
        <w:t>5</w:t>
      </w:r>
      <w:r w:rsidR="002746A5" w:rsidRPr="00905CFF">
        <w:rPr>
          <w:lang w:val="en-US"/>
        </w:rPr>
        <w:t xml:space="preserve"> Use case </w:t>
      </w:r>
      <w:proofErr w:type="spellStart"/>
      <w:r w:rsidR="00086111" w:rsidRPr="00905CFF">
        <w:rPr>
          <w:lang w:val="en-US"/>
        </w:rPr>
        <w:t>cho</w:t>
      </w:r>
      <w:proofErr w:type="spellEnd"/>
      <w:r w:rsidR="00086111" w:rsidRPr="00905CFF">
        <w:rPr>
          <w:lang w:val="en-US"/>
        </w:rPr>
        <w:t xml:space="preserve"> </w:t>
      </w:r>
      <w:proofErr w:type="spellStart"/>
      <w:r w:rsidR="00086111" w:rsidRPr="00905CFF">
        <w:rPr>
          <w:lang w:val="en-US"/>
        </w:rPr>
        <w:t>các</w:t>
      </w:r>
      <w:proofErr w:type="spellEnd"/>
      <w:r w:rsidR="00086111" w:rsidRPr="00905CFF">
        <w:rPr>
          <w:lang w:val="en-US"/>
        </w:rPr>
        <w:t xml:space="preserve"> </w:t>
      </w:r>
      <w:proofErr w:type="spellStart"/>
      <w:r w:rsidR="00086111" w:rsidRPr="00905CFF">
        <w:rPr>
          <w:lang w:val="en-US"/>
        </w:rPr>
        <w:t>chức</w:t>
      </w:r>
      <w:proofErr w:type="spellEnd"/>
      <w:r w:rsidR="00086111" w:rsidRPr="00905CFF">
        <w:rPr>
          <w:lang w:val="en-US"/>
        </w:rPr>
        <w:t xml:space="preserve"> </w:t>
      </w:r>
      <w:proofErr w:type="spellStart"/>
      <w:r w:rsidR="00086111" w:rsidRPr="00905CFF">
        <w:rPr>
          <w:lang w:val="en-US"/>
        </w:rPr>
        <w:t>năng</w:t>
      </w:r>
      <w:proofErr w:type="spellEnd"/>
      <w:r w:rsidR="00086111" w:rsidRPr="00905CFF">
        <w:rPr>
          <w:lang w:val="en-US"/>
        </w:rPr>
        <w:t xml:space="preserve"> </w:t>
      </w:r>
      <w:proofErr w:type="spellStart"/>
      <w:r w:rsidR="00086111" w:rsidRPr="00905CFF">
        <w:rPr>
          <w:lang w:val="en-US"/>
        </w:rPr>
        <w:t>của</w:t>
      </w:r>
      <w:proofErr w:type="spellEnd"/>
      <w:r w:rsidR="00086111" w:rsidRPr="00905CFF">
        <w:rPr>
          <w:lang w:val="en-US"/>
        </w:rPr>
        <w:t xml:space="preserve"> </w:t>
      </w:r>
      <w:proofErr w:type="spellStart"/>
      <w:r w:rsidR="009C0B38" w:rsidRPr="00905CFF">
        <w:rPr>
          <w:lang w:val="en-US"/>
        </w:rPr>
        <w:t>quản</w:t>
      </w:r>
      <w:proofErr w:type="spellEnd"/>
      <w:r w:rsidR="009C0B38" w:rsidRPr="00905CFF">
        <w:rPr>
          <w:lang w:val="en-US"/>
        </w:rPr>
        <w:t xml:space="preserve"> </w:t>
      </w:r>
      <w:proofErr w:type="spellStart"/>
      <w:r w:rsidR="009C0B38" w:rsidRPr="00905CFF">
        <w:rPr>
          <w:lang w:val="en-US"/>
        </w:rPr>
        <w:t>trị</w:t>
      </w:r>
      <w:proofErr w:type="spellEnd"/>
      <w:r w:rsidR="009C0B38" w:rsidRPr="00905CFF">
        <w:rPr>
          <w:lang w:val="en-US"/>
        </w:rPr>
        <w:t xml:space="preserve"> </w:t>
      </w:r>
      <w:proofErr w:type="spellStart"/>
      <w:r w:rsidR="009C0B38" w:rsidRPr="00905CFF">
        <w:rPr>
          <w:lang w:val="en-US"/>
        </w:rPr>
        <w:t>viên</w:t>
      </w:r>
      <w:bookmarkEnd w:id="90"/>
      <w:proofErr w:type="spellEnd"/>
      <w:r w:rsidR="00086111" w:rsidRPr="00905CFF">
        <w:rPr>
          <w:lang w:val="en-US"/>
        </w:rPr>
        <w:t xml:space="preserve"> </w:t>
      </w:r>
    </w:p>
    <w:p w14:paraId="67CB3237" w14:textId="22F58ACE" w:rsidR="00086111" w:rsidRPr="00905CFF" w:rsidRDefault="00086111" w:rsidP="00A600E8">
      <w:pPr>
        <w:pStyle w:val="ListParagraph"/>
        <w:numPr>
          <w:ilvl w:val="0"/>
          <w:numId w:val="139"/>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mục</w:t>
      </w:r>
      <w:proofErr w:type="spellEnd"/>
      <w:r w:rsidRPr="00905CFF">
        <w:rPr>
          <w:rFonts w:cs="Times New Roman"/>
          <w:b w:val="0"/>
          <w:bCs/>
          <w:i w:val="0"/>
          <w:iCs/>
          <w:szCs w:val="26"/>
          <w:lang w:val="en-US"/>
        </w:rPr>
        <w:t xml:space="preserve">: </w:t>
      </w:r>
    </w:p>
    <w:p w14:paraId="18378A1C" w14:textId="25BA1E47" w:rsidR="00116BDD" w:rsidRPr="00905CFF" w:rsidRDefault="00116BDD" w:rsidP="00344E0F">
      <w:pPr>
        <w:jc w:val="center"/>
        <w:rPr>
          <w:rFonts w:ascii="Times New Roman" w:hAnsi="Times New Roman" w:cs="Times New Roman"/>
          <w:lang w:val="en-US"/>
        </w:rPr>
      </w:pPr>
      <w:r w:rsidRPr="00905CFF">
        <w:rPr>
          <w:rFonts w:ascii="Times New Roman" w:hAnsi="Times New Roman" w:cs="Times New Roman"/>
          <w:noProof/>
        </w:rPr>
        <w:lastRenderedPageBreak/>
        <w:drawing>
          <wp:inline distT="0" distB="0" distL="0" distR="0" wp14:anchorId="702855EB" wp14:editId="07489F35">
            <wp:extent cx="5394960" cy="2652283"/>
            <wp:effectExtent l="0" t="0" r="0" b="0"/>
            <wp:docPr id="117481191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0596" name="Picture 1" descr="A diagram of a diagram&#10;&#10;Description automatically generated"/>
                    <pic:cNvPicPr/>
                  </pic:nvPicPr>
                  <pic:blipFill>
                    <a:blip r:embed="rId33"/>
                    <a:stretch>
                      <a:fillRect/>
                    </a:stretch>
                  </pic:blipFill>
                  <pic:spPr>
                    <a:xfrm>
                      <a:off x="0" y="0"/>
                      <a:ext cx="5403041" cy="2656256"/>
                    </a:xfrm>
                    <a:prstGeom prst="rect">
                      <a:avLst/>
                    </a:prstGeom>
                  </pic:spPr>
                </pic:pic>
              </a:graphicData>
            </a:graphic>
          </wp:inline>
        </w:drawing>
      </w:r>
    </w:p>
    <w:p w14:paraId="1CA9879B" w14:textId="5FFBE24B" w:rsidR="002746A5" w:rsidRPr="00905CFF" w:rsidRDefault="002746A5" w:rsidP="002746A5">
      <w:pPr>
        <w:pStyle w:val="Heading7"/>
        <w:spacing w:line="360" w:lineRule="auto"/>
        <w:rPr>
          <w:rFonts w:eastAsia="Times New Roman" w:cs="Times New Roman"/>
          <w:lang w:val="en-US"/>
        </w:rPr>
      </w:pPr>
      <w:bookmarkStart w:id="91" w:name="_Toc186464308"/>
      <w:r w:rsidRPr="00905CFF">
        <w:rPr>
          <w:rFonts w:eastAsia="Times New Roman" w:cs="Times New Roman"/>
        </w:rPr>
        <w:t xml:space="preserve">Hình </w:t>
      </w:r>
      <w:r w:rsidR="00B45B0C"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1</w:t>
      </w:r>
      <w:r w:rsidR="00B45B0C" w:rsidRPr="00905CFF">
        <w:rPr>
          <w:rFonts w:eastAsia="Times New Roman" w:cs="Times New Roman"/>
          <w:lang w:val="en-US"/>
        </w:rPr>
        <w:t>3</w:t>
      </w:r>
      <w:r w:rsidRPr="00905CFF">
        <w:rPr>
          <w:rFonts w:eastAsia="Times New Roman" w:cs="Times New Roman"/>
        </w:rPr>
        <w:t xml:space="preserve"> </w:t>
      </w:r>
      <w:r w:rsidRPr="00905CFF">
        <w:rPr>
          <w:rFonts w:eastAsia="Times New Roman" w:cs="Times New Roman"/>
          <w:lang w:val="en-US"/>
        </w:rPr>
        <w:t xml:space="preserve">Use case Quản </w:t>
      </w:r>
      <w:proofErr w:type="spellStart"/>
      <w:r w:rsidRPr="00905CFF">
        <w:rPr>
          <w:rFonts w:eastAsia="Times New Roman" w:cs="Times New Roman"/>
          <w:lang w:val="en-US"/>
        </w:rPr>
        <w:t>lý</w:t>
      </w:r>
      <w:proofErr w:type="spellEnd"/>
      <w:r w:rsidRPr="00905CFF">
        <w:rPr>
          <w:rFonts w:eastAsia="Times New Roman" w:cs="Times New Roman"/>
          <w:lang w:val="en-US"/>
        </w:rPr>
        <w:t xml:space="preserve"> </w:t>
      </w:r>
      <w:proofErr w:type="spellStart"/>
      <w:r w:rsidR="00116BDD" w:rsidRPr="00905CFF">
        <w:rPr>
          <w:rFonts w:eastAsia="Times New Roman" w:cs="Times New Roman"/>
          <w:lang w:val="en-US"/>
        </w:rPr>
        <w:t>danh</w:t>
      </w:r>
      <w:proofErr w:type="spellEnd"/>
      <w:r w:rsidR="00116BDD" w:rsidRPr="00905CFF">
        <w:rPr>
          <w:rFonts w:eastAsia="Times New Roman" w:cs="Times New Roman"/>
          <w:lang w:val="en-US"/>
        </w:rPr>
        <w:t xml:space="preserve"> </w:t>
      </w:r>
      <w:proofErr w:type="spellStart"/>
      <w:r w:rsidR="00116BDD" w:rsidRPr="00905CFF">
        <w:rPr>
          <w:rFonts w:eastAsia="Times New Roman" w:cs="Times New Roman"/>
          <w:lang w:val="en-US"/>
        </w:rPr>
        <w:t>mục</w:t>
      </w:r>
      <w:bookmarkEnd w:id="91"/>
      <w:proofErr w:type="spellEnd"/>
    </w:p>
    <w:p w14:paraId="69783230" w14:textId="6B085CF4" w:rsidR="00086111" w:rsidRPr="00905CFF" w:rsidRDefault="00086111" w:rsidP="00A600E8">
      <w:pPr>
        <w:pStyle w:val="ListParagraph"/>
        <w:numPr>
          <w:ilvl w:val="0"/>
          <w:numId w:val="140"/>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w:t>
      </w:r>
    </w:p>
    <w:p w14:paraId="6C91A3E8" w14:textId="57C9AC57" w:rsidR="0021501C" w:rsidRPr="00905CFF" w:rsidRDefault="00086111" w:rsidP="00344E0F">
      <w:pPr>
        <w:jc w:val="center"/>
        <w:rPr>
          <w:rFonts w:ascii="Times New Roman" w:hAnsi="Times New Roman" w:cs="Times New Roman"/>
          <w:lang w:val="en-US"/>
        </w:rPr>
      </w:pPr>
      <w:r w:rsidRPr="00905CFF">
        <w:rPr>
          <w:rFonts w:ascii="Times New Roman" w:hAnsi="Times New Roman" w:cs="Times New Roman"/>
          <w:noProof/>
          <w:lang w:val="en-US"/>
        </w:rPr>
        <w:drawing>
          <wp:inline distT="0" distB="0" distL="0" distR="0" wp14:anchorId="6EE5661C" wp14:editId="12603AE7">
            <wp:extent cx="4983480" cy="2207951"/>
            <wp:effectExtent l="0" t="0" r="7620" b="1905"/>
            <wp:docPr id="211322104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21043" name="Picture 1" descr="A diagram of a diagram&#10;&#10;Description automatically generated"/>
                    <pic:cNvPicPr/>
                  </pic:nvPicPr>
                  <pic:blipFill>
                    <a:blip r:embed="rId34"/>
                    <a:stretch>
                      <a:fillRect/>
                    </a:stretch>
                  </pic:blipFill>
                  <pic:spPr>
                    <a:xfrm>
                      <a:off x="0" y="0"/>
                      <a:ext cx="5010121" cy="2219754"/>
                    </a:xfrm>
                    <a:prstGeom prst="rect">
                      <a:avLst/>
                    </a:prstGeom>
                  </pic:spPr>
                </pic:pic>
              </a:graphicData>
            </a:graphic>
          </wp:inline>
        </w:drawing>
      </w:r>
    </w:p>
    <w:p w14:paraId="3DF6AB6B" w14:textId="10861FB9" w:rsidR="0039507F" w:rsidRPr="00905CFF" w:rsidRDefault="0039507F" w:rsidP="0039507F">
      <w:pPr>
        <w:pStyle w:val="Heading7"/>
        <w:spacing w:line="360" w:lineRule="auto"/>
        <w:rPr>
          <w:rFonts w:eastAsia="Times New Roman" w:cs="Times New Roman"/>
          <w:lang w:val="en-US"/>
        </w:rPr>
      </w:pPr>
      <w:bookmarkStart w:id="92" w:name="_Toc186464309"/>
      <w:r w:rsidRPr="00905CFF">
        <w:rPr>
          <w:rFonts w:eastAsia="Times New Roman" w:cs="Times New Roman"/>
        </w:rPr>
        <w:t xml:space="preserve">Hình </w:t>
      </w:r>
      <w:r w:rsidR="00B45B0C"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1</w:t>
      </w:r>
      <w:r w:rsidR="001642AA" w:rsidRPr="00905CFF">
        <w:rPr>
          <w:rFonts w:eastAsia="Times New Roman" w:cs="Times New Roman"/>
          <w:lang w:val="en-US"/>
        </w:rPr>
        <w:t>4</w:t>
      </w:r>
      <w:r w:rsidRPr="00905CFF">
        <w:rPr>
          <w:rFonts w:eastAsia="Times New Roman" w:cs="Times New Roman"/>
        </w:rPr>
        <w:t xml:space="preserve"> </w:t>
      </w:r>
      <w:r w:rsidRPr="00905CFF">
        <w:rPr>
          <w:rFonts w:eastAsia="Times New Roman" w:cs="Times New Roman"/>
          <w:lang w:val="en-US"/>
        </w:rPr>
        <w:t xml:space="preserve">Use case Quản </w:t>
      </w:r>
      <w:proofErr w:type="spellStart"/>
      <w:r w:rsidRPr="00905CFF">
        <w:rPr>
          <w:rFonts w:eastAsia="Times New Roman" w:cs="Times New Roman"/>
          <w:lang w:val="en-US"/>
        </w:rPr>
        <w:t>lý</w:t>
      </w:r>
      <w:proofErr w:type="spellEnd"/>
      <w:r w:rsidRPr="00905CFF">
        <w:rPr>
          <w:rFonts w:eastAsia="Times New Roman" w:cs="Times New Roman"/>
          <w:lang w:val="en-US"/>
        </w:rPr>
        <w:t xml:space="preserve"> </w:t>
      </w:r>
      <w:proofErr w:type="spellStart"/>
      <w:r w:rsidR="00086111" w:rsidRPr="00905CFF">
        <w:rPr>
          <w:rFonts w:eastAsia="Times New Roman" w:cs="Times New Roman"/>
          <w:lang w:val="en-US"/>
        </w:rPr>
        <w:t>người</w:t>
      </w:r>
      <w:proofErr w:type="spellEnd"/>
      <w:r w:rsidR="00086111" w:rsidRPr="00905CFF">
        <w:rPr>
          <w:rFonts w:eastAsia="Times New Roman" w:cs="Times New Roman"/>
          <w:lang w:val="en-US"/>
        </w:rPr>
        <w:t xml:space="preserve"> </w:t>
      </w:r>
      <w:proofErr w:type="spellStart"/>
      <w:r w:rsidR="00086111" w:rsidRPr="00905CFF">
        <w:rPr>
          <w:rFonts w:eastAsia="Times New Roman" w:cs="Times New Roman"/>
          <w:lang w:val="en-US"/>
        </w:rPr>
        <w:t>dùng</w:t>
      </w:r>
      <w:bookmarkEnd w:id="92"/>
      <w:proofErr w:type="spellEnd"/>
    </w:p>
    <w:p w14:paraId="43833F64" w14:textId="77777777" w:rsidR="00E1431C" w:rsidRPr="00905CFF" w:rsidRDefault="00E1431C" w:rsidP="002746A5">
      <w:pPr>
        <w:rPr>
          <w:rFonts w:ascii="Times New Roman" w:hAnsi="Times New Roman" w:cs="Times New Roman"/>
          <w:sz w:val="26"/>
          <w:szCs w:val="26"/>
          <w:lang w:val="en-US"/>
        </w:rPr>
      </w:pPr>
    </w:p>
    <w:p w14:paraId="713B843D" w14:textId="5C33FAA8" w:rsidR="002746A5" w:rsidRPr="00905CFF" w:rsidRDefault="009C0B38" w:rsidP="00A600E8">
      <w:pPr>
        <w:pStyle w:val="ListParagraph"/>
        <w:numPr>
          <w:ilvl w:val="0"/>
          <w:numId w:val="141"/>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doanh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thu</w:t>
      </w:r>
      <w:proofErr w:type="spellEnd"/>
      <w:r w:rsidRPr="00905CFF">
        <w:rPr>
          <w:rFonts w:cs="Times New Roman"/>
          <w:b w:val="0"/>
          <w:bCs/>
          <w:i w:val="0"/>
          <w:iCs/>
          <w:szCs w:val="26"/>
          <w:lang w:val="en-US"/>
        </w:rPr>
        <w:t>:</w:t>
      </w:r>
    </w:p>
    <w:p w14:paraId="0F35AB09" w14:textId="77777777" w:rsidR="009C0B38" w:rsidRPr="00905CFF" w:rsidRDefault="009C0B38" w:rsidP="002746A5">
      <w:pPr>
        <w:rPr>
          <w:rFonts w:ascii="Times New Roman" w:hAnsi="Times New Roman" w:cs="Times New Roman"/>
          <w:sz w:val="26"/>
          <w:szCs w:val="26"/>
          <w:lang w:val="en-US"/>
        </w:rPr>
      </w:pPr>
    </w:p>
    <w:p w14:paraId="6BB156D2" w14:textId="776EBD3F" w:rsidR="009C0B38" w:rsidRPr="00905CFF" w:rsidRDefault="009C0B38" w:rsidP="00344E0F">
      <w:pPr>
        <w:jc w:val="center"/>
        <w:rPr>
          <w:rFonts w:ascii="Times New Roman" w:hAnsi="Times New Roman" w:cs="Times New Roman"/>
          <w:lang w:val="en-US"/>
        </w:rPr>
      </w:pPr>
      <w:r w:rsidRPr="00905CFF">
        <w:rPr>
          <w:rFonts w:ascii="Times New Roman" w:hAnsi="Times New Roman" w:cs="Times New Roman"/>
          <w:noProof/>
        </w:rPr>
        <w:drawing>
          <wp:inline distT="0" distB="0" distL="0" distR="0" wp14:anchorId="6E5F051B" wp14:editId="67813089">
            <wp:extent cx="5275186" cy="1973580"/>
            <wp:effectExtent l="0" t="0" r="1905" b="7620"/>
            <wp:docPr id="9218674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67450" name="Picture 1" descr="A diagram of a diagram&#10;&#10;Description automatically generated"/>
                    <pic:cNvPicPr/>
                  </pic:nvPicPr>
                  <pic:blipFill>
                    <a:blip r:embed="rId35"/>
                    <a:stretch>
                      <a:fillRect/>
                    </a:stretch>
                  </pic:blipFill>
                  <pic:spPr>
                    <a:xfrm>
                      <a:off x="0" y="0"/>
                      <a:ext cx="5287958" cy="1978358"/>
                    </a:xfrm>
                    <a:prstGeom prst="rect">
                      <a:avLst/>
                    </a:prstGeom>
                  </pic:spPr>
                </pic:pic>
              </a:graphicData>
            </a:graphic>
          </wp:inline>
        </w:drawing>
      </w:r>
    </w:p>
    <w:p w14:paraId="0D5CAA6E" w14:textId="1BC9F350" w:rsidR="009C0B38" w:rsidRPr="00905CFF" w:rsidRDefault="009C0B38" w:rsidP="009C0B38">
      <w:pPr>
        <w:pStyle w:val="Heading7"/>
        <w:spacing w:line="360" w:lineRule="auto"/>
        <w:rPr>
          <w:rFonts w:eastAsia="Times New Roman" w:cs="Times New Roman"/>
          <w:lang w:val="en-US"/>
        </w:rPr>
      </w:pPr>
      <w:bookmarkStart w:id="93" w:name="_Toc186464310"/>
      <w:r w:rsidRPr="00905CFF">
        <w:rPr>
          <w:rFonts w:eastAsia="Times New Roman" w:cs="Times New Roman"/>
        </w:rPr>
        <w:t xml:space="preserve">Hình </w:t>
      </w:r>
      <w:r w:rsidR="001642AA"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1</w:t>
      </w:r>
      <w:r w:rsidR="001642AA" w:rsidRPr="00905CFF">
        <w:rPr>
          <w:rFonts w:eastAsia="Times New Roman" w:cs="Times New Roman"/>
          <w:lang w:val="en-US"/>
        </w:rPr>
        <w:t>5</w:t>
      </w:r>
      <w:r w:rsidRPr="00905CFF">
        <w:rPr>
          <w:rFonts w:eastAsia="Times New Roman" w:cs="Times New Roman"/>
        </w:rPr>
        <w:t xml:space="preserve"> </w:t>
      </w:r>
      <w:r w:rsidRPr="00905CFF">
        <w:rPr>
          <w:rFonts w:eastAsia="Times New Roman" w:cs="Times New Roman"/>
          <w:lang w:val="en-US"/>
        </w:rPr>
        <w:t xml:space="preserve">Use case Quản </w:t>
      </w:r>
      <w:proofErr w:type="spellStart"/>
      <w:r w:rsidRPr="00905CFF">
        <w:rPr>
          <w:rFonts w:eastAsia="Times New Roman" w:cs="Times New Roman"/>
          <w:lang w:val="en-US"/>
        </w:rPr>
        <w:t>lý</w:t>
      </w:r>
      <w:proofErr w:type="spellEnd"/>
      <w:r w:rsidRPr="00905CFF">
        <w:rPr>
          <w:rFonts w:eastAsia="Times New Roman" w:cs="Times New Roman"/>
          <w:lang w:val="en-US"/>
        </w:rPr>
        <w:t xml:space="preserve"> </w:t>
      </w:r>
      <w:proofErr w:type="spellStart"/>
      <w:r w:rsidRPr="00905CFF">
        <w:rPr>
          <w:rFonts w:eastAsia="Times New Roman" w:cs="Times New Roman"/>
          <w:lang w:val="en-US"/>
        </w:rPr>
        <w:t>doanh</w:t>
      </w:r>
      <w:proofErr w:type="spellEnd"/>
      <w:r w:rsidRPr="00905CFF">
        <w:rPr>
          <w:rFonts w:eastAsia="Times New Roman" w:cs="Times New Roman"/>
          <w:lang w:val="en-US"/>
        </w:rPr>
        <w:t xml:space="preserve"> </w:t>
      </w:r>
      <w:proofErr w:type="spellStart"/>
      <w:r w:rsidRPr="00905CFF">
        <w:rPr>
          <w:rFonts w:eastAsia="Times New Roman" w:cs="Times New Roman"/>
          <w:lang w:val="en-US"/>
        </w:rPr>
        <w:t>thu</w:t>
      </w:r>
      <w:bookmarkEnd w:id="93"/>
      <w:proofErr w:type="spellEnd"/>
    </w:p>
    <w:p w14:paraId="7E9CB24A" w14:textId="77777777" w:rsidR="009C0B38" w:rsidRPr="00905CFF" w:rsidRDefault="009C0B38" w:rsidP="002746A5">
      <w:pPr>
        <w:rPr>
          <w:rFonts w:ascii="Times New Roman" w:hAnsi="Times New Roman" w:cs="Times New Roman"/>
          <w:sz w:val="26"/>
          <w:szCs w:val="26"/>
          <w:lang w:val="en-US"/>
        </w:rPr>
      </w:pPr>
    </w:p>
    <w:p w14:paraId="299DA316" w14:textId="77777777" w:rsidR="00A600E8" w:rsidRPr="00905CFF" w:rsidRDefault="00A600E8" w:rsidP="002746A5">
      <w:pPr>
        <w:rPr>
          <w:rFonts w:ascii="Times New Roman" w:hAnsi="Times New Roman" w:cs="Times New Roman"/>
          <w:sz w:val="26"/>
          <w:szCs w:val="26"/>
          <w:lang w:val="en-US"/>
        </w:rPr>
      </w:pPr>
    </w:p>
    <w:p w14:paraId="19FB8EF3" w14:textId="4325C423" w:rsidR="009C0B38" w:rsidRPr="00905CFF" w:rsidRDefault="009C0B38" w:rsidP="00A600E8">
      <w:pPr>
        <w:pStyle w:val="ListParagraph"/>
        <w:numPr>
          <w:ilvl w:val="0"/>
          <w:numId w:val="142"/>
        </w:numPr>
        <w:jc w:val="both"/>
        <w:rPr>
          <w:rFonts w:cs="Times New Roman"/>
          <w:b w:val="0"/>
          <w:bCs/>
          <w:i w:val="0"/>
          <w:iCs/>
          <w:szCs w:val="26"/>
          <w:lang w:val="en-US"/>
        </w:rPr>
      </w:pPr>
      <w:r w:rsidRPr="00905CFF">
        <w:rPr>
          <w:rFonts w:cs="Times New Roman"/>
          <w:b w:val="0"/>
          <w:bCs/>
          <w:i w:val="0"/>
          <w:iCs/>
          <w:szCs w:val="26"/>
          <w:lang w:val="en-US"/>
        </w:rPr>
        <w:lastRenderedPageBreak/>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bình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luận</w:t>
      </w:r>
      <w:proofErr w:type="spellEnd"/>
      <w:r w:rsidRPr="00905CFF">
        <w:rPr>
          <w:rFonts w:cs="Times New Roman"/>
          <w:b w:val="0"/>
          <w:bCs/>
          <w:i w:val="0"/>
          <w:iCs/>
          <w:szCs w:val="26"/>
          <w:lang w:val="en-US"/>
        </w:rPr>
        <w:t>:</w:t>
      </w:r>
    </w:p>
    <w:p w14:paraId="5E54334C" w14:textId="5F40E3B1" w:rsidR="009C0B38" w:rsidRPr="00905CFF" w:rsidRDefault="009C0B38" w:rsidP="00344E0F">
      <w:pPr>
        <w:jc w:val="center"/>
        <w:rPr>
          <w:rFonts w:ascii="Times New Roman" w:hAnsi="Times New Roman" w:cs="Times New Roman"/>
          <w:lang w:val="en-US"/>
        </w:rPr>
      </w:pPr>
      <w:r w:rsidRPr="00905CFF">
        <w:rPr>
          <w:rFonts w:ascii="Times New Roman" w:hAnsi="Times New Roman" w:cs="Times New Roman"/>
          <w:b/>
          <w:noProof/>
          <w:sz w:val="24"/>
        </w:rPr>
        <w:drawing>
          <wp:inline distT="0" distB="0" distL="0" distR="0" wp14:anchorId="576BEB85" wp14:editId="6CAD2783">
            <wp:extent cx="5006023" cy="1508760"/>
            <wp:effectExtent l="0" t="0" r="4445" b="0"/>
            <wp:docPr id="332941003" name="Picture 11" descr="A blu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41003" name="Picture 11" descr="A blue oval with black 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11689" cy="1510468"/>
                    </a:xfrm>
                    <a:prstGeom prst="rect">
                      <a:avLst/>
                    </a:prstGeom>
                    <a:noFill/>
                    <a:ln>
                      <a:noFill/>
                    </a:ln>
                  </pic:spPr>
                </pic:pic>
              </a:graphicData>
            </a:graphic>
          </wp:inline>
        </w:drawing>
      </w:r>
    </w:p>
    <w:p w14:paraId="1428C3B3" w14:textId="1572E2F5" w:rsidR="002746A5" w:rsidRPr="00905CFF" w:rsidRDefault="002746A5" w:rsidP="002746A5">
      <w:pPr>
        <w:pStyle w:val="Heading7"/>
        <w:spacing w:line="360" w:lineRule="auto"/>
        <w:rPr>
          <w:rFonts w:eastAsia="Times New Roman" w:cs="Times New Roman"/>
          <w:lang w:val="en-US"/>
        </w:rPr>
      </w:pPr>
      <w:bookmarkStart w:id="94" w:name="_Toc186464311"/>
      <w:r w:rsidRPr="00905CFF">
        <w:rPr>
          <w:rFonts w:eastAsia="Times New Roman" w:cs="Times New Roman"/>
        </w:rPr>
        <w:t xml:space="preserve">Hình </w:t>
      </w:r>
      <w:r w:rsidR="001642AA"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1</w:t>
      </w:r>
      <w:r w:rsidR="001642AA" w:rsidRPr="00905CFF">
        <w:rPr>
          <w:rFonts w:eastAsia="Times New Roman" w:cs="Times New Roman"/>
          <w:lang w:val="en-US"/>
        </w:rPr>
        <w:t>6</w:t>
      </w:r>
      <w:r w:rsidRPr="00905CFF">
        <w:rPr>
          <w:rFonts w:eastAsia="Times New Roman" w:cs="Times New Roman"/>
        </w:rPr>
        <w:t xml:space="preserve"> </w:t>
      </w:r>
      <w:r w:rsidRPr="00905CFF">
        <w:rPr>
          <w:rFonts w:eastAsia="Times New Roman" w:cs="Times New Roman"/>
          <w:lang w:val="en-US"/>
        </w:rPr>
        <w:t xml:space="preserve">Use case Quản </w:t>
      </w:r>
      <w:proofErr w:type="spellStart"/>
      <w:r w:rsidRPr="00905CFF">
        <w:rPr>
          <w:rFonts w:eastAsia="Times New Roman" w:cs="Times New Roman"/>
          <w:lang w:val="en-US"/>
        </w:rPr>
        <w:t>lý</w:t>
      </w:r>
      <w:proofErr w:type="spellEnd"/>
      <w:r w:rsidRPr="00905CFF">
        <w:rPr>
          <w:rFonts w:eastAsia="Times New Roman" w:cs="Times New Roman"/>
          <w:lang w:val="en-US"/>
        </w:rPr>
        <w:t xml:space="preserve"> </w:t>
      </w:r>
      <w:proofErr w:type="spellStart"/>
      <w:r w:rsidRPr="00905CFF">
        <w:rPr>
          <w:rFonts w:eastAsia="Times New Roman" w:cs="Times New Roman"/>
          <w:lang w:val="en-US"/>
        </w:rPr>
        <w:t>bình</w:t>
      </w:r>
      <w:proofErr w:type="spellEnd"/>
      <w:r w:rsidRPr="00905CFF">
        <w:rPr>
          <w:rFonts w:eastAsia="Times New Roman" w:cs="Times New Roman"/>
          <w:lang w:val="en-US"/>
        </w:rPr>
        <w:t xml:space="preserve"> </w:t>
      </w:r>
      <w:proofErr w:type="spellStart"/>
      <w:r w:rsidRPr="00905CFF">
        <w:rPr>
          <w:rFonts w:eastAsia="Times New Roman" w:cs="Times New Roman"/>
          <w:lang w:val="en-US"/>
        </w:rPr>
        <w:t>luận</w:t>
      </w:r>
      <w:proofErr w:type="spellEnd"/>
      <w:r w:rsidR="00116BDD" w:rsidRPr="00905CFF">
        <w:rPr>
          <w:rFonts w:eastAsia="Times New Roman" w:cs="Times New Roman"/>
          <w:lang w:val="en-US"/>
        </w:rPr>
        <w:t xml:space="preserve"> (QTV)</w:t>
      </w:r>
      <w:bookmarkEnd w:id="94"/>
    </w:p>
    <w:p w14:paraId="4A316CF7" w14:textId="77777777" w:rsidR="00344E0F" w:rsidRPr="00905CFF" w:rsidRDefault="00344E0F" w:rsidP="002746A5">
      <w:pPr>
        <w:rPr>
          <w:rFonts w:ascii="Times New Roman" w:hAnsi="Times New Roman" w:cs="Times New Roman"/>
          <w:lang w:val="en-US"/>
        </w:rPr>
      </w:pPr>
    </w:p>
    <w:p w14:paraId="5B68A6C9" w14:textId="7F120328" w:rsidR="002746A5" w:rsidRPr="00905CFF" w:rsidRDefault="00B45B0C" w:rsidP="00BD1AE8">
      <w:pPr>
        <w:pStyle w:val="Heading3"/>
        <w:spacing w:before="60" w:after="60" w:line="360" w:lineRule="auto"/>
        <w:rPr>
          <w:lang w:val="en-US"/>
        </w:rPr>
      </w:pPr>
      <w:bookmarkStart w:id="95" w:name="_Toc186463497"/>
      <w:r w:rsidRPr="00905CFF">
        <w:rPr>
          <w:lang w:val="en-US"/>
        </w:rPr>
        <w:t>3</w:t>
      </w:r>
      <w:r w:rsidR="002746A5" w:rsidRPr="00905CFF">
        <w:rPr>
          <w:lang w:val="en-US"/>
        </w:rPr>
        <w:t>.</w:t>
      </w:r>
      <w:r w:rsidRPr="00905CFF">
        <w:rPr>
          <w:lang w:val="en-US"/>
        </w:rPr>
        <w:t>1</w:t>
      </w:r>
      <w:r w:rsidR="002746A5" w:rsidRPr="00905CFF">
        <w:t>.</w:t>
      </w:r>
      <w:r w:rsidR="009C0B38" w:rsidRPr="00905CFF">
        <w:rPr>
          <w:lang w:val="en-US"/>
        </w:rPr>
        <w:t>6</w:t>
      </w:r>
      <w:r w:rsidR="002746A5" w:rsidRPr="00905CFF">
        <w:rPr>
          <w:lang w:val="en-US"/>
        </w:rPr>
        <w:t xml:space="preserve"> Use case </w:t>
      </w:r>
      <w:proofErr w:type="spellStart"/>
      <w:r w:rsidR="009C0B38" w:rsidRPr="00905CFF">
        <w:rPr>
          <w:lang w:val="en-US"/>
        </w:rPr>
        <w:t>cho</w:t>
      </w:r>
      <w:proofErr w:type="spellEnd"/>
      <w:r w:rsidR="009C0B38" w:rsidRPr="00905CFF">
        <w:rPr>
          <w:lang w:val="en-US"/>
        </w:rPr>
        <w:t xml:space="preserve"> </w:t>
      </w:r>
      <w:proofErr w:type="spellStart"/>
      <w:r w:rsidR="009C0B38" w:rsidRPr="00905CFF">
        <w:rPr>
          <w:lang w:val="en-US"/>
        </w:rPr>
        <w:t>các</w:t>
      </w:r>
      <w:proofErr w:type="spellEnd"/>
      <w:r w:rsidR="009C0B38" w:rsidRPr="00905CFF">
        <w:rPr>
          <w:lang w:val="en-US"/>
        </w:rPr>
        <w:t xml:space="preserve"> </w:t>
      </w:r>
      <w:proofErr w:type="spellStart"/>
      <w:r w:rsidR="009C0B38" w:rsidRPr="00905CFF">
        <w:rPr>
          <w:lang w:val="en-US"/>
        </w:rPr>
        <w:t>chức</w:t>
      </w:r>
      <w:proofErr w:type="spellEnd"/>
      <w:r w:rsidR="009C0B38" w:rsidRPr="00905CFF">
        <w:rPr>
          <w:lang w:val="en-US"/>
        </w:rPr>
        <w:t xml:space="preserve"> </w:t>
      </w:r>
      <w:proofErr w:type="spellStart"/>
      <w:r w:rsidR="009C0B38" w:rsidRPr="00905CFF">
        <w:rPr>
          <w:lang w:val="en-US"/>
        </w:rPr>
        <w:t>năng</w:t>
      </w:r>
      <w:proofErr w:type="spellEnd"/>
      <w:r w:rsidR="009C0B38" w:rsidRPr="00905CFF">
        <w:rPr>
          <w:lang w:val="en-US"/>
        </w:rPr>
        <w:t xml:space="preserve"> </w:t>
      </w:r>
      <w:proofErr w:type="spellStart"/>
      <w:r w:rsidR="009C0B38" w:rsidRPr="00905CFF">
        <w:rPr>
          <w:lang w:val="en-US"/>
        </w:rPr>
        <w:t>của</w:t>
      </w:r>
      <w:proofErr w:type="spellEnd"/>
      <w:r w:rsidR="009C0B38" w:rsidRPr="00905CFF">
        <w:rPr>
          <w:lang w:val="en-US"/>
        </w:rPr>
        <w:t xml:space="preserve"> </w:t>
      </w:r>
      <w:proofErr w:type="spellStart"/>
      <w:r w:rsidR="009C0B38" w:rsidRPr="00905CFF">
        <w:rPr>
          <w:lang w:val="en-US"/>
        </w:rPr>
        <w:t>nhân</w:t>
      </w:r>
      <w:proofErr w:type="spellEnd"/>
      <w:r w:rsidR="009C0B38" w:rsidRPr="00905CFF">
        <w:rPr>
          <w:lang w:val="en-US"/>
        </w:rPr>
        <w:t xml:space="preserve"> </w:t>
      </w:r>
      <w:proofErr w:type="spellStart"/>
      <w:r w:rsidR="009C0B38" w:rsidRPr="00905CFF">
        <w:rPr>
          <w:lang w:val="en-US"/>
        </w:rPr>
        <w:t>viên</w:t>
      </w:r>
      <w:bookmarkEnd w:id="95"/>
      <w:proofErr w:type="spellEnd"/>
    </w:p>
    <w:p w14:paraId="44E41875" w14:textId="30B652A9" w:rsidR="009133B2" w:rsidRPr="00905CFF" w:rsidRDefault="009133B2" w:rsidP="00A600E8">
      <w:pPr>
        <w:pStyle w:val="ListParagraph"/>
        <w:numPr>
          <w:ilvl w:val="0"/>
          <w:numId w:val="143"/>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viên</w:t>
      </w:r>
      <w:proofErr w:type="spellEnd"/>
      <w:r w:rsidRPr="00905CFF">
        <w:rPr>
          <w:rFonts w:cs="Times New Roman"/>
          <w:b w:val="0"/>
          <w:bCs/>
          <w:i w:val="0"/>
          <w:iCs/>
          <w:szCs w:val="26"/>
          <w:lang w:val="en-US"/>
        </w:rPr>
        <w:t>):</w:t>
      </w:r>
    </w:p>
    <w:p w14:paraId="53C8A140" w14:textId="5F65B63E" w:rsidR="009C0B38" w:rsidRPr="00905CFF" w:rsidRDefault="009133B2" w:rsidP="00344E0F">
      <w:pPr>
        <w:jc w:val="center"/>
        <w:rPr>
          <w:rFonts w:ascii="Times New Roman" w:hAnsi="Times New Roman" w:cs="Times New Roman"/>
          <w:lang w:val="en-US"/>
        </w:rPr>
      </w:pPr>
      <w:r w:rsidRPr="00905CFF">
        <w:rPr>
          <w:rFonts w:ascii="Times New Roman" w:hAnsi="Times New Roman" w:cs="Times New Roman"/>
          <w:noProof/>
          <w:lang w:val="en-US"/>
        </w:rPr>
        <w:drawing>
          <wp:inline distT="0" distB="0" distL="0" distR="0" wp14:anchorId="5C0D425C" wp14:editId="66EE6353">
            <wp:extent cx="4381668" cy="2423160"/>
            <wp:effectExtent l="0" t="0" r="0" b="0"/>
            <wp:docPr id="10549278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27816" name="Picture 1" descr="A diagram of a diagram&#10;&#10;Description automatically generated"/>
                    <pic:cNvPicPr/>
                  </pic:nvPicPr>
                  <pic:blipFill>
                    <a:blip r:embed="rId37"/>
                    <a:stretch>
                      <a:fillRect/>
                    </a:stretch>
                  </pic:blipFill>
                  <pic:spPr>
                    <a:xfrm>
                      <a:off x="0" y="0"/>
                      <a:ext cx="4404217" cy="2435630"/>
                    </a:xfrm>
                    <a:prstGeom prst="rect">
                      <a:avLst/>
                    </a:prstGeom>
                  </pic:spPr>
                </pic:pic>
              </a:graphicData>
            </a:graphic>
          </wp:inline>
        </w:drawing>
      </w:r>
    </w:p>
    <w:p w14:paraId="58D343DC" w14:textId="16A532F7" w:rsidR="002746A5" w:rsidRPr="00905CFF" w:rsidRDefault="002746A5" w:rsidP="002746A5">
      <w:pPr>
        <w:pStyle w:val="Heading7"/>
        <w:spacing w:line="360" w:lineRule="auto"/>
        <w:rPr>
          <w:rFonts w:eastAsia="Times New Roman" w:cs="Times New Roman"/>
          <w:lang w:val="en-US"/>
        </w:rPr>
      </w:pPr>
      <w:bookmarkStart w:id="96" w:name="_Toc186464312"/>
      <w:r w:rsidRPr="00905CFF">
        <w:rPr>
          <w:rFonts w:eastAsia="Times New Roman" w:cs="Times New Roman"/>
        </w:rPr>
        <w:t xml:space="preserve">Hình </w:t>
      </w:r>
      <w:r w:rsidR="001642AA"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1</w:t>
      </w:r>
      <w:r w:rsidR="001642AA" w:rsidRPr="00905CFF">
        <w:rPr>
          <w:rFonts w:eastAsia="Times New Roman" w:cs="Times New Roman"/>
          <w:lang w:val="en-US"/>
        </w:rPr>
        <w:t>7</w:t>
      </w:r>
      <w:r w:rsidRPr="00905CFF">
        <w:rPr>
          <w:rFonts w:eastAsia="Times New Roman" w:cs="Times New Roman"/>
        </w:rPr>
        <w:t xml:space="preserve"> </w:t>
      </w:r>
      <w:r w:rsidRPr="00905CFF">
        <w:rPr>
          <w:rFonts w:eastAsia="Times New Roman" w:cs="Times New Roman"/>
          <w:lang w:val="en-US"/>
        </w:rPr>
        <w:t xml:space="preserve">Use case Quản </w:t>
      </w:r>
      <w:proofErr w:type="spellStart"/>
      <w:r w:rsidRPr="00905CFF">
        <w:rPr>
          <w:rFonts w:eastAsia="Times New Roman" w:cs="Times New Roman"/>
          <w:lang w:val="en-US"/>
        </w:rPr>
        <w:t>lý</w:t>
      </w:r>
      <w:proofErr w:type="spellEnd"/>
      <w:r w:rsidRPr="00905CFF">
        <w:rPr>
          <w:rFonts w:eastAsia="Times New Roman" w:cs="Times New Roman"/>
          <w:lang w:val="en-US"/>
        </w:rPr>
        <w:t xml:space="preserve"> </w:t>
      </w:r>
      <w:proofErr w:type="spellStart"/>
      <w:r w:rsidRPr="00905CFF">
        <w:rPr>
          <w:rFonts w:eastAsia="Times New Roman" w:cs="Times New Roman"/>
          <w:lang w:val="en-US"/>
        </w:rPr>
        <w:t>lịch</w:t>
      </w:r>
      <w:proofErr w:type="spellEnd"/>
      <w:r w:rsidRPr="00905CFF">
        <w:rPr>
          <w:rFonts w:eastAsia="Times New Roman" w:cs="Times New Roman"/>
          <w:lang w:val="en-US"/>
        </w:rPr>
        <w:t xml:space="preserve"> </w:t>
      </w:r>
      <w:proofErr w:type="spellStart"/>
      <w:r w:rsidR="009133B2" w:rsidRPr="00905CFF">
        <w:rPr>
          <w:rFonts w:eastAsia="Times New Roman" w:cs="Times New Roman"/>
          <w:lang w:val="en-US"/>
        </w:rPr>
        <w:t>khám</w:t>
      </w:r>
      <w:proofErr w:type="spellEnd"/>
      <w:r w:rsidRPr="00905CFF">
        <w:rPr>
          <w:rFonts w:eastAsia="Times New Roman" w:cs="Times New Roman"/>
          <w:lang w:val="en-US"/>
        </w:rPr>
        <w:t xml:space="preserve"> (</w:t>
      </w:r>
      <w:proofErr w:type="spellStart"/>
      <w:r w:rsidR="009133B2" w:rsidRPr="00905CFF">
        <w:rPr>
          <w:rFonts w:eastAsia="Times New Roman" w:cs="Times New Roman"/>
          <w:lang w:val="en-US"/>
        </w:rPr>
        <w:t>Nhân</w:t>
      </w:r>
      <w:proofErr w:type="spellEnd"/>
      <w:r w:rsidR="009133B2" w:rsidRPr="00905CFF">
        <w:rPr>
          <w:rFonts w:eastAsia="Times New Roman" w:cs="Times New Roman"/>
          <w:lang w:val="en-US"/>
        </w:rPr>
        <w:t xml:space="preserve"> </w:t>
      </w:r>
      <w:proofErr w:type="spellStart"/>
      <w:r w:rsidR="009133B2" w:rsidRPr="00905CFF">
        <w:rPr>
          <w:rFonts w:eastAsia="Times New Roman" w:cs="Times New Roman"/>
          <w:lang w:val="en-US"/>
        </w:rPr>
        <w:t>viên</w:t>
      </w:r>
      <w:proofErr w:type="spellEnd"/>
      <w:r w:rsidRPr="00905CFF">
        <w:rPr>
          <w:rFonts w:eastAsia="Times New Roman" w:cs="Times New Roman"/>
          <w:lang w:val="en-US"/>
        </w:rPr>
        <w:t>)</w:t>
      </w:r>
      <w:bookmarkEnd w:id="96"/>
    </w:p>
    <w:p w14:paraId="45ED2A1A" w14:textId="77777777" w:rsidR="009133B2" w:rsidRPr="00905CFF" w:rsidRDefault="009133B2" w:rsidP="009133B2">
      <w:pPr>
        <w:rPr>
          <w:rFonts w:ascii="Times New Roman" w:hAnsi="Times New Roman" w:cs="Times New Roman"/>
          <w:lang w:val="en-US"/>
        </w:rPr>
      </w:pPr>
    </w:p>
    <w:p w14:paraId="0EAAC4A5" w14:textId="0BDFAE1B" w:rsidR="00A600E8" w:rsidRPr="00905CFF" w:rsidRDefault="009133B2" w:rsidP="00A600E8">
      <w:pPr>
        <w:pStyle w:val="ListParagraph"/>
        <w:numPr>
          <w:ilvl w:val="0"/>
          <w:numId w:val="144"/>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hóa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viên</w:t>
      </w:r>
      <w:proofErr w:type="spellEnd"/>
      <w:r w:rsidRPr="00905CFF">
        <w:rPr>
          <w:rFonts w:cs="Times New Roman"/>
          <w:b w:val="0"/>
          <w:bCs/>
          <w:i w:val="0"/>
          <w:iCs/>
          <w:szCs w:val="26"/>
          <w:lang w:val="en-US"/>
        </w:rPr>
        <w:t>):</w:t>
      </w:r>
    </w:p>
    <w:p w14:paraId="2F9BA5AD" w14:textId="523F10D9" w:rsidR="002746A5" w:rsidRPr="00905CFF" w:rsidRDefault="00A600E8" w:rsidP="00344E0F">
      <w:pPr>
        <w:jc w:val="center"/>
        <w:rPr>
          <w:rFonts w:ascii="Times New Roman" w:hAnsi="Times New Roman" w:cs="Times New Roman"/>
          <w:sz w:val="26"/>
          <w:szCs w:val="26"/>
          <w:lang w:val="en-US"/>
        </w:rPr>
      </w:pPr>
      <w:r w:rsidRPr="00905CFF">
        <w:rPr>
          <w:rFonts w:ascii="Times New Roman" w:hAnsi="Times New Roman" w:cs="Times New Roman"/>
          <w:noProof/>
          <w:lang w:val="en-US"/>
        </w:rPr>
        <w:drawing>
          <wp:inline distT="0" distB="0" distL="0" distR="0" wp14:anchorId="5876327E" wp14:editId="61B2B49F">
            <wp:extent cx="5711079" cy="1859280"/>
            <wp:effectExtent l="0" t="0" r="4445" b="7620"/>
            <wp:docPr id="6775981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98118" name="Picture 1" descr="A diagram of a diagram&#10;&#10;Description automatically generated"/>
                    <pic:cNvPicPr/>
                  </pic:nvPicPr>
                  <pic:blipFill>
                    <a:blip r:embed="rId38"/>
                    <a:stretch>
                      <a:fillRect/>
                    </a:stretch>
                  </pic:blipFill>
                  <pic:spPr>
                    <a:xfrm>
                      <a:off x="0" y="0"/>
                      <a:ext cx="5731381" cy="1865889"/>
                    </a:xfrm>
                    <a:prstGeom prst="rect">
                      <a:avLst/>
                    </a:prstGeom>
                  </pic:spPr>
                </pic:pic>
              </a:graphicData>
            </a:graphic>
          </wp:inline>
        </w:drawing>
      </w:r>
    </w:p>
    <w:p w14:paraId="03E77554" w14:textId="0441135F" w:rsidR="002746A5" w:rsidRPr="00905CFF" w:rsidRDefault="002746A5" w:rsidP="002746A5">
      <w:pPr>
        <w:pStyle w:val="Heading7"/>
        <w:spacing w:line="360" w:lineRule="auto"/>
        <w:rPr>
          <w:rFonts w:eastAsia="Times New Roman" w:cs="Times New Roman"/>
          <w:lang w:val="en-US"/>
        </w:rPr>
      </w:pPr>
      <w:bookmarkStart w:id="97" w:name="_Toc186464313"/>
      <w:r w:rsidRPr="00905CFF">
        <w:rPr>
          <w:rFonts w:eastAsia="Times New Roman" w:cs="Times New Roman"/>
        </w:rPr>
        <w:t xml:space="preserve">Hình </w:t>
      </w:r>
      <w:r w:rsidR="001642AA" w:rsidRPr="00905CFF">
        <w:rPr>
          <w:rFonts w:eastAsia="Times New Roman" w:cs="Times New Roman"/>
          <w:lang w:val="en-US"/>
        </w:rPr>
        <w:t>3</w:t>
      </w:r>
      <w:r w:rsidRPr="00905CFF">
        <w:rPr>
          <w:rFonts w:eastAsia="Times New Roman" w:cs="Times New Roman"/>
        </w:rPr>
        <w:t>.</w:t>
      </w:r>
      <w:r w:rsidR="00E97F61" w:rsidRPr="00905CFF">
        <w:rPr>
          <w:rFonts w:eastAsia="Times New Roman" w:cs="Times New Roman"/>
          <w:lang w:val="en-US"/>
        </w:rPr>
        <w:t>1</w:t>
      </w:r>
      <w:r w:rsidR="001642AA" w:rsidRPr="00905CFF">
        <w:rPr>
          <w:rFonts w:eastAsia="Times New Roman" w:cs="Times New Roman"/>
          <w:lang w:val="en-US"/>
        </w:rPr>
        <w:t>8</w:t>
      </w:r>
      <w:r w:rsidRPr="00905CFF">
        <w:rPr>
          <w:rFonts w:eastAsia="Times New Roman" w:cs="Times New Roman"/>
        </w:rPr>
        <w:t xml:space="preserve"> </w:t>
      </w:r>
      <w:r w:rsidRPr="00905CFF">
        <w:rPr>
          <w:rFonts w:eastAsia="Times New Roman" w:cs="Times New Roman"/>
          <w:lang w:val="en-US"/>
        </w:rPr>
        <w:t xml:space="preserve">Use case Quản </w:t>
      </w:r>
      <w:proofErr w:type="spellStart"/>
      <w:r w:rsidRPr="00905CFF">
        <w:rPr>
          <w:rFonts w:eastAsia="Times New Roman" w:cs="Times New Roman"/>
          <w:lang w:val="en-US"/>
        </w:rPr>
        <w:t>lý</w:t>
      </w:r>
      <w:proofErr w:type="spellEnd"/>
      <w:r w:rsidRPr="00905CFF">
        <w:rPr>
          <w:rFonts w:eastAsia="Times New Roman" w:cs="Times New Roman"/>
          <w:lang w:val="en-US"/>
        </w:rPr>
        <w:t xml:space="preserve"> </w:t>
      </w:r>
      <w:proofErr w:type="spellStart"/>
      <w:r w:rsidRPr="00905CFF">
        <w:rPr>
          <w:rFonts w:eastAsia="Times New Roman" w:cs="Times New Roman"/>
          <w:lang w:val="en-US"/>
        </w:rPr>
        <w:t>hóa</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đơn</w:t>
      </w:r>
      <w:bookmarkEnd w:id="97"/>
      <w:proofErr w:type="spellEnd"/>
    </w:p>
    <w:p w14:paraId="49571362" w14:textId="77777777" w:rsidR="0021501C" w:rsidRPr="00905CFF" w:rsidRDefault="0021501C" w:rsidP="0021501C">
      <w:pPr>
        <w:rPr>
          <w:rFonts w:ascii="Times New Roman" w:hAnsi="Times New Roman" w:cs="Times New Roman"/>
          <w:lang w:val="en-US"/>
        </w:rPr>
      </w:pPr>
    </w:p>
    <w:p w14:paraId="5A09606A" w14:textId="0FDF8D54" w:rsidR="00EE6BBA" w:rsidRPr="00905CFF" w:rsidRDefault="00083B7E" w:rsidP="00EE6BBA">
      <w:pPr>
        <w:pStyle w:val="Heading2"/>
        <w:spacing w:before="60" w:after="60" w:line="360" w:lineRule="auto"/>
        <w:rPr>
          <w:noProof/>
          <w:lang w:val="en-US"/>
        </w:rPr>
      </w:pPr>
      <w:bookmarkStart w:id="98" w:name="_Toc186463498"/>
      <w:r w:rsidRPr="00905CFF">
        <w:rPr>
          <w:sz w:val="28"/>
          <w:lang w:val="en-US"/>
        </w:rPr>
        <w:lastRenderedPageBreak/>
        <w:t>3</w:t>
      </w:r>
      <w:r w:rsidR="005B226D" w:rsidRPr="00905CFF">
        <w:rPr>
          <w:sz w:val="28"/>
          <w:lang w:val="en-US"/>
        </w:rPr>
        <w:t>.</w:t>
      </w:r>
      <w:r w:rsidR="00B45B0C" w:rsidRPr="00905CFF">
        <w:rPr>
          <w:sz w:val="28"/>
          <w:lang w:val="en-US"/>
        </w:rPr>
        <w:t>2</w:t>
      </w:r>
      <w:r w:rsidR="00A02D62" w:rsidRPr="00905CFF">
        <w:rPr>
          <w:sz w:val="28"/>
          <w:lang w:val="en-US"/>
        </w:rPr>
        <w:t xml:space="preserve"> </w:t>
      </w:r>
      <w:proofErr w:type="spellStart"/>
      <w:r w:rsidR="002746A5" w:rsidRPr="00905CFF">
        <w:rPr>
          <w:sz w:val="28"/>
          <w:lang w:val="en-US"/>
        </w:rPr>
        <w:t>Biểu</w:t>
      </w:r>
      <w:proofErr w:type="spellEnd"/>
      <w:r w:rsidR="002746A5" w:rsidRPr="00905CFF">
        <w:rPr>
          <w:sz w:val="28"/>
          <w:lang w:val="en-US"/>
        </w:rPr>
        <w:t xml:space="preserve"> </w:t>
      </w:r>
      <w:proofErr w:type="spellStart"/>
      <w:r w:rsidR="002746A5" w:rsidRPr="00905CFF">
        <w:rPr>
          <w:sz w:val="28"/>
          <w:lang w:val="en-US"/>
        </w:rPr>
        <w:t>đồ</w:t>
      </w:r>
      <w:proofErr w:type="spellEnd"/>
      <w:r w:rsidR="002746A5" w:rsidRPr="00905CFF">
        <w:rPr>
          <w:sz w:val="28"/>
          <w:lang w:val="en-US"/>
        </w:rPr>
        <w:t xml:space="preserve"> </w:t>
      </w:r>
      <w:proofErr w:type="spellStart"/>
      <w:r w:rsidR="002746A5" w:rsidRPr="00905CFF">
        <w:rPr>
          <w:sz w:val="28"/>
          <w:lang w:val="en-US"/>
        </w:rPr>
        <w:t>hoạt</w:t>
      </w:r>
      <w:proofErr w:type="spellEnd"/>
      <w:r w:rsidR="002746A5" w:rsidRPr="00905CFF">
        <w:rPr>
          <w:sz w:val="28"/>
          <w:lang w:val="en-US"/>
        </w:rPr>
        <w:t xml:space="preserve"> </w:t>
      </w:r>
      <w:proofErr w:type="spellStart"/>
      <w:r w:rsidR="002746A5" w:rsidRPr="00905CFF">
        <w:rPr>
          <w:sz w:val="28"/>
          <w:lang w:val="en-US"/>
        </w:rPr>
        <w:t>động</w:t>
      </w:r>
      <w:proofErr w:type="spellEnd"/>
      <w:r w:rsidR="002746A5" w:rsidRPr="00905CFF">
        <w:rPr>
          <w:sz w:val="28"/>
          <w:lang w:val="en-US"/>
        </w:rPr>
        <w:t xml:space="preserve"> (Activity Diagram)</w:t>
      </w:r>
      <w:bookmarkEnd w:id="98"/>
    </w:p>
    <w:p w14:paraId="034222D5" w14:textId="34FCFF84" w:rsidR="00EE6BBA" w:rsidRPr="00905CFF" w:rsidRDefault="00B45B0C" w:rsidP="003914D7">
      <w:pPr>
        <w:pStyle w:val="Heading3"/>
        <w:spacing w:before="60" w:after="60" w:line="360" w:lineRule="auto"/>
        <w:rPr>
          <w:lang w:val="en-US"/>
        </w:rPr>
      </w:pPr>
      <w:bookmarkStart w:id="99" w:name="_Toc186463499"/>
      <w:r w:rsidRPr="00905CFF">
        <w:rPr>
          <w:lang w:val="en-US"/>
        </w:rPr>
        <w:t>3.2</w:t>
      </w:r>
      <w:r w:rsidR="003914D7" w:rsidRPr="00905CFF">
        <w:t>.</w:t>
      </w:r>
      <w:r w:rsidR="003914D7" w:rsidRPr="00905CFF">
        <w:rPr>
          <w:lang w:val="en-US"/>
        </w:rPr>
        <w:t xml:space="preserve">1 </w:t>
      </w:r>
      <w:proofErr w:type="spellStart"/>
      <w:r w:rsidR="003914D7" w:rsidRPr="00905CFF">
        <w:rPr>
          <w:lang w:val="en-US"/>
        </w:rPr>
        <w:t>Biểu</w:t>
      </w:r>
      <w:proofErr w:type="spellEnd"/>
      <w:r w:rsidR="003914D7" w:rsidRPr="00905CFF">
        <w:rPr>
          <w:lang w:val="en-US"/>
        </w:rPr>
        <w:t xml:space="preserve"> </w:t>
      </w:r>
      <w:proofErr w:type="spellStart"/>
      <w:r w:rsidR="003914D7" w:rsidRPr="00905CFF">
        <w:rPr>
          <w:lang w:val="en-US"/>
        </w:rPr>
        <w:t>đồ</w:t>
      </w:r>
      <w:proofErr w:type="spellEnd"/>
      <w:r w:rsidR="003914D7" w:rsidRPr="00905CFF">
        <w:rPr>
          <w:lang w:val="en-US"/>
        </w:rPr>
        <w:t xml:space="preserve"> </w:t>
      </w:r>
      <w:proofErr w:type="spellStart"/>
      <w:r w:rsidR="003914D7" w:rsidRPr="00905CFF">
        <w:rPr>
          <w:lang w:val="en-US"/>
        </w:rPr>
        <w:t>hoạt</w:t>
      </w:r>
      <w:proofErr w:type="spellEnd"/>
      <w:r w:rsidR="003914D7" w:rsidRPr="00905CFF">
        <w:rPr>
          <w:lang w:val="en-US"/>
        </w:rPr>
        <w:t xml:space="preserve"> </w:t>
      </w:r>
      <w:proofErr w:type="spellStart"/>
      <w:r w:rsidR="003914D7" w:rsidRPr="00905CFF">
        <w:rPr>
          <w:lang w:val="en-US"/>
        </w:rPr>
        <w:t>động</w:t>
      </w:r>
      <w:proofErr w:type="spellEnd"/>
      <w:r w:rsidR="003914D7" w:rsidRPr="00905CFF">
        <w:rPr>
          <w:lang w:val="en-US"/>
        </w:rPr>
        <w:t xml:space="preserve"> </w:t>
      </w:r>
      <w:proofErr w:type="spellStart"/>
      <w:r w:rsidR="003914D7" w:rsidRPr="00905CFF">
        <w:rPr>
          <w:lang w:val="en-US"/>
        </w:rPr>
        <w:t>cho</w:t>
      </w:r>
      <w:proofErr w:type="spellEnd"/>
      <w:r w:rsidR="003914D7" w:rsidRPr="00905CFF">
        <w:rPr>
          <w:lang w:val="en-US"/>
        </w:rPr>
        <w:t xml:space="preserve"> </w:t>
      </w:r>
      <w:proofErr w:type="spellStart"/>
      <w:r w:rsidR="003914D7" w:rsidRPr="00905CFF">
        <w:rPr>
          <w:lang w:val="en-US"/>
        </w:rPr>
        <w:t>các</w:t>
      </w:r>
      <w:proofErr w:type="spellEnd"/>
      <w:r w:rsidR="003914D7" w:rsidRPr="00905CFF">
        <w:rPr>
          <w:lang w:val="en-US"/>
        </w:rPr>
        <w:t xml:space="preserve"> </w:t>
      </w:r>
      <w:proofErr w:type="spellStart"/>
      <w:r w:rsidR="003914D7" w:rsidRPr="00905CFF">
        <w:rPr>
          <w:lang w:val="en-US"/>
        </w:rPr>
        <w:t>chức</w:t>
      </w:r>
      <w:proofErr w:type="spellEnd"/>
      <w:r w:rsidR="003914D7" w:rsidRPr="00905CFF">
        <w:rPr>
          <w:lang w:val="en-US"/>
        </w:rPr>
        <w:t xml:space="preserve"> </w:t>
      </w:r>
      <w:proofErr w:type="spellStart"/>
      <w:r w:rsidR="003914D7" w:rsidRPr="00905CFF">
        <w:rPr>
          <w:lang w:val="en-US"/>
        </w:rPr>
        <w:t>năng</w:t>
      </w:r>
      <w:proofErr w:type="spellEnd"/>
      <w:r w:rsidR="003914D7" w:rsidRPr="00905CFF">
        <w:rPr>
          <w:lang w:val="en-US"/>
        </w:rPr>
        <w:t xml:space="preserve"> </w:t>
      </w:r>
      <w:proofErr w:type="spellStart"/>
      <w:r w:rsidR="003914D7" w:rsidRPr="00905CFF">
        <w:rPr>
          <w:lang w:val="en-US"/>
        </w:rPr>
        <w:t>chung</w:t>
      </w:r>
      <w:proofErr w:type="spellEnd"/>
      <w:r w:rsidR="003914D7" w:rsidRPr="00905CFF">
        <w:rPr>
          <w:lang w:val="en-US"/>
        </w:rPr>
        <w:t xml:space="preserve"> </w:t>
      </w:r>
      <w:proofErr w:type="spellStart"/>
      <w:r w:rsidR="003914D7" w:rsidRPr="00905CFF">
        <w:rPr>
          <w:lang w:val="en-US"/>
        </w:rPr>
        <w:t>của</w:t>
      </w:r>
      <w:proofErr w:type="spellEnd"/>
      <w:r w:rsidR="003914D7" w:rsidRPr="00905CFF">
        <w:rPr>
          <w:lang w:val="en-US"/>
        </w:rPr>
        <w:t xml:space="preserve"> </w:t>
      </w:r>
      <w:proofErr w:type="spellStart"/>
      <w:r w:rsidR="003914D7" w:rsidRPr="00905CFF">
        <w:rPr>
          <w:lang w:val="en-US"/>
        </w:rPr>
        <w:t>người</w:t>
      </w:r>
      <w:proofErr w:type="spellEnd"/>
      <w:r w:rsidR="003914D7" w:rsidRPr="00905CFF">
        <w:rPr>
          <w:lang w:val="en-US"/>
        </w:rPr>
        <w:t xml:space="preserve"> </w:t>
      </w:r>
      <w:proofErr w:type="spellStart"/>
      <w:r w:rsidR="003914D7" w:rsidRPr="00905CFF">
        <w:rPr>
          <w:lang w:val="en-US"/>
        </w:rPr>
        <w:t>dùng</w:t>
      </w:r>
      <w:bookmarkEnd w:id="99"/>
      <w:proofErr w:type="spellEnd"/>
    </w:p>
    <w:p w14:paraId="04F97624" w14:textId="445B4090" w:rsidR="003914D7" w:rsidRPr="00905CFF" w:rsidRDefault="003914D7" w:rsidP="00A600E8">
      <w:pPr>
        <w:pStyle w:val="ListParagraph"/>
        <w:numPr>
          <w:ilvl w:val="0"/>
          <w:numId w:val="145"/>
        </w:numPr>
        <w:jc w:val="both"/>
        <w:rPr>
          <w:rFonts w:cs="Times New Roman"/>
          <w:b w:val="0"/>
          <w:bCs/>
          <w:i w:val="0"/>
          <w:iCs/>
          <w:szCs w:val="26"/>
          <w:lang w:val="en-US"/>
        </w:rPr>
      </w:pPr>
      <w:proofErr w:type="spellStart"/>
      <w:r w:rsidRPr="00905CFF">
        <w:rPr>
          <w:rFonts w:cs="Times New Roman"/>
          <w:b w:val="0"/>
          <w:bCs/>
          <w:i w:val="0"/>
          <w:iCs/>
          <w:szCs w:val="26"/>
          <w:lang w:val="en-US"/>
        </w:rPr>
        <w:t>Đăng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nhập</w:t>
      </w:r>
      <w:proofErr w:type="spellEnd"/>
      <w:r w:rsidRPr="00905CFF">
        <w:rPr>
          <w:rFonts w:cs="Times New Roman"/>
          <w:b w:val="0"/>
          <w:bCs/>
          <w:i w:val="0"/>
          <w:iCs/>
          <w:szCs w:val="26"/>
          <w:lang w:val="en-US"/>
        </w:rPr>
        <w:t>:</w:t>
      </w:r>
    </w:p>
    <w:p w14:paraId="703888F0" w14:textId="77777777" w:rsidR="009613A3" w:rsidRPr="00905CFF" w:rsidRDefault="009613A3" w:rsidP="009613A3">
      <w:pPr>
        <w:pStyle w:val="ListParagraph"/>
        <w:ind w:left="720"/>
        <w:jc w:val="both"/>
        <w:rPr>
          <w:rFonts w:cs="Times New Roman"/>
          <w:b w:val="0"/>
          <w:bCs/>
          <w:i w:val="0"/>
          <w:iCs/>
          <w:szCs w:val="26"/>
          <w:lang w:val="en-US"/>
        </w:rPr>
      </w:pPr>
    </w:p>
    <w:p w14:paraId="2F102185" w14:textId="74572E4A" w:rsidR="00EE6BBA" w:rsidRPr="00905CFF" w:rsidRDefault="003914D7" w:rsidP="00344E0F">
      <w:pPr>
        <w:jc w:val="center"/>
        <w:rPr>
          <w:rFonts w:ascii="Times New Roman" w:hAnsi="Times New Roman" w:cs="Times New Roman"/>
          <w:lang w:val="en-US"/>
        </w:rPr>
      </w:pPr>
      <w:r w:rsidRPr="00905CFF">
        <w:rPr>
          <w:rFonts w:ascii="Times New Roman" w:hAnsi="Times New Roman" w:cs="Times New Roman"/>
          <w:noProof/>
          <w:lang w:val="en-US"/>
        </w:rPr>
        <w:drawing>
          <wp:inline distT="0" distB="0" distL="0" distR="0" wp14:anchorId="4F97B063" wp14:editId="4D286EA5">
            <wp:extent cx="5610368" cy="2141220"/>
            <wp:effectExtent l="0" t="0" r="9525" b="0"/>
            <wp:docPr id="11446514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51428" name="Picture 1" descr="A diagram of a diagram&#10;&#10;Description automatically generated"/>
                    <pic:cNvPicPr/>
                  </pic:nvPicPr>
                  <pic:blipFill>
                    <a:blip r:embed="rId39"/>
                    <a:stretch>
                      <a:fillRect/>
                    </a:stretch>
                  </pic:blipFill>
                  <pic:spPr>
                    <a:xfrm>
                      <a:off x="0" y="0"/>
                      <a:ext cx="5624495" cy="2146612"/>
                    </a:xfrm>
                    <a:prstGeom prst="rect">
                      <a:avLst/>
                    </a:prstGeom>
                  </pic:spPr>
                </pic:pic>
              </a:graphicData>
            </a:graphic>
          </wp:inline>
        </w:drawing>
      </w:r>
    </w:p>
    <w:p w14:paraId="6C581481" w14:textId="61B0091E" w:rsidR="007E3994" w:rsidRPr="00905CFF" w:rsidRDefault="00EE6BBA" w:rsidP="003914D7">
      <w:pPr>
        <w:pStyle w:val="Heading7"/>
        <w:spacing w:line="360" w:lineRule="auto"/>
        <w:rPr>
          <w:rFonts w:eastAsia="Times New Roman" w:cs="Times New Roman"/>
          <w:lang w:val="en-US"/>
        </w:rPr>
      </w:pPr>
      <w:bookmarkStart w:id="100" w:name="_Toc186464314"/>
      <w:r w:rsidRPr="00905CFF">
        <w:rPr>
          <w:rFonts w:eastAsia="Times New Roman" w:cs="Times New Roman"/>
        </w:rPr>
        <w:t xml:space="preserve">Hình </w:t>
      </w:r>
      <w:r w:rsidR="001642AA" w:rsidRPr="00905CFF">
        <w:rPr>
          <w:rFonts w:eastAsia="Times New Roman" w:cs="Times New Roman"/>
          <w:lang w:val="en-US"/>
        </w:rPr>
        <w:t>3</w:t>
      </w:r>
      <w:r w:rsidRPr="00905CFF">
        <w:rPr>
          <w:rFonts w:eastAsia="Times New Roman" w:cs="Times New Roman"/>
        </w:rPr>
        <w:t>.</w:t>
      </w:r>
      <w:r w:rsidR="001642AA" w:rsidRPr="00905CFF">
        <w:rPr>
          <w:rFonts w:eastAsia="Times New Roman" w:cs="Times New Roman"/>
          <w:lang w:val="en-US"/>
        </w:rPr>
        <w:t>19</w:t>
      </w:r>
      <w:r w:rsidRPr="00905CFF">
        <w:rPr>
          <w:rFonts w:eastAsia="Times New Roman" w:cs="Times New Roman"/>
        </w:rPr>
        <w:t xml:space="preserve"> </w:t>
      </w:r>
      <w:proofErr w:type="spellStart"/>
      <w:r w:rsidR="007E3994" w:rsidRPr="00905CFF">
        <w:rPr>
          <w:rFonts w:eastAsia="Times New Roman" w:cs="Times New Roman"/>
          <w:lang w:val="en-US"/>
        </w:rPr>
        <w:t>Biểu</w:t>
      </w:r>
      <w:proofErr w:type="spellEnd"/>
      <w:r w:rsidR="007E3994" w:rsidRPr="00905CFF">
        <w:rPr>
          <w:rFonts w:eastAsia="Times New Roman" w:cs="Times New Roman"/>
          <w:lang w:val="en-US"/>
        </w:rPr>
        <w:t xml:space="preserve"> </w:t>
      </w:r>
      <w:proofErr w:type="spellStart"/>
      <w:r w:rsidR="007E3994" w:rsidRPr="00905CFF">
        <w:rPr>
          <w:rFonts w:eastAsia="Times New Roman" w:cs="Times New Roman"/>
          <w:lang w:val="en-US"/>
        </w:rPr>
        <w:t>đồ</w:t>
      </w:r>
      <w:proofErr w:type="spellEnd"/>
      <w:r w:rsidR="007E3994" w:rsidRPr="00905CFF">
        <w:rPr>
          <w:rFonts w:eastAsia="Times New Roman" w:cs="Times New Roman"/>
          <w:lang w:val="en-US"/>
        </w:rPr>
        <w:t xml:space="preserve"> </w:t>
      </w:r>
      <w:proofErr w:type="spellStart"/>
      <w:r w:rsidR="007E3994" w:rsidRPr="00905CFF">
        <w:rPr>
          <w:rFonts w:eastAsia="Times New Roman" w:cs="Times New Roman"/>
          <w:lang w:val="en-US"/>
        </w:rPr>
        <w:t>hoạt</w:t>
      </w:r>
      <w:proofErr w:type="spellEnd"/>
      <w:r w:rsidR="007E3994" w:rsidRPr="00905CFF">
        <w:rPr>
          <w:rFonts w:eastAsia="Times New Roman" w:cs="Times New Roman"/>
          <w:lang w:val="en-US"/>
        </w:rPr>
        <w:t xml:space="preserve"> </w:t>
      </w:r>
      <w:proofErr w:type="spellStart"/>
      <w:r w:rsidR="007E3994" w:rsidRPr="00905CFF">
        <w:rPr>
          <w:rFonts w:eastAsia="Times New Roman" w:cs="Times New Roman"/>
          <w:lang w:val="en-US"/>
        </w:rPr>
        <w:t>động</w:t>
      </w:r>
      <w:proofErr w:type="spellEnd"/>
      <w:r w:rsidR="007E3994" w:rsidRPr="00905CFF">
        <w:rPr>
          <w:rFonts w:eastAsia="Times New Roman" w:cs="Times New Roman"/>
          <w:lang w:val="en-US"/>
        </w:rPr>
        <w:t xml:space="preserve"> </w:t>
      </w:r>
      <w:proofErr w:type="spellStart"/>
      <w:r w:rsidR="007E3994" w:rsidRPr="00905CFF">
        <w:rPr>
          <w:rFonts w:eastAsia="Times New Roman" w:cs="Times New Roman"/>
          <w:lang w:val="en-US"/>
        </w:rPr>
        <w:t>Đăng</w:t>
      </w:r>
      <w:proofErr w:type="spellEnd"/>
      <w:r w:rsidR="007E3994" w:rsidRPr="00905CFF">
        <w:rPr>
          <w:rFonts w:eastAsia="Times New Roman" w:cs="Times New Roman"/>
          <w:lang w:val="en-US"/>
        </w:rPr>
        <w:t xml:space="preserve"> </w:t>
      </w:r>
      <w:proofErr w:type="spellStart"/>
      <w:r w:rsidR="007E3994" w:rsidRPr="00905CFF">
        <w:rPr>
          <w:rFonts w:eastAsia="Times New Roman" w:cs="Times New Roman"/>
          <w:lang w:val="en-US"/>
        </w:rPr>
        <w:t>nhập</w:t>
      </w:r>
      <w:bookmarkEnd w:id="100"/>
      <w:proofErr w:type="spellEnd"/>
    </w:p>
    <w:p w14:paraId="584BD423" w14:textId="77777777" w:rsidR="003914D7" w:rsidRPr="00905CFF" w:rsidRDefault="003914D7" w:rsidP="003914D7">
      <w:pPr>
        <w:rPr>
          <w:rFonts w:ascii="Times New Roman" w:hAnsi="Times New Roman" w:cs="Times New Roman"/>
          <w:lang w:val="en-US"/>
        </w:rPr>
      </w:pPr>
    </w:p>
    <w:p w14:paraId="1A6C4F9B" w14:textId="48E247C3" w:rsidR="003914D7" w:rsidRPr="00905CFF" w:rsidRDefault="003914D7" w:rsidP="00A600E8">
      <w:pPr>
        <w:pStyle w:val="ListParagraph"/>
        <w:numPr>
          <w:ilvl w:val="0"/>
          <w:numId w:val="146"/>
        </w:numPr>
        <w:jc w:val="both"/>
        <w:rPr>
          <w:rFonts w:cs="Times New Roman"/>
          <w:b w:val="0"/>
          <w:bCs/>
          <w:i w:val="0"/>
          <w:iCs/>
          <w:szCs w:val="26"/>
          <w:lang w:val="en-US"/>
        </w:rPr>
      </w:pPr>
      <w:proofErr w:type="spellStart"/>
      <w:r w:rsidRPr="00905CFF">
        <w:rPr>
          <w:rFonts w:cs="Times New Roman"/>
          <w:b w:val="0"/>
          <w:bCs/>
          <w:i w:val="0"/>
          <w:iCs/>
          <w:szCs w:val="26"/>
          <w:lang w:val="en-US"/>
        </w:rPr>
        <w:t>Quên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khẩu</w:t>
      </w:r>
      <w:proofErr w:type="spellEnd"/>
      <w:r w:rsidRPr="00905CFF">
        <w:rPr>
          <w:rFonts w:cs="Times New Roman"/>
          <w:b w:val="0"/>
          <w:bCs/>
          <w:i w:val="0"/>
          <w:iCs/>
          <w:szCs w:val="26"/>
          <w:lang w:val="en-US"/>
        </w:rPr>
        <w:t>:</w:t>
      </w:r>
    </w:p>
    <w:p w14:paraId="01384534" w14:textId="77777777" w:rsidR="003914D7" w:rsidRPr="00905CFF" w:rsidRDefault="003914D7" w:rsidP="003914D7">
      <w:pPr>
        <w:rPr>
          <w:rFonts w:ascii="Times New Roman" w:hAnsi="Times New Roman" w:cs="Times New Roman"/>
          <w:sz w:val="26"/>
          <w:szCs w:val="26"/>
          <w:lang w:val="en-US"/>
        </w:rPr>
      </w:pPr>
    </w:p>
    <w:p w14:paraId="01E80C2C" w14:textId="2F461D1D" w:rsidR="007E3994" w:rsidRPr="00905CFF" w:rsidRDefault="003914D7" w:rsidP="00344E0F">
      <w:pPr>
        <w:jc w:val="center"/>
        <w:rPr>
          <w:rFonts w:ascii="Times New Roman" w:hAnsi="Times New Roman" w:cs="Times New Roman"/>
          <w:lang w:val="en-US"/>
        </w:rPr>
      </w:pPr>
      <w:r w:rsidRPr="00905CFF">
        <w:rPr>
          <w:rFonts w:ascii="Times New Roman" w:hAnsi="Times New Roman" w:cs="Times New Roman"/>
          <w:noProof/>
          <w:lang w:val="en-US"/>
        </w:rPr>
        <w:drawing>
          <wp:inline distT="0" distB="0" distL="0" distR="0" wp14:anchorId="2FD7BADA" wp14:editId="365A629D">
            <wp:extent cx="5410200" cy="2226616"/>
            <wp:effectExtent l="0" t="0" r="0" b="2540"/>
            <wp:docPr id="7838665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6561" name="Picture 1" descr="A diagram of a diagram&#10;&#10;Description automatically generated"/>
                    <pic:cNvPicPr/>
                  </pic:nvPicPr>
                  <pic:blipFill>
                    <a:blip r:embed="rId40"/>
                    <a:stretch>
                      <a:fillRect/>
                    </a:stretch>
                  </pic:blipFill>
                  <pic:spPr>
                    <a:xfrm>
                      <a:off x="0" y="0"/>
                      <a:ext cx="5452747" cy="2244126"/>
                    </a:xfrm>
                    <a:prstGeom prst="rect">
                      <a:avLst/>
                    </a:prstGeom>
                  </pic:spPr>
                </pic:pic>
              </a:graphicData>
            </a:graphic>
          </wp:inline>
        </w:drawing>
      </w:r>
    </w:p>
    <w:p w14:paraId="3E27A896" w14:textId="10580F01" w:rsidR="007E3994" w:rsidRPr="00905CFF" w:rsidRDefault="007E3994" w:rsidP="007E3994">
      <w:pPr>
        <w:pStyle w:val="Heading7"/>
        <w:spacing w:line="360" w:lineRule="auto"/>
        <w:rPr>
          <w:rFonts w:eastAsia="Times New Roman" w:cs="Times New Roman"/>
          <w:lang w:val="en-US"/>
        </w:rPr>
      </w:pPr>
      <w:bookmarkStart w:id="101" w:name="_Toc186464315"/>
      <w:r w:rsidRPr="00905CFF">
        <w:rPr>
          <w:rFonts w:eastAsia="Times New Roman" w:cs="Times New Roman"/>
        </w:rPr>
        <w:t xml:space="preserve">Hình </w:t>
      </w:r>
      <w:r w:rsidR="001642AA" w:rsidRPr="00905CFF">
        <w:rPr>
          <w:rFonts w:eastAsia="Times New Roman" w:cs="Times New Roman"/>
          <w:lang w:val="en-US"/>
        </w:rPr>
        <w:t>3</w:t>
      </w:r>
      <w:r w:rsidRPr="00905CFF">
        <w:rPr>
          <w:rFonts w:eastAsia="Times New Roman" w:cs="Times New Roman"/>
        </w:rPr>
        <w:t>.</w:t>
      </w:r>
      <w:r w:rsidR="003914D7" w:rsidRPr="00905CFF">
        <w:rPr>
          <w:rFonts w:eastAsia="Times New Roman" w:cs="Times New Roman"/>
          <w:lang w:val="en-US"/>
        </w:rPr>
        <w:t>2</w:t>
      </w:r>
      <w:r w:rsidR="001642AA" w:rsidRPr="00905CFF">
        <w:rPr>
          <w:rFonts w:eastAsia="Times New Roman" w:cs="Times New Roman"/>
          <w:lang w:val="en-US"/>
        </w:rPr>
        <w:t>0</w:t>
      </w:r>
      <w:r w:rsidRPr="00905CFF">
        <w:rPr>
          <w:rFonts w:eastAsia="Times New Roman" w:cs="Times New Roman"/>
        </w:rPr>
        <w:t xml:space="preserve"> </w:t>
      </w:r>
      <w:proofErr w:type="spellStart"/>
      <w:r w:rsidRPr="00905CFF">
        <w:rPr>
          <w:rFonts w:eastAsia="Times New Roman" w:cs="Times New Roman"/>
          <w:lang w:val="en-US"/>
        </w:rPr>
        <w:t>Biểu</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đồ</w:t>
      </w:r>
      <w:proofErr w:type="spellEnd"/>
      <w:r w:rsidRPr="00905CFF">
        <w:rPr>
          <w:rFonts w:eastAsia="Times New Roman" w:cs="Times New Roman"/>
          <w:lang w:val="en-US"/>
        </w:rPr>
        <w:t xml:space="preserve"> </w:t>
      </w:r>
      <w:proofErr w:type="spellStart"/>
      <w:r w:rsidRPr="00905CFF">
        <w:rPr>
          <w:rFonts w:eastAsia="Times New Roman" w:cs="Times New Roman"/>
          <w:lang w:val="en-US"/>
        </w:rPr>
        <w:t>hoạt</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động</w:t>
      </w:r>
      <w:proofErr w:type="spellEnd"/>
      <w:r w:rsidRPr="00905CFF">
        <w:rPr>
          <w:rFonts w:eastAsia="Times New Roman" w:cs="Times New Roman"/>
          <w:lang w:val="en-US"/>
        </w:rPr>
        <w:t xml:space="preserve"> </w:t>
      </w:r>
      <w:proofErr w:type="spellStart"/>
      <w:r w:rsidRPr="00905CFF">
        <w:rPr>
          <w:rFonts w:eastAsia="Times New Roman" w:cs="Times New Roman"/>
          <w:lang w:val="en-US"/>
        </w:rPr>
        <w:t>Quên</w:t>
      </w:r>
      <w:proofErr w:type="spellEnd"/>
      <w:r w:rsidRPr="00905CFF">
        <w:rPr>
          <w:rFonts w:eastAsia="Times New Roman" w:cs="Times New Roman"/>
          <w:lang w:val="en-US"/>
        </w:rPr>
        <w:t xml:space="preserve"> </w:t>
      </w:r>
      <w:proofErr w:type="spellStart"/>
      <w:r w:rsidRPr="00905CFF">
        <w:rPr>
          <w:rFonts w:eastAsia="Times New Roman" w:cs="Times New Roman"/>
          <w:lang w:val="en-US"/>
        </w:rPr>
        <w:t>mật</w:t>
      </w:r>
      <w:proofErr w:type="spellEnd"/>
      <w:r w:rsidRPr="00905CFF">
        <w:rPr>
          <w:rFonts w:eastAsia="Times New Roman" w:cs="Times New Roman"/>
          <w:lang w:val="en-US"/>
        </w:rPr>
        <w:t xml:space="preserve"> </w:t>
      </w:r>
      <w:proofErr w:type="spellStart"/>
      <w:r w:rsidRPr="00905CFF">
        <w:rPr>
          <w:rFonts w:eastAsia="Times New Roman" w:cs="Times New Roman"/>
          <w:lang w:val="en-US"/>
        </w:rPr>
        <w:t>khẩu</w:t>
      </w:r>
      <w:bookmarkEnd w:id="101"/>
      <w:proofErr w:type="spellEnd"/>
    </w:p>
    <w:p w14:paraId="2B6E4D6B" w14:textId="77777777" w:rsidR="00174281" w:rsidRPr="00905CFF" w:rsidRDefault="00174281" w:rsidP="00174281">
      <w:pPr>
        <w:rPr>
          <w:rFonts w:ascii="Times New Roman" w:hAnsi="Times New Roman" w:cs="Times New Roman"/>
          <w:lang w:val="en-US"/>
        </w:rPr>
      </w:pPr>
    </w:p>
    <w:p w14:paraId="2A495A36" w14:textId="77777777" w:rsidR="009613A3" w:rsidRPr="00905CFF" w:rsidRDefault="009613A3" w:rsidP="00174281">
      <w:pPr>
        <w:rPr>
          <w:rFonts w:ascii="Times New Roman" w:hAnsi="Times New Roman" w:cs="Times New Roman"/>
          <w:lang w:val="en-US"/>
        </w:rPr>
      </w:pPr>
    </w:p>
    <w:p w14:paraId="0DF9D7A5" w14:textId="77777777" w:rsidR="009613A3" w:rsidRPr="00905CFF" w:rsidRDefault="009613A3" w:rsidP="00174281">
      <w:pPr>
        <w:rPr>
          <w:rFonts w:ascii="Times New Roman" w:hAnsi="Times New Roman" w:cs="Times New Roman"/>
          <w:lang w:val="en-US"/>
        </w:rPr>
      </w:pPr>
    </w:p>
    <w:p w14:paraId="5DD92ABF" w14:textId="77777777" w:rsidR="009613A3" w:rsidRPr="00905CFF" w:rsidRDefault="009613A3" w:rsidP="00174281">
      <w:pPr>
        <w:rPr>
          <w:rFonts w:ascii="Times New Roman" w:hAnsi="Times New Roman" w:cs="Times New Roman"/>
          <w:lang w:val="en-US"/>
        </w:rPr>
      </w:pPr>
    </w:p>
    <w:p w14:paraId="7BE822FF" w14:textId="77777777" w:rsidR="009613A3" w:rsidRPr="00905CFF" w:rsidRDefault="009613A3" w:rsidP="00174281">
      <w:pPr>
        <w:rPr>
          <w:rFonts w:ascii="Times New Roman" w:hAnsi="Times New Roman" w:cs="Times New Roman"/>
          <w:lang w:val="en-US"/>
        </w:rPr>
      </w:pPr>
    </w:p>
    <w:p w14:paraId="1DACEAED" w14:textId="77777777" w:rsidR="009613A3" w:rsidRPr="00905CFF" w:rsidRDefault="009613A3" w:rsidP="00174281">
      <w:pPr>
        <w:rPr>
          <w:rFonts w:ascii="Times New Roman" w:hAnsi="Times New Roman" w:cs="Times New Roman"/>
          <w:lang w:val="en-US"/>
        </w:rPr>
      </w:pPr>
    </w:p>
    <w:p w14:paraId="315916ED" w14:textId="77777777" w:rsidR="009613A3" w:rsidRPr="00905CFF" w:rsidRDefault="009613A3" w:rsidP="00174281">
      <w:pPr>
        <w:rPr>
          <w:rFonts w:ascii="Times New Roman" w:hAnsi="Times New Roman" w:cs="Times New Roman"/>
          <w:lang w:val="en-US"/>
        </w:rPr>
      </w:pPr>
    </w:p>
    <w:p w14:paraId="165F47C5" w14:textId="77777777" w:rsidR="009613A3" w:rsidRPr="00905CFF" w:rsidRDefault="009613A3" w:rsidP="00174281">
      <w:pPr>
        <w:rPr>
          <w:rFonts w:ascii="Times New Roman" w:hAnsi="Times New Roman" w:cs="Times New Roman"/>
          <w:lang w:val="en-US"/>
        </w:rPr>
      </w:pPr>
    </w:p>
    <w:p w14:paraId="203CFE5A" w14:textId="77777777" w:rsidR="009613A3" w:rsidRPr="00905CFF" w:rsidRDefault="009613A3" w:rsidP="00174281">
      <w:pPr>
        <w:rPr>
          <w:rFonts w:ascii="Times New Roman" w:hAnsi="Times New Roman" w:cs="Times New Roman"/>
          <w:lang w:val="en-US"/>
        </w:rPr>
      </w:pPr>
    </w:p>
    <w:p w14:paraId="2FB02CB4" w14:textId="77777777" w:rsidR="009613A3" w:rsidRPr="00905CFF" w:rsidRDefault="009613A3" w:rsidP="00174281">
      <w:pPr>
        <w:rPr>
          <w:rFonts w:ascii="Times New Roman" w:hAnsi="Times New Roman" w:cs="Times New Roman"/>
          <w:lang w:val="en-US"/>
        </w:rPr>
      </w:pPr>
    </w:p>
    <w:p w14:paraId="32F3B28E" w14:textId="77777777" w:rsidR="009613A3" w:rsidRPr="00905CFF" w:rsidRDefault="009613A3" w:rsidP="00174281">
      <w:pPr>
        <w:rPr>
          <w:rFonts w:ascii="Times New Roman" w:hAnsi="Times New Roman" w:cs="Times New Roman"/>
          <w:lang w:val="en-US"/>
        </w:rPr>
      </w:pPr>
    </w:p>
    <w:p w14:paraId="3CA37A63" w14:textId="77777777" w:rsidR="009613A3" w:rsidRPr="00905CFF" w:rsidRDefault="009613A3" w:rsidP="00174281">
      <w:pPr>
        <w:rPr>
          <w:rFonts w:ascii="Times New Roman" w:hAnsi="Times New Roman" w:cs="Times New Roman"/>
          <w:lang w:val="en-US"/>
        </w:rPr>
      </w:pPr>
    </w:p>
    <w:p w14:paraId="653C1B03" w14:textId="0A20348E" w:rsidR="009613A3" w:rsidRPr="00905CFF" w:rsidRDefault="003914D7" w:rsidP="009613A3">
      <w:pPr>
        <w:pStyle w:val="ListParagraph"/>
        <w:numPr>
          <w:ilvl w:val="0"/>
          <w:numId w:val="147"/>
        </w:numPr>
        <w:jc w:val="both"/>
        <w:rPr>
          <w:rFonts w:cs="Times New Roman"/>
          <w:b w:val="0"/>
          <w:bCs/>
          <w:i w:val="0"/>
          <w:iCs/>
          <w:szCs w:val="26"/>
          <w:lang w:val="en-US"/>
        </w:rPr>
      </w:pPr>
      <w:proofErr w:type="spellStart"/>
      <w:r w:rsidRPr="00905CFF">
        <w:rPr>
          <w:rFonts w:cs="Times New Roman"/>
          <w:b w:val="0"/>
          <w:bCs/>
          <w:i w:val="0"/>
          <w:iCs/>
          <w:szCs w:val="26"/>
          <w:lang w:val="en-US"/>
        </w:rPr>
        <w:lastRenderedPageBreak/>
        <w:t>Đổi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khẩu</w:t>
      </w:r>
      <w:proofErr w:type="spellEnd"/>
      <w:r w:rsidR="00BD7A02" w:rsidRPr="00905CFF">
        <w:rPr>
          <w:rFonts w:cs="Times New Roman"/>
          <w:b w:val="0"/>
          <w:bCs/>
          <w:i w:val="0"/>
          <w:iCs/>
          <w:szCs w:val="26"/>
          <w:lang w:val="en-US"/>
        </w:rPr>
        <w:t>:</w:t>
      </w:r>
    </w:p>
    <w:p w14:paraId="24B55F18" w14:textId="14E3591B" w:rsidR="00174281" w:rsidRPr="00905CFF" w:rsidRDefault="00174281" w:rsidP="00E1431C">
      <w:pPr>
        <w:jc w:val="center"/>
        <w:rPr>
          <w:rFonts w:ascii="Times New Roman" w:hAnsi="Times New Roman" w:cs="Times New Roman"/>
          <w:lang w:val="en-US"/>
        </w:rPr>
      </w:pPr>
      <w:r w:rsidRPr="00905CFF">
        <w:rPr>
          <w:rFonts w:ascii="Times New Roman" w:hAnsi="Times New Roman" w:cs="Times New Roman"/>
          <w:noProof/>
          <w:lang w:val="en-US"/>
        </w:rPr>
        <w:drawing>
          <wp:inline distT="0" distB="0" distL="0" distR="0" wp14:anchorId="70DE21D8" wp14:editId="48DAEFDE">
            <wp:extent cx="4929072" cy="2438400"/>
            <wp:effectExtent l="0" t="0" r="5080" b="0"/>
            <wp:docPr id="95655704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7043" name="Picture 1" descr="A diagram of a diagram&#10;&#10;Description automatically generated with medium confidence"/>
                    <pic:cNvPicPr/>
                  </pic:nvPicPr>
                  <pic:blipFill>
                    <a:blip r:embed="rId41"/>
                    <a:stretch>
                      <a:fillRect/>
                    </a:stretch>
                  </pic:blipFill>
                  <pic:spPr>
                    <a:xfrm>
                      <a:off x="0" y="0"/>
                      <a:ext cx="4936082" cy="2441868"/>
                    </a:xfrm>
                    <a:prstGeom prst="rect">
                      <a:avLst/>
                    </a:prstGeom>
                  </pic:spPr>
                </pic:pic>
              </a:graphicData>
            </a:graphic>
          </wp:inline>
        </w:drawing>
      </w:r>
    </w:p>
    <w:p w14:paraId="5D0DDA22" w14:textId="7F68184B" w:rsidR="00174281" w:rsidRPr="00905CFF" w:rsidRDefault="00174281" w:rsidP="00174281">
      <w:pPr>
        <w:pStyle w:val="Heading7"/>
        <w:spacing w:line="360" w:lineRule="auto"/>
        <w:rPr>
          <w:rFonts w:eastAsia="Times New Roman" w:cs="Times New Roman"/>
          <w:lang w:val="en-US"/>
        </w:rPr>
      </w:pPr>
      <w:bookmarkStart w:id="102" w:name="_Toc186464316"/>
      <w:r w:rsidRPr="00905CFF">
        <w:rPr>
          <w:rFonts w:eastAsia="Times New Roman" w:cs="Times New Roman"/>
        </w:rPr>
        <w:t xml:space="preserve">Hình </w:t>
      </w:r>
      <w:r w:rsidR="001642AA" w:rsidRPr="00905CFF">
        <w:rPr>
          <w:rFonts w:eastAsia="Times New Roman" w:cs="Times New Roman"/>
          <w:lang w:val="en-US"/>
        </w:rPr>
        <w:t>3</w:t>
      </w:r>
      <w:r w:rsidRPr="00905CFF">
        <w:rPr>
          <w:rFonts w:eastAsia="Times New Roman" w:cs="Times New Roman"/>
        </w:rPr>
        <w:t>.</w:t>
      </w:r>
      <w:r w:rsidR="00BD7A02" w:rsidRPr="00905CFF">
        <w:rPr>
          <w:rFonts w:eastAsia="Times New Roman" w:cs="Times New Roman"/>
          <w:lang w:val="en-US"/>
        </w:rPr>
        <w:t>2</w:t>
      </w:r>
      <w:r w:rsidR="001642AA" w:rsidRPr="00905CFF">
        <w:rPr>
          <w:rFonts w:eastAsia="Times New Roman" w:cs="Times New Roman"/>
          <w:lang w:val="en-US"/>
        </w:rPr>
        <w:t>1</w:t>
      </w:r>
      <w:r w:rsidRPr="00905CFF">
        <w:rPr>
          <w:rFonts w:eastAsia="Times New Roman" w:cs="Times New Roman"/>
        </w:rPr>
        <w:t xml:space="preserve"> </w:t>
      </w:r>
      <w:proofErr w:type="spellStart"/>
      <w:r w:rsidRPr="00905CFF">
        <w:rPr>
          <w:rFonts w:eastAsia="Times New Roman" w:cs="Times New Roman"/>
          <w:lang w:val="en-US"/>
        </w:rPr>
        <w:t>Biểu</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đồ</w:t>
      </w:r>
      <w:proofErr w:type="spellEnd"/>
      <w:r w:rsidRPr="00905CFF">
        <w:rPr>
          <w:rFonts w:eastAsia="Times New Roman" w:cs="Times New Roman"/>
          <w:lang w:val="en-US"/>
        </w:rPr>
        <w:t xml:space="preserve"> </w:t>
      </w:r>
      <w:proofErr w:type="spellStart"/>
      <w:r w:rsidRPr="00905CFF">
        <w:rPr>
          <w:rFonts w:eastAsia="Times New Roman" w:cs="Times New Roman"/>
          <w:lang w:val="en-US"/>
        </w:rPr>
        <w:t>hoạt</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động</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Đổi</w:t>
      </w:r>
      <w:proofErr w:type="spellEnd"/>
      <w:r w:rsidRPr="00905CFF">
        <w:rPr>
          <w:rFonts w:eastAsia="Times New Roman" w:cs="Times New Roman"/>
          <w:lang w:val="en-US"/>
        </w:rPr>
        <w:t xml:space="preserve"> </w:t>
      </w:r>
      <w:proofErr w:type="spellStart"/>
      <w:r w:rsidRPr="00905CFF">
        <w:rPr>
          <w:rFonts w:eastAsia="Times New Roman" w:cs="Times New Roman"/>
          <w:lang w:val="en-US"/>
        </w:rPr>
        <w:t>mật</w:t>
      </w:r>
      <w:proofErr w:type="spellEnd"/>
      <w:r w:rsidRPr="00905CFF">
        <w:rPr>
          <w:rFonts w:eastAsia="Times New Roman" w:cs="Times New Roman"/>
          <w:lang w:val="en-US"/>
        </w:rPr>
        <w:t xml:space="preserve"> </w:t>
      </w:r>
      <w:proofErr w:type="spellStart"/>
      <w:r w:rsidRPr="00905CFF">
        <w:rPr>
          <w:rFonts w:eastAsia="Times New Roman" w:cs="Times New Roman"/>
          <w:lang w:val="en-US"/>
        </w:rPr>
        <w:t>khẩu</w:t>
      </w:r>
      <w:bookmarkEnd w:id="102"/>
      <w:proofErr w:type="spellEnd"/>
    </w:p>
    <w:p w14:paraId="252CF7A8" w14:textId="77777777" w:rsidR="00174281" w:rsidRPr="00905CFF" w:rsidRDefault="00174281" w:rsidP="00174281">
      <w:pPr>
        <w:rPr>
          <w:rFonts w:ascii="Times New Roman" w:hAnsi="Times New Roman" w:cs="Times New Roman"/>
          <w:lang w:val="en-US"/>
        </w:rPr>
      </w:pPr>
    </w:p>
    <w:p w14:paraId="1B718FE5" w14:textId="4DBDA9ED" w:rsidR="00BD7A02" w:rsidRPr="00905CFF" w:rsidRDefault="00BD7A02" w:rsidP="00A600E8">
      <w:pPr>
        <w:pStyle w:val="ListParagraph"/>
        <w:numPr>
          <w:ilvl w:val="0"/>
          <w:numId w:val="148"/>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cá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w:t>
      </w:r>
    </w:p>
    <w:p w14:paraId="6496C5EB" w14:textId="21CD9EBF" w:rsidR="00174281" w:rsidRPr="00905CFF" w:rsidRDefault="00BD7A02" w:rsidP="00E1431C">
      <w:pPr>
        <w:jc w:val="center"/>
        <w:rPr>
          <w:rFonts w:ascii="Times New Roman" w:hAnsi="Times New Roman" w:cs="Times New Roman"/>
          <w:lang w:val="en-US"/>
        </w:rPr>
      </w:pPr>
      <w:r w:rsidRPr="00905CFF">
        <w:rPr>
          <w:rFonts w:ascii="Times New Roman" w:hAnsi="Times New Roman" w:cs="Times New Roman"/>
          <w:noProof/>
          <w:lang w:val="en-US"/>
        </w:rPr>
        <w:drawing>
          <wp:inline distT="0" distB="0" distL="0" distR="0" wp14:anchorId="684FCD8A" wp14:editId="385D6E55">
            <wp:extent cx="5489575" cy="1855278"/>
            <wp:effectExtent l="0" t="0" r="0" b="0"/>
            <wp:docPr id="93693253" name="Picture 1" descr="A diagram with blue rectangl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3253" name="Picture 1" descr="A diagram with blue rectangles and black text&#10;&#10;Description automatically generated"/>
                    <pic:cNvPicPr/>
                  </pic:nvPicPr>
                  <pic:blipFill>
                    <a:blip r:embed="rId42"/>
                    <a:stretch>
                      <a:fillRect/>
                    </a:stretch>
                  </pic:blipFill>
                  <pic:spPr>
                    <a:xfrm>
                      <a:off x="0" y="0"/>
                      <a:ext cx="5493538" cy="1856617"/>
                    </a:xfrm>
                    <a:prstGeom prst="rect">
                      <a:avLst/>
                    </a:prstGeom>
                  </pic:spPr>
                </pic:pic>
              </a:graphicData>
            </a:graphic>
          </wp:inline>
        </w:drawing>
      </w:r>
    </w:p>
    <w:p w14:paraId="0733BE50" w14:textId="640CD417" w:rsidR="00174281" w:rsidRPr="00905CFF" w:rsidRDefault="00174281" w:rsidP="00174281">
      <w:pPr>
        <w:pStyle w:val="Heading7"/>
        <w:spacing w:line="360" w:lineRule="auto"/>
        <w:rPr>
          <w:rFonts w:eastAsia="Times New Roman" w:cs="Times New Roman"/>
          <w:lang w:val="en-US"/>
        </w:rPr>
      </w:pPr>
      <w:bookmarkStart w:id="103" w:name="_Toc186464317"/>
      <w:r w:rsidRPr="00905CFF">
        <w:rPr>
          <w:rFonts w:eastAsia="Times New Roman" w:cs="Times New Roman"/>
        </w:rPr>
        <w:t xml:space="preserve">Hình </w:t>
      </w:r>
      <w:r w:rsidR="001642AA"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2</w:t>
      </w:r>
      <w:r w:rsidR="001642AA" w:rsidRPr="00905CFF">
        <w:rPr>
          <w:rFonts w:eastAsia="Times New Roman" w:cs="Times New Roman"/>
          <w:lang w:val="en-US"/>
        </w:rPr>
        <w:t>2</w:t>
      </w:r>
      <w:r w:rsidRPr="00905CFF">
        <w:rPr>
          <w:rFonts w:eastAsia="Times New Roman" w:cs="Times New Roman"/>
        </w:rPr>
        <w:t xml:space="preserve"> </w:t>
      </w:r>
      <w:proofErr w:type="spellStart"/>
      <w:r w:rsidRPr="00905CFF">
        <w:rPr>
          <w:rFonts w:eastAsia="Times New Roman" w:cs="Times New Roman"/>
          <w:lang w:val="en-US"/>
        </w:rPr>
        <w:t>Biểu</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đồ</w:t>
      </w:r>
      <w:proofErr w:type="spellEnd"/>
      <w:r w:rsidRPr="00905CFF">
        <w:rPr>
          <w:rFonts w:eastAsia="Times New Roman" w:cs="Times New Roman"/>
          <w:lang w:val="en-US"/>
        </w:rPr>
        <w:t xml:space="preserve"> </w:t>
      </w:r>
      <w:proofErr w:type="spellStart"/>
      <w:r w:rsidRPr="00905CFF">
        <w:rPr>
          <w:rFonts w:eastAsia="Times New Roman" w:cs="Times New Roman"/>
          <w:lang w:val="en-US"/>
        </w:rPr>
        <w:t>hoạt</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động</w:t>
      </w:r>
      <w:proofErr w:type="spellEnd"/>
      <w:r w:rsidRPr="00905CFF">
        <w:rPr>
          <w:rFonts w:eastAsia="Times New Roman" w:cs="Times New Roman"/>
          <w:lang w:val="en-US"/>
        </w:rPr>
        <w:t xml:space="preserve"> Quản </w:t>
      </w:r>
      <w:proofErr w:type="spellStart"/>
      <w:r w:rsidRPr="00905CFF">
        <w:rPr>
          <w:rFonts w:eastAsia="Times New Roman" w:cs="Times New Roman"/>
          <w:lang w:val="en-US"/>
        </w:rPr>
        <w:t>lý</w:t>
      </w:r>
      <w:proofErr w:type="spellEnd"/>
      <w:r w:rsidRPr="00905CFF">
        <w:rPr>
          <w:rFonts w:eastAsia="Times New Roman" w:cs="Times New Roman"/>
          <w:lang w:val="en-US"/>
        </w:rPr>
        <w:t xml:space="preserve"> </w:t>
      </w:r>
      <w:proofErr w:type="spellStart"/>
      <w:r w:rsidRPr="00905CFF">
        <w:rPr>
          <w:rFonts w:eastAsia="Times New Roman" w:cs="Times New Roman"/>
          <w:lang w:val="en-US"/>
        </w:rPr>
        <w:t>thông</w:t>
      </w:r>
      <w:proofErr w:type="spellEnd"/>
      <w:r w:rsidRPr="00905CFF">
        <w:rPr>
          <w:rFonts w:eastAsia="Times New Roman" w:cs="Times New Roman"/>
          <w:lang w:val="en-US"/>
        </w:rPr>
        <w:t xml:space="preserve"> tin </w:t>
      </w:r>
      <w:proofErr w:type="spellStart"/>
      <w:r w:rsidRPr="00905CFF">
        <w:rPr>
          <w:rFonts w:eastAsia="Times New Roman" w:cs="Times New Roman"/>
          <w:lang w:val="en-US"/>
        </w:rPr>
        <w:t>cá</w:t>
      </w:r>
      <w:proofErr w:type="spellEnd"/>
      <w:r w:rsidRPr="00905CFF">
        <w:rPr>
          <w:rFonts w:eastAsia="Times New Roman" w:cs="Times New Roman"/>
          <w:lang w:val="en-US"/>
        </w:rPr>
        <w:t xml:space="preserve"> </w:t>
      </w:r>
      <w:proofErr w:type="spellStart"/>
      <w:r w:rsidRPr="00905CFF">
        <w:rPr>
          <w:rFonts w:eastAsia="Times New Roman" w:cs="Times New Roman"/>
          <w:lang w:val="en-US"/>
        </w:rPr>
        <w:t>nhân</w:t>
      </w:r>
      <w:bookmarkEnd w:id="103"/>
      <w:proofErr w:type="spellEnd"/>
    </w:p>
    <w:p w14:paraId="7A2CD35C" w14:textId="77777777" w:rsidR="00174281" w:rsidRPr="00905CFF" w:rsidRDefault="00174281" w:rsidP="00174281">
      <w:pPr>
        <w:rPr>
          <w:rFonts w:ascii="Times New Roman" w:hAnsi="Times New Roman" w:cs="Times New Roman"/>
          <w:lang w:val="en-US"/>
        </w:rPr>
      </w:pPr>
    </w:p>
    <w:p w14:paraId="177BE5EA" w14:textId="14838269" w:rsidR="00BD7A02" w:rsidRPr="00905CFF" w:rsidRDefault="00B45B0C" w:rsidP="00BD7A02">
      <w:pPr>
        <w:pStyle w:val="Heading3"/>
        <w:spacing w:before="60" w:after="60" w:line="360" w:lineRule="auto"/>
        <w:rPr>
          <w:lang w:val="en-US"/>
        </w:rPr>
      </w:pPr>
      <w:bookmarkStart w:id="104" w:name="_Toc186463500"/>
      <w:r w:rsidRPr="00905CFF">
        <w:rPr>
          <w:lang w:val="en-US"/>
        </w:rPr>
        <w:t>3</w:t>
      </w:r>
      <w:r w:rsidR="00BD7A02" w:rsidRPr="00905CFF">
        <w:rPr>
          <w:lang w:val="en-US"/>
        </w:rPr>
        <w:t>.</w:t>
      </w:r>
      <w:r w:rsidRPr="00905CFF">
        <w:rPr>
          <w:lang w:val="en-US"/>
        </w:rPr>
        <w:t>2</w:t>
      </w:r>
      <w:r w:rsidR="00BD7A02" w:rsidRPr="00905CFF">
        <w:t>.</w:t>
      </w:r>
      <w:r w:rsidR="0060024B" w:rsidRPr="00905CFF">
        <w:rPr>
          <w:lang w:val="en-US"/>
        </w:rPr>
        <w:t>2</w:t>
      </w:r>
      <w:r w:rsidR="00BD7A02" w:rsidRPr="00905CFF">
        <w:rPr>
          <w:lang w:val="en-US"/>
        </w:rPr>
        <w:t xml:space="preserve"> </w:t>
      </w:r>
      <w:proofErr w:type="spellStart"/>
      <w:r w:rsidR="00BD7A02" w:rsidRPr="00905CFF">
        <w:rPr>
          <w:lang w:val="en-US"/>
        </w:rPr>
        <w:t>Biểu</w:t>
      </w:r>
      <w:proofErr w:type="spellEnd"/>
      <w:r w:rsidR="00BD7A02" w:rsidRPr="00905CFF">
        <w:rPr>
          <w:lang w:val="en-US"/>
        </w:rPr>
        <w:t xml:space="preserve"> </w:t>
      </w:r>
      <w:proofErr w:type="spellStart"/>
      <w:r w:rsidR="00BD7A02" w:rsidRPr="00905CFF">
        <w:rPr>
          <w:lang w:val="en-US"/>
        </w:rPr>
        <w:t>đồ</w:t>
      </w:r>
      <w:proofErr w:type="spellEnd"/>
      <w:r w:rsidR="00BD7A02" w:rsidRPr="00905CFF">
        <w:rPr>
          <w:lang w:val="en-US"/>
        </w:rPr>
        <w:t xml:space="preserve"> </w:t>
      </w:r>
      <w:proofErr w:type="spellStart"/>
      <w:r w:rsidR="00BD7A02" w:rsidRPr="00905CFF">
        <w:rPr>
          <w:lang w:val="en-US"/>
        </w:rPr>
        <w:t>hoạt</w:t>
      </w:r>
      <w:proofErr w:type="spellEnd"/>
      <w:r w:rsidR="00BD7A02" w:rsidRPr="00905CFF">
        <w:rPr>
          <w:lang w:val="en-US"/>
        </w:rPr>
        <w:t xml:space="preserve"> </w:t>
      </w:r>
      <w:proofErr w:type="spellStart"/>
      <w:r w:rsidR="00BD7A02" w:rsidRPr="00905CFF">
        <w:rPr>
          <w:lang w:val="en-US"/>
        </w:rPr>
        <w:t>động</w:t>
      </w:r>
      <w:proofErr w:type="spellEnd"/>
      <w:r w:rsidR="00BD7A02" w:rsidRPr="00905CFF">
        <w:rPr>
          <w:lang w:val="en-US"/>
        </w:rPr>
        <w:t xml:space="preserve"> </w:t>
      </w:r>
      <w:proofErr w:type="spellStart"/>
      <w:r w:rsidR="00BD7A02" w:rsidRPr="00905CFF">
        <w:rPr>
          <w:lang w:val="en-US"/>
        </w:rPr>
        <w:t>cho</w:t>
      </w:r>
      <w:proofErr w:type="spellEnd"/>
      <w:r w:rsidR="00BD7A02" w:rsidRPr="00905CFF">
        <w:rPr>
          <w:lang w:val="en-US"/>
        </w:rPr>
        <w:t xml:space="preserve"> </w:t>
      </w:r>
      <w:proofErr w:type="spellStart"/>
      <w:r w:rsidR="00BD7A02" w:rsidRPr="00905CFF">
        <w:rPr>
          <w:lang w:val="en-US"/>
        </w:rPr>
        <w:t>các</w:t>
      </w:r>
      <w:proofErr w:type="spellEnd"/>
      <w:r w:rsidR="00BD7A02" w:rsidRPr="00905CFF">
        <w:rPr>
          <w:lang w:val="en-US"/>
        </w:rPr>
        <w:t xml:space="preserve"> </w:t>
      </w:r>
      <w:proofErr w:type="spellStart"/>
      <w:r w:rsidR="00BD7A02" w:rsidRPr="00905CFF">
        <w:rPr>
          <w:lang w:val="en-US"/>
        </w:rPr>
        <w:t>chức</w:t>
      </w:r>
      <w:proofErr w:type="spellEnd"/>
      <w:r w:rsidR="00BD7A02" w:rsidRPr="00905CFF">
        <w:rPr>
          <w:lang w:val="en-US"/>
        </w:rPr>
        <w:t xml:space="preserve"> </w:t>
      </w:r>
      <w:proofErr w:type="spellStart"/>
      <w:r w:rsidR="00BD7A02" w:rsidRPr="00905CFF">
        <w:rPr>
          <w:lang w:val="en-US"/>
        </w:rPr>
        <w:t>năng</w:t>
      </w:r>
      <w:proofErr w:type="spellEnd"/>
      <w:r w:rsidR="00BD7A02" w:rsidRPr="00905CFF">
        <w:rPr>
          <w:lang w:val="en-US"/>
        </w:rPr>
        <w:t xml:space="preserve"> </w:t>
      </w:r>
      <w:proofErr w:type="spellStart"/>
      <w:r w:rsidR="0060024B" w:rsidRPr="00905CFF">
        <w:rPr>
          <w:lang w:val="en-US"/>
        </w:rPr>
        <w:t>của</w:t>
      </w:r>
      <w:proofErr w:type="spellEnd"/>
      <w:r w:rsidR="0060024B" w:rsidRPr="00905CFF">
        <w:rPr>
          <w:lang w:val="en-US"/>
        </w:rPr>
        <w:t xml:space="preserve"> </w:t>
      </w:r>
      <w:proofErr w:type="spellStart"/>
      <w:r w:rsidR="0060024B" w:rsidRPr="00905CFF">
        <w:rPr>
          <w:lang w:val="en-US"/>
        </w:rPr>
        <w:t>bệnh</w:t>
      </w:r>
      <w:proofErr w:type="spellEnd"/>
      <w:r w:rsidR="0060024B" w:rsidRPr="00905CFF">
        <w:rPr>
          <w:lang w:val="en-US"/>
        </w:rPr>
        <w:t xml:space="preserve"> </w:t>
      </w:r>
      <w:proofErr w:type="spellStart"/>
      <w:r w:rsidR="0060024B" w:rsidRPr="00905CFF">
        <w:rPr>
          <w:lang w:val="en-US"/>
        </w:rPr>
        <w:t>nhân</w:t>
      </w:r>
      <w:bookmarkEnd w:id="104"/>
      <w:proofErr w:type="spellEnd"/>
    </w:p>
    <w:p w14:paraId="39CC593C" w14:textId="6B0CDD74" w:rsidR="00EF13F9" w:rsidRPr="00905CFF" w:rsidRDefault="00EF13F9" w:rsidP="00A600E8">
      <w:pPr>
        <w:pStyle w:val="ListParagraph"/>
        <w:numPr>
          <w:ilvl w:val="0"/>
          <w:numId w:val="149"/>
        </w:numPr>
        <w:jc w:val="both"/>
        <w:rPr>
          <w:rFonts w:cs="Times New Roman"/>
          <w:b w:val="0"/>
          <w:bCs/>
          <w:i w:val="0"/>
          <w:iCs/>
          <w:szCs w:val="26"/>
          <w:lang w:val="en-US"/>
        </w:rPr>
      </w:pPr>
      <w:proofErr w:type="spellStart"/>
      <w:r w:rsidRPr="00905CFF">
        <w:rPr>
          <w:rFonts w:cs="Times New Roman"/>
          <w:b w:val="0"/>
          <w:bCs/>
          <w:i w:val="0"/>
          <w:iCs/>
          <w:szCs w:val="26"/>
          <w:lang w:val="en-US"/>
        </w:rPr>
        <w:t>Đăng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ký</w:t>
      </w:r>
      <w:proofErr w:type="spellEnd"/>
      <w:r w:rsidRPr="00905CFF">
        <w:rPr>
          <w:rFonts w:cs="Times New Roman"/>
          <w:b w:val="0"/>
          <w:bCs/>
          <w:i w:val="0"/>
          <w:iCs/>
          <w:szCs w:val="26"/>
          <w:lang w:val="en-US"/>
        </w:rPr>
        <w:t>:</w:t>
      </w:r>
    </w:p>
    <w:p w14:paraId="2CDE37A0" w14:textId="0E90DB1D" w:rsidR="00EF13F9" w:rsidRPr="00905CFF" w:rsidRDefault="00EF13F9" w:rsidP="00E1431C">
      <w:pPr>
        <w:jc w:val="center"/>
        <w:rPr>
          <w:rFonts w:ascii="Times New Roman" w:hAnsi="Times New Roman" w:cs="Times New Roman"/>
          <w:lang w:val="en-US"/>
        </w:rPr>
      </w:pPr>
      <w:r w:rsidRPr="00905CFF">
        <w:rPr>
          <w:rFonts w:ascii="Times New Roman" w:hAnsi="Times New Roman" w:cs="Times New Roman"/>
          <w:noProof/>
          <w:lang w:val="en-US"/>
        </w:rPr>
        <w:drawing>
          <wp:inline distT="0" distB="0" distL="0" distR="0" wp14:anchorId="6632B1B6" wp14:editId="269B76EB">
            <wp:extent cx="5443980" cy="2103120"/>
            <wp:effectExtent l="0" t="0" r="4445" b="0"/>
            <wp:docPr id="31432800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8001" name="Picture 1" descr="A diagram of a company&#10;&#10;Description automatically generated"/>
                    <pic:cNvPicPr/>
                  </pic:nvPicPr>
                  <pic:blipFill>
                    <a:blip r:embed="rId43"/>
                    <a:stretch>
                      <a:fillRect/>
                    </a:stretch>
                  </pic:blipFill>
                  <pic:spPr>
                    <a:xfrm>
                      <a:off x="0" y="0"/>
                      <a:ext cx="5491926" cy="2121643"/>
                    </a:xfrm>
                    <a:prstGeom prst="rect">
                      <a:avLst/>
                    </a:prstGeom>
                  </pic:spPr>
                </pic:pic>
              </a:graphicData>
            </a:graphic>
          </wp:inline>
        </w:drawing>
      </w:r>
    </w:p>
    <w:p w14:paraId="6408CEAA" w14:textId="659D60B0" w:rsidR="00EF13F9" w:rsidRPr="00905CFF" w:rsidRDefault="00EF13F9" w:rsidP="00EF13F9">
      <w:pPr>
        <w:pStyle w:val="Heading7"/>
        <w:spacing w:line="360" w:lineRule="auto"/>
        <w:rPr>
          <w:rFonts w:eastAsia="Times New Roman" w:cs="Times New Roman"/>
          <w:lang w:val="en-US"/>
        </w:rPr>
      </w:pPr>
      <w:bookmarkStart w:id="105" w:name="_Toc186464318"/>
      <w:r w:rsidRPr="00905CFF">
        <w:rPr>
          <w:rFonts w:eastAsia="Times New Roman" w:cs="Times New Roman"/>
        </w:rPr>
        <w:t xml:space="preserve">Hình </w:t>
      </w:r>
      <w:r w:rsidR="001642AA"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2</w:t>
      </w:r>
      <w:r w:rsidR="001642AA" w:rsidRPr="00905CFF">
        <w:rPr>
          <w:rFonts w:eastAsia="Times New Roman" w:cs="Times New Roman"/>
          <w:lang w:val="en-US"/>
        </w:rPr>
        <w:t>3</w:t>
      </w:r>
      <w:r w:rsidRPr="00905CFF">
        <w:rPr>
          <w:rFonts w:eastAsia="Times New Roman" w:cs="Times New Roman"/>
        </w:rPr>
        <w:t xml:space="preserve"> </w:t>
      </w:r>
      <w:proofErr w:type="spellStart"/>
      <w:r w:rsidRPr="00905CFF">
        <w:rPr>
          <w:rFonts w:eastAsia="Times New Roman" w:cs="Times New Roman"/>
          <w:lang w:val="en-US"/>
        </w:rPr>
        <w:t>Biểu</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đồ</w:t>
      </w:r>
      <w:proofErr w:type="spellEnd"/>
      <w:r w:rsidRPr="00905CFF">
        <w:rPr>
          <w:rFonts w:eastAsia="Times New Roman" w:cs="Times New Roman"/>
          <w:lang w:val="en-US"/>
        </w:rPr>
        <w:t xml:space="preserve"> </w:t>
      </w:r>
      <w:proofErr w:type="spellStart"/>
      <w:r w:rsidRPr="00905CFF">
        <w:rPr>
          <w:rFonts w:eastAsia="Times New Roman" w:cs="Times New Roman"/>
          <w:lang w:val="en-US"/>
        </w:rPr>
        <w:t>hoạt</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động</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Đăng</w:t>
      </w:r>
      <w:proofErr w:type="spellEnd"/>
      <w:r w:rsidRPr="00905CFF">
        <w:rPr>
          <w:rFonts w:eastAsia="Times New Roman" w:cs="Times New Roman"/>
          <w:lang w:val="en-US"/>
        </w:rPr>
        <w:t xml:space="preserve"> </w:t>
      </w:r>
      <w:proofErr w:type="spellStart"/>
      <w:r w:rsidRPr="00905CFF">
        <w:rPr>
          <w:rFonts w:eastAsia="Times New Roman" w:cs="Times New Roman"/>
          <w:lang w:val="en-US"/>
        </w:rPr>
        <w:t>ký</w:t>
      </w:r>
      <w:bookmarkEnd w:id="105"/>
      <w:proofErr w:type="spellEnd"/>
    </w:p>
    <w:p w14:paraId="50321862" w14:textId="77777777" w:rsidR="00EF13F9" w:rsidRPr="00905CFF" w:rsidRDefault="00EF13F9" w:rsidP="00EF13F9">
      <w:pPr>
        <w:rPr>
          <w:rFonts w:ascii="Times New Roman" w:hAnsi="Times New Roman" w:cs="Times New Roman"/>
          <w:sz w:val="26"/>
          <w:szCs w:val="26"/>
          <w:lang w:val="en-US"/>
        </w:rPr>
      </w:pPr>
    </w:p>
    <w:p w14:paraId="76727F7D" w14:textId="77777777" w:rsidR="00EF13F9" w:rsidRPr="00905CFF" w:rsidRDefault="00EF13F9" w:rsidP="00EF13F9">
      <w:pPr>
        <w:rPr>
          <w:rFonts w:ascii="Times New Roman" w:hAnsi="Times New Roman" w:cs="Times New Roman"/>
          <w:lang w:val="en-US"/>
        </w:rPr>
      </w:pPr>
    </w:p>
    <w:p w14:paraId="652B45EA" w14:textId="13C0A241" w:rsidR="007E3994" w:rsidRPr="00905CFF" w:rsidRDefault="0060024B" w:rsidP="00A600E8">
      <w:pPr>
        <w:pStyle w:val="ListParagraph"/>
        <w:numPr>
          <w:ilvl w:val="0"/>
          <w:numId w:val="150"/>
        </w:numPr>
        <w:jc w:val="both"/>
        <w:rPr>
          <w:rFonts w:cs="Times New Roman"/>
          <w:b w:val="0"/>
          <w:bCs/>
          <w:i w:val="0"/>
          <w:iCs/>
          <w:szCs w:val="26"/>
          <w:lang w:val="en-US"/>
        </w:rPr>
      </w:pPr>
      <w:proofErr w:type="spellStart"/>
      <w:r w:rsidRPr="00905CFF">
        <w:rPr>
          <w:rFonts w:cs="Times New Roman"/>
          <w:b w:val="0"/>
          <w:bCs/>
          <w:i w:val="0"/>
          <w:iCs/>
          <w:szCs w:val="26"/>
          <w:lang w:val="en-US"/>
        </w:rPr>
        <w:t>Tìm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kiếm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w:t>
      </w:r>
    </w:p>
    <w:p w14:paraId="43CBE62F" w14:textId="5091366C" w:rsidR="007E3994" w:rsidRPr="00905CFF" w:rsidRDefault="00174281" w:rsidP="00E1431C">
      <w:pPr>
        <w:jc w:val="center"/>
        <w:rPr>
          <w:rFonts w:ascii="Times New Roman" w:hAnsi="Times New Roman" w:cs="Times New Roman"/>
          <w:lang w:val="en-US"/>
        </w:rPr>
      </w:pPr>
      <w:r w:rsidRPr="00905CFF">
        <w:rPr>
          <w:rFonts w:ascii="Times New Roman" w:hAnsi="Times New Roman" w:cs="Times New Roman"/>
          <w:noProof/>
          <w:lang w:val="en-US"/>
        </w:rPr>
        <w:drawing>
          <wp:inline distT="0" distB="0" distL="0" distR="0" wp14:anchorId="6DE1BF1F" wp14:editId="7641089B">
            <wp:extent cx="5242185" cy="2994660"/>
            <wp:effectExtent l="0" t="0" r="0" b="0"/>
            <wp:docPr id="1103296492" name="Picture 1" descr="A diagram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6492" name="Picture 1" descr="A diagram with blue text&#10;&#10;Description automatically generated"/>
                    <pic:cNvPicPr/>
                  </pic:nvPicPr>
                  <pic:blipFill>
                    <a:blip r:embed="rId44"/>
                    <a:stretch>
                      <a:fillRect/>
                    </a:stretch>
                  </pic:blipFill>
                  <pic:spPr>
                    <a:xfrm>
                      <a:off x="0" y="0"/>
                      <a:ext cx="5254967" cy="3001962"/>
                    </a:xfrm>
                    <a:prstGeom prst="rect">
                      <a:avLst/>
                    </a:prstGeom>
                  </pic:spPr>
                </pic:pic>
              </a:graphicData>
            </a:graphic>
          </wp:inline>
        </w:drawing>
      </w:r>
    </w:p>
    <w:p w14:paraId="02655AB0" w14:textId="0277C8C0" w:rsidR="005179B3" w:rsidRPr="00905CFF" w:rsidRDefault="007E3994" w:rsidP="00E1431C">
      <w:pPr>
        <w:pStyle w:val="Heading7"/>
        <w:spacing w:line="360" w:lineRule="auto"/>
        <w:rPr>
          <w:rFonts w:eastAsia="Times New Roman" w:cs="Times New Roman"/>
          <w:lang w:val="en-US"/>
        </w:rPr>
      </w:pPr>
      <w:bookmarkStart w:id="106" w:name="_Toc186464319"/>
      <w:r w:rsidRPr="00905CFF">
        <w:rPr>
          <w:rFonts w:eastAsia="Times New Roman" w:cs="Times New Roman"/>
        </w:rPr>
        <w:t xml:space="preserve">Hình </w:t>
      </w:r>
      <w:r w:rsidR="001642AA" w:rsidRPr="00905CFF">
        <w:rPr>
          <w:rFonts w:eastAsia="Times New Roman" w:cs="Times New Roman"/>
          <w:lang w:val="en-US"/>
        </w:rPr>
        <w:t>3</w:t>
      </w:r>
      <w:r w:rsidRPr="00905CFF">
        <w:rPr>
          <w:rFonts w:eastAsia="Times New Roman" w:cs="Times New Roman"/>
        </w:rPr>
        <w:t>.</w:t>
      </w:r>
      <w:r w:rsidR="00174281" w:rsidRPr="00905CFF">
        <w:rPr>
          <w:rFonts w:eastAsia="Times New Roman" w:cs="Times New Roman"/>
          <w:lang w:val="en-US"/>
        </w:rPr>
        <w:t>2</w:t>
      </w:r>
      <w:r w:rsidR="001642AA" w:rsidRPr="00905CFF">
        <w:rPr>
          <w:rFonts w:eastAsia="Times New Roman" w:cs="Times New Roman"/>
          <w:lang w:val="en-US"/>
        </w:rPr>
        <w:t>4</w:t>
      </w:r>
      <w:r w:rsidRPr="00905CFF">
        <w:rPr>
          <w:rFonts w:eastAsia="Times New Roman" w:cs="Times New Roman"/>
        </w:rPr>
        <w:t xml:space="preserve"> </w:t>
      </w:r>
      <w:proofErr w:type="spellStart"/>
      <w:r w:rsidRPr="00905CFF">
        <w:rPr>
          <w:rFonts w:eastAsia="Times New Roman" w:cs="Times New Roman"/>
          <w:lang w:val="en-US"/>
        </w:rPr>
        <w:t>Biểu</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đồ</w:t>
      </w:r>
      <w:proofErr w:type="spellEnd"/>
      <w:r w:rsidRPr="00905CFF">
        <w:rPr>
          <w:rFonts w:eastAsia="Times New Roman" w:cs="Times New Roman"/>
          <w:lang w:val="en-US"/>
        </w:rPr>
        <w:t xml:space="preserve"> </w:t>
      </w:r>
      <w:proofErr w:type="spellStart"/>
      <w:r w:rsidRPr="00905CFF">
        <w:rPr>
          <w:rFonts w:eastAsia="Times New Roman" w:cs="Times New Roman"/>
          <w:lang w:val="en-US"/>
        </w:rPr>
        <w:t>hoạt</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động</w:t>
      </w:r>
      <w:proofErr w:type="spellEnd"/>
      <w:r w:rsidRPr="00905CFF">
        <w:rPr>
          <w:rFonts w:eastAsia="Times New Roman" w:cs="Times New Roman"/>
          <w:lang w:val="en-US"/>
        </w:rPr>
        <w:t xml:space="preserve"> </w:t>
      </w:r>
      <w:proofErr w:type="spellStart"/>
      <w:r w:rsidRPr="00905CFF">
        <w:rPr>
          <w:rFonts w:eastAsia="Times New Roman" w:cs="Times New Roman"/>
          <w:lang w:val="en-US"/>
        </w:rPr>
        <w:t>Tìm</w:t>
      </w:r>
      <w:proofErr w:type="spellEnd"/>
      <w:r w:rsidRPr="00905CFF">
        <w:rPr>
          <w:rFonts w:eastAsia="Times New Roman" w:cs="Times New Roman"/>
          <w:lang w:val="en-US"/>
        </w:rPr>
        <w:t xml:space="preserve"> </w:t>
      </w:r>
      <w:proofErr w:type="spellStart"/>
      <w:r w:rsidRPr="00905CFF">
        <w:rPr>
          <w:rFonts w:eastAsia="Times New Roman" w:cs="Times New Roman"/>
          <w:lang w:val="en-US"/>
        </w:rPr>
        <w:t>kiếm</w:t>
      </w:r>
      <w:proofErr w:type="spellEnd"/>
      <w:r w:rsidRPr="00905CFF">
        <w:rPr>
          <w:rFonts w:eastAsia="Times New Roman" w:cs="Times New Roman"/>
          <w:lang w:val="en-US"/>
        </w:rPr>
        <w:t xml:space="preserve"> </w:t>
      </w:r>
      <w:proofErr w:type="spellStart"/>
      <w:r w:rsidRPr="00905CFF">
        <w:rPr>
          <w:rFonts w:eastAsia="Times New Roman" w:cs="Times New Roman"/>
          <w:lang w:val="en-US"/>
        </w:rPr>
        <w:t>bác</w:t>
      </w:r>
      <w:proofErr w:type="spellEnd"/>
      <w:r w:rsidRPr="00905CFF">
        <w:rPr>
          <w:rFonts w:eastAsia="Times New Roman" w:cs="Times New Roman"/>
          <w:lang w:val="en-US"/>
        </w:rPr>
        <w:t xml:space="preserve"> </w:t>
      </w:r>
      <w:proofErr w:type="spellStart"/>
      <w:r w:rsidRPr="00905CFF">
        <w:rPr>
          <w:rFonts w:eastAsia="Times New Roman" w:cs="Times New Roman"/>
          <w:lang w:val="en-US"/>
        </w:rPr>
        <w:t>sĩ</w:t>
      </w:r>
      <w:bookmarkEnd w:id="106"/>
      <w:proofErr w:type="spellEnd"/>
    </w:p>
    <w:p w14:paraId="12E39450" w14:textId="77777777" w:rsidR="00E1431C" w:rsidRPr="00905CFF" w:rsidRDefault="00E1431C" w:rsidP="00E1431C">
      <w:pPr>
        <w:rPr>
          <w:rFonts w:ascii="Times New Roman" w:hAnsi="Times New Roman" w:cs="Times New Roman"/>
          <w:lang w:val="en-US"/>
        </w:rPr>
      </w:pPr>
    </w:p>
    <w:p w14:paraId="7055C6A0" w14:textId="0541B860" w:rsidR="00EF13F9" w:rsidRPr="00905CFF" w:rsidRDefault="00EF13F9" w:rsidP="00A600E8">
      <w:pPr>
        <w:pStyle w:val="ListParagraph"/>
        <w:numPr>
          <w:ilvl w:val="0"/>
          <w:numId w:val="151"/>
        </w:numPr>
        <w:jc w:val="both"/>
        <w:rPr>
          <w:rFonts w:cs="Times New Roman"/>
          <w:b w:val="0"/>
          <w:bCs/>
          <w:i w:val="0"/>
          <w:iCs/>
          <w:szCs w:val="26"/>
          <w:lang w:val="en-US"/>
        </w:rPr>
      </w:pPr>
      <w:proofErr w:type="spellStart"/>
      <w:r w:rsidRPr="00905CFF">
        <w:rPr>
          <w:rFonts w:cs="Times New Roman"/>
          <w:b w:val="0"/>
          <w:bCs/>
          <w:i w:val="0"/>
          <w:iCs/>
          <w:szCs w:val="26"/>
          <w:lang w:val="en-US"/>
        </w:rPr>
        <w:t>Đặt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w:t>
      </w:r>
    </w:p>
    <w:p w14:paraId="3080450A" w14:textId="49517D05" w:rsidR="007E3994" w:rsidRPr="00905CFF" w:rsidRDefault="007E3994" w:rsidP="00E1431C">
      <w:pPr>
        <w:jc w:val="center"/>
        <w:rPr>
          <w:rFonts w:ascii="Times New Roman" w:hAnsi="Times New Roman" w:cs="Times New Roman"/>
          <w:lang w:val="en-US"/>
        </w:rPr>
      </w:pPr>
      <w:r w:rsidRPr="00905CFF">
        <w:rPr>
          <w:rFonts w:ascii="Times New Roman" w:hAnsi="Times New Roman" w:cs="Times New Roman"/>
          <w:noProof/>
          <w:lang w:val="en-US"/>
        </w:rPr>
        <w:drawing>
          <wp:inline distT="0" distB="0" distL="0" distR="0" wp14:anchorId="5635F47E" wp14:editId="67198035">
            <wp:extent cx="5309012" cy="3192780"/>
            <wp:effectExtent l="0" t="0" r="6350" b="7620"/>
            <wp:docPr id="894068563" name="Picture 1"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68563" name="Picture 1" descr="A diagram of a chat&#10;&#10;Description automatically generated"/>
                    <pic:cNvPicPr/>
                  </pic:nvPicPr>
                  <pic:blipFill>
                    <a:blip r:embed="rId45"/>
                    <a:stretch>
                      <a:fillRect/>
                    </a:stretch>
                  </pic:blipFill>
                  <pic:spPr>
                    <a:xfrm>
                      <a:off x="0" y="0"/>
                      <a:ext cx="5317462" cy="3197862"/>
                    </a:xfrm>
                    <a:prstGeom prst="rect">
                      <a:avLst/>
                    </a:prstGeom>
                  </pic:spPr>
                </pic:pic>
              </a:graphicData>
            </a:graphic>
          </wp:inline>
        </w:drawing>
      </w:r>
    </w:p>
    <w:p w14:paraId="43E55258" w14:textId="2E315B6A" w:rsidR="007E3994" w:rsidRPr="00905CFF" w:rsidRDefault="007E3994" w:rsidP="007E3994">
      <w:pPr>
        <w:pStyle w:val="Heading7"/>
        <w:spacing w:line="360" w:lineRule="auto"/>
        <w:rPr>
          <w:rFonts w:eastAsia="Times New Roman" w:cs="Times New Roman"/>
          <w:lang w:val="en-US"/>
        </w:rPr>
      </w:pPr>
      <w:bookmarkStart w:id="107" w:name="_Toc186464320"/>
      <w:r w:rsidRPr="00905CFF">
        <w:rPr>
          <w:rFonts w:eastAsia="Times New Roman" w:cs="Times New Roman"/>
        </w:rPr>
        <w:t xml:space="preserve">Hình </w:t>
      </w:r>
      <w:r w:rsidR="001642AA" w:rsidRPr="00905CFF">
        <w:rPr>
          <w:rFonts w:eastAsia="Times New Roman" w:cs="Times New Roman"/>
          <w:lang w:val="en-US"/>
        </w:rPr>
        <w:t>3</w:t>
      </w:r>
      <w:r w:rsidRPr="00905CFF">
        <w:rPr>
          <w:rFonts w:eastAsia="Times New Roman" w:cs="Times New Roman"/>
        </w:rPr>
        <w:t>.</w:t>
      </w:r>
      <w:r w:rsidR="002B11FF" w:rsidRPr="00905CFF">
        <w:rPr>
          <w:rFonts w:eastAsia="Times New Roman" w:cs="Times New Roman"/>
          <w:lang w:val="en-US"/>
        </w:rPr>
        <w:t>2</w:t>
      </w:r>
      <w:r w:rsidR="001642AA" w:rsidRPr="00905CFF">
        <w:rPr>
          <w:rFonts w:eastAsia="Times New Roman" w:cs="Times New Roman"/>
          <w:lang w:val="en-US"/>
        </w:rPr>
        <w:t>5</w:t>
      </w:r>
      <w:r w:rsidRPr="00905CFF">
        <w:rPr>
          <w:rFonts w:eastAsia="Times New Roman" w:cs="Times New Roman"/>
        </w:rPr>
        <w:t xml:space="preserve"> </w:t>
      </w:r>
      <w:proofErr w:type="spellStart"/>
      <w:r w:rsidRPr="00905CFF">
        <w:rPr>
          <w:rFonts w:eastAsia="Times New Roman" w:cs="Times New Roman"/>
          <w:lang w:val="en-US"/>
        </w:rPr>
        <w:t>Biểu</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đồ</w:t>
      </w:r>
      <w:proofErr w:type="spellEnd"/>
      <w:r w:rsidRPr="00905CFF">
        <w:rPr>
          <w:rFonts w:eastAsia="Times New Roman" w:cs="Times New Roman"/>
          <w:lang w:val="en-US"/>
        </w:rPr>
        <w:t xml:space="preserve"> </w:t>
      </w:r>
      <w:proofErr w:type="spellStart"/>
      <w:r w:rsidRPr="00905CFF">
        <w:rPr>
          <w:rFonts w:eastAsia="Times New Roman" w:cs="Times New Roman"/>
          <w:lang w:val="en-US"/>
        </w:rPr>
        <w:t>hoạt</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động</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Đặt</w:t>
      </w:r>
      <w:proofErr w:type="spellEnd"/>
      <w:r w:rsidRPr="00905CFF">
        <w:rPr>
          <w:rFonts w:eastAsia="Times New Roman" w:cs="Times New Roman"/>
          <w:lang w:val="en-US"/>
        </w:rPr>
        <w:t xml:space="preserve"> </w:t>
      </w:r>
      <w:proofErr w:type="spellStart"/>
      <w:r w:rsidRPr="00905CFF">
        <w:rPr>
          <w:rFonts w:eastAsia="Times New Roman" w:cs="Times New Roman"/>
          <w:lang w:val="en-US"/>
        </w:rPr>
        <w:t>lịch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khám</w:t>
      </w:r>
      <w:bookmarkEnd w:id="107"/>
      <w:proofErr w:type="spellEnd"/>
    </w:p>
    <w:p w14:paraId="6B9B8335" w14:textId="77777777" w:rsidR="007E3994" w:rsidRPr="00905CFF" w:rsidRDefault="007E3994" w:rsidP="00EE6BBA">
      <w:pPr>
        <w:rPr>
          <w:rFonts w:ascii="Times New Roman" w:hAnsi="Times New Roman" w:cs="Times New Roman"/>
          <w:lang w:val="en-US"/>
        </w:rPr>
      </w:pPr>
    </w:p>
    <w:p w14:paraId="5308728E" w14:textId="77777777" w:rsidR="00E1431C" w:rsidRPr="00905CFF" w:rsidRDefault="00E1431C" w:rsidP="00EE6BBA">
      <w:pPr>
        <w:rPr>
          <w:rFonts w:ascii="Times New Roman" w:hAnsi="Times New Roman" w:cs="Times New Roman"/>
          <w:sz w:val="26"/>
          <w:szCs w:val="26"/>
          <w:lang w:val="en-US"/>
        </w:rPr>
      </w:pPr>
    </w:p>
    <w:p w14:paraId="05BE490C" w14:textId="77777777" w:rsidR="00E1431C" w:rsidRPr="00905CFF" w:rsidRDefault="00E1431C" w:rsidP="00EE6BBA">
      <w:pPr>
        <w:rPr>
          <w:rFonts w:ascii="Times New Roman" w:hAnsi="Times New Roman" w:cs="Times New Roman"/>
          <w:sz w:val="26"/>
          <w:szCs w:val="26"/>
          <w:lang w:val="en-US"/>
        </w:rPr>
      </w:pPr>
    </w:p>
    <w:p w14:paraId="09EDEA8F" w14:textId="77777777" w:rsidR="00E1431C" w:rsidRPr="00905CFF" w:rsidRDefault="00E1431C" w:rsidP="00EE6BBA">
      <w:pPr>
        <w:rPr>
          <w:rFonts w:ascii="Times New Roman" w:hAnsi="Times New Roman" w:cs="Times New Roman"/>
          <w:sz w:val="26"/>
          <w:szCs w:val="26"/>
          <w:lang w:val="en-US"/>
        </w:rPr>
      </w:pPr>
    </w:p>
    <w:p w14:paraId="0E56E584" w14:textId="77777777" w:rsidR="00E1431C" w:rsidRPr="00905CFF" w:rsidRDefault="00E1431C" w:rsidP="00EE6BBA">
      <w:pPr>
        <w:rPr>
          <w:rFonts w:ascii="Times New Roman" w:hAnsi="Times New Roman" w:cs="Times New Roman"/>
          <w:sz w:val="26"/>
          <w:szCs w:val="26"/>
          <w:lang w:val="en-US"/>
        </w:rPr>
      </w:pPr>
    </w:p>
    <w:p w14:paraId="0C7C8961" w14:textId="77777777" w:rsidR="00E1431C" w:rsidRPr="00905CFF" w:rsidRDefault="00E1431C" w:rsidP="00EE6BBA">
      <w:pPr>
        <w:rPr>
          <w:rFonts w:ascii="Times New Roman" w:hAnsi="Times New Roman" w:cs="Times New Roman"/>
          <w:sz w:val="26"/>
          <w:szCs w:val="26"/>
          <w:lang w:val="en-US"/>
        </w:rPr>
      </w:pPr>
    </w:p>
    <w:p w14:paraId="73942A27" w14:textId="77777777" w:rsidR="00E1431C" w:rsidRPr="00905CFF" w:rsidRDefault="00E1431C" w:rsidP="00EE6BBA">
      <w:pPr>
        <w:rPr>
          <w:rFonts w:ascii="Times New Roman" w:hAnsi="Times New Roman" w:cs="Times New Roman"/>
          <w:sz w:val="26"/>
          <w:szCs w:val="26"/>
          <w:lang w:val="en-US"/>
        </w:rPr>
      </w:pPr>
    </w:p>
    <w:p w14:paraId="725780AD" w14:textId="5F939C6B" w:rsidR="00EF13F9" w:rsidRPr="00905CFF" w:rsidRDefault="00EF13F9" w:rsidP="00A600E8">
      <w:pPr>
        <w:pStyle w:val="ListParagraph"/>
        <w:numPr>
          <w:ilvl w:val="0"/>
          <w:numId w:val="152"/>
        </w:numPr>
        <w:jc w:val="both"/>
        <w:rPr>
          <w:rFonts w:cs="Times New Roman"/>
          <w:b w:val="0"/>
          <w:bCs/>
          <w:i w:val="0"/>
          <w:iCs/>
          <w:szCs w:val="26"/>
          <w:lang w:val="en-US"/>
        </w:rPr>
      </w:pPr>
      <w:r w:rsidRPr="00905CFF">
        <w:rPr>
          <w:rFonts w:cs="Times New Roman"/>
          <w:b w:val="0"/>
          <w:bCs/>
          <w:i w:val="0"/>
          <w:iCs/>
          <w:szCs w:val="26"/>
          <w:lang w:val="en-US"/>
        </w:rPr>
        <w:lastRenderedPageBreak/>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w:t>
      </w:r>
    </w:p>
    <w:p w14:paraId="135347A3" w14:textId="139BFC40" w:rsidR="007E3994" w:rsidRPr="00905CFF" w:rsidRDefault="00EF13F9" w:rsidP="00E1431C">
      <w:pPr>
        <w:jc w:val="center"/>
        <w:rPr>
          <w:rFonts w:ascii="Times New Roman" w:hAnsi="Times New Roman" w:cs="Times New Roman"/>
          <w:lang w:val="en-US"/>
        </w:rPr>
      </w:pPr>
      <w:r w:rsidRPr="00905CFF">
        <w:rPr>
          <w:rFonts w:ascii="Times New Roman" w:hAnsi="Times New Roman" w:cs="Times New Roman"/>
          <w:noProof/>
          <w:lang w:val="en-US"/>
        </w:rPr>
        <w:drawing>
          <wp:inline distT="0" distB="0" distL="0" distR="0" wp14:anchorId="6228E8EE" wp14:editId="08612A46">
            <wp:extent cx="4853940" cy="2290567"/>
            <wp:effectExtent l="0" t="0" r="3810" b="0"/>
            <wp:docPr id="28344237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42372" name="Picture 1" descr="A screenshot of a diagram&#10;&#10;Description automatically generated"/>
                    <pic:cNvPicPr/>
                  </pic:nvPicPr>
                  <pic:blipFill>
                    <a:blip r:embed="rId46"/>
                    <a:stretch>
                      <a:fillRect/>
                    </a:stretch>
                  </pic:blipFill>
                  <pic:spPr>
                    <a:xfrm>
                      <a:off x="0" y="0"/>
                      <a:ext cx="4870883" cy="2298562"/>
                    </a:xfrm>
                    <a:prstGeom prst="rect">
                      <a:avLst/>
                    </a:prstGeom>
                  </pic:spPr>
                </pic:pic>
              </a:graphicData>
            </a:graphic>
          </wp:inline>
        </w:drawing>
      </w:r>
    </w:p>
    <w:p w14:paraId="1879BB53" w14:textId="7A380A0D" w:rsidR="005179B3" w:rsidRPr="00905CFF" w:rsidRDefault="007E3994" w:rsidP="00E1431C">
      <w:pPr>
        <w:pStyle w:val="Heading7"/>
        <w:spacing w:line="360" w:lineRule="auto"/>
        <w:rPr>
          <w:rFonts w:eastAsia="Times New Roman" w:cs="Times New Roman"/>
          <w:lang w:val="en-US"/>
        </w:rPr>
      </w:pPr>
      <w:bookmarkStart w:id="108" w:name="_Toc186464321"/>
      <w:r w:rsidRPr="00905CFF">
        <w:rPr>
          <w:rFonts w:eastAsia="Times New Roman" w:cs="Times New Roman"/>
        </w:rPr>
        <w:t xml:space="preserve">Hình </w:t>
      </w:r>
      <w:r w:rsidR="001642AA" w:rsidRPr="00905CFF">
        <w:rPr>
          <w:rFonts w:eastAsia="Times New Roman" w:cs="Times New Roman"/>
          <w:lang w:val="en-US"/>
        </w:rPr>
        <w:t>3</w:t>
      </w:r>
      <w:r w:rsidRPr="00905CFF">
        <w:rPr>
          <w:rFonts w:eastAsia="Times New Roman" w:cs="Times New Roman"/>
        </w:rPr>
        <w:t>.</w:t>
      </w:r>
      <w:r w:rsidR="00B328A4" w:rsidRPr="00905CFF">
        <w:rPr>
          <w:rFonts w:eastAsia="Times New Roman" w:cs="Times New Roman"/>
          <w:lang w:val="en-US"/>
        </w:rPr>
        <w:t>2</w:t>
      </w:r>
      <w:r w:rsidR="001642AA" w:rsidRPr="00905CFF">
        <w:rPr>
          <w:rFonts w:eastAsia="Times New Roman" w:cs="Times New Roman"/>
          <w:lang w:val="en-US"/>
        </w:rPr>
        <w:t>6</w:t>
      </w:r>
      <w:r w:rsidRPr="00905CFF">
        <w:rPr>
          <w:rFonts w:eastAsia="Times New Roman" w:cs="Times New Roman"/>
        </w:rPr>
        <w:t xml:space="preserve"> </w:t>
      </w:r>
      <w:proofErr w:type="spellStart"/>
      <w:r w:rsidRPr="00905CFF">
        <w:rPr>
          <w:rFonts w:eastAsia="Times New Roman" w:cs="Times New Roman"/>
          <w:lang w:val="en-US"/>
        </w:rPr>
        <w:t>Biểu</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đồ</w:t>
      </w:r>
      <w:proofErr w:type="spellEnd"/>
      <w:r w:rsidRPr="00905CFF">
        <w:rPr>
          <w:rFonts w:eastAsia="Times New Roman" w:cs="Times New Roman"/>
          <w:lang w:val="en-US"/>
        </w:rPr>
        <w:t xml:space="preserve"> </w:t>
      </w:r>
      <w:proofErr w:type="spellStart"/>
      <w:r w:rsidRPr="00905CFF">
        <w:rPr>
          <w:rFonts w:eastAsia="Times New Roman" w:cs="Times New Roman"/>
          <w:lang w:val="en-US"/>
        </w:rPr>
        <w:t>hoạt</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động</w:t>
      </w:r>
      <w:proofErr w:type="spellEnd"/>
      <w:r w:rsidRPr="00905CFF">
        <w:rPr>
          <w:rFonts w:eastAsia="Times New Roman" w:cs="Times New Roman"/>
          <w:lang w:val="en-US"/>
        </w:rPr>
        <w:t xml:space="preserve"> Quản </w:t>
      </w:r>
      <w:proofErr w:type="spellStart"/>
      <w:r w:rsidRPr="00905CFF">
        <w:rPr>
          <w:rFonts w:eastAsia="Times New Roman" w:cs="Times New Roman"/>
          <w:lang w:val="en-US"/>
        </w:rPr>
        <w:t>lý</w:t>
      </w:r>
      <w:proofErr w:type="spellEnd"/>
      <w:r w:rsidRPr="00905CFF">
        <w:rPr>
          <w:rFonts w:eastAsia="Times New Roman" w:cs="Times New Roman"/>
          <w:lang w:val="en-US"/>
        </w:rPr>
        <w:t xml:space="preserve"> </w:t>
      </w:r>
      <w:proofErr w:type="spellStart"/>
      <w:r w:rsidRPr="00905CFF">
        <w:rPr>
          <w:rFonts w:eastAsia="Times New Roman" w:cs="Times New Roman"/>
          <w:lang w:val="en-US"/>
        </w:rPr>
        <w:t>lịch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khám</w:t>
      </w:r>
      <w:proofErr w:type="spellEnd"/>
      <w:r w:rsidR="00EF13F9" w:rsidRPr="00905CFF">
        <w:rPr>
          <w:rFonts w:eastAsia="Times New Roman" w:cs="Times New Roman"/>
          <w:lang w:val="en-US"/>
        </w:rPr>
        <w:t xml:space="preserve"> (</w:t>
      </w:r>
      <w:proofErr w:type="spellStart"/>
      <w:r w:rsidR="00EF13F9" w:rsidRPr="00905CFF">
        <w:rPr>
          <w:rFonts w:eastAsia="Times New Roman" w:cs="Times New Roman"/>
          <w:lang w:val="en-US"/>
        </w:rPr>
        <w:t>Bệnh</w:t>
      </w:r>
      <w:proofErr w:type="spellEnd"/>
      <w:r w:rsidR="00EF13F9" w:rsidRPr="00905CFF">
        <w:rPr>
          <w:rFonts w:eastAsia="Times New Roman" w:cs="Times New Roman"/>
          <w:lang w:val="en-US"/>
        </w:rPr>
        <w:t xml:space="preserve"> </w:t>
      </w:r>
      <w:proofErr w:type="spellStart"/>
      <w:r w:rsidR="00EF13F9" w:rsidRPr="00905CFF">
        <w:rPr>
          <w:rFonts w:eastAsia="Times New Roman" w:cs="Times New Roman"/>
          <w:lang w:val="en-US"/>
        </w:rPr>
        <w:t>nhân</w:t>
      </w:r>
      <w:proofErr w:type="spellEnd"/>
      <w:r w:rsidR="00EF13F9" w:rsidRPr="00905CFF">
        <w:rPr>
          <w:rFonts w:eastAsia="Times New Roman" w:cs="Times New Roman"/>
          <w:lang w:val="en-US"/>
        </w:rPr>
        <w:t>)</w:t>
      </w:r>
      <w:bookmarkEnd w:id="108"/>
    </w:p>
    <w:p w14:paraId="2F47CD5F" w14:textId="5B8D5171" w:rsidR="007E4C84" w:rsidRPr="00905CFF" w:rsidRDefault="007E4C84" w:rsidP="00A600E8">
      <w:pPr>
        <w:pStyle w:val="ListParagraph"/>
        <w:numPr>
          <w:ilvl w:val="0"/>
          <w:numId w:val="153"/>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bình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luận</w:t>
      </w:r>
      <w:proofErr w:type="spellEnd"/>
      <w:r w:rsidRPr="00905CFF">
        <w:rPr>
          <w:rFonts w:cs="Times New Roman"/>
          <w:b w:val="0"/>
          <w:bCs/>
          <w:i w:val="0"/>
          <w:iCs/>
          <w:szCs w:val="26"/>
          <w:lang w:val="en-US"/>
        </w:rPr>
        <w:t>:</w:t>
      </w:r>
    </w:p>
    <w:p w14:paraId="4303122F" w14:textId="10CB4EF8" w:rsidR="007E3994" w:rsidRPr="00905CFF" w:rsidRDefault="007E4C84" w:rsidP="00083B7E">
      <w:pPr>
        <w:jc w:val="center"/>
        <w:rPr>
          <w:rFonts w:ascii="Times New Roman" w:hAnsi="Times New Roman" w:cs="Times New Roman"/>
          <w:lang w:val="en-US"/>
        </w:rPr>
      </w:pPr>
      <w:r w:rsidRPr="00905CFF">
        <w:rPr>
          <w:rFonts w:ascii="Times New Roman" w:hAnsi="Times New Roman" w:cs="Times New Roman"/>
          <w:noProof/>
          <w:lang w:val="en-US"/>
        </w:rPr>
        <w:drawing>
          <wp:inline distT="0" distB="0" distL="0" distR="0" wp14:anchorId="62A14866" wp14:editId="59D2055C">
            <wp:extent cx="4899670" cy="2369820"/>
            <wp:effectExtent l="0" t="0" r="0" b="0"/>
            <wp:docPr id="1636922218" name="Picture 1" descr="A diagram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22218" name="Picture 1" descr="A diagram of a chat&#10;&#10;Description automatically generated with medium confidence"/>
                    <pic:cNvPicPr/>
                  </pic:nvPicPr>
                  <pic:blipFill>
                    <a:blip r:embed="rId47"/>
                    <a:stretch>
                      <a:fillRect/>
                    </a:stretch>
                  </pic:blipFill>
                  <pic:spPr>
                    <a:xfrm>
                      <a:off x="0" y="0"/>
                      <a:ext cx="4931354" cy="2385145"/>
                    </a:xfrm>
                    <a:prstGeom prst="rect">
                      <a:avLst/>
                    </a:prstGeom>
                  </pic:spPr>
                </pic:pic>
              </a:graphicData>
            </a:graphic>
          </wp:inline>
        </w:drawing>
      </w:r>
    </w:p>
    <w:p w14:paraId="67DD750E" w14:textId="0D4ADD13" w:rsidR="007E3994" w:rsidRPr="00905CFF" w:rsidRDefault="007E3994" w:rsidP="007E3994">
      <w:pPr>
        <w:pStyle w:val="Heading7"/>
        <w:spacing w:line="360" w:lineRule="auto"/>
        <w:rPr>
          <w:rFonts w:eastAsia="Times New Roman" w:cs="Times New Roman"/>
          <w:lang w:val="en-US"/>
        </w:rPr>
      </w:pPr>
      <w:bookmarkStart w:id="109" w:name="_Toc186464322"/>
      <w:r w:rsidRPr="00905CFF">
        <w:rPr>
          <w:rFonts w:eastAsia="Times New Roman" w:cs="Times New Roman"/>
        </w:rPr>
        <w:t xml:space="preserve">Hình </w:t>
      </w:r>
      <w:r w:rsidR="001642AA"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2</w:t>
      </w:r>
      <w:r w:rsidR="001642AA" w:rsidRPr="00905CFF">
        <w:rPr>
          <w:rFonts w:eastAsia="Times New Roman" w:cs="Times New Roman"/>
          <w:lang w:val="en-US"/>
        </w:rPr>
        <w:t>7</w:t>
      </w:r>
      <w:r w:rsidRPr="00905CFF">
        <w:rPr>
          <w:rFonts w:eastAsia="Times New Roman" w:cs="Times New Roman"/>
        </w:rPr>
        <w:t xml:space="preserve"> </w:t>
      </w:r>
      <w:proofErr w:type="spellStart"/>
      <w:r w:rsidRPr="00905CFF">
        <w:rPr>
          <w:rFonts w:eastAsia="Times New Roman" w:cs="Times New Roman"/>
          <w:lang w:val="en-US"/>
        </w:rPr>
        <w:t>Biểu</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đồ</w:t>
      </w:r>
      <w:proofErr w:type="spellEnd"/>
      <w:r w:rsidRPr="00905CFF">
        <w:rPr>
          <w:rFonts w:eastAsia="Times New Roman" w:cs="Times New Roman"/>
          <w:lang w:val="en-US"/>
        </w:rPr>
        <w:t xml:space="preserve"> </w:t>
      </w:r>
      <w:proofErr w:type="spellStart"/>
      <w:r w:rsidRPr="00905CFF">
        <w:rPr>
          <w:rFonts w:eastAsia="Times New Roman" w:cs="Times New Roman"/>
          <w:lang w:val="en-US"/>
        </w:rPr>
        <w:t>hoạt</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động</w:t>
      </w:r>
      <w:proofErr w:type="spellEnd"/>
      <w:r w:rsidRPr="00905CFF">
        <w:rPr>
          <w:rFonts w:eastAsia="Times New Roman" w:cs="Times New Roman"/>
          <w:lang w:val="en-US"/>
        </w:rPr>
        <w:t xml:space="preserve"> Quản </w:t>
      </w:r>
      <w:proofErr w:type="spellStart"/>
      <w:r w:rsidRPr="00905CFF">
        <w:rPr>
          <w:rFonts w:eastAsia="Times New Roman" w:cs="Times New Roman"/>
          <w:lang w:val="en-US"/>
        </w:rPr>
        <w:t>lý</w:t>
      </w:r>
      <w:proofErr w:type="spellEnd"/>
      <w:r w:rsidRPr="00905CFF">
        <w:rPr>
          <w:rFonts w:eastAsia="Times New Roman" w:cs="Times New Roman"/>
          <w:lang w:val="en-US"/>
        </w:rPr>
        <w:t xml:space="preserve"> </w:t>
      </w:r>
      <w:proofErr w:type="spellStart"/>
      <w:r w:rsidRPr="00905CFF">
        <w:rPr>
          <w:rFonts w:eastAsia="Times New Roman" w:cs="Times New Roman"/>
          <w:lang w:val="en-US"/>
        </w:rPr>
        <w:t>bình</w:t>
      </w:r>
      <w:proofErr w:type="spellEnd"/>
      <w:r w:rsidRPr="00905CFF">
        <w:rPr>
          <w:rFonts w:eastAsia="Times New Roman" w:cs="Times New Roman"/>
          <w:lang w:val="en-US"/>
        </w:rPr>
        <w:t xml:space="preserve"> </w:t>
      </w:r>
      <w:proofErr w:type="spellStart"/>
      <w:r w:rsidRPr="00905CFF">
        <w:rPr>
          <w:rFonts w:eastAsia="Times New Roman" w:cs="Times New Roman"/>
          <w:lang w:val="en-US"/>
        </w:rPr>
        <w:t>luận</w:t>
      </w:r>
      <w:proofErr w:type="spellEnd"/>
      <w:r w:rsidR="00622725">
        <w:rPr>
          <w:rFonts w:eastAsia="Times New Roman" w:cs="Times New Roman"/>
          <w:lang w:val="en-US"/>
        </w:rPr>
        <w:t xml:space="preserve"> (</w:t>
      </w:r>
      <w:proofErr w:type="spellStart"/>
      <w:r w:rsidR="00622725">
        <w:rPr>
          <w:rFonts w:eastAsia="Times New Roman" w:cs="Times New Roman"/>
          <w:lang w:val="en-US"/>
        </w:rPr>
        <w:t>Bệnh</w:t>
      </w:r>
      <w:proofErr w:type="spellEnd"/>
      <w:r w:rsidR="00622725">
        <w:rPr>
          <w:rFonts w:eastAsia="Times New Roman" w:cs="Times New Roman"/>
          <w:lang w:val="en-US"/>
        </w:rPr>
        <w:t xml:space="preserve"> </w:t>
      </w:r>
      <w:proofErr w:type="spellStart"/>
      <w:r w:rsidR="00622725">
        <w:rPr>
          <w:rFonts w:eastAsia="Times New Roman" w:cs="Times New Roman"/>
          <w:lang w:val="en-US"/>
        </w:rPr>
        <w:t>nhân</w:t>
      </w:r>
      <w:proofErr w:type="spellEnd"/>
      <w:r w:rsidR="00622725">
        <w:rPr>
          <w:rFonts w:eastAsia="Times New Roman" w:cs="Times New Roman"/>
          <w:lang w:val="en-US"/>
        </w:rPr>
        <w:t>)</w:t>
      </w:r>
      <w:bookmarkEnd w:id="109"/>
    </w:p>
    <w:p w14:paraId="16EAA686" w14:textId="77777777" w:rsidR="007E3994" w:rsidRPr="00905CFF" w:rsidRDefault="007E3994" w:rsidP="00A600E8">
      <w:pPr>
        <w:jc w:val="both"/>
        <w:rPr>
          <w:rFonts w:ascii="Times New Roman" w:eastAsia="Times New Roman" w:hAnsi="Times New Roman" w:cs="Times New Roman"/>
          <w:bCs/>
          <w:iCs/>
          <w:sz w:val="26"/>
          <w:lang w:val="en-US"/>
        </w:rPr>
      </w:pPr>
    </w:p>
    <w:p w14:paraId="7B398718" w14:textId="1C7CE00C" w:rsidR="007E4C84" w:rsidRPr="00905CFF" w:rsidRDefault="007E4C84" w:rsidP="00A600E8">
      <w:pPr>
        <w:pStyle w:val="ListParagraph"/>
        <w:numPr>
          <w:ilvl w:val="0"/>
          <w:numId w:val="154"/>
        </w:numPr>
        <w:jc w:val="both"/>
        <w:rPr>
          <w:rFonts w:cs="Times New Roman"/>
          <w:b w:val="0"/>
          <w:bCs/>
          <w:i w:val="0"/>
          <w:iCs/>
          <w:szCs w:val="26"/>
          <w:lang w:val="en-US"/>
        </w:rPr>
      </w:pPr>
      <w:r w:rsidRPr="00905CFF">
        <w:rPr>
          <w:rFonts w:cs="Times New Roman"/>
          <w:b w:val="0"/>
          <w:bCs/>
          <w:i w:val="0"/>
          <w:iCs/>
          <w:szCs w:val="26"/>
          <w:lang w:val="en-US"/>
        </w:rPr>
        <w:t xml:space="preserve">Liên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phòng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w:t>
      </w:r>
    </w:p>
    <w:p w14:paraId="1E276719" w14:textId="77174E85" w:rsidR="007E4C84" w:rsidRPr="00905CFF" w:rsidRDefault="007E4C84" w:rsidP="00083B7E">
      <w:pPr>
        <w:jc w:val="center"/>
        <w:rPr>
          <w:rFonts w:ascii="Times New Roman" w:hAnsi="Times New Roman" w:cs="Times New Roman"/>
          <w:lang w:val="en-US"/>
        </w:rPr>
      </w:pPr>
      <w:r w:rsidRPr="00905CFF">
        <w:rPr>
          <w:rFonts w:ascii="Times New Roman" w:hAnsi="Times New Roman" w:cs="Times New Roman"/>
          <w:noProof/>
          <w:lang w:val="en-US"/>
        </w:rPr>
        <w:drawing>
          <wp:inline distT="0" distB="0" distL="0" distR="0" wp14:anchorId="542C2BA4" wp14:editId="6A4EE0C0">
            <wp:extent cx="4884483" cy="2110740"/>
            <wp:effectExtent l="0" t="0" r="0" b="3810"/>
            <wp:docPr id="11076048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04899" name="Picture 1" descr="A diagram of a diagram&#10;&#10;Description automatically generated"/>
                    <pic:cNvPicPr/>
                  </pic:nvPicPr>
                  <pic:blipFill>
                    <a:blip r:embed="rId48"/>
                    <a:stretch>
                      <a:fillRect/>
                    </a:stretch>
                  </pic:blipFill>
                  <pic:spPr>
                    <a:xfrm>
                      <a:off x="0" y="0"/>
                      <a:ext cx="4897295" cy="2116277"/>
                    </a:xfrm>
                    <a:prstGeom prst="rect">
                      <a:avLst/>
                    </a:prstGeom>
                  </pic:spPr>
                </pic:pic>
              </a:graphicData>
            </a:graphic>
          </wp:inline>
        </w:drawing>
      </w:r>
    </w:p>
    <w:p w14:paraId="0F6BD6D0" w14:textId="5056BE34" w:rsidR="005179B3" w:rsidRPr="00905CFF" w:rsidRDefault="007E4C84" w:rsidP="005179B3">
      <w:pPr>
        <w:pStyle w:val="Heading7"/>
        <w:spacing w:line="360" w:lineRule="auto"/>
        <w:rPr>
          <w:rFonts w:eastAsia="Times New Roman" w:cs="Times New Roman"/>
          <w:lang w:val="en-US"/>
        </w:rPr>
      </w:pPr>
      <w:bookmarkStart w:id="110" w:name="_Toc186464323"/>
      <w:r w:rsidRPr="00905CFF">
        <w:rPr>
          <w:rFonts w:eastAsia="Times New Roman" w:cs="Times New Roman"/>
        </w:rPr>
        <w:t xml:space="preserve">Hình </w:t>
      </w:r>
      <w:r w:rsidR="001642AA"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2</w:t>
      </w:r>
      <w:r w:rsidR="001642AA" w:rsidRPr="00905CFF">
        <w:rPr>
          <w:rFonts w:eastAsia="Times New Roman" w:cs="Times New Roman"/>
          <w:lang w:val="en-US"/>
        </w:rPr>
        <w:t>8</w:t>
      </w:r>
      <w:r w:rsidRPr="00905CFF">
        <w:rPr>
          <w:rFonts w:eastAsia="Times New Roman" w:cs="Times New Roman"/>
        </w:rPr>
        <w:t xml:space="preserve"> </w:t>
      </w:r>
      <w:proofErr w:type="spellStart"/>
      <w:r w:rsidRPr="00905CFF">
        <w:rPr>
          <w:rFonts w:eastAsia="Times New Roman" w:cs="Times New Roman"/>
          <w:lang w:val="en-US"/>
        </w:rPr>
        <w:t>Biểu</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đồ</w:t>
      </w:r>
      <w:proofErr w:type="spellEnd"/>
      <w:r w:rsidRPr="00905CFF">
        <w:rPr>
          <w:rFonts w:eastAsia="Times New Roman" w:cs="Times New Roman"/>
          <w:lang w:val="en-US"/>
        </w:rPr>
        <w:t xml:space="preserve"> </w:t>
      </w:r>
      <w:proofErr w:type="spellStart"/>
      <w:r w:rsidRPr="00905CFF">
        <w:rPr>
          <w:rFonts w:eastAsia="Times New Roman" w:cs="Times New Roman"/>
          <w:lang w:val="en-US"/>
        </w:rPr>
        <w:t>hoạt</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động</w:t>
      </w:r>
      <w:proofErr w:type="spellEnd"/>
      <w:r w:rsidRPr="00905CFF">
        <w:rPr>
          <w:rFonts w:eastAsia="Times New Roman" w:cs="Times New Roman"/>
          <w:lang w:val="en-US"/>
        </w:rPr>
        <w:t xml:space="preserve"> Liên </w:t>
      </w:r>
      <w:proofErr w:type="spellStart"/>
      <w:r w:rsidRPr="00905CFF">
        <w:rPr>
          <w:rFonts w:eastAsia="Times New Roman" w:cs="Times New Roman"/>
          <w:lang w:val="en-US"/>
        </w:rPr>
        <w:t>hệ</w:t>
      </w:r>
      <w:proofErr w:type="spellEnd"/>
      <w:r w:rsidRPr="00905CFF">
        <w:rPr>
          <w:rFonts w:eastAsia="Times New Roman" w:cs="Times New Roman"/>
          <w:lang w:val="en-US"/>
        </w:rPr>
        <w:t xml:space="preserve"> </w:t>
      </w:r>
      <w:proofErr w:type="spellStart"/>
      <w:r w:rsidRPr="00905CFF">
        <w:rPr>
          <w:rFonts w:eastAsia="Times New Roman" w:cs="Times New Roman"/>
          <w:lang w:val="en-US"/>
        </w:rPr>
        <w:t>phòng</w:t>
      </w:r>
      <w:proofErr w:type="spellEnd"/>
      <w:r w:rsidRPr="00905CFF">
        <w:rPr>
          <w:rFonts w:eastAsia="Times New Roman" w:cs="Times New Roman"/>
          <w:lang w:val="en-US"/>
        </w:rPr>
        <w:t xml:space="preserve"> </w:t>
      </w:r>
      <w:proofErr w:type="spellStart"/>
      <w:r w:rsidRPr="00905CFF">
        <w:rPr>
          <w:rFonts w:eastAsia="Times New Roman" w:cs="Times New Roman"/>
          <w:lang w:val="en-US"/>
        </w:rPr>
        <w:t>khám</w:t>
      </w:r>
      <w:bookmarkEnd w:id="110"/>
      <w:proofErr w:type="spellEnd"/>
    </w:p>
    <w:p w14:paraId="16838252" w14:textId="77777777" w:rsidR="005179B3" w:rsidRPr="00905CFF" w:rsidRDefault="005179B3" w:rsidP="005179B3">
      <w:pPr>
        <w:rPr>
          <w:rFonts w:ascii="Times New Roman" w:hAnsi="Times New Roman" w:cs="Times New Roman"/>
          <w:sz w:val="26"/>
          <w:szCs w:val="26"/>
          <w:lang w:val="en-US"/>
        </w:rPr>
      </w:pPr>
    </w:p>
    <w:p w14:paraId="7B550813" w14:textId="77777777" w:rsidR="00E1431C" w:rsidRPr="00905CFF" w:rsidRDefault="00E1431C" w:rsidP="005179B3">
      <w:pPr>
        <w:rPr>
          <w:rFonts w:ascii="Times New Roman" w:hAnsi="Times New Roman" w:cs="Times New Roman"/>
          <w:sz w:val="26"/>
          <w:szCs w:val="26"/>
          <w:lang w:val="en-US"/>
        </w:rPr>
      </w:pPr>
    </w:p>
    <w:p w14:paraId="7A8442AC" w14:textId="405DE9CD" w:rsidR="00751C85" w:rsidRPr="00905CFF" w:rsidRDefault="007E4C84" w:rsidP="009613A3">
      <w:pPr>
        <w:pStyle w:val="ListParagraph"/>
        <w:numPr>
          <w:ilvl w:val="0"/>
          <w:numId w:val="155"/>
        </w:numPr>
        <w:jc w:val="both"/>
        <w:rPr>
          <w:rFonts w:cs="Times New Roman"/>
          <w:b w:val="0"/>
          <w:bCs/>
          <w:i w:val="0"/>
          <w:iCs/>
          <w:szCs w:val="26"/>
          <w:lang w:val="en-US"/>
        </w:rPr>
      </w:pPr>
      <w:proofErr w:type="spellStart"/>
      <w:r w:rsidRPr="00905CFF">
        <w:rPr>
          <w:rFonts w:cs="Times New Roman"/>
          <w:b w:val="0"/>
          <w:bCs/>
          <w:i w:val="0"/>
          <w:iCs/>
          <w:szCs w:val="26"/>
          <w:lang w:val="en-US"/>
        </w:rPr>
        <w:lastRenderedPageBreak/>
        <w:t>Đánh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w:t>
      </w:r>
    </w:p>
    <w:p w14:paraId="735DF82F" w14:textId="77777777" w:rsidR="005179B3" w:rsidRPr="00905CFF" w:rsidRDefault="005179B3" w:rsidP="005179B3">
      <w:pPr>
        <w:jc w:val="center"/>
        <w:rPr>
          <w:rFonts w:ascii="Times New Roman" w:hAnsi="Times New Roman" w:cs="Times New Roman"/>
          <w:lang w:val="en-US"/>
        </w:rPr>
      </w:pPr>
      <w:r w:rsidRPr="00905CFF">
        <w:rPr>
          <w:rFonts w:ascii="Times New Roman" w:hAnsi="Times New Roman" w:cs="Times New Roman"/>
          <w:noProof/>
          <w:lang w:val="en-US"/>
        </w:rPr>
        <w:drawing>
          <wp:inline distT="0" distB="0" distL="0" distR="0" wp14:anchorId="16905981" wp14:editId="50278D6B">
            <wp:extent cx="4792980" cy="2269422"/>
            <wp:effectExtent l="0" t="0" r="7620" b="0"/>
            <wp:docPr id="92693273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32737" name="Picture 1" descr="A diagram of a diagram&#10;&#10;Description automatically generated with medium confidence"/>
                    <pic:cNvPicPr/>
                  </pic:nvPicPr>
                  <pic:blipFill>
                    <a:blip r:embed="rId49"/>
                    <a:stretch>
                      <a:fillRect/>
                    </a:stretch>
                  </pic:blipFill>
                  <pic:spPr>
                    <a:xfrm>
                      <a:off x="0" y="0"/>
                      <a:ext cx="4810683" cy="2277804"/>
                    </a:xfrm>
                    <a:prstGeom prst="rect">
                      <a:avLst/>
                    </a:prstGeom>
                  </pic:spPr>
                </pic:pic>
              </a:graphicData>
            </a:graphic>
          </wp:inline>
        </w:drawing>
      </w:r>
    </w:p>
    <w:p w14:paraId="77072872" w14:textId="26D8A5F6" w:rsidR="005179B3" w:rsidRPr="00905CFF" w:rsidRDefault="005179B3" w:rsidP="005179B3">
      <w:pPr>
        <w:pStyle w:val="Heading7"/>
        <w:spacing w:line="360" w:lineRule="auto"/>
        <w:rPr>
          <w:rFonts w:eastAsia="Times New Roman" w:cs="Times New Roman"/>
          <w:lang w:val="en-US"/>
        </w:rPr>
      </w:pPr>
      <w:bookmarkStart w:id="111" w:name="_Toc186464324"/>
      <w:r w:rsidRPr="00905CFF">
        <w:rPr>
          <w:rFonts w:eastAsia="Times New Roman" w:cs="Times New Roman"/>
        </w:rPr>
        <w:t xml:space="preserve">Hình </w:t>
      </w:r>
      <w:r w:rsidR="001642AA" w:rsidRPr="00905CFF">
        <w:rPr>
          <w:rFonts w:eastAsia="Times New Roman" w:cs="Times New Roman"/>
          <w:lang w:val="en-US"/>
        </w:rPr>
        <w:t>3</w:t>
      </w:r>
      <w:r w:rsidRPr="00905CFF">
        <w:rPr>
          <w:rFonts w:eastAsia="Times New Roman" w:cs="Times New Roman"/>
        </w:rPr>
        <w:t>.</w:t>
      </w:r>
      <w:r w:rsidR="001642AA" w:rsidRPr="00905CFF">
        <w:rPr>
          <w:rFonts w:eastAsia="Times New Roman" w:cs="Times New Roman"/>
          <w:lang w:val="en-US"/>
        </w:rPr>
        <w:t>29</w:t>
      </w:r>
      <w:r w:rsidRPr="00905CFF">
        <w:rPr>
          <w:rFonts w:eastAsia="Times New Roman" w:cs="Times New Roman"/>
        </w:rPr>
        <w:t xml:space="preserve"> </w:t>
      </w:r>
      <w:proofErr w:type="spellStart"/>
      <w:r w:rsidRPr="00905CFF">
        <w:rPr>
          <w:rFonts w:eastAsia="Times New Roman" w:cs="Times New Roman"/>
          <w:lang w:val="en-US"/>
        </w:rPr>
        <w:t>Biểu</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đồ</w:t>
      </w:r>
      <w:proofErr w:type="spellEnd"/>
      <w:r w:rsidRPr="00905CFF">
        <w:rPr>
          <w:rFonts w:eastAsia="Times New Roman" w:cs="Times New Roman"/>
          <w:lang w:val="en-US"/>
        </w:rPr>
        <w:t xml:space="preserve"> </w:t>
      </w:r>
      <w:proofErr w:type="spellStart"/>
      <w:r w:rsidRPr="00905CFF">
        <w:rPr>
          <w:rFonts w:eastAsia="Times New Roman" w:cs="Times New Roman"/>
          <w:lang w:val="en-US"/>
        </w:rPr>
        <w:t>hoạt</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động</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Đánh</w:t>
      </w:r>
      <w:proofErr w:type="spellEnd"/>
      <w:r w:rsidRPr="00905CFF">
        <w:rPr>
          <w:rFonts w:eastAsia="Times New Roman" w:cs="Times New Roman"/>
          <w:lang w:val="en-US"/>
        </w:rPr>
        <w:t xml:space="preserve"> </w:t>
      </w:r>
      <w:proofErr w:type="spellStart"/>
      <w:r w:rsidRPr="00905CFF">
        <w:rPr>
          <w:rFonts w:eastAsia="Times New Roman" w:cs="Times New Roman"/>
          <w:lang w:val="en-US"/>
        </w:rPr>
        <w:t>giá</w:t>
      </w:r>
      <w:proofErr w:type="spellEnd"/>
      <w:r w:rsidRPr="00905CFF">
        <w:rPr>
          <w:rFonts w:eastAsia="Times New Roman" w:cs="Times New Roman"/>
          <w:lang w:val="en-US"/>
        </w:rPr>
        <w:t xml:space="preserve"> </w:t>
      </w:r>
      <w:proofErr w:type="spellStart"/>
      <w:r w:rsidRPr="00905CFF">
        <w:rPr>
          <w:rFonts w:eastAsia="Times New Roman" w:cs="Times New Roman"/>
          <w:lang w:val="en-US"/>
        </w:rPr>
        <w:t>bác</w:t>
      </w:r>
      <w:proofErr w:type="spellEnd"/>
      <w:r w:rsidRPr="00905CFF">
        <w:rPr>
          <w:rFonts w:eastAsia="Times New Roman" w:cs="Times New Roman"/>
          <w:lang w:val="en-US"/>
        </w:rPr>
        <w:t xml:space="preserve"> </w:t>
      </w:r>
      <w:proofErr w:type="spellStart"/>
      <w:r w:rsidRPr="00905CFF">
        <w:rPr>
          <w:rFonts w:eastAsia="Times New Roman" w:cs="Times New Roman"/>
          <w:lang w:val="en-US"/>
        </w:rPr>
        <w:t>sĩ</w:t>
      </w:r>
      <w:bookmarkEnd w:id="111"/>
      <w:proofErr w:type="spellEnd"/>
    </w:p>
    <w:p w14:paraId="364C05D0" w14:textId="0823BA37" w:rsidR="007E4C84" w:rsidRPr="00905CFF" w:rsidRDefault="007E4C84" w:rsidP="005179B3">
      <w:pPr>
        <w:jc w:val="center"/>
        <w:rPr>
          <w:rFonts w:ascii="Times New Roman" w:hAnsi="Times New Roman" w:cs="Times New Roman"/>
          <w:lang w:val="en-US"/>
        </w:rPr>
      </w:pPr>
    </w:p>
    <w:p w14:paraId="3C6E4B53" w14:textId="5D000C80" w:rsidR="00083B7E" w:rsidRPr="00905CFF" w:rsidRDefault="00B45B0C" w:rsidP="00083B7E">
      <w:pPr>
        <w:pStyle w:val="Heading3"/>
        <w:spacing w:before="60" w:after="60" w:line="360" w:lineRule="auto"/>
        <w:rPr>
          <w:lang w:val="en-US"/>
        </w:rPr>
      </w:pPr>
      <w:bookmarkStart w:id="112" w:name="_Toc186463501"/>
      <w:r w:rsidRPr="00905CFF">
        <w:rPr>
          <w:lang w:val="en-US"/>
        </w:rPr>
        <w:t>3</w:t>
      </w:r>
      <w:r w:rsidR="00083B7E" w:rsidRPr="00905CFF">
        <w:rPr>
          <w:lang w:val="en-US"/>
        </w:rPr>
        <w:t>.3</w:t>
      </w:r>
      <w:r w:rsidR="00083B7E" w:rsidRPr="00905CFF">
        <w:t>.</w:t>
      </w:r>
      <w:r w:rsidR="00083B7E" w:rsidRPr="00905CFF">
        <w:rPr>
          <w:lang w:val="en-US"/>
        </w:rPr>
        <w:t xml:space="preserve">3 </w:t>
      </w:r>
      <w:proofErr w:type="spellStart"/>
      <w:r w:rsidR="00083B7E" w:rsidRPr="00905CFF">
        <w:rPr>
          <w:lang w:val="en-US"/>
        </w:rPr>
        <w:t>Biểu</w:t>
      </w:r>
      <w:proofErr w:type="spellEnd"/>
      <w:r w:rsidR="00083B7E" w:rsidRPr="00905CFF">
        <w:rPr>
          <w:lang w:val="en-US"/>
        </w:rPr>
        <w:t xml:space="preserve"> </w:t>
      </w:r>
      <w:proofErr w:type="spellStart"/>
      <w:r w:rsidR="00083B7E" w:rsidRPr="00905CFF">
        <w:rPr>
          <w:lang w:val="en-US"/>
        </w:rPr>
        <w:t>đồ</w:t>
      </w:r>
      <w:proofErr w:type="spellEnd"/>
      <w:r w:rsidR="00083B7E" w:rsidRPr="00905CFF">
        <w:rPr>
          <w:lang w:val="en-US"/>
        </w:rPr>
        <w:t xml:space="preserve"> </w:t>
      </w:r>
      <w:proofErr w:type="spellStart"/>
      <w:r w:rsidR="00083B7E" w:rsidRPr="00905CFF">
        <w:rPr>
          <w:lang w:val="en-US"/>
        </w:rPr>
        <w:t>hoạt</w:t>
      </w:r>
      <w:proofErr w:type="spellEnd"/>
      <w:r w:rsidR="00083B7E" w:rsidRPr="00905CFF">
        <w:rPr>
          <w:lang w:val="en-US"/>
        </w:rPr>
        <w:t xml:space="preserve"> </w:t>
      </w:r>
      <w:proofErr w:type="spellStart"/>
      <w:r w:rsidR="00083B7E" w:rsidRPr="00905CFF">
        <w:rPr>
          <w:lang w:val="en-US"/>
        </w:rPr>
        <w:t>động</w:t>
      </w:r>
      <w:proofErr w:type="spellEnd"/>
      <w:r w:rsidR="00083B7E" w:rsidRPr="00905CFF">
        <w:rPr>
          <w:lang w:val="en-US"/>
        </w:rPr>
        <w:t xml:space="preserve"> </w:t>
      </w:r>
      <w:proofErr w:type="spellStart"/>
      <w:r w:rsidR="00083B7E" w:rsidRPr="00905CFF">
        <w:rPr>
          <w:lang w:val="en-US"/>
        </w:rPr>
        <w:t>cho</w:t>
      </w:r>
      <w:proofErr w:type="spellEnd"/>
      <w:r w:rsidR="00083B7E" w:rsidRPr="00905CFF">
        <w:rPr>
          <w:lang w:val="en-US"/>
        </w:rPr>
        <w:t xml:space="preserve"> </w:t>
      </w:r>
      <w:proofErr w:type="spellStart"/>
      <w:r w:rsidR="00083B7E" w:rsidRPr="00905CFF">
        <w:rPr>
          <w:lang w:val="en-US"/>
        </w:rPr>
        <w:t>các</w:t>
      </w:r>
      <w:proofErr w:type="spellEnd"/>
      <w:r w:rsidR="00083B7E" w:rsidRPr="00905CFF">
        <w:rPr>
          <w:lang w:val="en-US"/>
        </w:rPr>
        <w:t xml:space="preserve"> </w:t>
      </w:r>
      <w:proofErr w:type="spellStart"/>
      <w:r w:rsidR="00083B7E" w:rsidRPr="00905CFF">
        <w:rPr>
          <w:lang w:val="en-US"/>
        </w:rPr>
        <w:t>chức</w:t>
      </w:r>
      <w:proofErr w:type="spellEnd"/>
      <w:r w:rsidR="00083B7E" w:rsidRPr="00905CFF">
        <w:rPr>
          <w:lang w:val="en-US"/>
        </w:rPr>
        <w:t xml:space="preserve"> </w:t>
      </w:r>
      <w:proofErr w:type="spellStart"/>
      <w:r w:rsidR="00083B7E" w:rsidRPr="00905CFF">
        <w:rPr>
          <w:lang w:val="en-US"/>
        </w:rPr>
        <w:t>năng</w:t>
      </w:r>
      <w:proofErr w:type="spellEnd"/>
      <w:r w:rsidR="00083B7E" w:rsidRPr="00905CFF">
        <w:rPr>
          <w:lang w:val="en-US"/>
        </w:rPr>
        <w:t xml:space="preserve"> </w:t>
      </w:r>
      <w:proofErr w:type="spellStart"/>
      <w:r w:rsidR="00083B7E" w:rsidRPr="00905CFF">
        <w:rPr>
          <w:lang w:val="en-US"/>
        </w:rPr>
        <w:t>của</w:t>
      </w:r>
      <w:proofErr w:type="spellEnd"/>
      <w:r w:rsidR="00083B7E" w:rsidRPr="00905CFF">
        <w:rPr>
          <w:lang w:val="en-US"/>
        </w:rPr>
        <w:t xml:space="preserve"> </w:t>
      </w:r>
      <w:proofErr w:type="spellStart"/>
      <w:r w:rsidR="00083B7E" w:rsidRPr="00905CFF">
        <w:rPr>
          <w:lang w:val="en-US"/>
        </w:rPr>
        <w:t>bác</w:t>
      </w:r>
      <w:proofErr w:type="spellEnd"/>
      <w:r w:rsidR="00083B7E" w:rsidRPr="00905CFF">
        <w:rPr>
          <w:lang w:val="en-US"/>
        </w:rPr>
        <w:t xml:space="preserve"> </w:t>
      </w:r>
      <w:proofErr w:type="spellStart"/>
      <w:r w:rsidR="00083B7E" w:rsidRPr="00905CFF">
        <w:rPr>
          <w:lang w:val="en-US"/>
        </w:rPr>
        <w:t>sĩ</w:t>
      </w:r>
      <w:bookmarkEnd w:id="112"/>
      <w:proofErr w:type="spellEnd"/>
    </w:p>
    <w:p w14:paraId="5B411AC2" w14:textId="24528783" w:rsidR="00751C85" w:rsidRPr="00905CFF" w:rsidRDefault="00083B7E" w:rsidP="009613A3">
      <w:pPr>
        <w:pStyle w:val="ListParagraph"/>
        <w:numPr>
          <w:ilvl w:val="0"/>
          <w:numId w:val="156"/>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w:t>
      </w:r>
    </w:p>
    <w:p w14:paraId="29D491EE" w14:textId="77777777" w:rsidR="009613A3" w:rsidRPr="00905CFF" w:rsidRDefault="009613A3" w:rsidP="009613A3">
      <w:pPr>
        <w:ind w:left="360"/>
        <w:jc w:val="both"/>
        <w:rPr>
          <w:rFonts w:ascii="Times New Roman" w:hAnsi="Times New Roman" w:cs="Times New Roman"/>
          <w:bCs/>
          <w:iCs/>
          <w:szCs w:val="26"/>
          <w:lang w:val="en-US"/>
        </w:rPr>
      </w:pPr>
    </w:p>
    <w:p w14:paraId="456D70E9" w14:textId="3E6DCC36" w:rsidR="00083B7E" w:rsidRPr="00905CFF" w:rsidRDefault="00083B7E" w:rsidP="00083B7E">
      <w:pPr>
        <w:jc w:val="center"/>
        <w:rPr>
          <w:rFonts w:ascii="Times New Roman" w:hAnsi="Times New Roman" w:cs="Times New Roman"/>
          <w:lang w:val="en-US"/>
        </w:rPr>
      </w:pPr>
      <w:r w:rsidRPr="00905CFF">
        <w:rPr>
          <w:rFonts w:ascii="Times New Roman" w:hAnsi="Times New Roman" w:cs="Times New Roman"/>
          <w:noProof/>
          <w:lang w:val="en-US"/>
        </w:rPr>
        <w:drawing>
          <wp:inline distT="0" distB="0" distL="0" distR="0" wp14:anchorId="1540194C" wp14:editId="3C659963">
            <wp:extent cx="5435717" cy="3230880"/>
            <wp:effectExtent l="0" t="0" r="0" b="7620"/>
            <wp:docPr id="86276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67940" name=""/>
                    <pic:cNvPicPr/>
                  </pic:nvPicPr>
                  <pic:blipFill>
                    <a:blip r:embed="rId50"/>
                    <a:stretch>
                      <a:fillRect/>
                    </a:stretch>
                  </pic:blipFill>
                  <pic:spPr>
                    <a:xfrm>
                      <a:off x="0" y="0"/>
                      <a:ext cx="5468506" cy="3250369"/>
                    </a:xfrm>
                    <a:prstGeom prst="rect">
                      <a:avLst/>
                    </a:prstGeom>
                  </pic:spPr>
                </pic:pic>
              </a:graphicData>
            </a:graphic>
          </wp:inline>
        </w:drawing>
      </w:r>
    </w:p>
    <w:p w14:paraId="12916520" w14:textId="342E95DF" w:rsidR="00083B7E" w:rsidRPr="00905CFF" w:rsidRDefault="00083B7E" w:rsidP="00083B7E">
      <w:pPr>
        <w:pStyle w:val="Heading7"/>
        <w:spacing w:line="360" w:lineRule="auto"/>
        <w:rPr>
          <w:rFonts w:eastAsia="Times New Roman" w:cs="Times New Roman"/>
          <w:lang w:val="en-US"/>
        </w:rPr>
      </w:pPr>
      <w:bookmarkStart w:id="113" w:name="_Toc186464325"/>
      <w:r w:rsidRPr="00905CFF">
        <w:rPr>
          <w:rFonts w:eastAsia="Times New Roman" w:cs="Times New Roman"/>
        </w:rPr>
        <w:t xml:space="preserve">Hình </w:t>
      </w:r>
      <w:r w:rsidR="001642AA"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3</w:t>
      </w:r>
      <w:r w:rsidR="001642AA" w:rsidRPr="00905CFF">
        <w:rPr>
          <w:rFonts w:eastAsia="Times New Roman" w:cs="Times New Roman"/>
          <w:lang w:val="en-US"/>
        </w:rPr>
        <w:t>0</w:t>
      </w:r>
      <w:r w:rsidRPr="00905CFF">
        <w:rPr>
          <w:rFonts w:eastAsia="Times New Roman" w:cs="Times New Roman"/>
        </w:rPr>
        <w:t xml:space="preserve"> </w:t>
      </w:r>
      <w:proofErr w:type="spellStart"/>
      <w:r w:rsidRPr="00905CFF">
        <w:rPr>
          <w:rFonts w:eastAsia="Times New Roman" w:cs="Times New Roman"/>
          <w:lang w:val="en-US"/>
        </w:rPr>
        <w:t>Biểu</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đồ</w:t>
      </w:r>
      <w:proofErr w:type="spellEnd"/>
      <w:r w:rsidRPr="00905CFF">
        <w:rPr>
          <w:rFonts w:eastAsia="Times New Roman" w:cs="Times New Roman"/>
          <w:lang w:val="en-US"/>
        </w:rPr>
        <w:t xml:space="preserve"> </w:t>
      </w:r>
      <w:proofErr w:type="spellStart"/>
      <w:r w:rsidRPr="00905CFF">
        <w:rPr>
          <w:rFonts w:eastAsia="Times New Roman" w:cs="Times New Roman"/>
          <w:lang w:val="en-US"/>
        </w:rPr>
        <w:t>hoạt</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động</w:t>
      </w:r>
      <w:proofErr w:type="spellEnd"/>
      <w:r w:rsidRPr="00905CFF">
        <w:rPr>
          <w:rFonts w:eastAsia="Times New Roman" w:cs="Times New Roman"/>
          <w:lang w:val="en-US"/>
        </w:rPr>
        <w:t xml:space="preserve"> </w:t>
      </w:r>
      <w:r w:rsidRPr="00905CFF">
        <w:rPr>
          <w:rFonts w:cs="Times New Roman"/>
          <w:szCs w:val="26"/>
          <w:lang w:val="en-US"/>
        </w:rPr>
        <w:t xml:space="preserve">Quản </w:t>
      </w:r>
      <w:proofErr w:type="spellStart"/>
      <w:r w:rsidRPr="00905CFF">
        <w:rPr>
          <w:rFonts w:cs="Times New Roman"/>
          <w:szCs w:val="26"/>
          <w:lang w:val="en-US"/>
        </w:rPr>
        <w:t>lý</w:t>
      </w:r>
      <w:proofErr w:type="spellEnd"/>
      <w:r w:rsidRPr="00905CFF">
        <w:rPr>
          <w:rFonts w:cs="Times New Roman"/>
          <w:szCs w:val="26"/>
          <w:lang w:val="en-US"/>
        </w:rPr>
        <w:t xml:space="preserve"> </w:t>
      </w:r>
      <w:proofErr w:type="spellStart"/>
      <w:r w:rsidRPr="00905CFF">
        <w:rPr>
          <w:rFonts w:cs="Times New Roman"/>
          <w:szCs w:val="26"/>
          <w:lang w:val="en-US"/>
        </w:rPr>
        <w:t>lịch</w:t>
      </w:r>
      <w:proofErr w:type="spellEnd"/>
      <w:r w:rsidRPr="00905CFF">
        <w:rPr>
          <w:rFonts w:cs="Times New Roman"/>
          <w:szCs w:val="26"/>
          <w:lang w:val="en-US"/>
        </w:rPr>
        <w:t xml:space="preserve"> </w:t>
      </w:r>
      <w:proofErr w:type="spellStart"/>
      <w:r w:rsidRPr="00905CFF">
        <w:rPr>
          <w:rFonts w:cs="Times New Roman"/>
          <w:szCs w:val="26"/>
          <w:lang w:val="en-US"/>
        </w:rPr>
        <w:t>khám</w:t>
      </w:r>
      <w:proofErr w:type="spellEnd"/>
      <w:r w:rsidRPr="00905CFF">
        <w:rPr>
          <w:rFonts w:cs="Times New Roman"/>
          <w:szCs w:val="26"/>
          <w:lang w:val="en-US"/>
        </w:rPr>
        <w:t xml:space="preserve"> (</w:t>
      </w:r>
      <w:proofErr w:type="spellStart"/>
      <w:r w:rsidRPr="00905CFF">
        <w:rPr>
          <w:rFonts w:cs="Times New Roman"/>
          <w:szCs w:val="26"/>
          <w:lang w:val="en-US"/>
        </w:rPr>
        <w:t>Bác</w:t>
      </w:r>
      <w:proofErr w:type="spellEnd"/>
      <w:r w:rsidRPr="00905CFF">
        <w:rPr>
          <w:rFonts w:cs="Times New Roman"/>
          <w:szCs w:val="26"/>
          <w:lang w:val="en-US"/>
        </w:rPr>
        <w:t xml:space="preserve"> </w:t>
      </w:r>
      <w:proofErr w:type="spellStart"/>
      <w:r w:rsidRPr="00905CFF">
        <w:rPr>
          <w:rFonts w:cs="Times New Roman"/>
          <w:szCs w:val="26"/>
          <w:lang w:val="en-US"/>
        </w:rPr>
        <w:t>sĩ</w:t>
      </w:r>
      <w:proofErr w:type="spellEnd"/>
      <w:r w:rsidRPr="00905CFF">
        <w:rPr>
          <w:rFonts w:cs="Times New Roman"/>
          <w:szCs w:val="26"/>
          <w:lang w:val="en-US"/>
        </w:rPr>
        <w:t>)</w:t>
      </w:r>
      <w:bookmarkEnd w:id="113"/>
    </w:p>
    <w:p w14:paraId="264A9DEF" w14:textId="77777777" w:rsidR="00E1431C" w:rsidRPr="00905CFF" w:rsidRDefault="00E1431C" w:rsidP="00083B7E">
      <w:pPr>
        <w:rPr>
          <w:rFonts w:ascii="Times New Roman" w:hAnsi="Times New Roman" w:cs="Times New Roman"/>
          <w:sz w:val="26"/>
          <w:szCs w:val="26"/>
          <w:lang w:val="en-US"/>
        </w:rPr>
      </w:pPr>
    </w:p>
    <w:p w14:paraId="4A70D8EE" w14:textId="77777777" w:rsidR="00751C85" w:rsidRPr="00905CFF" w:rsidRDefault="00751C85" w:rsidP="00083B7E">
      <w:pPr>
        <w:rPr>
          <w:rFonts w:ascii="Times New Roman" w:hAnsi="Times New Roman" w:cs="Times New Roman"/>
          <w:sz w:val="26"/>
          <w:szCs w:val="26"/>
          <w:lang w:val="en-US"/>
        </w:rPr>
      </w:pPr>
    </w:p>
    <w:p w14:paraId="1A535CC9" w14:textId="77777777" w:rsidR="00751C85" w:rsidRPr="00905CFF" w:rsidRDefault="00751C85" w:rsidP="00083B7E">
      <w:pPr>
        <w:rPr>
          <w:rFonts w:ascii="Times New Roman" w:hAnsi="Times New Roman" w:cs="Times New Roman"/>
          <w:sz w:val="26"/>
          <w:szCs w:val="26"/>
          <w:lang w:val="en-US"/>
        </w:rPr>
      </w:pPr>
    </w:p>
    <w:p w14:paraId="2F05A223" w14:textId="77777777" w:rsidR="00751C85" w:rsidRPr="00905CFF" w:rsidRDefault="00751C85" w:rsidP="00083B7E">
      <w:pPr>
        <w:rPr>
          <w:rFonts w:ascii="Times New Roman" w:hAnsi="Times New Roman" w:cs="Times New Roman"/>
          <w:sz w:val="26"/>
          <w:szCs w:val="26"/>
          <w:lang w:val="en-US"/>
        </w:rPr>
      </w:pPr>
    </w:p>
    <w:p w14:paraId="11D8086F" w14:textId="77777777" w:rsidR="00751C85" w:rsidRPr="00905CFF" w:rsidRDefault="00751C85" w:rsidP="00083B7E">
      <w:pPr>
        <w:rPr>
          <w:rFonts w:ascii="Times New Roman" w:hAnsi="Times New Roman" w:cs="Times New Roman"/>
          <w:sz w:val="26"/>
          <w:szCs w:val="26"/>
          <w:lang w:val="en-US"/>
        </w:rPr>
      </w:pPr>
    </w:p>
    <w:p w14:paraId="499B6043" w14:textId="77777777" w:rsidR="00751C85" w:rsidRPr="00905CFF" w:rsidRDefault="00751C85" w:rsidP="00083B7E">
      <w:pPr>
        <w:rPr>
          <w:rFonts w:ascii="Times New Roman" w:hAnsi="Times New Roman" w:cs="Times New Roman"/>
          <w:sz w:val="26"/>
          <w:szCs w:val="26"/>
          <w:lang w:val="en-US"/>
        </w:rPr>
      </w:pPr>
    </w:p>
    <w:p w14:paraId="7ADB5634" w14:textId="77777777" w:rsidR="00751C85" w:rsidRPr="00905CFF" w:rsidRDefault="00751C85" w:rsidP="00083B7E">
      <w:pPr>
        <w:rPr>
          <w:rFonts w:ascii="Times New Roman" w:hAnsi="Times New Roman" w:cs="Times New Roman"/>
          <w:sz w:val="26"/>
          <w:szCs w:val="26"/>
          <w:lang w:val="en-US"/>
        </w:rPr>
      </w:pPr>
    </w:p>
    <w:p w14:paraId="6E871679" w14:textId="77777777" w:rsidR="009613A3" w:rsidRPr="00905CFF" w:rsidRDefault="009613A3" w:rsidP="00083B7E">
      <w:pPr>
        <w:rPr>
          <w:rFonts w:ascii="Times New Roman" w:hAnsi="Times New Roman" w:cs="Times New Roman"/>
          <w:sz w:val="26"/>
          <w:szCs w:val="26"/>
          <w:lang w:val="en-US"/>
        </w:rPr>
      </w:pPr>
    </w:p>
    <w:p w14:paraId="00F63FA5" w14:textId="77777777" w:rsidR="009613A3" w:rsidRPr="00905CFF" w:rsidRDefault="009613A3" w:rsidP="00083B7E">
      <w:pPr>
        <w:rPr>
          <w:rFonts w:ascii="Times New Roman" w:hAnsi="Times New Roman" w:cs="Times New Roman"/>
          <w:sz w:val="26"/>
          <w:szCs w:val="26"/>
          <w:lang w:val="en-US"/>
        </w:rPr>
      </w:pPr>
    </w:p>
    <w:p w14:paraId="17C7E035" w14:textId="16004DAB" w:rsidR="00751C85" w:rsidRPr="00905CFF" w:rsidRDefault="00083B7E" w:rsidP="009613A3">
      <w:pPr>
        <w:pStyle w:val="ListParagraph"/>
        <w:numPr>
          <w:ilvl w:val="0"/>
          <w:numId w:val="157"/>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00622725">
        <w:rPr>
          <w:rFonts w:cs="Times New Roman"/>
          <w:b w:val="0"/>
          <w:bCs/>
          <w:i w:val="0"/>
          <w:iCs/>
          <w:szCs w:val="26"/>
          <w:lang w:val="en-US"/>
        </w:rPr>
        <w:t xml:space="preserve"> (</w:t>
      </w:r>
      <w:proofErr w:type="spellStart"/>
      <w:r w:rsidR="00622725">
        <w:rPr>
          <w:rFonts w:cs="Times New Roman"/>
          <w:b w:val="0"/>
          <w:bCs/>
          <w:i w:val="0"/>
          <w:iCs/>
          <w:szCs w:val="26"/>
          <w:lang w:val="en-US"/>
        </w:rPr>
        <w:t>Bác</w:t>
      </w:r>
      <w:proofErr w:type="spellEnd"/>
      <w:r w:rsidR="00622725">
        <w:rPr>
          <w:rFonts w:cs="Times New Roman"/>
          <w:b w:val="0"/>
          <w:bCs/>
          <w:i w:val="0"/>
          <w:iCs/>
          <w:szCs w:val="26"/>
          <w:lang w:val="en-US"/>
        </w:rPr>
        <w:t xml:space="preserve"> </w:t>
      </w:r>
      <w:proofErr w:type="spellStart"/>
      <w:r w:rsidR="00622725">
        <w:rPr>
          <w:rFonts w:cs="Times New Roman"/>
          <w:b w:val="0"/>
          <w:bCs/>
          <w:i w:val="0"/>
          <w:iCs/>
          <w:szCs w:val="26"/>
          <w:lang w:val="en-US"/>
        </w:rPr>
        <w:t>sĩ</w:t>
      </w:r>
      <w:proofErr w:type="spellEnd"/>
      <w:r w:rsidR="00622725">
        <w:rPr>
          <w:rFonts w:cs="Times New Roman"/>
          <w:b w:val="0"/>
          <w:bCs/>
          <w:i w:val="0"/>
          <w:iCs/>
          <w:szCs w:val="26"/>
          <w:lang w:val="en-US"/>
        </w:rPr>
        <w:t>)</w:t>
      </w:r>
      <w:r w:rsidRPr="00905CFF">
        <w:rPr>
          <w:rFonts w:cs="Times New Roman"/>
          <w:b w:val="0"/>
          <w:bCs/>
          <w:i w:val="0"/>
          <w:iCs/>
          <w:szCs w:val="26"/>
          <w:lang w:val="en-US"/>
        </w:rPr>
        <w:t>:</w:t>
      </w:r>
    </w:p>
    <w:p w14:paraId="6BDBF90A" w14:textId="349AC0CC" w:rsidR="00083B7E" w:rsidRPr="00905CFF" w:rsidRDefault="00083B7E" w:rsidP="00083B7E">
      <w:pPr>
        <w:jc w:val="center"/>
        <w:rPr>
          <w:rFonts w:ascii="Times New Roman" w:hAnsi="Times New Roman" w:cs="Times New Roman"/>
          <w:lang w:val="en-US"/>
        </w:rPr>
      </w:pPr>
      <w:r w:rsidRPr="00905CFF">
        <w:rPr>
          <w:rFonts w:ascii="Times New Roman" w:hAnsi="Times New Roman" w:cs="Times New Roman"/>
          <w:noProof/>
          <w:lang w:val="en-US"/>
        </w:rPr>
        <w:drawing>
          <wp:inline distT="0" distB="0" distL="0" distR="0" wp14:anchorId="2FE31A7E" wp14:editId="66A47B1B">
            <wp:extent cx="5287739" cy="2987040"/>
            <wp:effectExtent l="0" t="0" r="8255" b="3810"/>
            <wp:docPr id="197581206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12060" name="Picture 1" descr="A screenshot of a diagram&#10;&#10;Description automatically generated"/>
                    <pic:cNvPicPr/>
                  </pic:nvPicPr>
                  <pic:blipFill>
                    <a:blip r:embed="rId51"/>
                    <a:stretch>
                      <a:fillRect/>
                    </a:stretch>
                  </pic:blipFill>
                  <pic:spPr>
                    <a:xfrm>
                      <a:off x="0" y="0"/>
                      <a:ext cx="5294075" cy="2990619"/>
                    </a:xfrm>
                    <a:prstGeom prst="rect">
                      <a:avLst/>
                    </a:prstGeom>
                  </pic:spPr>
                </pic:pic>
              </a:graphicData>
            </a:graphic>
          </wp:inline>
        </w:drawing>
      </w:r>
    </w:p>
    <w:p w14:paraId="3EE60AA3" w14:textId="0E4F4210" w:rsidR="001768A2" w:rsidRPr="00905CFF" w:rsidRDefault="00083B7E" w:rsidP="00E1431C">
      <w:pPr>
        <w:pStyle w:val="Heading7"/>
        <w:spacing w:line="360" w:lineRule="auto"/>
        <w:rPr>
          <w:rFonts w:cs="Times New Roman"/>
          <w:szCs w:val="26"/>
          <w:lang w:val="en-US"/>
        </w:rPr>
      </w:pPr>
      <w:bookmarkStart w:id="114" w:name="_Toc186464326"/>
      <w:r w:rsidRPr="00905CFF">
        <w:rPr>
          <w:rFonts w:eastAsia="Times New Roman" w:cs="Times New Roman"/>
        </w:rPr>
        <w:t xml:space="preserve">Hình </w:t>
      </w:r>
      <w:r w:rsidR="001642AA"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3</w:t>
      </w:r>
      <w:r w:rsidR="001642AA" w:rsidRPr="00905CFF">
        <w:rPr>
          <w:rFonts w:eastAsia="Times New Roman" w:cs="Times New Roman"/>
          <w:lang w:val="en-US"/>
        </w:rPr>
        <w:t>1</w:t>
      </w:r>
      <w:r w:rsidRPr="00905CFF">
        <w:rPr>
          <w:rFonts w:eastAsia="Times New Roman" w:cs="Times New Roman"/>
        </w:rPr>
        <w:t xml:space="preserve"> </w:t>
      </w:r>
      <w:proofErr w:type="spellStart"/>
      <w:r w:rsidRPr="00905CFF">
        <w:rPr>
          <w:rFonts w:eastAsia="Times New Roman" w:cs="Times New Roman"/>
          <w:lang w:val="en-US"/>
        </w:rPr>
        <w:t>Biểu</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đồ</w:t>
      </w:r>
      <w:proofErr w:type="spellEnd"/>
      <w:r w:rsidRPr="00905CFF">
        <w:rPr>
          <w:rFonts w:eastAsia="Times New Roman" w:cs="Times New Roman"/>
          <w:lang w:val="en-US"/>
        </w:rPr>
        <w:t xml:space="preserve"> </w:t>
      </w:r>
      <w:proofErr w:type="spellStart"/>
      <w:r w:rsidRPr="00905CFF">
        <w:rPr>
          <w:rFonts w:eastAsia="Times New Roman" w:cs="Times New Roman"/>
          <w:lang w:val="en-US"/>
        </w:rPr>
        <w:t>hoạt</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động</w:t>
      </w:r>
      <w:proofErr w:type="spellEnd"/>
      <w:r w:rsidRPr="00905CFF">
        <w:rPr>
          <w:rFonts w:eastAsia="Times New Roman" w:cs="Times New Roman"/>
          <w:lang w:val="en-US"/>
        </w:rPr>
        <w:t xml:space="preserve"> </w:t>
      </w:r>
      <w:r w:rsidRPr="00905CFF">
        <w:rPr>
          <w:rFonts w:cs="Times New Roman"/>
          <w:szCs w:val="26"/>
          <w:lang w:val="en-US"/>
        </w:rPr>
        <w:t xml:space="preserve">Quản </w:t>
      </w:r>
      <w:proofErr w:type="spellStart"/>
      <w:r w:rsidRPr="00905CFF">
        <w:rPr>
          <w:rFonts w:cs="Times New Roman"/>
          <w:szCs w:val="26"/>
          <w:lang w:val="en-US"/>
        </w:rPr>
        <w:t>lý</w:t>
      </w:r>
      <w:proofErr w:type="spellEnd"/>
      <w:r w:rsidRPr="00905CFF">
        <w:rPr>
          <w:rFonts w:cs="Times New Roman"/>
          <w:szCs w:val="26"/>
          <w:lang w:val="en-US"/>
        </w:rPr>
        <w:t xml:space="preserve"> </w:t>
      </w:r>
      <w:proofErr w:type="spellStart"/>
      <w:r w:rsidRPr="00905CFF">
        <w:rPr>
          <w:rFonts w:cs="Times New Roman"/>
          <w:szCs w:val="26"/>
          <w:lang w:val="en-US"/>
        </w:rPr>
        <w:t>bệnh</w:t>
      </w:r>
      <w:proofErr w:type="spellEnd"/>
      <w:r w:rsidRPr="00905CFF">
        <w:rPr>
          <w:rFonts w:cs="Times New Roman"/>
          <w:szCs w:val="26"/>
          <w:lang w:val="en-US"/>
        </w:rPr>
        <w:t xml:space="preserve"> </w:t>
      </w:r>
      <w:proofErr w:type="spellStart"/>
      <w:r w:rsidRPr="00905CFF">
        <w:rPr>
          <w:rFonts w:cs="Times New Roman"/>
          <w:szCs w:val="26"/>
          <w:lang w:val="en-US"/>
        </w:rPr>
        <w:t>nhân</w:t>
      </w:r>
      <w:proofErr w:type="spellEnd"/>
      <w:r w:rsidR="00622725">
        <w:rPr>
          <w:rFonts w:cs="Times New Roman"/>
          <w:szCs w:val="26"/>
          <w:lang w:val="en-US"/>
        </w:rPr>
        <w:t xml:space="preserve"> (</w:t>
      </w:r>
      <w:proofErr w:type="spellStart"/>
      <w:r w:rsidR="00622725">
        <w:rPr>
          <w:rFonts w:cs="Times New Roman"/>
          <w:szCs w:val="26"/>
          <w:lang w:val="en-US"/>
        </w:rPr>
        <w:t>Bác</w:t>
      </w:r>
      <w:proofErr w:type="spellEnd"/>
      <w:r w:rsidR="00622725">
        <w:rPr>
          <w:rFonts w:cs="Times New Roman"/>
          <w:szCs w:val="26"/>
          <w:lang w:val="en-US"/>
        </w:rPr>
        <w:t xml:space="preserve"> </w:t>
      </w:r>
      <w:proofErr w:type="spellStart"/>
      <w:r w:rsidR="00622725">
        <w:rPr>
          <w:rFonts w:cs="Times New Roman"/>
          <w:szCs w:val="26"/>
          <w:lang w:val="en-US"/>
        </w:rPr>
        <w:t>sĩ</w:t>
      </w:r>
      <w:proofErr w:type="spellEnd"/>
      <w:r w:rsidR="00622725">
        <w:rPr>
          <w:rFonts w:cs="Times New Roman"/>
          <w:szCs w:val="26"/>
          <w:lang w:val="en-US"/>
        </w:rPr>
        <w:t>)</w:t>
      </w:r>
      <w:bookmarkEnd w:id="114"/>
    </w:p>
    <w:p w14:paraId="37032086" w14:textId="77777777" w:rsidR="00E1431C" w:rsidRPr="00905CFF" w:rsidRDefault="00E1431C" w:rsidP="00E1431C">
      <w:pPr>
        <w:rPr>
          <w:rFonts w:ascii="Times New Roman" w:hAnsi="Times New Roman" w:cs="Times New Roman"/>
          <w:lang w:val="en-US"/>
        </w:rPr>
      </w:pPr>
    </w:p>
    <w:p w14:paraId="5E561B0C" w14:textId="5EFB7EE2" w:rsidR="00751C85" w:rsidRPr="00905CFF" w:rsidRDefault="00083B7E" w:rsidP="009613A3">
      <w:pPr>
        <w:pStyle w:val="ListParagraph"/>
        <w:numPr>
          <w:ilvl w:val="0"/>
          <w:numId w:val="158"/>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bình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luận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w:t>
      </w:r>
    </w:p>
    <w:p w14:paraId="75D94E5E" w14:textId="102CB8FF" w:rsidR="00083B7E" w:rsidRPr="00905CFF" w:rsidRDefault="00083B7E" w:rsidP="00083B7E">
      <w:pPr>
        <w:jc w:val="center"/>
        <w:rPr>
          <w:rFonts w:ascii="Times New Roman" w:hAnsi="Times New Roman" w:cs="Times New Roman"/>
          <w:lang w:val="en-US"/>
        </w:rPr>
      </w:pPr>
      <w:r w:rsidRPr="00905CFF">
        <w:rPr>
          <w:rFonts w:ascii="Times New Roman" w:hAnsi="Times New Roman" w:cs="Times New Roman"/>
          <w:noProof/>
          <w:lang w:val="en-US"/>
        </w:rPr>
        <w:drawing>
          <wp:inline distT="0" distB="0" distL="0" distR="0" wp14:anchorId="1EC1B993" wp14:editId="51DF8564">
            <wp:extent cx="5269573" cy="3078480"/>
            <wp:effectExtent l="0" t="0" r="7620" b="7620"/>
            <wp:docPr id="152669113" name="Picture 1" descr="A diagram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113" name="Picture 1" descr="A diagram of a chat&#10;&#10;Description automatically generated with medium confidence"/>
                    <pic:cNvPicPr/>
                  </pic:nvPicPr>
                  <pic:blipFill>
                    <a:blip r:embed="rId52"/>
                    <a:stretch>
                      <a:fillRect/>
                    </a:stretch>
                  </pic:blipFill>
                  <pic:spPr>
                    <a:xfrm>
                      <a:off x="0" y="0"/>
                      <a:ext cx="5281469" cy="3085430"/>
                    </a:xfrm>
                    <a:prstGeom prst="rect">
                      <a:avLst/>
                    </a:prstGeom>
                  </pic:spPr>
                </pic:pic>
              </a:graphicData>
            </a:graphic>
          </wp:inline>
        </w:drawing>
      </w:r>
    </w:p>
    <w:p w14:paraId="2CA05C78" w14:textId="6AAE41A0" w:rsidR="00083B7E" w:rsidRPr="00905CFF" w:rsidRDefault="00083B7E" w:rsidP="00083B7E">
      <w:pPr>
        <w:pStyle w:val="Heading7"/>
        <w:spacing w:line="360" w:lineRule="auto"/>
        <w:rPr>
          <w:rFonts w:eastAsia="Times New Roman" w:cs="Times New Roman"/>
          <w:lang w:val="en-US"/>
        </w:rPr>
      </w:pPr>
      <w:bookmarkStart w:id="115" w:name="_Toc186464327"/>
      <w:r w:rsidRPr="00905CFF">
        <w:rPr>
          <w:rFonts w:eastAsia="Times New Roman" w:cs="Times New Roman"/>
        </w:rPr>
        <w:t xml:space="preserve">Hình </w:t>
      </w:r>
      <w:r w:rsidR="001642AA"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3</w:t>
      </w:r>
      <w:r w:rsidR="001642AA" w:rsidRPr="00905CFF">
        <w:rPr>
          <w:rFonts w:eastAsia="Times New Roman" w:cs="Times New Roman"/>
          <w:lang w:val="en-US"/>
        </w:rPr>
        <w:t>2</w:t>
      </w:r>
      <w:r w:rsidRPr="00905CFF">
        <w:rPr>
          <w:rFonts w:eastAsia="Times New Roman" w:cs="Times New Roman"/>
        </w:rPr>
        <w:t xml:space="preserve"> </w:t>
      </w:r>
      <w:proofErr w:type="spellStart"/>
      <w:r w:rsidRPr="00905CFF">
        <w:rPr>
          <w:rFonts w:eastAsia="Times New Roman" w:cs="Times New Roman"/>
          <w:lang w:val="en-US"/>
        </w:rPr>
        <w:t>Biểu</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đồ</w:t>
      </w:r>
      <w:proofErr w:type="spellEnd"/>
      <w:r w:rsidRPr="00905CFF">
        <w:rPr>
          <w:rFonts w:eastAsia="Times New Roman" w:cs="Times New Roman"/>
          <w:lang w:val="en-US"/>
        </w:rPr>
        <w:t xml:space="preserve"> </w:t>
      </w:r>
      <w:proofErr w:type="spellStart"/>
      <w:r w:rsidRPr="00905CFF">
        <w:rPr>
          <w:rFonts w:eastAsia="Times New Roman" w:cs="Times New Roman"/>
          <w:lang w:val="en-US"/>
        </w:rPr>
        <w:t>hoạt</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động</w:t>
      </w:r>
      <w:proofErr w:type="spellEnd"/>
      <w:r w:rsidRPr="00905CFF">
        <w:rPr>
          <w:rFonts w:eastAsia="Times New Roman" w:cs="Times New Roman"/>
          <w:lang w:val="en-US"/>
        </w:rPr>
        <w:t xml:space="preserve"> </w:t>
      </w:r>
      <w:r w:rsidRPr="00905CFF">
        <w:rPr>
          <w:rFonts w:cs="Times New Roman"/>
          <w:szCs w:val="26"/>
          <w:lang w:val="en-US"/>
        </w:rPr>
        <w:t xml:space="preserve">Quản </w:t>
      </w:r>
      <w:proofErr w:type="spellStart"/>
      <w:r w:rsidRPr="00905CFF">
        <w:rPr>
          <w:rFonts w:cs="Times New Roman"/>
          <w:szCs w:val="26"/>
          <w:lang w:val="en-US"/>
        </w:rPr>
        <w:t>lý</w:t>
      </w:r>
      <w:proofErr w:type="spellEnd"/>
      <w:r w:rsidRPr="00905CFF">
        <w:rPr>
          <w:rFonts w:cs="Times New Roman"/>
          <w:szCs w:val="26"/>
          <w:lang w:val="en-US"/>
        </w:rPr>
        <w:t xml:space="preserve"> </w:t>
      </w:r>
      <w:proofErr w:type="spellStart"/>
      <w:r w:rsidRPr="00905CFF">
        <w:rPr>
          <w:rFonts w:cs="Times New Roman"/>
          <w:szCs w:val="26"/>
          <w:lang w:val="en-US"/>
        </w:rPr>
        <w:t>bình</w:t>
      </w:r>
      <w:proofErr w:type="spellEnd"/>
      <w:r w:rsidRPr="00905CFF">
        <w:rPr>
          <w:rFonts w:cs="Times New Roman"/>
          <w:szCs w:val="26"/>
          <w:lang w:val="en-US"/>
        </w:rPr>
        <w:t xml:space="preserve"> </w:t>
      </w:r>
      <w:proofErr w:type="spellStart"/>
      <w:r w:rsidRPr="00905CFF">
        <w:rPr>
          <w:rFonts w:cs="Times New Roman"/>
          <w:szCs w:val="26"/>
          <w:lang w:val="en-US"/>
        </w:rPr>
        <w:t>luận</w:t>
      </w:r>
      <w:proofErr w:type="spellEnd"/>
      <w:r w:rsidR="00622725">
        <w:rPr>
          <w:rFonts w:cs="Times New Roman"/>
          <w:szCs w:val="26"/>
          <w:lang w:val="en-US"/>
        </w:rPr>
        <w:t xml:space="preserve"> (</w:t>
      </w:r>
      <w:proofErr w:type="spellStart"/>
      <w:r w:rsidR="00622725">
        <w:rPr>
          <w:rFonts w:cs="Times New Roman"/>
          <w:szCs w:val="26"/>
          <w:lang w:val="en-US"/>
        </w:rPr>
        <w:t>Bác</w:t>
      </w:r>
      <w:proofErr w:type="spellEnd"/>
      <w:r w:rsidR="00622725">
        <w:rPr>
          <w:rFonts w:cs="Times New Roman"/>
          <w:szCs w:val="26"/>
          <w:lang w:val="en-US"/>
        </w:rPr>
        <w:t xml:space="preserve"> </w:t>
      </w:r>
      <w:proofErr w:type="spellStart"/>
      <w:r w:rsidR="00622725">
        <w:rPr>
          <w:rFonts w:cs="Times New Roman"/>
          <w:szCs w:val="26"/>
          <w:lang w:val="en-US"/>
        </w:rPr>
        <w:t>sĩ</w:t>
      </w:r>
      <w:proofErr w:type="spellEnd"/>
      <w:r w:rsidR="00622725">
        <w:rPr>
          <w:rFonts w:cs="Times New Roman"/>
          <w:szCs w:val="26"/>
          <w:lang w:val="en-US"/>
        </w:rPr>
        <w:t>)</w:t>
      </w:r>
      <w:bookmarkEnd w:id="115"/>
    </w:p>
    <w:p w14:paraId="4080EB3E" w14:textId="77777777" w:rsidR="00083B7E" w:rsidRPr="00905CFF" w:rsidRDefault="00083B7E" w:rsidP="00083B7E">
      <w:pPr>
        <w:rPr>
          <w:rFonts w:ascii="Times New Roman" w:hAnsi="Times New Roman" w:cs="Times New Roman"/>
          <w:lang w:val="en-US"/>
        </w:rPr>
      </w:pPr>
    </w:p>
    <w:p w14:paraId="2751DF08" w14:textId="77777777" w:rsidR="00751C85" w:rsidRPr="00905CFF" w:rsidRDefault="00751C85" w:rsidP="00083B7E">
      <w:pPr>
        <w:rPr>
          <w:rFonts w:ascii="Times New Roman" w:hAnsi="Times New Roman" w:cs="Times New Roman"/>
          <w:lang w:val="en-US"/>
        </w:rPr>
      </w:pPr>
    </w:p>
    <w:p w14:paraId="32F7921A" w14:textId="77777777" w:rsidR="00751C85" w:rsidRPr="00905CFF" w:rsidRDefault="00751C85" w:rsidP="00083B7E">
      <w:pPr>
        <w:rPr>
          <w:rFonts w:ascii="Times New Roman" w:hAnsi="Times New Roman" w:cs="Times New Roman"/>
          <w:lang w:val="en-US"/>
        </w:rPr>
      </w:pPr>
    </w:p>
    <w:p w14:paraId="62758AE9" w14:textId="77777777" w:rsidR="00751C85" w:rsidRPr="00905CFF" w:rsidRDefault="00751C85" w:rsidP="00083B7E">
      <w:pPr>
        <w:rPr>
          <w:rFonts w:ascii="Times New Roman" w:hAnsi="Times New Roman" w:cs="Times New Roman"/>
          <w:lang w:val="en-US"/>
        </w:rPr>
      </w:pPr>
    </w:p>
    <w:p w14:paraId="343B1961" w14:textId="77777777" w:rsidR="00751C85" w:rsidRPr="00905CFF" w:rsidRDefault="00751C85" w:rsidP="00083B7E">
      <w:pPr>
        <w:rPr>
          <w:rFonts w:ascii="Times New Roman" w:hAnsi="Times New Roman" w:cs="Times New Roman"/>
          <w:lang w:val="en-US"/>
        </w:rPr>
      </w:pPr>
    </w:p>
    <w:p w14:paraId="64AF86ED" w14:textId="77777777" w:rsidR="00751C85" w:rsidRPr="00905CFF" w:rsidRDefault="00751C85" w:rsidP="00083B7E">
      <w:pPr>
        <w:rPr>
          <w:rFonts w:ascii="Times New Roman" w:hAnsi="Times New Roman" w:cs="Times New Roman"/>
          <w:lang w:val="en-US"/>
        </w:rPr>
      </w:pPr>
    </w:p>
    <w:p w14:paraId="1B544126" w14:textId="77777777" w:rsidR="00751C85" w:rsidRPr="00905CFF" w:rsidRDefault="00751C85" w:rsidP="00083B7E">
      <w:pPr>
        <w:rPr>
          <w:rFonts w:ascii="Times New Roman" w:hAnsi="Times New Roman" w:cs="Times New Roman"/>
          <w:lang w:val="en-US"/>
        </w:rPr>
      </w:pPr>
    </w:p>
    <w:p w14:paraId="4EF0BEC4" w14:textId="77777777" w:rsidR="00751C85" w:rsidRPr="00905CFF" w:rsidRDefault="00751C85" w:rsidP="00083B7E">
      <w:pPr>
        <w:rPr>
          <w:rFonts w:ascii="Times New Roman" w:hAnsi="Times New Roman" w:cs="Times New Roman"/>
          <w:lang w:val="en-US"/>
        </w:rPr>
      </w:pPr>
    </w:p>
    <w:p w14:paraId="1E477DD1" w14:textId="3CE2C076" w:rsidR="00083B7E" w:rsidRPr="00905CFF" w:rsidRDefault="00B45B0C" w:rsidP="00083B7E">
      <w:pPr>
        <w:pStyle w:val="Heading3"/>
        <w:spacing w:before="60" w:after="60" w:line="360" w:lineRule="auto"/>
        <w:rPr>
          <w:lang w:val="en-US"/>
        </w:rPr>
      </w:pPr>
      <w:bookmarkStart w:id="116" w:name="_Toc186463502"/>
      <w:r w:rsidRPr="00905CFF">
        <w:rPr>
          <w:lang w:val="en-US"/>
        </w:rPr>
        <w:lastRenderedPageBreak/>
        <w:t>3</w:t>
      </w:r>
      <w:r w:rsidR="00083B7E" w:rsidRPr="00905CFF">
        <w:rPr>
          <w:lang w:val="en-US"/>
        </w:rPr>
        <w:t>.3</w:t>
      </w:r>
      <w:r w:rsidR="00083B7E" w:rsidRPr="00905CFF">
        <w:t>.</w:t>
      </w:r>
      <w:r w:rsidR="00083B7E" w:rsidRPr="00905CFF">
        <w:rPr>
          <w:lang w:val="en-US"/>
        </w:rPr>
        <w:t xml:space="preserve">4 </w:t>
      </w:r>
      <w:proofErr w:type="spellStart"/>
      <w:r w:rsidR="00083B7E" w:rsidRPr="00905CFF">
        <w:rPr>
          <w:lang w:val="en-US"/>
        </w:rPr>
        <w:t>Biểu</w:t>
      </w:r>
      <w:proofErr w:type="spellEnd"/>
      <w:r w:rsidR="00083B7E" w:rsidRPr="00905CFF">
        <w:rPr>
          <w:lang w:val="en-US"/>
        </w:rPr>
        <w:t xml:space="preserve"> </w:t>
      </w:r>
      <w:proofErr w:type="spellStart"/>
      <w:r w:rsidR="00083B7E" w:rsidRPr="00905CFF">
        <w:rPr>
          <w:lang w:val="en-US"/>
        </w:rPr>
        <w:t>đồ</w:t>
      </w:r>
      <w:proofErr w:type="spellEnd"/>
      <w:r w:rsidR="00083B7E" w:rsidRPr="00905CFF">
        <w:rPr>
          <w:lang w:val="en-US"/>
        </w:rPr>
        <w:t xml:space="preserve"> </w:t>
      </w:r>
      <w:proofErr w:type="spellStart"/>
      <w:r w:rsidR="00083B7E" w:rsidRPr="00905CFF">
        <w:rPr>
          <w:lang w:val="en-US"/>
        </w:rPr>
        <w:t>hoạt</w:t>
      </w:r>
      <w:proofErr w:type="spellEnd"/>
      <w:r w:rsidR="00083B7E" w:rsidRPr="00905CFF">
        <w:rPr>
          <w:lang w:val="en-US"/>
        </w:rPr>
        <w:t xml:space="preserve"> </w:t>
      </w:r>
      <w:proofErr w:type="spellStart"/>
      <w:r w:rsidR="00083B7E" w:rsidRPr="00905CFF">
        <w:rPr>
          <w:lang w:val="en-US"/>
        </w:rPr>
        <w:t>động</w:t>
      </w:r>
      <w:proofErr w:type="spellEnd"/>
      <w:r w:rsidR="00083B7E" w:rsidRPr="00905CFF">
        <w:rPr>
          <w:lang w:val="en-US"/>
        </w:rPr>
        <w:t xml:space="preserve"> </w:t>
      </w:r>
      <w:proofErr w:type="spellStart"/>
      <w:r w:rsidR="00083B7E" w:rsidRPr="00905CFF">
        <w:rPr>
          <w:lang w:val="en-US"/>
        </w:rPr>
        <w:t>cho</w:t>
      </w:r>
      <w:proofErr w:type="spellEnd"/>
      <w:r w:rsidR="00083B7E" w:rsidRPr="00905CFF">
        <w:rPr>
          <w:lang w:val="en-US"/>
        </w:rPr>
        <w:t xml:space="preserve"> </w:t>
      </w:r>
      <w:proofErr w:type="spellStart"/>
      <w:r w:rsidR="00083B7E" w:rsidRPr="00905CFF">
        <w:rPr>
          <w:lang w:val="en-US"/>
        </w:rPr>
        <w:t>các</w:t>
      </w:r>
      <w:proofErr w:type="spellEnd"/>
      <w:r w:rsidR="00083B7E" w:rsidRPr="00905CFF">
        <w:rPr>
          <w:lang w:val="en-US"/>
        </w:rPr>
        <w:t xml:space="preserve"> </w:t>
      </w:r>
      <w:proofErr w:type="spellStart"/>
      <w:r w:rsidR="00083B7E" w:rsidRPr="00905CFF">
        <w:rPr>
          <w:lang w:val="en-US"/>
        </w:rPr>
        <w:t>chức</w:t>
      </w:r>
      <w:proofErr w:type="spellEnd"/>
      <w:r w:rsidR="00083B7E" w:rsidRPr="00905CFF">
        <w:rPr>
          <w:lang w:val="en-US"/>
        </w:rPr>
        <w:t xml:space="preserve"> </w:t>
      </w:r>
      <w:proofErr w:type="spellStart"/>
      <w:r w:rsidR="00083B7E" w:rsidRPr="00905CFF">
        <w:rPr>
          <w:lang w:val="en-US"/>
        </w:rPr>
        <w:t>năng</w:t>
      </w:r>
      <w:proofErr w:type="spellEnd"/>
      <w:r w:rsidR="00083B7E" w:rsidRPr="00905CFF">
        <w:rPr>
          <w:lang w:val="en-US"/>
        </w:rPr>
        <w:t xml:space="preserve"> </w:t>
      </w:r>
      <w:proofErr w:type="spellStart"/>
      <w:r w:rsidR="00083B7E" w:rsidRPr="00905CFF">
        <w:rPr>
          <w:lang w:val="en-US"/>
        </w:rPr>
        <w:t>của</w:t>
      </w:r>
      <w:proofErr w:type="spellEnd"/>
      <w:r w:rsidR="00083B7E" w:rsidRPr="00905CFF">
        <w:rPr>
          <w:lang w:val="en-US"/>
        </w:rPr>
        <w:t xml:space="preserve"> </w:t>
      </w:r>
      <w:proofErr w:type="spellStart"/>
      <w:r w:rsidR="00083B7E" w:rsidRPr="00905CFF">
        <w:rPr>
          <w:lang w:val="en-US"/>
        </w:rPr>
        <w:t>quản</w:t>
      </w:r>
      <w:proofErr w:type="spellEnd"/>
      <w:r w:rsidR="00083B7E" w:rsidRPr="00905CFF">
        <w:rPr>
          <w:lang w:val="en-US"/>
        </w:rPr>
        <w:t xml:space="preserve"> </w:t>
      </w:r>
      <w:proofErr w:type="spellStart"/>
      <w:r w:rsidR="00083B7E" w:rsidRPr="00905CFF">
        <w:rPr>
          <w:lang w:val="en-US"/>
        </w:rPr>
        <w:t>trị</w:t>
      </w:r>
      <w:proofErr w:type="spellEnd"/>
      <w:r w:rsidR="00083B7E" w:rsidRPr="00905CFF">
        <w:rPr>
          <w:lang w:val="en-US"/>
        </w:rPr>
        <w:t xml:space="preserve"> </w:t>
      </w:r>
      <w:proofErr w:type="spellStart"/>
      <w:r w:rsidR="00083B7E" w:rsidRPr="00905CFF">
        <w:rPr>
          <w:lang w:val="en-US"/>
        </w:rPr>
        <w:t>viên</w:t>
      </w:r>
      <w:bookmarkEnd w:id="116"/>
      <w:proofErr w:type="spellEnd"/>
    </w:p>
    <w:p w14:paraId="0992EF0B" w14:textId="174E98C2" w:rsidR="007E4C84" w:rsidRPr="00905CFF" w:rsidRDefault="005179B3" w:rsidP="00751C85">
      <w:pPr>
        <w:pStyle w:val="ListParagraph"/>
        <w:numPr>
          <w:ilvl w:val="0"/>
          <w:numId w:val="159"/>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001768A2" w:rsidRPr="00905CFF">
        <w:rPr>
          <w:rFonts w:cs="Times New Roman"/>
          <w:b w:val="0"/>
          <w:bCs/>
          <w:i w:val="0"/>
          <w:iCs/>
          <w:szCs w:val="26"/>
          <w:lang w:val="en-US"/>
        </w:rPr>
        <w:t>lý</w:t>
      </w:r>
      <w:proofErr w:type="spellEnd"/>
      <w:r w:rsidR="001768A2" w:rsidRPr="00905CFF">
        <w:rPr>
          <w:rFonts w:cs="Times New Roman"/>
          <w:b w:val="0"/>
          <w:bCs/>
          <w:i w:val="0"/>
          <w:iCs/>
          <w:szCs w:val="26"/>
          <w:lang w:val="en-US"/>
        </w:rPr>
        <w:t xml:space="preserve"> </w:t>
      </w:r>
      <w:proofErr w:type="spellStart"/>
      <w:r w:rsidR="001768A2" w:rsidRPr="00905CFF">
        <w:rPr>
          <w:rFonts w:cs="Times New Roman"/>
          <w:b w:val="0"/>
          <w:bCs/>
          <w:i w:val="0"/>
          <w:iCs/>
          <w:szCs w:val="26"/>
          <w:lang w:val="en-US"/>
        </w:rPr>
        <w:t>dịch</w:t>
      </w:r>
      <w:proofErr w:type="spellEnd"/>
      <w:r w:rsidR="001768A2" w:rsidRPr="00905CFF">
        <w:rPr>
          <w:rFonts w:cs="Times New Roman"/>
          <w:b w:val="0"/>
          <w:bCs/>
          <w:i w:val="0"/>
          <w:iCs/>
          <w:szCs w:val="26"/>
          <w:lang w:val="en-US"/>
        </w:rPr>
        <w:t xml:space="preserve"> </w:t>
      </w:r>
      <w:proofErr w:type="spellStart"/>
      <w:r w:rsidR="001768A2" w:rsidRPr="00905CFF">
        <w:rPr>
          <w:rFonts w:cs="Times New Roman"/>
          <w:b w:val="0"/>
          <w:bCs/>
          <w:i w:val="0"/>
          <w:iCs/>
          <w:szCs w:val="26"/>
          <w:lang w:val="en-US"/>
        </w:rPr>
        <w:t>vụ</w:t>
      </w:r>
      <w:proofErr w:type="spellEnd"/>
      <w:r w:rsidR="001768A2" w:rsidRPr="00905CFF">
        <w:rPr>
          <w:rFonts w:cs="Times New Roman"/>
          <w:b w:val="0"/>
          <w:bCs/>
          <w:i w:val="0"/>
          <w:iCs/>
          <w:szCs w:val="26"/>
          <w:lang w:val="en-US"/>
        </w:rPr>
        <w:t>:</w:t>
      </w:r>
    </w:p>
    <w:p w14:paraId="4A3660AB" w14:textId="77777777" w:rsidR="00751C85" w:rsidRPr="00905CFF" w:rsidRDefault="00751C85" w:rsidP="009613A3">
      <w:pPr>
        <w:jc w:val="both"/>
        <w:rPr>
          <w:rFonts w:ascii="Times New Roman" w:hAnsi="Times New Roman" w:cs="Times New Roman"/>
          <w:bCs/>
          <w:iCs/>
          <w:szCs w:val="26"/>
          <w:lang w:val="en-US"/>
        </w:rPr>
      </w:pPr>
    </w:p>
    <w:p w14:paraId="5CB07F7B" w14:textId="4D22D675" w:rsidR="00B328A4" w:rsidRPr="00905CFF" w:rsidRDefault="005179B3" w:rsidP="001768A2">
      <w:pPr>
        <w:jc w:val="center"/>
        <w:rPr>
          <w:rFonts w:ascii="Times New Roman" w:hAnsi="Times New Roman" w:cs="Times New Roman"/>
          <w:lang w:val="en-US"/>
        </w:rPr>
      </w:pPr>
      <w:r w:rsidRPr="00905CFF">
        <w:rPr>
          <w:rFonts w:ascii="Times New Roman" w:hAnsi="Times New Roman" w:cs="Times New Roman"/>
          <w:noProof/>
          <w:lang w:val="en-US"/>
        </w:rPr>
        <w:drawing>
          <wp:inline distT="0" distB="0" distL="0" distR="0" wp14:anchorId="4C8A2955" wp14:editId="11F8A58C">
            <wp:extent cx="5775055" cy="3185160"/>
            <wp:effectExtent l="0" t="0" r="0" b="0"/>
            <wp:docPr id="60755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56409" name=""/>
                    <pic:cNvPicPr/>
                  </pic:nvPicPr>
                  <pic:blipFill>
                    <a:blip r:embed="rId53"/>
                    <a:stretch>
                      <a:fillRect/>
                    </a:stretch>
                  </pic:blipFill>
                  <pic:spPr>
                    <a:xfrm>
                      <a:off x="0" y="0"/>
                      <a:ext cx="5784069" cy="3190131"/>
                    </a:xfrm>
                    <a:prstGeom prst="rect">
                      <a:avLst/>
                    </a:prstGeom>
                  </pic:spPr>
                </pic:pic>
              </a:graphicData>
            </a:graphic>
          </wp:inline>
        </w:drawing>
      </w:r>
    </w:p>
    <w:p w14:paraId="7A177B41" w14:textId="49427150" w:rsidR="00B328A4" w:rsidRPr="00905CFF" w:rsidRDefault="00B328A4" w:rsidP="00B328A4">
      <w:pPr>
        <w:pStyle w:val="Heading7"/>
        <w:spacing w:line="360" w:lineRule="auto"/>
        <w:rPr>
          <w:rFonts w:eastAsia="Times New Roman" w:cs="Times New Roman"/>
          <w:lang w:val="en-US"/>
        </w:rPr>
      </w:pPr>
      <w:bookmarkStart w:id="117" w:name="_Toc186464328"/>
      <w:r w:rsidRPr="00905CFF">
        <w:rPr>
          <w:rFonts w:eastAsia="Times New Roman" w:cs="Times New Roman"/>
        </w:rPr>
        <w:t xml:space="preserve">Hình </w:t>
      </w:r>
      <w:r w:rsidR="001642AA" w:rsidRPr="00905CFF">
        <w:rPr>
          <w:rFonts w:eastAsia="Times New Roman" w:cs="Times New Roman"/>
          <w:lang w:val="en-US"/>
        </w:rPr>
        <w:t>3</w:t>
      </w:r>
      <w:r w:rsidRPr="00905CFF">
        <w:rPr>
          <w:rFonts w:eastAsia="Times New Roman" w:cs="Times New Roman"/>
        </w:rPr>
        <w:t>.</w:t>
      </w:r>
      <w:r w:rsidR="001768A2" w:rsidRPr="00905CFF">
        <w:rPr>
          <w:rFonts w:eastAsia="Times New Roman" w:cs="Times New Roman"/>
          <w:lang w:val="en-US"/>
        </w:rPr>
        <w:t>3</w:t>
      </w:r>
      <w:r w:rsidR="001642AA" w:rsidRPr="00905CFF">
        <w:rPr>
          <w:rFonts w:eastAsia="Times New Roman" w:cs="Times New Roman"/>
          <w:lang w:val="en-US"/>
        </w:rPr>
        <w:t>3</w:t>
      </w:r>
      <w:r w:rsidRPr="00905CFF">
        <w:rPr>
          <w:rFonts w:eastAsia="Times New Roman" w:cs="Times New Roman"/>
        </w:rPr>
        <w:t xml:space="preserve"> </w:t>
      </w:r>
      <w:proofErr w:type="spellStart"/>
      <w:r w:rsidRPr="00905CFF">
        <w:rPr>
          <w:rFonts w:eastAsia="Times New Roman" w:cs="Times New Roman"/>
          <w:lang w:val="en-US"/>
        </w:rPr>
        <w:t>Biểu</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đồ</w:t>
      </w:r>
      <w:proofErr w:type="spellEnd"/>
      <w:r w:rsidRPr="00905CFF">
        <w:rPr>
          <w:rFonts w:eastAsia="Times New Roman" w:cs="Times New Roman"/>
          <w:lang w:val="en-US"/>
        </w:rPr>
        <w:t xml:space="preserve"> </w:t>
      </w:r>
      <w:proofErr w:type="spellStart"/>
      <w:r w:rsidRPr="00905CFF">
        <w:rPr>
          <w:rFonts w:eastAsia="Times New Roman" w:cs="Times New Roman"/>
          <w:lang w:val="en-US"/>
        </w:rPr>
        <w:t>hoạt</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động</w:t>
      </w:r>
      <w:proofErr w:type="spellEnd"/>
      <w:r w:rsidRPr="00905CFF">
        <w:rPr>
          <w:rFonts w:eastAsia="Times New Roman" w:cs="Times New Roman"/>
          <w:lang w:val="en-US"/>
        </w:rPr>
        <w:t xml:space="preserve"> Quản </w:t>
      </w:r>
      <w:proofErr w:type="spellStart"/>
      <w:r w:rsidRPr="00905CFF">
        <w:rPr>
          <w:rFonts w:eastAsia="Times New Roman" w:cs="Times New Roman"/>
          <w:lang w:val="en-US"/>
        </w:rPr>
        <w:t>lý</w:t>
      </w:r>
      <w:proofErr w:type="spellEnd"/>
      <w:r w:rsidRPr="00905CFF">
        <w:rPr>
          <w:rFonts w:eastAsia="Times New Roman" w:cs="Times New Roman"/>
          <w:lang w:val="en-US"/>
        </w:rPr>
        <w:t xml:space="preserve"> </w:t>
      </w:r>
      <w:proofErr w:type="spellStart"/>
      <w:r w:rsidRPr="00905CFF">
        <w:rPr>
          <w:rFonts w:eastAsia="Times New Roman" w:cs="Times New Roman"/>
          <w:lang w:val="en-US"/>
        </w:rPr>
        <w:t>dịch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vụ</w:t>
      </w:r>
      <w:bookmarkEnd w:id="117"/>
      <w:proofErr w:type="spellEnd"/>
    </w:p>
    <w:p w14:paraId="297F7726" w14:textId="39A4CD2C" w:rsidR="007E3994" w:rsidRPr="00905CFF" w:rsidRDefault="001768A2" w:rsidP="00751C85">
      <w:pPr>
        <w:pStyle w:val="ListParagraph"/>
        <w:numPr>
          <w:ilvl w:val="0"/>
          <w:numId w:val="160"/>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w:t>
      </w:r>
    </w:p>
    <w:p w14:paraId="10214D33" w14:textId="77777777" w:rsidR="00751C85" w:rsidRPr="00905CFF" w:rsidRDefault="00751C85" w:rsidP="00751C85">
      <w:pPr>
        <w:ind w:left="360"/>
        <w:jc w:val="both"/>
        <w:rPr>
          <w:rFonts w:ascii="Times New Roman" w:hAnsi="Times New Roman" w:cs="Times New Roman"/>
          <w:bCs/>
          <w:iCs/>
          <w:szCs w:val="26"/>
          <w:lang w:val="en-US"/>
        </w:rPr>
      </w:pPr>
    </w:p>
    <w:p w14:paraId="66C6F91E" w14:textId="0064830D" w:rsidR="00751C85" w:rsidRPr="00905CFF" w:rsidRDefault="001768A2" w:rsidP="009613A3">
      <w:pPr>
        <w:pStyle w:val="ListParagraph"/>
        <w:numPr>
          <w:ilvl w:val="0"/>
          <w:numId w:val="163"/>
        </w:numPr>
        <w:jc w:val="both"/>
        <w:rPr>
          <w:rFonts w:cs="Times New Roman"/>
          <w:b w:val="0"/>
          <w:i w:val="0"/>
          <w:szCs w:val="26"/>
          <w:lang w:val="en-US"/>
        </w:rPr>
      </w:pPr>
      <w:r w:rsidRPr="00905CFF">
        <w:rPr>
          <w:rFonts w:cs="Times New Roman"/>
          <w:b w:val="0"/>
          <w:i w:val="0"/>
          <w:szCs w:val="26"/>
          <w:lang w:val="en-US"/>
        </w:rPr>
        <w:t xml:space="preserve">Quản </w:t>
      </w:r>
      <w:proofErr w:type="spellStart"/>
      <w:r w:rsidRPr="00905CFF">
        <w:rPr>
          <w:rFonts w:cs="Times New Roman"/>
          <w:b w:val="0"/>
          <w:i w:val="0"/>
          <w:szCs w:val="26"/>
          <w:lang w:val="en-US"/>
        </w:rPr>
        <w:t>lý</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tài</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khoản</w:t>
      </w:r>
      <w:proofErr w:type="spellEnd"/>
      <w:r w:rsidRPr="00905CFF">
        <w:rPr>
          <w:rFonts w:cs="Times New Roman"/>
          <w:b w:val="0"/>
          <w:i w:val="0"/>
          <w:szCs w:val="26"/>
          <w:lang w:val="en-US"/>
        </w:rPr>
        <w:t>:</w:t>
      </w:r>
    </w:p>
    <w:p w14:paraId="611E1A82" w14:textId="669A340F" w:rsidR="001768A2" w:rsidRPr="00905CFF" w:rsidRDefault="001768A2" w:rsidP="001768A2">
      <w:pPr>
        <w:jc w:val="center"/>
        <w:rPr>
          <w:rFonts w:ascii="Times New Roman" w:hAnsi="Times New Roman" w:cs="Times New Roman"/>
          <w:lang w:val="en-US"/>
        </w:rPr>
      </w:pPr>
      <w:r w:rsidRPr="00905CFF">
        <w:rPr>
          <w:rFonts w:ascii="Times New Roman" w:hAnsi="Times New Roman" w:cs="Times New Roman"/>
          <w:noProof/>
          <w:lang w:val="en-US"/>
        </w:rPr>
        <w:drawing>
          <wp:inline distT="0" distB="0" distL="0" distR="0" wp14:anchorId="44CC0EBF" wp14:editId="40E538FB">
            <wp:extent cx="6007686" cy="2887980"/>
            <wp:effectExtent l="0" t="0" r="0" b="7620"/>
            <wp:docPr id="641630473" name="Picture 1" descr="A diagram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79473" name="Picture 1" descr="A diagram with blue text&#10;&#10;Description automatically generated with medium confidence"/>
                    <pic:cNvPicPr/>
                  </pic:nvPicPr>
                  <pic:blipFill>
                    <a:blip r:embed="rId54"/>
                    <a:stretch>
                      <a:fillRect/>
                    </a:stretch>
                  </pic:blipFill>
                  <pic:spPr>
                    <a:xfrm>
                      <a:off x="0" y="0"/>
                      <a:ext cx="6017800" cy="2892842"/>
                    </a:xfrm>
                    <a:prstGeom prst="rect">
                      <a:avLst/>
                    </a:prstGeom>
                  </pic:spPr>
                </pic:pic>
              </a:graphicData>
            </a:graphic>
          </wp:inline>
        </w:drawing>
      </w:r>
    </w:p>
    <w:p w14:paraId="5AEBE735" w14:textId="412C2575" w:rsidR="001768A2" w:rsidRPr="00905CFF" w:rsidRDefault="001768A2" w:rsidP="001768A2">
      <w:pPr>
        <w:pStyle w:val="Heading7"/>
        <w:spacing w:line="360" w:lineRule="auto"/>
        <w:rPr>
          <w:rFonts w:eastAsia="Times New Roman" w:cs="Times New Roman"/>
          <w:lang w:val="en-US"/>
        </w:rPr>
      </w:pPr>
      <w:bookmarkStart w:id="118" w:name="_Toc186464329"/>
      <w:r w:rsidRPr="00905CFF">
        <w:rPr>
          <w:rFonts w:eastAsia="Times New Roman" w:cs="Times New Roman"/>
        </w:rPr>
        <w:t xml:space="preserve">Hình </w:t>
      </w:r>
      <w:r w:rsidR="001642AA"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3</w:t>
      </w:r>
      <w:r w:rsidR="001642AA" w:rsidRPr="00905CFF">
        <w:rPr>
          <w:rFonts w:eastAsia="Times New Roman" w:cs="Times New Roman"/>
          <w:lang w:val="en-US"/>
        </w:rPr>
        <w:t>4</w:t>
      </w:r>
      <w:r w:rsidRPr="00905CFF">
        <w:rPr>
          <w:rFonts w:eastAsia="Times New Roman" w:cs="Times New Roman"/>
        </w:rPr>
        <w:t xml:space="preserve"> </w:t>
      </w:r>
      <w:proofErr w:type="spellStart"/>
      <w:r w:rsidRPr="00905CFF">
        <w:rPr>
          <w:rFonts w:eastAsia="Times New Roman" w:cs="Times New Roman"/>
          <w:lang w:val="en-US"/>
        </w:rPr>
        <w:t>Biểu</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đồ</w:t>
      </w:r>
      <w:proofErr w:type="spellEnd"/>
      <w:r w:rsidRPr="00905CFF">
        <w:rPr>
          <w:rFonts w:eastAsia="Times New Roman" w:cs="Times New Roman"/>
          <w:lang w:val="en-US"/>
        </w:rPr>
        <w:t xml:space="preserve"> </w:t>
      </w:r>
      <w:proofErr w:type="spellStart"/>
      <w:r w:rsidRPr="00905CFF">
        <w:rPr>
          <w:rFonts w:eastAsia="Times New Roman" w:cs="Times New Roman"/>
          <w:lang w:val="en-US"/>
        </w:rPr>
        <w:t>hoạt</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động</w:t>
      </w:r>
      <w:proofErr w:type="spellEnd"/>
      <w:r w:rsidRPr="00905CFF">
        <w:rPr>
          <w:rFonts w:eastAsia="Times New Roman" w:cs="Times New Roman"/>
          <w:lang w:val="en-US"/>
        </w:rPr>
        <w:t xml:space="preserve"> Quản </w:t>
      </w:r>
      <w:proofErr w:type="spellStart"/>
      <w:r w:rsidRPr="00905CFF">
        <w:rPr>
          <w:rFonts w:eastAsia="Times New Roman" w:cs="Times New Roman"/>
          <w:lang w:val="en-US"/>
        </w:rPr>
        <w:t>lý</w:t>
      </w:r>
      <w:proofErr w:type="spellEnd"/>
      <w:r w:rsidRPr="00905CFF">
        <w:rPr>
          <w:rFonts w:eastAsia="Times New Roman" w:cs="Times New Roman"/>
          <w:lang w:val="en-US"/>
        </w:rPr>
        <w:t xml:space="preserve"> </w:t>
      </w:r>
      <w:proofErr w:type="spellStart"/>
      <w:r w:rsidRPr="00905CFF">
        <w:rPr>
          <w:rFonts w:eastAsia="Times New Roman" w:cs="Times New Roman"/>
          <w:lang w:val="en-US"/>
        </w:rPr>
        <w:t>tài</w:t>
      </w:r>
      <w:proofErr w:type="spellEnd"/>
      <w:r w:rsidRPr="00905CFF">
        <w:rPr>
          <w:rFonts w:eastAsia="Times New Roman" w:cs="Times New Roman"/>
          <w:lang w:val="en-US"/>
        </w:rPr>
        <w:t xml:space="preserve"> </w:t>
      </w:r>
      <w:proofErr w:type="spellStart"/>
      <w:r w:rsidRPr="00905CFF">
        <w:rPr>
          <w:rFonts w:eastAsia="Times New Roman" w:cs="Times New Roman"/>
          <w:lang w:val="en-US"/>
        </w:rPr>
        <w:t>khoản</w:t>
      </w:r>
      <w:bookmarkEnd w:id="118"/>
      <w:proofErr w:type="spellEnd"/>
    </w:p>
    <w:p w14:paraId="6B9B8E59" w14:textId="77777777" w:rsidR="001768A2" w:rsidRPr="00905CFF" w:rsidRDefault="001768A2" w:rsidP="00EE6BBA">
      <w:pPr>
        <w:rPr>
          <w:rFonts w:ascii="Times New Roman" w:hAnsi="Times New Roman" w:cs="Times New Roman"/>
          <w:sz w:val="26"/>
          <w:szCs w:val="26"/>
          <w:lang w:val="en-US"/>
        </w:rPr>
      </w:pPr>
    </w:p>
    <w:p w14:paraId="2E0D4FDA" w14:textId="4153BF79" w:rsidR="00751C85" w:rsidRPr="00905CFF" w:rsidRDefault="00751C85" w:rsidP="00EE6BBA">
      <w:pPr>
        <w:rPr>
          <w:rFonts w:ascii="Times New Roman" w:hAnsi="Times New Roman" w:cs="Times New Roman"/>
          <w:sz w:val="26"/>
          <w:szCs w:val="26"/>
          <w:lang w:val="en-US"/>
        </w:rPr>
      </w:pPr>
    </w:p>
    <w:p w14:paraId="2CA3BE9B" w14:textId="77777777" w:rsidR="00751C85" w:rsidRPr="00905CFF" w:rsidRDefault="00751C85" w:rsidP="00EE6BBA">
      <w:pPr>
        <w:rPr>
          <w:rFonts w:ascii="Times New Roman" w:hAnsi="Times New Roman" w:cs="Times New Roman"/>
          <w:sz w:val="26"/>
          <w:szCs w:val="26"/>
          <w:lang w:val="en-US"/>
        </w:rPr>
      </w:pPr>
    </w:p>
    <w:p w14:paraId="49AA7414" w14:textId="77777777" w:rsidR="00751C85" w:rsidRPr="00905CFF" w:rsidRDefault="00751C85" w:rsidP="00EE6BBA">
      <w:pPr>
        <w:rPr>
          <w:rFonts w:ascii="Times New Roman" w:hAnsi="Times New Roman" w:cs="Times New Roman"/>
          <w:sz w:val="26"/>
          <w:szCs w:val="26"/>
          <w:lang w:val="en-US"/>
        </w:rPr>
      </w:pPr>
    </w:p>
    <w:p w14:paraId="7FDD04F0" w14:textId="77777777" w:rsidR="00751C85" w:rsidRPr="00905CFF" w:rsidRDefault="00751C85" w:rsidP="00EE6BBA">
      <w:pPr>
        <w:rPr>
          <w:rFonts w:ascii="Times New Roman" w:hAnsi="Times New Roman" w:cs="Times New Roman"/>
          <w:sz w:val="26"/>
          <w:szCs w:val="26"/>
          <w:lang w:val="en-US"/>
        </w:rPr>
      </w:pPr>
    </w:p>
    <w:p w14:paraId="432B09B1" w14:textId="41D4FBE1" w:rsidR="001768A2" w:rsidRPr="00905CFF" w:rsidRDefault="001768A2" w:rsidP="00751C85">
      <w:pPr>
        <w:pStyle w:val="ListParagraph"/>
        <w:numPr>
          <w:ilvl w:val="0"/>
          <w:numId w:val="162"/>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cá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w:t>
      </w:r>
    </w:p>
    <w:p w14:paraId="558D2629" w14:textId="77777777" w:rsidR="00751C85" w:rsidRPr="00905CFF" w:rsidRDefault="00751C85" w:rsidP="00751C85">
      <w:pPr>
        <w:ind w:left="360"/>
        <w:jc w:val="both"/>
        <w:rPr>
          <w:rFonts w:ascii="Times New Roman" w:hAnsi="Times New Roman" w:cs="Times New Roman"/>
          <w:bCs/>
          <w:iCs/>
          <w:szCs w:val="26"/>
          <w:lang w:val="en-US"/>
        </w:rPr>
      </w:pPr>
    </w:p>
    <w:p w14:paraId="60DDCE4D" w14:textId="02775C43" w:rsidR="00B328A4" w:rsidRPr="00905CFF" w:rsidRDefault="001768A2" w:rsidP="001768A2">
      <w:pPr>
        <w:jc w:val="center"/>
        <w:rPr>
          <w:rFonts w:ascii="Times New Roman" w:hAnsi="Times New Roman" w:cs="Times New Roman"/>
          <w:lang w:val="en-US"/>
        </w:rPr>
      </w:pPr>
      <w:r w:rsidRPr="00905CFF">
        <w:rPr>
          <w:rFonts w:ascii="Times New Roman" w:hAnsi="Times New Roman" w:cs="Times New Roman"/>
          <w:noProof/>
          <w:lang w:val="en-US"/>
        </w:rPr>
        <w:drawing>
          <wp:inline distT="0" distB="0" distL="0" distR="0" wp14:anchorId="381B2E89" wp14:editId="3FDC4501">
            <wp:extent cx="5858604" cy="3649980"/>
            <wp:effectExtent l="0" t="0" r="8890" b="7620"/>
            <wp:docPr id="1022750368" name="Picture 1" descr="A diagram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50368" name="Picture 1" descr="A diagram of a chat&#10;&#10;Description automatically generated with medium confidence"/>
                    <pic:cNvPicPr/>
                  </pic:nvPicPr>
                  <pic:blipFill>
                    <a:blip r:embed="rId55"/>
                    <a:stretch>
                      <a:fillRect/>
                    </a:stretch>
                  </pic:blipFill>
                  <pic:spPr>
                    <a:xfrm>
                      <a:off x="0" y="0"/>
                      <a:ext cx="5870864" cy="3657618"/>
                    </a:xfrm>
                    <a:prstGeom prst="rect">
                      <a:avLst/>
                    </a:prstGeom>
                  </pic:spPr>
                </pic:pic>
              </a:graphicData>
            </a:graphic>
          </wp:inline>
        </w:drawing>
      </w:r>
    </w:p>
    <w:p w14:paraId="384043EE" w14:textId="124B6F80" w:rsidR="00B328A4" w:rsidRPr="00905CFF" w:rsidRDefault="00B328A4" w:rsidP="00B328A4">
      <w:pPr>
        <w:pStyle w:val="Heading7"/>
        <w:spacing w:line="360" w:lineRule="auto"/>
        <w:rPr>
          <w:rFonts w:eastAsia="Times New Roman" w:cs="Times New Roman"/>
          <w:lang w:val="en-US"/>
        </w:rPr>
      </w:pPr>
      <w:bookmarkStart w:id="119" w:name="_Toc186464330"/>
      <w:r w:rsidRPr="00905CFF">
        <w:rPr>
          <w:rFonts w:eastAsia="Times New Roman" w:cs="Times New Roman"/>
        </w:rPr>
        <w:t xml:space="preserve">Hình </w:t>
      </w:r>
      <w:r w:rsidR="001642AA" w:rsidRPr="00905CFF">
        <w:rPr>
          <w:rFonts w:eastAsia="Times New Roman" w:cs="Times New Roman"/>
          <w:lang w:val="en-US"/>
        </w:rPr>
        <w:t>3</w:t>
      </w:r>
      <w:r w:rsidRPr="00905CFF">
        <w:rPr>
          <w:rFonts w:eastAsia="Times New Roman" w:cs="Times New Roman"/>
        </w:rPr>
        <w:t>.</w:t>
      </w:r>
      <w:r w:rsidR="001642AA" w:rsidRPr="00905CFF">
        <w:rPr>
          <w:rFonts w:eastAsia="Times New Roman" w:cs="Times New Roman"/>
          <w:lang w:val="en-US"/>
        </w:rPr>
        <w:t>35</w:t>
      </w:r>
      <w:r w:rsidRPr="00905CFF">
        <w:rPr>
          <w:rFonts w:eastAsia="Times New Roman" w:cs="Times New Roman"/>
        </w:rPr>
        <w:t xml:space="preserve"> </w:t>
      </w:r>
      <w:proofErr w:type="spellStart"/>
      <w:r w:rsidRPr="00905CFF">
        <w:rPr>
          <w:rFonts w:eastAsia="Times New Roman" w:cs="Times New Roman"/>
          <w:lang w:val="en-US"/>
        </w:rPr>
        <w:t>Biểu</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đồ</w:t>
      </w:r>
      <w:proofErr w:type="spellEnd"/>
      <w:r w:rsidRPr="00905CFF">
        <w:rPr>
          <w:rFonts w:eastAsia="Times New Roman" w:cs="Times New Roman"/>
          <w:lang w:val="en-US"/>
        </w:rPr>
        <w:t xml:space="preserve"> </w:t>
      </w:r>
      <w:proofErr w:type="spellStart"/>
      <w:r w:rsidRPr="00905CFF">
        <w:rPr>
          <w:rFonts w:eastAsia="Times New Roman" w:cs="Times New Roman"/>
          <w:lang w:val="en-US"/>
        </w:rPr>
        <w:t>hoạt</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động</w:t>
      </w:r>
      <w:proofErr w:type="spellEnd"/>
      <w:r w:rsidRPr="00905CFF">
        <w:rPr>
          <w:rFonts w:eastAsia="Times New Roman" w:cs="Times New Roman"/>
          <w:lang w:val="en-US"/>
        </w:rPr>
        <w:t xml:space="preserve"> Quản </w:t>
      </w:r>
      <w:proofErr w:type="spellStart"/>
      <w:r w:rsidRPr="00905CFF">
        <w:rPr>
          <w:rFonts w:eastAsia="Times New Roman" w:cs="Times New Roman"/>
          <w:lang w:val="en-US"/>
        </w:rPr>
        <w:t>lý</w:t>
      </w:r>
      <w:proofErr w:type="spellEnd"/>
      <w:r w:rsidRPr="00905CFF">
        <w:rPr>
          <w:rFonts w:eastAsia="Times New Roman" w:cs="Times New Roman"/>
          <w:lang w:val="en-US"/>
        </w:rPr>
        <w:t xml:space="preserve"> </w:t>
      </w:r>
      <w:proofErr w:type="spellStart"/>
      <w:r w:rsidR="00622725">
        <w:rPr>
          <w:rFonts w:eastAsia="Times New Roman" w:cs="Times New Roman"/>
          <w:lang w:val="en-US"/>
        </w:rPr>
        <w:t>thông</w:t>
      </w:r>
      <w:proofErr w:type="spellEnd"/>
      <w:r w:rsidR="00622725">
        <w:rPr>
          <w:rFonts w:eastAsia="Times New Roman" w:cs="Times New Roman"/>
          <w:lang w:val="en-US"/>
        </w:rPr>
        <w:t xml:space="preserve"> tin </w:t>
      </w:r>
      <w:proofErr w:type="spellStart"/>
      <w:r w:rsidR="00622725">
        <w:rPr>
          <w:rFonts w:eastAsia="Times New Roman" w:cs="Times New Roman"/>
          <w:lang w:val="en-US"/>
        </w:rPr>
        <w:t>cá</w:t>
      </w:r>
      <w:proofErr w:type="spellEnd"/>
      <w:r w:rsidR="00622725">
        <w:rPr>
          <w:rFonts w:eastAsia="Times New Roman" w:cs="Times New Roman"/>
          <w:lang w:val="en-US"/>
        </w:rPr>
        <w:t xml:space="preserve"> </w:t>
      </w:r>
      <w:proofErr w:type="spellStart"/>
      <w:r w:rsidR="00622725">
        <w:rPr>
          <w:rFonts w:eastAsia="Times New Roman" w:cs="Times New Roman"/>
          <w:lang w:val="en-US"/>
        </w:rPr>
        <w:t>nhân</w:t>
      </w:r>
      <w:proofErr w:type="spellEnd"/>
      <w:r w:rsidR="00622725">
        <w:rPr>
          <w:rFonts w:eastAsia="Times New Roman" w:cs="Times New Roman"/>
          <w:lang w:val="en-US"/>
        </w:rPr>
        <w:t xml:space="preserve"> (QTV)</w:t>
      </w:r>
      <w:bookmarkEnd w:id="119"/>
    </w:p>
    <w:p w14:paraId="29E3CD38" w14:textId="77777777" w:rsidR="00344E0F" w:rsidRPr="00905CFF" w:rsidRDefault="00344E0F" w:rsidP="00344E0F">
      <w:pPr>
        <w:rPr>
          <w:rFonts w:ascii="Times New Roman" w:hAnsi="Times New Roman" w:cs="Times New Roman"/>
          <w:lang w:val="en-US"/>
        </w:rPr>
      </w:pPr>
    </w:p>
    <w:p w14:paraId="1E1D58C8" w14:textId="6D84C9EF" w:rsidR="00344E0F" w:rsidRPr="00905CFF" w:rsidRDefault="00344E0F" w:rsidP="00751C85">
      <w:pPr>
        <w:pStyle w:val="ListParagraph"/>
        <w:numPr>
          <w:ilvl w:val="0"/>
          <w:numId w:val="164"/>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bình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luận</w:t>
      </w:r>
      <w:proofErr w:type="spellEnd"/>
      <w:r w:rsidRPr="00905CFF">
        <w:rPr>
          <w:rFonts w:cs="Times New Roman"/>
          <w:b w:val="0"/>
          <w:bCs/>
          <w:i w:val="0"/>
          <w:iCs/>
          <w:szCs w:val="26"/>
          <w:lang w:val="en-US"/>
        </w:rPr>
        <w:t xml:space="preserve"> (Quản </w:t>
      </w:r>
      <w:proofErr w:type="spellStart"/>
      <w:r w:rsidRPr="00905CFF">
        <w:rPr>
          <w:rFonts w:cs="Times New Roman"/>
          <w:b w:val="0"/>
          <w:bCs/>
          <w:i w:val="0"/>
          <w:iCs/>
          <w:szCs w:val="26"/>
          <w:lang w:val="en-US"/>
        </w:rPr>
        <w:t>trị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viên</w:t>
      </w:r>
      <w:proofErr w:type="spellEnd"/>
      <w:r w:rsidRPr="00905CFF">
        <w:rPr>
          <w:rFonts w:cs="Times New Roman"/>
          <w:b w:val="0"/>
          <w:bCs/>
          <w:i w:val="0"/>
          <w:iCs/>
          <w:szCs w:val="26"/>
          <w:lang w:val="en-US"/>
        </w:rPr>
        <w:t>):</w:t>
      </w:r>
    </w:p>
    <w:p w14:paraId="7728005C" w14:textId="77777777" w:rsidR="00751C85" w:rsidRPr="00905CFF" w:rsidRDefault="00751C85" w:rsidP="00751C85">
      <w:pPr>
        <w:ind w:left="360"/>
        <w:jc w:val="both"/>
        <w:rPr>
          <w:rFonts w:ascii="Times New Roman" w:hAnsi="Times New Roman" w:cs="Times New Roman"/>
          <w:bCs/>
          <w:iCs/>
          <w:szCs w:val="26"/>
          <w:lang w:val="en-US"/>
        </w:rPr>
      </w:pPr>
    </w:p>
    <w:p w14:paraId="4A5823BA" w14:textId="6C29756F" w:rsidR="00344E0F" w:rsidRPr="00905CFF" w:rsidRDefault="00344E0F" w:rsidP="00344E0F">
      <w:pPr>
        <w:jc w:val="center"/>
        <w:rPr>
          <w:rFonts w:ascii="Times New Roman" w:hAnsi="Times New Roman" w:cs="Times New Roman"/>
          <w:lang w:val="en-US"/>
        </w:rPr>
      </w:pPr>
      <w:r w:rsidRPr="00905CFF">
        <w:rPr>
          <w:rFonts w:ascii="Times New Roman" w:hAnsi="Times New Roman" w:cs="Times New Roman"/>
          <w:noProof/>
        </w:rPr>
        <w:drawing>
          <wp:inline distT="0" distB="0" distL="0" distR="0" wp14:anchorId="0D8B0209" wp14:editId="2D7FEDF0">
            <wp:extent cx="6198656" cy="2766060"/>
            <wp:effectExtent l="0" t="0" r="0" b="0"/>
            <wp:docPr id="312258661" name="Picture 1" descr="A diagram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58661" name="Picture 1" descr="A diagram of a chat&#10;&#10;Description automatically generated with medium confidence"/>
                    <pic:cNvPicPr/>
                  </pic:nvPicPr>
                  <pic:blipFill>
                    <a:blip r:embed="rId56"/>
                    <a:stretch>
                      <a:fillRect/>
                    </a:stretch>
                  </pic:blipFill>
                  <pic:spPr>
                    <a:xfrm>
                      <a:off x="0" y="0"/>
                      <a:ext cx="6200234" cy="2766764"/>
                    </a:xfrm>
                    <a:prstGeom prst="rect">
                      <a:avLst/>
                    </a:prstGeom>
                  </pic:spPr>
                </pic:pic>
              </a:graphicData>
            </a:graphic>
          </wp:inline>
        </w:drawing>
      </w:r>
    </w:p>
    <w:p w14:paraId="325F7581" w14:textId="00ADD218" w:rsidR="00344E0F" w:rsidRPr="00905CFF" w:rsidRDefault="00344E0F" w:rsidP="00344E0F">
      <w:pPr>
        <w:pStyle w:val="Heading7"/>
        <w:spacing w:line="360" w:lineRule="auto"/>
        <w:rPr>
          <w:rFonts w:eastAsia="Times New Roman" w:cs="Times New Roman"/>
          <w:lang w:val="en-US"/>
        </w:rPr>
      </w:pPr>
      <w:bookmarkStart w:id="120" w:name="_Toc186464331"/>
      <w:r w:rsidRPr="00905CFF">
        <w:rPr>
          <w:rFonts w:eastAsia="Times New Roman" w:cs="Times New Roman"/>
        </w:rPr>
        <w:t xml:space="preserve">Hình </w:t>
      </w:r>
      <w:r w:rsidR="001642AA"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36</w:t>
      </w:r>
      <w:r w:rsidRPr="00905CFF">
        <w:rPr>
          <w:rFonts w:eastAsia="Times New Roman" w:cs="Times New Roman"/>
        </w:rPr>
        <w:t xml:space="preserve"> </w:t>
      </w:r>
      <w:proofErr w:type="spellStart"/>
      <w:r w:rsidRPr="00905CFF">
        <w:rPr>
          <w:rFonts w:eastAsia="Times New Roman" w:cs="Times New Roman"/>
          <w:lang w:val="en-US"/>
        </w:rPr>
        <w:t>Biểu</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đồ</w:t>
      </w:r>
      <w:proofErr w:type="spellEnd"/>
      <w:r w:rsidRPr="00905CFF">
        <w:rPr>
          <w:rFonts w:eastAsia="Times New Roman" w:cs="Times New Roman"/>
          <w:lang w:val="en-US"/>
        </w:rPr>
        <w:t xml:space="preserve"> </w:t>
      </w:r>
      <w:proofErr w:type="spellStart"/>
      <w:r w:rsidRPr="00905CFF">
        <w:rPr>
          <w:rFonts w:eastAsia="Times New Roman" w:cs="Times New Roman"/>
          <w:lang w:val="en-US"/>
        </w:rPr>
        <w:t>hoạt</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động</w:t>
      </w:r>
      <w:proofErr w:type="spellEnd"/>
      <w:r w:rsidRPr="00905CFF">
        <w:rPr>
          <w:rFonts w:eastAsia="Times New Roman" w:cs="Times New Roman"/>
          <w:lang w:val="en-US"/>
        </w:rPr>
        <w:t xml:space="preserve"> Quản </w:t>
      </w:r>
      <w:proofErr w:type="spellStart"/>
      <w:r w:rsidRPr="00905CFF">
        <w:rPr>
          <w:rFonts w:eastAsia="Times New Roman" w:cs="Times New Roman"/>
          <w:lang w:val="en-US"/>
        </w:rPr>
        <w:t>lý</w:t>
      </w:r>
      <w:proofErr w:type="spellEnd"/>
      <w:r w:rsidRPr="00905CFF">
        <w:rPr>
          <w:rFonts w:eastAsia="Times New Roman" w:cs="Times New Roman"/>
          <w:lang w:val="en-US"/>
        </w:rPr>
        <w:t xml:space="preserve"> </w:t>
      </w:r>
      <w:proofErr w:type="spellStart"/>
      <w:r w:rsidR="00622725">
        <w:rPr>
          <w:rFonts w:eastAsia="Times New Roman" w:cs="Times New Roman"/>
          <w:lang w:val="en-US"/>
        </w:rPr>
        <w:t>bình</w:t>
      </w:r>
      <w:proofErr w:type="spellEnd"/>
      <w:r w:rsidR="00622725">
        <w:rPr>
          <w:rFonts w:eastAsia="Times New Roman" w:cs="Times New Roman"/>
          <w:lang w:val="en-US"/>
        </w:rPr>
        <w:t xml:space="preserve"> </w:t>
      </w:r>
      <w:proofErr w:type="spellStart"/>
      <w:r w:rsidR="00622725">
        <w:rPr>
          <w:rFonts w:eastAsia="Times New Roman" w:cs="Times New Roman"/>
          <w:lang w:val="en-US"/>
        </w:rPr>
        <w:t>luận</w:t>
      </w:r>
      <w:proofErr w:type="spellEnd"/>
      <w:r w:rsidR="00622725">
        <w:rPr>
          <w:rFonts w:eastAsia="Times New Roman" w:cs="Times New Roman"/>
          <w:lang w:val="en-US"/>
        </w:rPr>
        <w:t xml:space="preserve"> (QTV)</w:t>
      </w:r>
      <w:bookmarkEnd w:id="120"/>
    </w:p>
    <w:p w14:paraId="7AEFFD0C" w14:textId="77777777" w:rsidR="00344E0F" w:rsidRPr="00905CFF" w:rsidRDefault="00344E0F" w:rsidP="00344E0F">
      <w:pPr>
        <w:rPr>
          <w:rFonts w:ascii="Times New Roman" w:hAnsi="Times New Roman" w:cs="Times New Roman"/>
          <w:lang w:val="en-US"/>
        </w:rPr>
      </w:pPr>
    </w:p>
    <w:p w14:paraId="36B8DD0E" w14:textId="77777777" w:rsidR="00751C85" w:rsidRPr="00905CFF" w:rsidRDefault="00751C85" w:rsidP="00344E0F">
      <w:pPr>
        <w:rPr>
          <w:rFonts w:ascii="Times New Roman" w:hAnsi="Times New Roman" w:cs="Times New Roman"/>
          <w:lang w:val="en-US"/>
        </w:rPr>
      </w:pPr>
    </w:p>
    <w:p w14:paraId="7C856884" w14:textId="77777777" w:rsidR="00751C85" w:rsidRPr="00905CFF" w:rsidRDefault="00751C85" w:rsidP="00344E0F">
      <w:pPr>
        <w:rPr>
          <w:rFonts w:ascii="Times New Roman" w:hAnsi="Times New Roman" w:cs="Times New Roman"/>
          <w:lang w:val="en-US"/>
        </w:rPr>
      </w:pPr>
    </w:p>
    <w:p w14:paraId="28BAD57C" w14:textId="77777777" w:rsidR="00751C85" w:rsidRPr="00905CFF" w:rsidRDefault="00751C85" w:rsidP="00344E0F">
      <w:pPr>
        <w:rPr>
          <w:rFonts w:ascii="Times New Roman" w:hAnsi="Times New Roman" w:cs="Times New Roman"/>
          <w:lang w:val="en-US"/>
        </w:rPr>
      </w:pPr>
    </w:p>
    <w:p w14:paraId="20DC5F8D" w14:textId="77777777" w:rsidR="00751C85" w:rsidRPr="00905CFF" w:rsidRDefault="00751C85" w:rsidP="00344E0F">
      <w:pPr>
        <w:rPr>
          <w:rFonts w:ascii="Times New Roman" w:hAnsi="Times New Roman" w:cs="Times New Roman"/>
          <w:lang w:val="en-US"/>
        </w:rPr>
      </w:pPr>
    </w:p>
    <w:p w14:paraId="5CAFF00C" w14:textId="73CD92B3" w:rsidR="005179B3" w:rsidRPr="00905CFF" w:rsidRDefault="00B45B0C" w:rsidP="005179B3">
      <w:pPr>
        <w:pStyle w:val="Heading3"/>
        <w:spacing w:before="60" w:after="60" w:line="360" w:lineRule="auto"/>
        <w:rPr>
          <w:lang w:val="en-US"/>
        </w:rPr>
      </w:pPr>
      <w:bookmarkStart w:id="121" w:name="_Toc186463503"/>
      <w:r w:rsidRPr="00905CFF">
        <w:rPr>
          <w:lang w:val="en-US"/>
        </w:rPr>
        <w:t>3</w:t>
      </w:r>
      <w:r w:rsidR="005179B3" w:rsidRPr="00905CFF">
        <w:rPr>
          <w:lang w:val="en-US"/>
        </w:rPr>
        <w:t>.3</w:t>
      </w:r>
      <w:r w:rsidR="005179B3" w:rsidRPr="00905CFF">
        <w:t>.</w:t>
      </w:r>
      <w:r w:rsidR="005179B3" w:rsidRPr="00905CFF">
        <w:rPr>
          <w:lang w:val="en-US"/>
        </w:rPr>
        <w:t xml:space="preserve">5 </w:t>
      </w:r>
      <w:proofErr w:type="spellStart"/>
      <w:r w:rsidR="005179B3" w:rsidRPr="00905CFF">
        <w:rPr>
          <w:lang w:val="en-US"/>
        </w:rPr>
        <w:t>Biểu</w:t>
      </w:r>
      <w:proofErr w:type="spellEnd"/>
      <w:r w:rsidR="005179B3" w:rsidRPr="00905CFF">
        <w:rPr>
          <w:lang w:val="en-US"/>
        </w:rPr>
        <w:t xml:space="preserve"> </w:t>
      </w:r>
      <w:proofErr w:type="spellStart"/>
      <w:r w:rsidR="005179B3" w:rsidRPr="00905CFF">
        <w:rPr>
          <w:lang w:val="en-US"/>
        </w:rPr>
        <w:t>đồ</w:t>
      </w:r>
      <w:proofErr w:type="spellEnd"/>
      <w:r w:rsidR="005179B3" w:rsidRPr="00905CFF">
        <w:rPr>
          <w:lang w:val="en-US"/>
        </w:rPr>
        <w:t xml:space="preserve"> </w:t>
      </w:r>
      <w:proofErr w:type="spellStart"/>
      <w:r w:rsidR="005179B3" w:rsidRPr="00905CFF">
        <w:rPr>
          <w:lang w:val="en-US"/>
        </w:rPr>
        <w:t>hoạt</w:t>
      </w:r>
      <w:proofErr w:type="spellEnd"/>
      <w:r w:rsidR="005179B3" w:rsidRPr="00905CFF">
        <w:rPr>
          <w:lang w:val="en-US"/>
        </w:rPr>
        <w:t xml:space="preserve"> </w:t>
      </w:r>
      <w:proofErr w:type="spellStart"/>
      <w:r w:rsidR="005179B3" w:rsidRPr="00905CFF">
        <w:rPr>
          <w:lang w:val="en-US"/>
        </w:rPr>
        <w:t>động</w:t>
      </w:r>
      <w:proofErr w:type="spellEnd"/>
      <w:r w:rsidR="005179B3" w:rsidRPr="00905CFF">
        <w:rPr>
          <w:lang w:val="en-US"/>
        </w:rPr>
        <w:t xml:space="preserve"> </w:t>
      </w:r>
      <w:proofErr w:type="spellStart"/>
      <w:r w:rsidR="005179B3" w:rsidRPr="00905CFF">
        <w:rPr>
          <w:lang w:val="en-US"/>
        </w:rPr>
        <w:t>cho</w:t>
      </w:r>
      <w:proofErr w:type="spellEnd"/>
      <w:r w:rsidR="005179B3" w:rsidRPr="00905CFF">
        <w:rPr>
          <w:lang w:val="en-US"/>
        </w:rPr>
        <w:t xml:space="preserve"> </w:t>
      </w:r>
      <w:proofErr w:type="spellStart"/>
      <w:r w:rsidR="005179B3" w:rsidRPr="00905CFF">
        <w:rPr>
          <w:lang w:val="en-US"/>
        </w:rPr>
        <w:t>các</w:t>
      </w:r>
      <w:proofErr w:type="spellEnd"/>
      <w:r w:rsidR="005179B3" w:rsidRPr="00905CFF">
        <w:rPr>
          <w:lang w:val="en-US"/>
        </w:rPr>
        <w:t xml:space="preserve"> </w:t>
      </w:r>
      <w:proofErr w:type="spellStart"/>
      <w:r w:rsidR="005179B3" w:rsidRPr="00905CFF">
        <w:rPr>
          <w:lang w:val="en-US"/>
        </w:rPr>
        <w:t>chức</w:t>
      </w:r>
      <w:proofErr w:type="spellEnd"/>
      <w:r w:rsidR="005179B3" w:rsidRPr="00905CFF">
        <w:rPr>
          <w:lang w:val="en-US"/>
        </w:rPr>
        <w:t xml:space="preserve"> </w:t>
      </w:r>
      <w:proofErr w:type="spellStart"/>
      <w:r w:rsidR="005179B3" w:rsidRPr="00905CFF">
        <w:rPr>
          <w:lang w:val="en-US"/>
        </w:rPr>
        <w:t>năng</w:t>
      </w:r>
      <w:proofErr w:type="spellEnd"/>
      <w:r w:rsidR="005179B3" w:rsidRPr="00905CFF">
        <w:rPr>
          <w:lang w:val="en-US"/>
        </w:rPr>
        <w:t xml:space="preserve"> </w:t>
      </w:r>
      <w:proofErr w:type="spellStart"/>
      <w:r w:rsidR="005179B3" w:rsidRPr="00905CFF">
        <w:rPr>
          <w:lang w:val="en-US"/>
        </w:rPr>
        <w:t>của</w:t>
      </w:r>
      <w:proofErr w:type="spellEnd"/>
      <w:r w:rsidR="005179B3" w:rsidRPr="00905CFF">
        <w:rPr>
          <w:lang w:val="en-US"/>
        </w:rPr>
        <w:t xml:space="preserve"> </w:t>
      </w:r>
      <w:proofErr w:type="spellStart"/>
      <w:r w:rsidR="005179B3" w:rsidRPr="00905CFF">
        <w:rPr>
          <w:lang w:val="en-US"/>
        </w:rPr>
        <w:t>nhân</w:t>
      </w:r>
      <w:proofErr w:type="spellEnd"/>
      <w:r w:rsidR="005179B3" w:rsidRPr="00905CFF">
        <w:rPr>
          <w:lang w:val="en-US"/>
        </w:rPr>
        <w:t xml:space="preserve"> </w:t>
      </w:r>
      <w:proofErr w:type="spellStart"/>
      <w:r w:rsidR="005179B3" w:rsidRPr="00905CFF">
        <w:rPr>
          <w:lang w:val="en-US"/>
        </w:rPr>
        <w:t>viên</w:t>
      </w:r>
      <w:bookmarkEnd w:id="121"/>
      <w:proofErr w:type="spellEnd"/>
    </w:p>
    <w:p w14:paraId="26FEB8F8" w14:textId="24A95D95" w:rsidR="00751C85" w:rsidRPr="00905CFF" w:rsidRDefault="00344E0F" w:rsidP="00EE6BBA">
      <w:pPr>
        <w:pStyle w:val="ListParagraph"/>
        <w:numPr>
          <w:ilvl w:val="0"/>
          <w:numId w:val="165"/>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
    <w:p w14:paraId="7FB4BBE7" w14:textId="7D754C78" w:rsidR="00344E0F" w:rsidRPr="00905CFF" w:rsidRDefault="00344E0F" w:rsidP="00344E0F">
      <w:pPr>
        <w:jc w:val="center"/>
        <w:rPr>
          <w:rFonts w:ascii="Times New Roman" w:hAnsi="Times New Roman" w:cs="Times New Roman"/>
          <w:lang w:val="en-US"/>
        </w:rPr>
      </w:pPr>
      <w:r w:rsidRPr="00905CFF">
        <w:rPr>
          <w:rFonts w:ascii="Times New Roman" w:hAnsi="Times New Roman" w:cs="Times New Roman"/>
          <w:noProof/>
          <w:lang w:val="en-US"/>
        </w:rPr>
        <w:drawing>
          <wp:inline distT="0" distB="0" distL="0" distR="0" wp14:anchorId="18039EEB" wp14:editId="01861D9B">
            <wp:extent cx="5249119" cy="2697480"/>
            <wp:effectExtent l="0" t="0" r="8890" b="7620"/>
            <wp:docPr id="228620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20390" name="Picture 1" descr="A screenshot of a computer&#10;&#10;Description automatically generated"/>
                    <pic:cNvPicPr/>
                  </pic:nvPicPr>
                  <pic:blipFill>
                    <a:blip r:embed="rId57"/>
                    <a:stretch>
                      <a:fillRect/>
                    </a:stretch>
                  </pic:blipFill>
                  <pic:spPr>
                    <a:xfrm>
                      <a:off x="0" y="0"/>
                      <a:ext cx="5257132" cy="2701598"/>
                    </a:xfrm>
                    <a:prstGeom prst="rect">
                      <a:avLst/>
                    </a:prstGeom>
                  </pic:spPr>
                </pic:pic>
              </a:graphicData>
            </a:graphic>
          </wp:inline>
        </w:drawing>
      </w:r>
    </w:p>
    <w:p w14:paraId="53997D03" w14:textId="2EAD51CF" w:rsidR="00344E0F" w:rsidRPr="00905CFF" w:rsidRDefault="00344E0F" w:rsidP="00344E0F">
      <w:pPr>
        <w:pStyle w:val="Heading7"/>
        <w:spacing w:line="360" w:lineRule="auto"/>
        <w:rPr>
          <w:rFonts w:eastAsia="Times New Roman" w:cs="Times New Roman"/>
          <w:lang w:val="en-US"/>
        </w:rPr>
      </w:pPr>
      <w:bookmarkStart w:id="122" w:name="_Toc186464332"/>
      <w:r w:rsidRPr="00905CFF">
        <w:rPr>
          <w:rFonts w:eastAsia="Times New Roman" w:cs="Times New Roman"/>
        </w:rPr>
        <w:t xml:space="preserve">Hình </w:t>
      </w:r>
      <w:r w:rsidR="001642AA"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37</w:t>
      </w:r>
      <w:r w:rsidRPr="00905CFF">
        <w:rPr>
          <w:rFonts w:eastAsia="Times New Roman" w:cs="Times New Roman"/>
        </w:rPr>
        <w:t xml:space="preserve"> </w:t>
      </w:r>
      <w:proofErr w:type="spellStart"/>
      <w:r w:rsidRPr="00905CFF">
        <w:rPr>
          <w:rFonts w:eastAsia="Times New Roman" w:cs="Times New Roman"/>
          <w:lang w:val="en-US"/>
        </w:rPr>
        <w:t>Biểu</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đồ</w:t>
      </w:r>
      <w:proofErr w:type="spellEnd"/>
      <w:r w:rsidRPr="00905CFF">
        <w:rPr>
          <w:rFonts w:eastAsia="Times New Roman" w:cs="Times New Roman"/>
          <w:lang w:val="en-US"/>
        </w:rPr>
        <w:t xml:space="preserve"> </w:t>
      </w:r>
      <w:proofErr w:type="spellStart"/>
      <w:r w:rsidRPr="00905CFF">
        <w:rPr>
          <w:rFonts w:eastAsia="Times New Roman" w:cs="Times New Roman"/>
          <w:lang w:val="en-US"/>
        </w:rPr>
        <w:t>hoạt</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động</w:t>
      </w:r>
      <w:proofErr w:type="spellEnd"/>
      <w:r w:rsidRPr="00905CFF">
        <w:rPr>
          <w:rFonts w:eastAsia="Times New Roman" w:cs="Times New Roman"/>
          <w:lang w:val="en-US"/>
        </w:rPr>
        <w:t xml:space="preserve"> Quản </w:t>
      </w:r>
      <w:proofErr w:type="spellStart"/>
      <w:r w:rsidRPr="00905CFF">
        <w:rPr>
          <w:rFonts w:eastAsia="Times New Roman" w:cs="Times New Roman"/>
          <w:lang w:val="en-US"/>
        </w:rPr>
        <w:t>lý</w:t>
      </w:r>
      <w:proofErr w:type="spellEnd"/>
      <w:r w:rsidRPr="00905CFF">
        <w:rPr>
          <w:rFonts w:eastAsia="Times New Roman" w:cs="Times New Roman"/>
          <w:lang w:val="en-US"/>
        </w:rPr>
        <w:t xml:space="preserve"> </w:t>
      </w:r>
      <w:proofErr w:type="spellStart"/>
      <w:r w:rsidRPr="00905CFF">
        <w:rPr>
          <w:rFonts w:eastAsia="Times New Roman" w:cs="Times New Roman"/>
          <w:lang w:val="en-US"/>
        </w:rPr>
        <w:t>lịch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khám</w:t>
      </w:r>
      <w:proofErr w:type="spellEnd"/>
      <w:r w:rsidRPr="00905CFF">
        <w:rPr>
          <w:rFonts w:eastAsia="Times New Roman" w:cs="Times New Roman"/>
          <w:lang w:val="en-US"/>
        </w:rPr>
        <w:t xml:space="preserve"> (</w:t>
      </w:r>
      <w:proofErr w:type="spellStart"/>
      <w:r w:rsidRPr="00905CFF">
        <w:rPr>
          <w:rFonts w:eastAsia="Times New Roman" w:cs="Times New Roman"/>
          <w:lang w:val="en-US"/>
        </w:rPr>
        <w:t>Nhân</w:t>
      </w:r>
      <w:proofErr w:type="spellEnd"/>
      <w:r w:rsidRPr="00905CFF">
        <w:rPr>
          <w:rFonts w:eastAsia="Times New Roman" w:cs="Times New Roman"/>
          <w:lang w:val="en-US"/>
        </w:rPr>
        <w:t xml:space="preserve"> </w:t>
      </w:r>
      <w:proofErr w:type="spellStart"/>
      <w:r w:rsidRPr="00905CFF">
        <w:rPr>
          <w:rFonts w:eastAsia="Times New Roman" w:cs="Times New Roman"/>
          <w:lang w:val="en-US"/>
        </w:rPr>
        <w:t>viên</w:t>
      </w:r>
      <w:proofErr w:type="spellEnd"/>
      <w:r w:rsidRPr="00905CFF">
        <w:rPr>
          <w:rFonts w:eastAsia="Times New Roman" w:cs="Times New Roman"/>
          <w:lang w:val="en-US"/>
        </w:rPr>
        <w:t>)</w:t>
      </w:r>
      <w:bookmarkEnd w:id="122"/>
    </w:p>
    <w:p w14:paraId="1944F774" w14:textId="30E8F252" w:rsidR="00B328A4" w:rsidRPr="00905CFF" w:rsidRDefault="00344E0F" w:rsidP="00751C85">
      <w:pPr>
        <w:pStyle w:val="ListParagraph"/>
        <w:numPr>
          <w:ilvl w:val="0"/>
          <w:numId w:val="166"/>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hóa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đơn</w:t>
      </w:r>
      <w:proofErr w:type="spellEnd"/>
      <w:r w:rsidRPr="00905CFF">
        <w:rPr>
          <w:rFonts w:cs="Times New Roman"/>
          <w:b w:val="0"/>
          <w:bCs/>
          <w:i w:val="0"/>
          <w:iCs/>
          <w:szCs w:val="26"/>
          <w:lang w:val="en-US"/>
        </w:rPr>
        <w:t>:</w:t>
      </w:r>
    </w:p>
    <w:p w14:paraId="584773BD" w14:textId="77777777" w:rsidR="00751C85" w:rsidRPr="00905CFF" w:rsidRDefault="00751C85" w:rsidP="00EE6BBA">
      <w:pPr>
        <w:rPr>
          <w:rFonts w:ascii="Times New Roman" w:hAnsi="Times New Roman" w:cs="Times New Roman"/>
          <w:sz w:val="26"/>
          <w:szCs w:val="26"/>
          <w:lang w:val="en-US"/>
        </w:rPr>
      </w:pPr>
    </w:p>
    <w:p w14:paraId="3DFE0715" w14:textId="7CB6ED0A" w:rsidR="00344E0F" w:rsidRPr="00905CFF" w:rsidRDefault="00344E0F" w:rsidP="00344E0F">
      <w:pPr>
        <w:jc w:val="center"/>
        <w:rPr>
          <w:rFonts w:ascii="Times New Roman" w:hAnsi="Times New Roman" w:cs="Times New Roman"/>
          <w:lang w:val="en-US"/>
        </w:rPr>
      </w:pPr>
      <w:r w:rsidRPr="00905CFF">
        <w:rPr>
          <w:rFonts w:ascii="Times New Roman" w:hAnsi="Times New Roman" w:cs="Times New Roman"/>
          <w:noProof/>
          <w:lang w:val="en-US"/>
        </w:rPr>
        <w:drawing>
          <wp:inline distT="0" distB="0" distL="0" distR="0" wp14:anchorId="10B09072" wp14:editId="2D8C6375">
            <wp:extent cx="5189220" cy="3634655"/>
            <wp:effectExtent l="0" t="0" r="0" b="4445"/>
            <wp:docPr id="207909503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95033" name="Picture 1" descr="A diagram of a flowchart&#10;&#10;Description automatically generated"/>
                    <pic:cNvPicPr/>
                  </pic:nvPicPr>
                  <pic:blipFill>
                    <a:blip r:embed="rId58"/>
                    <a:stretch>
                      <a:fillRect/>
                    </a:stretch>
                  </pic:blipFill>
                  <pic:spPr>
                    <a:xfrm>
                      <a:off x="0" y="0"/>
                      <a:ext cx="5196989" cy="3640097"/>
                    </a:xfrm>
                    <a:prstGeom prst="rect">
                      <a:avLst/>
                    </a:prstGeom>
                  </pic:spPr>
                </pic:pic>
              </a:graphicData>
            </a:graphic>
          </wp:inline>
        </w:drawing>
      </w:r>
    </w:p>
    <w:p w14:paraId="55627842" w14:textId="068F9218" w:rsidR="00344E0F" w:rsidRPr="00905CFF" w:rsidRDefault="00344E0F" w:rsidP="00344E0F">
      <w:pPr>
        <w:pStyle w:val="Heading7"/>
        <w:spacing w:line="360" w:lineRule="auto"/>
        <w:rPr>
          <w:rFonts w:eastAsia="Times New Roman" w:cs="Times New Roman"/>
          <w:lang w:val="en-US"/>
        </w:rPr>
      </w:pPr>
      <w:bookmarkStart w:id="123" w:name="_Toc186464333"/>
      <w:r w:rsidRPr="00905CFF">
        <w:rPr>
          <w:rFonts w:eastAsia="Times New Roman" w:cs="Times New Roman"/>
        </w:rPr>
        <w:t xml:space="preserve">Hình </w:t>
      </w:r>
      <w:r w:rsidR="001642AA"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3</w:t>
      </w:r>
      <w:r w:rsidR="00E1431C" w:rsidRPr="00905CFF">
        <w:rPr>
          <w:rFonts w:eastAsia="Times New Roman" w:cs="Times New Roman"/>
          <w:lang w:val="en-US"/>
        </w:rPr>
        <w:t>8</w:t>
      </w:r>
      <w:r w:rsidRPr="00905CFF">
        <w:rPr>
          <w:rFonts w:eastAsia="Times New Roman" w:cs="Times New Roman"/>
        </w:rPr>
        <w:t xml:space="preserve"> </w:t>
      </w:r>
      <w:proofErr w:type="spellStart"/>
      <w:r w:rsidRPr="00905CFF">
        <w:rPr>
          <w:rFonts w:eastAsia="Times New Roman" w:cs="Times New Roman"/>
          <w:lang w:val="en-US"/>
        </w:rPr>
        <w:t>Biểu</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đồ</w:t>
      </w:r>
      <w:proofErr w:type="spellEnd"/>
      <w:r w:rsidRPr="00905CFF">
        <w:rPr>
          <w:rFonts w:eastAsia="Times New Roman" w:cs="Times New Roman"/>
          <w:lang w:val="en-US"/>
        </w:rPr>
        <w:t xml:space="preserve"> </w:t>
      </w:r>
      <w:proofErr w:type="spellStart"/>
      <w:r w:rsidRPr="00905CFF">
        <w:rPr>
          <w:rFonts w:eastAsia="Times New Roman" w:cs="Times New Roman"/>
          <w:lang w:val="en-US"/>
        </w:rPr>
        <w:t>hoạt</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động</w:t>
      </w:r>
      <w:proofErr w:type="spellEnd"/>
      <w:r w:rsidRPr="00905CFF">
        <w:rPr>
          <w:rFonts w:eastAsia="Times New Roman" w:cs="Times New Roman"/>
          <w:lang w:val="en-US"/>
        </w:rPr>
        <w:t xml:space="preserve"> Quản </w:t>
      </w:r>
      <w:proofErr w:type="spellStart"/>
      <w:r w:rsidRPr="00905CFF">
        <w:rPr>
          <w:rFonts w:eastAsia="Times New Roman" w:cs="Times New Roman"/>
          <w:lang w:val="en-US"/>
        </w:rPr>
        <w:t>lý</w:t>
      </w:r>
      <w:proofErr w:type="spellEnd"/>
      <w:r w:rsidRPr="00905CFF">
        <w:rPr>
          <w:rFonts w:eastAsia="Times New Roman" w:cs="Times New Roman"/>
          <w:lang w:val="en-US"/>
        </w:rPr>
        <w:t xml:space="preserve"> </w:t>
      </w:r>
      <w:proofErr w:type="spellStart"/>
      <w:r w:rsidRPr="00905CFF">
        <w:rPr>
          <w:rFonts w:eastAsia="Times New Roman" w:cs="Times New Roman"/>
          <w:lang w:val="en-US"/>
        </w:rPr>
        <w:t>hóa</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đơn</w:t>
      </w:r>
      <w:bookmarkEnd w:id="123"/>
      <w:proofErr w:type="spellEnd"/>
    </w:p>
    <w:p w14:paraId="5E093740" w14:textId="77777777" w:rsidR="00344E0F" w:rsidRPr="00905CFF" w:rsidRDefault="00344E0F" w:rsidP="00EE6BBA">
      <w:pPr>
        <w:rPr>
          <w:rFonts w:ascii="Times New Roman" w:hAnsi="Times New Roman" w:cs="Times New Roman"/>
          <w:lang w:val="en-US"/>
        </w:rPr>
      </w:pPr>
    </w:p>
    <w:p w14:paraId="3DD0E5BB" w14:textId="6E94F04A" w:rsidR="00CA471C" w:rsidRPr="00905CFF" w:rsidRDefault="001642AA" w:rsidP="00E20311">
      <w:pPr>
        <w:pStyle w:val="Heading2"/>
        <w:spacing w:before="60" w:after="60" w:line="360" w:lineRule="auto"/>
        <w:rPr>
          <w:sz w:val="28"/>
          <w:lang w:val="en-US"/>
        </w:rPr>
      </w:pPr>
      <w:bookmarkStart w:id="124" w:name="_Toc186463504"/>
      <w:r w:rsidRPr="00905CFF">
        <w:rPr>
          <w:sz w:val="28"/>
          <w:lang w:val="en-US"/>
        </w:rPr>
        <w:lastRenderedPageBreak/>
        <w:t>3</w:t>
      </w:r>
      <w:r w:rsidR="005B226D" w:rsidRPr="00905CFF">
        <w:rPr>
          <w:sz w:val="28"/>
          <w:lang w:val="en-US"/>
        </w:rPr>
        <w:t>.</w:t>
      </w:r>
      <w:r w:rsidR="00B865F4" w:rsidRPr="00905CFF">
        <w:rPr>
          <w:sz w:val="28"/>
          <w:lang w:val="en-US"/>
        </w:rPr>
        <w:t>4</w:t>
      </w:r>
      <w:r w:rsidR="005E422C" w:rsidRPr="00905CFF">
        <w:rPr>
          <w:sz w:val="28"/>
        </w:rPr>
        <w:t xml:space="preserve"> </w:t>
      </w:r>
      <w:proofErr w:type="spellStart"/>
      <w:r w:rsidR="002746A5" w:rsidRPr="00905CFF">
        <w:rPr>
          <w:sz w:val="28"/>
          <w:lang w:val="en-US"/>
        </w:rPr>
        <w:t>Kịch</w:t>
      </w:r>
      <w:proofErr w:type="spellEnd"/>
      <w:r w:rsidR="002746A5" w:rsidRPr="00905CFF">
        <w:rPr>
          <w:sz w:val="28"/>
          <w:lang w:val="en-US"/>
        </w:rPr>
        <w:t xml:space="preserve"> </w:t>
      </w:r>
      <w:proofErr w:type="spellStart"/>
      <w:r w:rsidR="002746A5" w:rsidRPr="00905CFF">
        <w:rPr>
          <w:sz w:val="28"/>
          <w:lang w:val="en-US"/>
        </w:rPr>
        <w:t>bản</w:t>
      </w:r>
      <w:proofErr w:type="spellEnd"/>
      <w:r w:rsidR="002746A5" w:rsidRPr="00905CFF">
        <w:rPr>
          <w:sz w:val="28"/>
          <w:lang w:val="en-US"/>
        </w:rPr>
        <w:t xml:space="preserve"> </w:t>
      </w:r>
      <w:proofErr w:type="spellStart"/>
      <w:r w:rsidR="002746A5" w:rsidRPr="00905CFF">
        <w:rPr>
          <w:sz w:val="28"/>
          <w:lang w:val="en-US"/>
        </w:rPr>
        <w:t>chuẩn</w:t>
      </w:r>
      <w:proofErr w:type="spellEnd"/>
      <w:r w:rsidR="002746A5" w:rsidRPr="00905CFF">
        <w:rPr>
          <w:sz w:val="28"/>
          <w:lang w:val="en-US"/>
        </w:rPr>
        <w:t xml:space="preserve"> </w:t>
      </w:r>
      <w:proofErr w:type="spellStart"/>
      <w:r w:rsidR="002746A5" w:rsidRPr="00905CFF">
        <w:rPr>
          <w:sz w:val="28"/>
          <w:lang w:val="en-US"/>
        </w:rPr>
        <w:t>và</w:t>
      </w:r>
      <w:proofErr w:type="spellEnd"/>
      <w:r w:rsidR="002746A5" w:rsidRPr="00905CFF">
        <w:rPr>
          <w:sz w:val="28"/>
          <w:lang w:val="en-US"/>
        </w:rPr>
        <w:t xml:space="preserve"> </w:t>
      </w:r>
      <w:proofErr w:type="spellStart"/>
      <w:r w:rsidR="002746A5" w:rsidRPr="00905CFF">
        <w:rPr>
          <w:sz w:val="28"/>
          <w:lang w:val="en-US"/>
        </w:rPr>
        <w:t>ngoại</w:t>
      </w:r>
      <w:proofErr w:type="spellEnd"/>
      <w:r w:rsidR="002746A5" w:rsidRPr="00905CFF">
        <w:rPr>
          <w:sz w:val="28"/>
          <w:lang w:val="en-US"/>
        </w:rPr>
        <w:t xml:space="preserve"> </w:t>
      </w:r>
      <w:proofErr w:type="spellStart"/>
      <w:r w:rsidR="002746A5" w:rsidRPr="00905CFF">
        <w:rPr>
          <w:sz w:val="28"/>
          <w:lang w:val="en-US"/>
        </w:rPr>
        <w:t>lệ</w:t>
      </w:r>
      <w:bookmarkEnd w:id="124"/>
      <w:proofErr w:type="spellEnd"/>
    </w:p>
    <w:p w14:paraId="67689B40" w14:textId="6AAFDC5B" w:rsidR="00B865F4" w:rsidRPr="00905CFF" w:rsidRDefault="001642AA" w:rsidP="00E8539F">
      <w:pPr>
        <w:pStyle w:val="Heading3"/>
        <w:spacing w:before="60" w:after="60" w:line="360" w:lineRule="auto"/>
        <w:rPr>
          <w:lang w:val="en-US"/>
        </w:rPr>
      </w:pPr>
      <w:bookmarkStart w:id="125" w:name="_Toc186463505"/>
      <w:r w:rsidRPr="00905CFF">
        <w:rPr>
          <w:lang w:val="en-US"/>
        </w:rPr>
        <w:t>3</w:t>
      </w:r>
      <w:r w:rsidR="00E1431C" w:rsidRPr="00905CFF">
        <w:rPr>
          <w:lang w:val="en-US"/>
        </w:rPr>
        <w:t>.4</w:t>
      </w:r>
      <w:r w:rsidR="00E1431C" w:rsidRPr="00905CFF">
        <w:t>.</w:t>
      </w:r>
      <w:r w:rsidR="00E1431C" w:rsidRPr="00905CFF">
        <w:rPr>
          <w:lang w:val="en-US"/>
        </w:rPr>
        <w:t xml:space="preserve">1 </w:t>
      </w:r>
      <w:proofErr w:type="spellStart"/>
      <w:r w:rsidR="00E1431C" w:rsidRPr="00905CFF">
        <w:rPr>
          <w:lang w:val="en-US"/>
        </w:rPr>
        <w:t>Kịch</w:t>
      </w:r>
      <w:proofErr w:type="spellEnd"/>
      <w:r w:rsidR="00E1431C" w:rsidRPr="00905CFF">
        <w:rPr>
          <w:lang w:val="en-US"/>
        </w:rPr>
        <w:t xml:space="preserve"> </w:t>
      </w:r>
      <w:proofErr w:type="spellStart"/>
      <w:r w:rsidR="00E1431C" w:rsidRPr="00905CFF">
        <w:rPr>
          <w:lang w:val="en-US"/>
        </w:rPr>
        <w:t>bản</w:t>
      </w:r>
      <w:proofErr w:type="spellEnd"/>
      <w:r w:rsidR="00E1431C" w:rsidRPr="00905CFF">
        <w:rPr>
          <w:lang w:val="en-US"/>
        </w:rPr>
        <w:t xml:space="preserve"> </w:t>
      </w:r>
      <w:proofErr w:type="spellStart"/>
      <w:r w:rsidR="00E1431C" w:rsidRPr="00905CFF">
        <w:rPr>
          <w:lang w:val="en-US"/>
        </w:rPr>
        <w:t>cho</w:t>
      </w:r>
      <w:proofErr w:type="spellEnd"/>
      <w:r w:rsidR="00E1431C" w:rsidRPr="00905CFF">
        <w:rPr>
          <w:lang w:val="en-US"/>
        </w:rPr>
        <w:t xml:space="preserve"> </w:t>
      </w:r>
      <w:proofErr w:type="spellStart"/>
      <w:r w:rsidR="00E1431C" w:rsidRPr="00905CFF">
        <w:rPr>
          <w:lang w:val="en-US"/>
        </w:rPr>
        <w:t>các</w:t>
      </w:r>
      <w:proofErr w:type="spellEnd"/>
      <w:r w:rsidR="00E1431C" w:rsidRPr="00905CFF">
        <w:rPr>
          <w:lang w:val="en-US"/>
        </w:rPr>
        <w:t xml:space="preserve"> </w:t>
      </w:r>
      <w:proofErr w:type="spellStart"/>
      <w:r w:rsidR="00E1431C" w:rsidRPr="00905CFF">
        <w:rPr>
          <w:lang w:val="en-US"/>
        </w:rPr>
        <w:t>chức</w:t>
      </w:r>
      <w:proofErr w:type="spellEnd"/>
      <w:r w:rsidR="00E1431C" w:rsidRPr="00905CFF">
        <w:rPr>
          <w:lang w:val="en-US"/>
        </w:rPr>
        <w:t xml:space="preserve"> </w:t>
      </w:r>
      <w:proofErr w:type="spellStart"/>
      <w:r w:rsidR="00E1431C" w:rsidRPr="00905CFF">
        <w:rPr>
          <w:lang w:val="en-US"/>
        </w:rPr>
        <w:t>năng</w:t>
      </w:r>
      <w:proofErr w:type="spellEnd"/>
      <w:r w:rsidR="00E1431C" w:rsidRPr="00905CFF">
        <w:rPr>
          <w:lang w:val="en-US"/>
        </w:rPr>
        <w:t xml:space="preserve"> </w:t>
      </w:r>
      <w:proofErr w:type="spellStart"/>
      <w:r w:rsidR="00E1431C" w:rsidRPr="00905CFF">
        <w:rPr>
          <w:lang w:val="en-US"/>
        </w:rPr>
        <w:t>chung</w:t>
      </w:r>
      <w:proofErr w:type="spellEnd"/>
      <w:r w:rsidR="00E1431C" w:rsidRPr="00905CFF">
        <w:rPr>
          <w:lang w:val="en-US"/>
        </w:rPr>
        <w:t xml:space="preserve"> </w:t>
      </w:r>
      <w:proofErr w:type="spellStart"/>
      <w:r w:rsidR="00E1431C" w:rsidRPr="00905CFF">
        <w:rPr>
          <w:lang w:val="en-US"/>
        </w:rPr>
        <w:t>của</w:t>
      </w:r>
      <w:proofErr w:type="spellEnd"/>
      <w:r w:rsidR="00E1431C" w:rsidRPr="00905CFF">
        <w:rPr>
          <w:lang w:val="en-US"/>
        </w:rPr>
        <w:t xml:space="preserve"> </w:t>
      </w:r>
      <w:proofErr w:type="spellStart"/>
      <w:r w:rsidR="00E1431C" w:rsidRPr="00905CFF">
        <w:rPr>
          <w:lang w:val="en-US"/>
        </w:rPr>
        <w:t>người</w:t>
      </w:r>
      <w:proofErr w:type="spellEnd"/>
      <w:r w:rsidR="00E1431C" w:rsidRPr="00905CFF">
        <w:rPr>
          <w:lang w:val="en-US"/>
        </w:rPr>
        <w:t xml:space="preserve"> </w:t>
      </w:r>
      <w:proofErr w:type="spellStart"/>
      <w:r w:rsidR="00E1431C" w:rsidRPr="00905CFF">
        <w:rPr>
          <w:lang w:val="en-US"/>
        </w:rPr>
        <w:t>dùng</w:t>
      </w:r>
      <w:bookmarkEnd w:id="125"/>
      <w:proofErr w:type="spellEnd"/>
    </w:p>
    <w:p w14:paraId="223DBA6A" w14:textId="6BB73029" w:rsidR="00B865F4" w:rsidRPr="00905CFF" w:rsidRDefault="00B865F4" w:rsidP="00751C85">
      <w:pPr>
        <w:pStyle w:val="ListParagraph"/>
        <w:numPr>
          <w:ilvl w:val="0"/>
          <w:numId w:val="167"/>
        </w:numPr>
        <w:jc w:val="both"/>
        <w:rPr>
          <w:rFonts w:cs="Times New Roman"/>
          <w:b w:val="0"/>
          <w:bCs/>
          <w:i w:val="0"/>
          <w:iCs/>
          <w:szCs w:val="26"/>
          <w:lang w:val="en-US"/>
        </w:rPr>
      </w:pPr>
      <w:proofErr w:type="spellStart"/>
      <w:r w:rsidRPr="00905CFF">
        <w:rPr>
          <w:rFonts w:cs="Times New Roman"/>
          <w:b w:val="0"/>
          <w:bCs/>
          <w:i w:val="0"/>
          <w:iCs/>
          <w:szCs w:val="26"/>
          <w:lang w:val="en-US"/>
        </w:rPr>
        <w:t>Đăng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nhập</w:t>
      </w:r>
      <w:proofErr w:type="spellEnd"/>
      <w:r w:rsidRPr="00905CFF">
        <w:rPr>
          <w:rFonts w:cs="Times New Roman"/>
          <w:b w:val="0"/>
          <w:bCs/>
          <w:i w:val="0"/>
          <w:iCs/>
          <w:szCs w:val="26"/>
          <w:lang w:val="en-US"/>
        </w:rPr>
        <w:t>:</w:t>
      </w:r>
    </w:p>
    <w:p w14:paraId="0DD79FCC" w14:textId="2544F136" w:rsidR="00B865F4" w:rsidRPr="00905CFF" w:rsidRDefault="00B865F4" w:rsidP="00542316">
      <w:pPr>
        <w:pStyle w:val="Heading8"/>
        <w:rPr>
          <w:rFonts w:eastAsia="Times New Roman" w:cs="Times New Roman"/>
          <w:lang w:val="en-US"/>
        </w:rPr>
      </w:pPr>
      <w:bookmarkStart w:id="126" w:name="_Toc186464385"/>
      <w:proofErr w:type="spellStart"/>
      <w:r w:rsidRPr="00905CFF">
        <w:rPr>
          <w:rFonts w:eastAsia="Times New Roman" w:cs="Times New Roman"/>
          <w:lang w:val="en-US"/>
        </w:rPr>
        <w:t>Bảng</w:t>
      </w:r>
      <w:proofErr w:type="spellEnd"/>
      <w:r w:rsidRPr="00905CFF">
        <w:rPr>
          <w:rFonts w:eastAsia="Times New Roman" w:cs="Times New Roman"/>
        </w:rPr>
        <w:t xml:space="preserve"> </w:t>
      </w:r>
      <w:r w:rsidR="001642AA" w:rsidRPr="00905CFF">
        <w:rPr>
          <w:rFonts w:eastAsia="Times New Roman" w:cs="Times New Roman"/>
          <w:lang w:val="en-US"/>
        </w:rPr>
        <w:t>3</w:t>
      </w:r>
      <w:r w:rsidRPr="00905CFF">
        <w:rPr>
          <w:rFonts w:eastAsia="Times New Roman" w:cs="Times New Roman"/>
        </w:rPr>
        <w:t>.</w:t>
      </w:r>
      <w:r w:rsidR="00E8539F" w:rsidRPr="00905CFF">
        <w:rPr>
          <w:rFonts w:eastAsia="Times New Roman" w:cs="Times New Roman"/>
          <w:lang w:val="en-US"/>
        </w:rPr>
        <w:t>1</w:t>
      </w:r>
      <w:r w:rsidRPr="00905CFF">
        <w:rPr>
          <w:rFonts w:eastAsia="Times New Roman" w:cs="Times New Roman"/>
        </w:rPr>
        <w:t xml:space="preserve"> </w:t>
      </w:r>
      <w:proofErr w:type="spellStart"/>
      <w:r w:rsidRPr="00905CFF">
        <w:rPr>
          <w:rFonts w:eastAsia="Times New Roman" w:cs="Times New Roman"/>
          <w:lang w:val="en-US"/>
        </w:rPr>
        <w:t>Kịch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bản</w:t>
      </w:r>
      <w:proofErr w:type="spellEnd"/>
      <w:r w:rsidRPr="00905CFF">
        <w:rPr>
          <w:rFonts w:eastAsia="Times New Roman" w:cs="Times New Roman"/>
          <w:lang w:val="en-US"/>
        </w:rPr>
        <w:t xml:space="preserve"> use case </w:t>
      </w:r>
      <w:proofErr w:type="spellStart"/>
      <w:r w:rsidRPr="00905CFF">
        <w:rPr>
          <w:rFonts w:eastAsia="Times New Roman" w:cs="Times New Roman"/>
          <w:lang w:val="en-US"/>
        </w:rPr>
        <w:t>Đăng</w:t>
      </w:r>
      <w:proofErr w:type="spellEnd"/>
      <w:r w:rsidRPr="00905CFF">
        <w:rPr>
          <w:rFonts w:eastAsia="Times New Roman" w:cs="Times New Roman"/>
          <w:lang w:val="en-US"/>
        </w:rPr>
        <w:t xml:space="preserve"> </w:t>
      </w:r>
      <w:proofErr w:type="spellStart"/>
      <w:r w:rsidRPr="00905CFF">
        <w:rPr>
          <w:rFonts w:eastAsia="Times New Roman" w:cs="Times New Roman"/>
          <w:lang w:val="en-US"/>
        </w:rPr>
        <w:t>nhập</w:t>
      </w:r>
      <w:bookmarkEnd w:id="126"/>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B865F4" w:rsidRPr="00905CFF" w14:paraId="2F05CB57" w14:textId="77777777" w:rsidTr="002769DB">
        <w:trPr>
          <w:trHeight w:val="568"/>
        </w:trPr>
        <w:tc>
          <w:tcPr>
            <w:tcW w:w="2427" w:type="dxa"/>
          </w:tcPr>
          <w:p w14:paraId="10AB7849" w14:textId="77777777" w:rsidR="00B865F4" w:rsidRPr="00905CFF" w:rsidRDefault="00B865F4" w:rsidP="002769DB">
            <w:pPr>
              <w:pStyle w:val="TableParagraph"/>
              <w:rPr>
                <w:sz w:val="26"/>
              </w:rPr>
            </w:pPr>
            <w:r w:rsidRPr="00905CFF">
              <w:rPr>
                <w:sz w:val="26"/>
              </w:rPr>
              <w:t>Tên</w:t>
            </w:r>
            <w:r w:rsidRPr="00905CFF">
              <w:rPr>
                <w:spacing w:val="-6"/>
                <w:sz w:val="26"/>
              </w:rPr>
              <w:t xml:space="preserve"> </w:t>
            </w:r>
            <w:r w:rsidRPr="00905CFF">
              <w:rPr>
                <w:sz w:val="26"/>
              </w:rPr>
              <w:t>Use</w:t>
            </w:r>
            <w:r w:rsidRPr="00905CFF">
              <w:rPr>
                <w:spacing w:val="-5"/>
                <w:sz w:val="26"/>
              </w:rPr>
              <w:t xml:space="preserve"> </w:t>
            </w:r>
            <w:r w:rsidRPr="00905CFF">
              <w:rPr>
                <w:spacing w:val="-4"/>
                <w:sz w:val="26"/>
              </w:rPr>
              <w:t>Case</w:t>
            </w:r>
          </w:p>
        </w:tc>
        <w:tc>
          <w:tcPr>
            <w:tcW w:w="6769" w:type="dxa"/>
          </w:tcPr>
          <w:p w14:paraId="1D325579" w14:textId="77777777" w:rsidR="00B865F4" w:rsidRPr="00905CFF" w:rsidRDefault="00B865F4" w:rsidP="002769DB">
            <w:pPr>
              <w:pStyle w:val="TableParagraph"/>
              <w:ind w:left="105"/>
              <w:rPr>
                <w:sz w:val="26"/>
              </w:rPr>
            </w:pPr>
            <w:r w:rsidRPr="00905CFF">
              <w:rPr>
                <w:sz w:val="26"/>
              </w:rPr>
              <w:t>Đăng</w:t>
            </w:r>
            <w:r w:rsidRPr="00905CFF">
              <w:rPr>
                <w:spacing w:val="-7"/>
                <w:sz w:val="26"/>
              </w:rPr>
              <w:t xml:space="preserve"> </w:t>
            </w:r>
            <w:r w:rsidRPr="00905CFF">
              <w:rPr>
                <w:spacing w:val="-4"/>
                <w:sz w:val="26"/>
              </w:rPr>
              <w:t>nhập</w:t>
            </w:r>
          </w:p>
        </w:tc>
      </w:tr>
      <w:tr w:rsidR="00B865F4" w:rsidRPr="00905CFF" w14:paraId="6178EC57" w14:textId="77777777" w:rsidTr="002769DB">
        <w:trPr>
          <w:trHeight w:val="568"/>
        </w:trPr>
        <w:tc>
          <w:tcPr>
            <w:tcW w:w="2427" w:type="dxa"/>
          </w:tcPr>
          <w:p w14:paraId="0C568DEB" w14:textId="77777777" w:rsidR="00B865F4" w:rsidRPr="00905CFF" w:rsidRDefault="00B865F4" w:rsidP="002769DB">
            <w:pPr>
              <w:pStyle w:val="TableParagraph"/>
              <w:rPr>
                <w:sz w:val="26"/>
              </w:rPr>
            </w:pPr>
            <w:r w:rsidRPr="00905CFF">
              <w:rPr>
                <w:spacing w:val="-2"/>
                <w:sz w:val="26"/>
              </w:rPr>
              <w:t>Actor</w:t>
            </w:r>
          </w:p>
        </w:tc>
        <w:tc>
          <w:tcPr>
            <w:tcW w:w="6769" w:type="dxa"/>
          </w:tcPr>
          <w:p w14:paraId="6F8F2485" w14:textId="77777777" w:rsidR="00B865F4" w:rsidRPr="00905CFF" w:rsidRDefault="00B865F4" w:rsidP="002769DB">
            <w:pPr>
              <w:pStyle w:val="TableParagraph"/>
              <w:ind w:left="105"/>
              <w:rPr>
                <w:sz w:val="26"/>
                <w:lang w:val="en-US"/>
              </w:rPr>
            </w:pP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nhân</w:t>
            </w:r>
            <w:proofErr w:type="spellEnd"/>
            <w:r w:rsidRPr="00905CFF">
              <w:rPr>
                <w:sz w:val="26"/>
                <w:lang w:val="en-US"/>
              </w:rPr>
              <w:t>/</w:t>
            </w:r>
            <w:proofErr w:type="spellStart"/>
            <w:r w:rsidRPr="00905CFF">
              <w:rPr>
                <w:sz w:val="26"/>
                <w:lang w:val="en-US"/>
              </w:rPr>
              <w:t>Bác</w:t>
            </w:r>
            <w:proofErr w:type="spellEnd"/>
            <w:r w:rsidRPr="00905CFF">
              <w:rPr>
                <w:sz w:val="26"/>
                <w:lang w:val="en-US"/>
              </w:rPr>
              <w:t xml:space="preserve"> </w:t>
            </w:r>
            <w:proofErr w:type="spellStart"/>
            <w:r w:rsidRPr="00905CFF">
              <w:rPr>
                <w:sz w:val="26"/>
                <w:lang w:val="en-US"/>
              </w:rPr>
              <w:t>sĩ</w:t>
            </w:r>
            <w:proofErr w:type="spellEnd"/>
            <w:r w:rsidRPr="00905CFF">
              <w:rPr>
                <w:sz w:val="26"/>
                <w:lang w:val="en-US"/>
              </w:rPr>
              <w:t>/</w:t>
            </w:r>
            <w:proofErr w:type="spellStart"/>
            <w:r w:rsidRPr="00905CFF">
              <w:rPr>
                <w:sz w:val="26"/>
                <w:lang w:val="en-US"/>
              </w:rPr>
              <w:t>Nhân</w:t>
            </w:r>
            <w:proofErr w:type="spellEnd"/>
            <w:r w:rsidRPr="00905CFF">
              <w:rPr>
                <w:sz w:val="26"/>
                <w:lang w:val="en-US"/>
              </w:rPr>
              <w:t xml:space="preserve"> </w:t>
            </w:r>
            <w:proofErr w:type="spellStart"/>
            <w:r w:rsidRPr="00905CFF">
              <w:rPr>
                <w:sz w:val="26"/>
                <w:lang w:val="en-US"/>
              </w:rPr>
              <w:t>viên</w:t>
            </w:r>
            <w:proofErr w:type="spellEnd"/>
            <w:r w:rsidRPr="00905CFF">
              <w:rPr>
                <w:sz w:val="26"/>
                <w:lang w:val="en-US"/>
              </w:rPr>
              <w:t xml:space="preserve"> </w:t>
            </w:r>
            <w:proofErr w:type="spellStart"/>
            <w:r w:rsidRPr="00905CFF">
              <w:rPr>
                <w:sz w:val="26"/>
                <w:lang w:val="en-US"/>
              </w:rPr>
              <w:t>tiếp</w:t>
            </w:r>
            <w:proofErr w:type="spellEnd"/>
            <w:r w:rsidRPr="00905CFF">
              <w:rPr>
                <w:sz w:val="26"/>
                <w:lang w:val="en-US"/>
              </w:rPr>
              <w:t xml:space="preserve"> </w:t>
            </w:r>
            <w:proofErr w:type="spellStart"/>
            <w:r w:rsidRPr="00905CFF">
              <w:rPr>
                <w:sz w:val="26"/>
                <w:lang w:val="en-US"/>
              </w:rPr>
              <w:t>nhận</w:t>
            </w:r>
            <w:proofErr w:type="spellEnd"/>
            <w:r w:rsidRPr="00905CFF">
              <w:rPr>
                <w:sz w:val="26"/>
                <w:lang w:val="en-US"/>
              </w:rPr>
              <w:t xml:space="preserve">/Quản </w:t>
            </w:r>
            <w:proofErr w:type="spellStart"/>
            <w:r w:rsidRPr="00905CFF">
              <w:rPr>
                <w:sz w:val="26"/>
                <w:lang w:val="en-US"/>
              </w:rPr>
              <w:t>trị</w:t>
            </w:r>
            <w:proofErr w:type="spellEnd"/>
            <w:r w:rsidRPr="00905CFF">
              <w:rPr>
                <w:sz w:val="26"/>
                <w:lang w:val="en-US"/>
              </w:rPr>
              <w:t xml:space="preserve"> </w:t>
            </w:r>
            <w:proofErr w:type="spellStart"/>
            <w:r w:rsidRPr="00905CFF">
              <w:rPr>
                <w:sz w:val="26"/>
                <w:lang w:val="en-US"/>
              </w:rPr>
              <w:t>viên</w:t>
            </w:r>
            <w:proofErr w:type="spellEnd"/>
          </w:p>
        </w:tc>
      </w:tr>
      <w:tr w:rsidR="00B865F4" w:rsidRPr="00905CFF" w14:paraId="352ADE38" w14:textId="77777777" w:rsidTr="002769DB">
        <w:trPr>
          <w:trHeight w:val="1466"/>
        </w:trPr>
        <w:tc>
          <w:tcPr>
            <w:tcW w:w="2427" w:type="dxa"/>
          </w:tcPr>
          <w:p w14:paraId="770FA057" w14:textId="77777777" w:rsidR="00B865F4" w:rsidRPr="00905CFF" w:rsidRDefault="00B865F4" w:rsidP="002769DB">
            <w:pPr>
              <w:pStyle w:val="TableParagraph"/>
              <w:rPr>
                <w:sz w:val="26"/>
              </w:rPr>
            </w:pPr>
            <w:r w:rsidRPr="00905CFF">
              <w:rPr>
                <w:sz w:val="26"/>
              </w:rPr>
              <w:t>Mục</w:t>
            </w:r>
            <w:r w:rsidRPr="00905CFF">
              <w:rPr>
                <w:spacing w:val="-6"/>
                <w:sz w:val="26"/>
              </w:rPr>
              <w:t xml:space="preserve"> </w:t>
            </w:r>
            <w:r w:rsidRPr="00905CFF">
              <w:rPr>
                <w:spacing w:val="-4"/>
                <w:sz w:val="26"/>
              </w:rPr>
              <w:t>tiêu</w:t>
            </w:r>
          </w:p>
        </w:tc>
        <w:tc>
          <w:tcPr>
            <w:tcW w:w="6769" w:type="dxa"/>
          </w:tcPr>
          <w:p w14:paraId="2D872889" w14:textId="77777777" w:rsidR="00B865F4" w:rsidRPr="00905CFF" w:rsidRDefault="00B865F4" w:rsidP="002769DB">
            <w:pPr>
              <w:pStyle w:val="TableParagraph"/>
              <w:spacing w:line="360" w:lineRule="auto"/>
              <w:ind w:left="105" w:right="174"/>
              <w:rPr>
                <w:sz w:val="26"/>
              </w:rPr>
            </w:pPr>
            <w:r w:rsidRPr="00905CFF">
              <w:rPr>
                <w:sz w:val="26"/>
              </w:rPr>
              <w:t>Khi</w:t>
            </w:r>
            <w:r w:rsidRPr="00905CFF">
              <w:rPr>
                <w:spacing w:val="-4"/>
                <w:sz w:val="26"/>
              </w:rPr>
              <w:t xml:space="preserve"> </w:t>
            </w:r>
            <w:proofErr w:type="spellStart"/>
            <w:r w:rsidRPr="00905CFF">
              <w:rPr>
                <w:sz w:val="26"/>
                <w:lang w:val="en-US"/>
              </w:rPr>
              <w:t>người</w:t>
            </w:r>
            <w:proofErr w:type="spellEnd"/>
            <w:r w:rsidRPr="00905CFF">
              <w:rPr>
                <w:sz w:val="26"/>
                <w:lang w:val="en-US"/>
              </w:rPr>
              <w:t xml:space="preserve"> dung </w:t>
            </w:r>
            <w:r w:rsidRPr="00905CFF">
              <w:rPr>
                <w:sz w:val="26"/>
              </w:rPr>
              <w:t>có</w:t>
            </w:r>
            <w:r w:rsidRPr="00905CFF">
              <w:rPr>
                <w:spacing w:val="-4"/>
                <w:sz w:val="26"/>
              </w:rPr>
              <w:t xml:space="preserve"> </w:t>
            </w:r>
            <w:r w:rsidRPr="00905CFF">
              <w:rPr>
                <w:sz w:val="26"/>
              </w:rPr>
              <w:t>nhu</w:t>
            </w:r>
            <w:r w:rsidRPr="00905CFF">
              <w:rPr>
                <w:spacing w:val="-1"/>
                <w:sz w:val="26"/>
              </w:rPr>
              <w:t xml:space="preserve"> </w:t>
            </w:r>
            <w:r w:rsidRPr="00905CFF">
              <w:rPr>
                <w:sz w:val="26"/>
              </w:rPr>
              <w:t>cầu</w:t>
            </w:r>
            <w:r w:rsidRPr="00905CFF">
              <w:rPr>
                <w:spacing w:val="-1"/>
                <w:sz w:val="26"/>
              </w:rPr>
              <w:t xml:space="preserve"> </w:t>
            </w:r>
            <w:r w:rsidRPr="00905CFF">
              <w:rPr>
                <w:sz w:val="26"/>
              </w:rPr>
              <w:t>truy</w:t>
            </w:r>
            <w:r w:rsidRPr="00905CFF">
              <w:rPr>
                <w:spacing w:val="-9"/>
                <w:sz w:val="26"/>
              </w:rPr>
              <w:t xml:space="preserve"> </w:t>
            </w:r>
            <w:r w:rsidRPr="00905CFF">
              <w:rPr>
                <w:sz w:val="26"/>
              </w:rPr>
              <w:t>cập</w:t>
            </w:r>
            <w:r w:rsidRPr="00905CFF">
              <w:rPr>
                <w:spacing w:val="-4"/>
                <w:sz w:val="26"/>
              </w:rPr>
              <w:t xml:space="preserve"> </w:t>
            </w:r>
            <w:r w:rsidRPr="00905CFF">
              <w:rPr>
                <w:sz w:val="26"/>
              </w:rPr>
              <w:t>để</w:t>
            </w:r>
            <w:r w:rsidRPr="00905CFF">
              <w:rPr>
                <w:spacing w:val="-1"/>
                <w:sz w:val="26"/>
              </w:rPr>
              <w:t xml:space="preserve"> </w:t>
            </w:r>
            <w:r w:rsidRPr="00905CFF">
              <w:rPr>
                <w:sz w:val="26"/>
              </w:rPr>
              <w:t>thực</w:t>
            </w:r>
            <w:r w:rsidRPr="00905CFF">
              <w:rPr>
                <w:spacing w:val="-4"/>
                <w:sz w:val="26"/>
              </w:rPr>
              <w:t xml:space="preserve"> </w:t>
            </w:r>
            <w:r w:rsidRPr="00905CFF">
              <w:rPr>
                <w:sz w:val="26"/>
              </w:rPr>
              <w:t>hiện</w:t>
            </w:r>
            <w:r w:rsidRPr="00905CFF">
              <w:rPr>
                <w:spacing w:val="-4"/>
                <w:sz w:val="26"/>
              </w:rPr>
              <w:t xml:space="preserve"> </w:t>
            </w:r>
            <w:r w:rsidRPr="00905CFF">
              <w:rPr>
                <w:sz w:val="26"/>
              </w:rPr>
              <w:t>các</w:t>
            </w:r>
            <w:r w:rsidRPr="00905CFF">
              <w:rPr>
                <w:spacing w:val="-4"/>
                <w:sz w:val="26"/>
              </w:rPr>
              <w:t xml:space="preserve"> </w:t>
            </w:r>
            <w:r w:rsidRPr="00905CFF">
              <w:rPr>
                <w:sz w:val="26"/>
              </w:rPr>
              <w:t>chức</w:t>
            </w:r>
            <w:r w:rsidRPr="00905CFF">
              <w:rPr>
                <w:spacing w:val="-4"/>
                <w:sz w:val="26"/>
              </w:rPr>
              <w:t xml:space="preserve"> </w:t>
            </w:r>
            <w:r w:rsidRPr="00905CFF">
              <w:rPr>
                <w:sz w:val="26"/>
              </w:rPr>
              <w:t xml:space="preserve">năng trên hệ thống,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rPr>
              <w:t xml:space="preserve"> phải đăng nhập vào hệ thống để xác</w:t>
            </w:r>
            <w:r w:rsidRPr="00905CFF">
              <w:rPr>
                <w:sz w:val="26"/>
                <w:lang w:val="en-US"/>
              </w:rPr>
              <w:t xml:space="preserve"> </w:t>
            </w:r>
            <w:r w:rsidRPr="00905CFF">
              <w:rPr>
                <w:spacing w:val="-4"/>
                <w:sz w:val="26"/>
              </w:rPr>
              <w:t>thực</w:t>
            </w:r>
          </w:p>
        </w:tc>
      </w:tr>
      <w:tr w:rsidR="00B865F4" w:rsidRPr="00905CFF" w14:paraId="4CCA0CD3" w14:textId="77777777" w:rsidTr="002769DB">
        <w:trPr>
          <w:trHeight w:val="568"/>
        </w:trPr>
        <w:tc>
          <w:tcPr>
            <w:tcW w:w="2427" w:type="dxa"/>
          </w:tcPr>
          <w:p w14:paraId="489BEB00" w14:textId="77777777" w:rsidR="00B865F4" w:rsidRPr="00905CFF" w:rsidRDefault="00B865F4" w:rsidP="002769DB">
            <w:pPr>
              <w:pStyle w:val="TableParagraph"/>
              <w:rPr>
                <w:sz w:val="26"/>
              </w:rPr>
            </w:pPr>
            <w:r w:rsidRPr="00905CFF">
              <w:rPr>
                <w:sz w:val="26"/>
              </w:rPr>
              <w:t>Tiền</w:t>
            </w:r>
            <w:r w:rsidRPr="00905CFF">
              <w:rPr>
                <w:spacing w:val="-6"/>
                <w:sz w:val="26"/>
              </w:rPr>
              <w:t xml:space="preserve"> </w:t>
            </w:r>
            <w:r w:rsidRPr="00905CFF">
              <w:rPr>
                <w:sz w:val="26"/>
              </w:rPr>
              <w:t>điều</w:t>
            </w:r>
            <w:r w:rsidRPr="00905CFF">
              <w:rPr>
                <w:spacing w:val="-6"/>
                <w:sz w:val="26"/>
              </w:rPr>
              <w:t xml:space="preserve"> </w:t>
            </w:r>
            <w:r w:rsidRPr="00905CFF">
              <w:rPr>
                <w:spacing w:val="-4"/>
                <w:sz w:val="26"/>
              </w:rPr>
              <w:t>kiện</w:t>
            </w:r>
          </w:p>
        </w:tc>
        <w:tc>
          <w:tcPr>
            <w:tcW w:w="6769" w:type="dxa"/>
          </w:tcPr>
          <w:p w14:paraId="209344FB" w14:textId="77777777" w:rsidR="00B865F4" w:rsidRPr="00905CFF" w:rsidRDefault="00B865F4" w:rsidP="002769DB">
            <w:pPr>
              <w:pStyle w:val="TableParagraph"/>
              <w:ind w:left="105"/>
              <w:rPr>
                <w:sz w:val="26"/>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pacing w:val="-4"/>
                <w:sz w:val="26"/>
              </w:rPr>
              <w:t xml:space="preserve"> </w:t>
            </w:r>
            <w:r w:rsidRPr="00905CFF">
              <w:rPr>
                <w:sz w:val="26"/>
              </w:rPr>
              <w:t>phải</w:t>
            </w:r>
            <w:r w:rsidRPr="00905CFF">
              <w:rPr>
                <w:spacing w:val="-4"/>
                <w:sz w:val="26"/>
              </w:rPr>
              <w:t xml:space="preserve"> </w:t>
            </w:r>
            <w:r w:rsidRPr="00905CFF">
              <w:rPr>
                <w:sz w:val="26"/>
              </w:rPr>
              <w:t>có</w:t>
            </w:r>
            <w:r w:rsidRPr="00905CFF">
              <w:rPr>
                <w:spacing w:val="-4"/>
                <w:sz w:val="26"/>
              </w:rPr>
              <w:t xml:space="preserve"> </w:t>
            </w:r>
            <w:r w:rsidRPr="00905CFF">
              <w:rPr>
                <w:sz w:val="26"/>
              </w:rPr>
              <w:t>tài</w:t>
            </w:r>
            <w:r w:rsidRPr="00905CFF">
              <w:rPr>
                <w:spacing w:val="-1"/>
                <w:sz w:val="26"/>
              </w:rPr>
              <w:t xml:space="preserve"> </w:t>
            </w:r>
            <w:r w:rsidRPr="00905CFF">
              <w:rPr>
                <w:sz w:val="26"/>
              </w:rPr>
              <w:t>khoản</w:t>
            </w:r>
            <w:r w:rsidRPr="00905CFF">
              <w:rPr>
                <w:spacing w:val="-4"/>
                <w:sz w:val="26"/>
              </w:rPr>
              <w:t xml:space="preserve"> </w:t>
            </w:r>
            <w:r w:rsidRPr="00905CFF">
              <w:rPr>
                <w:sz w:val="26"/>
              </w:rPr>
              <w:t>truy</w:t>
            </w:r>
            <w:r w:rsidRPr="00905CFF">
              <w:rPr>
                <w:spacing w:val="-8"/>
                <w:sz w:val="26"/>
              </w:rPr>
              <w:t xml:space="preserve"> </w:t>
            </w:r>
            <w:r w:rsidRPr="00905CFF">
              <w:rPr>
                <w:sz w:val="26"/>
              </w:rPr>
              <w:t>cập</w:t>
            </w:r>
            <w:r w:rsidRPr="00905CFF">
              <w:rPr>
                <w:spacing w:val="-1"/>
                <w:sz w:val="26"/>
              </w:rPr>
              <w:t xml:space="preserve"> </w:t>
            </w:r>
            <w:r w:rsidRPr="00905CFF">
              <w:rPr>
                <w:sz w:val="26"/>
              </w:rPr>
              <w:t>hệ</w:t>
            </w:r>
            <w:r w:rsidRPr="00905CFF">
              <w:rPr>
                <w:spacing w:val="-4"/>
                <w:sz w:val="26"/>
              </w:rPr>
              <w:t xml:space="preserve"> </w:t>
            </w:r>
            <w:r w:rsidRPr="00905CFF">
              <w:rPr>
                <w:spacing w:val="-2"/>
                <w:sz w:val="26"/>
              </w:rPr>
              <w:t>thống</w:t>
            </w:r>
          </w:p>
        </w:tc>
      </w:tr>
      <w:tr w:rsidR="00B865F4" w:rsidRPr="00905CFF" w14:paraId="13C3BD83" w14:textId="77777777" w:rsidTr="002769DB">
        <w:trPr>
          <w:trHeight w:val="1586"/>
        </w:trPr>
        <w:tc>
          <w:tcPr>
            <w:tcW w:w="2427" w:type="dxa"/>
          </w:tcPr>
          <w:p w14:paraId="7E5AEAF7" w14:textId="77777777" w:rsidR="00B865F4" w:rsidRPr="00905CFF" w:rsidRDefault="00B865F4" w:rsidP="002769DB">
            <w:pPr>
              <w:pStyle w:val="TableParagraph"/>
              <w:spacing w:line="360" w:lineRule="auto"/>
              <w:rPr>
                <w:sz w:val="26"/>
              </w:rPr>
            </w:pPr>
            <w:r w:rsidRPr="00905CFF">
              <w:rPr>
                <w:sz w:val="26"/>
              </w:rPr>
              <w:t>Luồng</w:t>
            </w:r>
            <w:r w:rsidRPr="00905CFF">
              <w:rPr>
                <w:spacing w:val="-14"/>
                <w:sz w:val="26"/>
              </w:rPr>
              <w:t xml:space="preserve"> </w:t>
            </w:r>
            <w:r w:rsidRPr="00905CFF">
              <w:rPr>
                <w:sz w:val="26"/>
              </w:rPr>
              <w:t>hoạt</w:t>
            </w:r>
            <w:r w:rsidRPr="00905CFF">
              <w:rPr>
                <w:spacing w:val="-12"/>
                <w:sz w:val="26"/>
              </w:rPr>
              <w:t xml:space="preserve"> </w:t>
            </w:r>
            <w:r w:rsidRPr="00905CFF">
              <w:rPr>
                <w:sz w:val="26"/>
              </w:rPr>
              <w:t>động</w:t>
            </w:r>
            <w:r w:rsidRPr="00905CFF">
              <w:rPr>
                <w:spacing w:val="-14"/>
                <w:sz w:val="26"/>
              </w:rPr>
              <w:t xml:space="preserve"> </w:t>
            </w:r>
            <w:r w:rsidRPr="00905CFF">
              <w:rPr>
                <w:sz w:val="26"/>
              </w:rPr>
              <w:t xml:space="preserve">cơ </w:t>
            </w:r>
            <w:r w:rsidRPr="00905CFF">
              <w:rPr>
                <w:spacing w:val="-4"/>
                <w:sz w:val="26"/>
              </w:rPr>
              <w:t>bản</w:t>
            </w:r>
          </w:p>
        </w:tc>
        <w:tc>
          <w:tcPr>
            <w:tcW w:w="6769" w:type="dxa"/>
          </w:tcPr>
          <w:p w14:paraId="00F510A7" w14:textId="77777777" w:rsidR="00B865F4" w:rsidRPr="00905CFF" w:rsidRDefault="00B865F4" w:rsidP="002769DB">
            <w:pPr>
              <w:pStyle w:val="TableParagraph"/>
              <w:tabs>
                <w:tab w:val="left" w:pos="299"/>
              </w:tabs>
              <w:ind w:left="0"/>
              <w:rPr>
                <w:sz w:val="26"/>
              </w:rPr>
            </w:pPr>
            <w:r w:rsidRPr="00905CFF">
              <w:rPr>
                <w:sz w:val="26"/>
                <w:lang w:val="en-US"/>
              </w:rPr>
              <w:t xml:space="preserve"> 1.</w:t>
            </w:r>
            <w:r w:rsidRPr="00905CFF">
              <w:rPr>
                <w:sz w:val="26"/>
              </w:rPr>
              <w:t>Hệ</w:t>
            </w:r>
            <w:r w:rsidRPr="00905CFF">
              <w:rPr>
                <w:spacing w:val="-5"/>
                <w:sz w:val="26"/>
              </w:rPr>
              <w:t xml:space="preserve"> </w:t>
            </w:r>
            <w:r w:rsidRPr="00905CFF">
              <w:rPr>
                <w:sz w:val="26"/>
              </w:rPr>
              <w:t>thống</w:t>
            </w:r>
            <w:r w:rsidRPr="00905CFF">
              <w:rPr>
                <w:spacing w:val="-2"/>
                <w:sz w:val="26"/>
              </w:rPr>
              <w:t xml:space="preserve"> </w:t>
            </w:r>
            <w:r w:rsidRPr="00905CFF">
              <w:rPr>
                <w:sz w:val="26"/>
              </w:rPr>
              <w:t>hiển</w:t>
            </w:r>
            <w:r w:rsidRPr="00905CFF">
              <w:rPr>
                <w:spacing w:val="-5"/>
                <w:sz w:val="26"/>
              </w:rPr>
              <w:t xml:space="preserve"> </w:t>
            </w:r>
            <w:r w:rsidRPr="00905CFF">
              <w:rPr>
                <w:sz w:val="26"/>
              </w:rPr>
              <w:t>thị</w:t>
            </w:r>
            <w:r w:rsidRPr="00905CFF">
              <w:rPr>
                <w:spacing w:val="-4"/>
                <w:sz w:val="26"/>
              </w:rPr>
              <w:t xml:space="preserve"> </w:t>
            </w:r>
            <w:r w:rsidRPr="00905CFF">
              <w:rPr>
                <w:sz w:val="26"/>
              </w:rPr>
              <w:t>giao</w:t>
            </w:r>
            <w:r w:rsidRPr="00905CFF">
              <w:rPr>
                <w:spacing w:val="-5"/>
                <w:sz w:val="26"/>
              </w:rPr>
              <w:t xml:space="preserve"> </w:t>
            </w:r>
            <w:r w:rsidRPr="00905CFF">
              <w:rPr>
                <w:sz w:val="26"/>
              </w:rPr>
              <w:t>diện</w:t>
            </w:r>
            <w:r w:rsidRPr="00905CFF">
              <w:rPr>
                <w:spacing w:val="-5"/>
                <w:sz w:val="26"/>
              </w:rPr>
              <w:t xml:space="preserve"> </w:t>
            </w:r>
            <w:r w:rsidRPr="00905CFF">
              <w:rPr>
                <w:sz w:val="26"/>
              </w:rPr>
              <w:t>đăng</w:t>
            </w:r>
            <w:r w:rsidRPr="00905CFF">
              <w:rPr>
                <w:spacing w:val="-2"/>
                <w:sz w:val="26"/>
              </w:rPr>
              <w:t xml:space="preserve"> </w:t>
            </w:r>
            <w:r w:rsidRPr="00905CFF">
              <w:rPr>
                <w:spacing w:val="-4"/>
                <w:sz w:val="26"/>
              </w:rPr>
              <w:t>nhập</w:t>
            </w:r>
          </w:p>
          <w:p w14:paraId="548C8127" w14:textId="77777777" w:rsidR="00B865F4" w:rsidRPr="00905CFF" w:rsidRDefault="00B865F4" w:rsidP="002769DB">
            <w:pPr>
              <w:pStyle w:val="TableParagraph"/>
              <w:tabs>
                <w:tab w:val="left" w:pos="363"/>
              </w:tabs>
              <w:spacing w:before="210"/>
              <w:ind w:left="0"/>
              <w:rPr>
                <w:sz w:val="26"/>
              </w:rPr>
            </w:pPr>
            <w:r w:rsidRPr="00905CFF">
              <w:rPr>
                <w:sz w:val="26"/>
                <w:lang w:val="en-US"/>
              </w:rPr>
              <w:t xml:space="preserve"> 2.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pacing w:val="-2"/>
                <w:sz w:val="26"/>
              </w:rPr>
              <w:t xml:space="preserve"> </w:t>
            </w:r>
            <w:r w:rsidRPr="00905CFF">
              <w:rPr>
                <w:sz w:val="26"/>
              </w:rPr>
              <w:t>nhập</w:t>
            </w:r>
            <w:r w:rsidRPr="00905CFF">
              <w:rPr>
                <w:spacing w:val="-5"/>
                <w:sz w:val="26"/>
              </w:rPr>
              <w:t xml:space="preserve"> </w:t>
            </w:r>
            <w:r w:rsidRPr="00905CFF">
              <w:rPr>
                <w:sz w:val="26"/>
              </w:rPr>
              <w:t>email</w:t>
            </w:r>
            <w:r w:rsidRPr="00905CFF">
              <w:rPr>
                <w:spacing w:val="-3"/>
                <w:sz w:val="26"/>
              </w:rPr>
              <w:t xml:space="preserve"> </w:t>
            </w:r>
            <w:r w:rsidRPr="00905CFF">
              <w:rPr>
                <w:sz w:val="26"/>
              </w:rPr>
              <w:t>và</w:t>
            </w:r>
            <w:r w:rsidRPr="00905CFF">
              <w:rPr>
                <w:spacing w:val="-3"/>
                <w:sz w:val="26"/>
              </w:rPr>
              <w:t xml:space="preserve"> </w:t>
            </w:r>
            <w:r w:rsidRPr="00905CFF">
              <w:rPr>
                <w:spacing w:val="-2"/>
                <w:sz w:val="26"/>
              </w:rPr>
              <w:t>password</w:t>
            </w:r>
          </w:p>
          <w:p w14:paraId="65BEE717" w14:textId="77777777" w:rsidR="00B865F4" w:rsidRPr="00905CFF" w:rsidRDefault="00B865F4" w:rsidP="002769DB">
            <w:pPr>
              <w:pStyle w:val="TableParagraph"/>
              <w:tabs>
                <w:tab w:val="left" w:pos="299"/>
              </w:tabs>
              <w:spacing w:before="210"/>
              <w:ind w:left="0"/>
              <w:rPr>
                <w:spacing w:val="-2"/>
                <w:sz w:val="26"/>
                <w:lang w:val="en-US"/>
              </w:rPr>
            </w:pPr>
            <w:r w:rsidRPr="00905CFF">
              <w:rPr>
                <w:sz w:val="26"/>
                <w:lang w:val="en-US"/>
              </w:rPr>
              <w:t xml:space="preserve"> 3. </w:t>
            </w:r>
            <w:r w:rsidRPr="00905CFF">
              <w:rPr>
                <w:sz w:val="26"/>
              </w:rPr>
              <w:t>Hệ</w:t>
            </w:r>
            <w:r w:rsidRPr="00905CFF">
              <w:rPr>
                <w:spacing w:val="-5"/>
                <w:sz w:val="26"/>
              </w:rPr>
              <w:t xml:space="preserve"> </w:t>
            </w:r>
            <w:r w:rsidRPr="00905CFF">
              <w:rPr>
                <w:sz w:val="26"/>
              </w:rPr>
              <w:t>thống</w:t>
            </w:r>
            <w:r w:rsidRPr="00905CFF">
              <w:rPr>
                <w:spacing w:val="-1"/>
                <w:sz w:val="26"/>
              </w:rPr>
              <w:t xml:space="preserve"> </w:t>
            </w:r>
            <w:r w:rsidRPr="00905CFF">
              <w:rPr>
                <w:sz w:val="26"/>
              </w:rPr>
              <w:t>kiểm</w:t>
            </w:r>
            <w:r w:rsidRPr="00905CFF">
              <w:rPr>
                <w:spacing w:val="-7"/>
                <w:sz w:val="26"/>
              </w:rPr>
              <w:t xml:space="preserve"> </w:t>
            </w:r>
            <w:r w:rsidRPr="00905CFF">
              <w:rPr>
                <w:sz w:val="26"/>
              </w:rPr>
              <w:t>tra</w:t>
            </w:r>
            <w:r w:rsidRPr="00905CFF">
              <w:rPr>
                <w:spacing w:val="-4"/>
                <w:sz w:val="26"/>
              </w:rPr>
              <w:t xml:space="preserve"> </w:t>
            </w:r>
            <w:r w:rsidRPr="00905CFF">
              <w:rPr>
                <w:sz w:val="26"/>
              </w:rPr>
              <w:t>email</w:t>
            </w:r>
            <w:r w:rsidRPr="00905CFF">
              <w:rPr>
                <w:spacing w:val="-4"/>
                <w:sz w:val="26"/>
              </w:rPr>
              <w:t xml:space="preserve"> </w:t>
            </w:r>
            <w:r w:rsidRPr="00905CFF">
              <w:rPr>
                <w:sz w:val="26"/>
              </w:rPr>
              <w:t>và</w:t>
            </w:r>
            <w:r w:rsidRPr="00905CFF">
              <w:rPr>
                <w:spacing w:val="-3"/>
                <w:sz w:val="26"/>
              </w:rPr>
              <w:t xml:space="preserve"> </w:t>
            </w:r>
            <w:r w:rsidRPr="00905CFF">
              <w:rPr>
                <w:spacing w:val="-2"/>
                <w:sz w:val="26"/>
              </w:rPr>
              <w:t>password</w:t>
            </w:r>
          </w:p>
          <w:p w14:paraId="2D438EA3" w14:textId="3B0F4721" w:rsidR="00B865F4" w:rsidRPr="00905CFF" w:rsidRDefault="00B865F4" w:rsidP="002769DB">
            <w:pPr>
              <w:pStyle w:val="TableParagraph"/>
              <w:tabs>
                <w:tab w:val="left" w:pos="299"/>
              </w:tabs>
              <w:spacing w:before="210"/>
              <w:ind w:left="0"/>
              <w:rPr>
                <w:sz w:val="26"/>
                <w:lang w:val="en-US"/>
              </w:rPr>
            </w:pPr>
            <w:r w:rsidRPr="00905CFF">
              <w:rPr>
                <w:sz w:val="26"/>
                <w:lang w:val="en-US"/>
              </w:rPr>
              <w:t xml:space="preserve"> </w:t>
            </w:r>
            <w:r w:rsidRPr="00905CFF">
              <w:rPr>
                <w:sz w:val="26"/>
              </w:rPr>
              <w:t>4.</w:t>
            </w:r>
            <w:r w:rsidRPr="00905CFF">
              <w:rPr>
                <w:sz w:val="26"/>
                <w:lang w:val="en-US"/>
              </w:rPr>
              <w:t xml:space="preserve"> </w:t>
            </w:r>
            <w:r w:rsidRPr="00905CFF">
              <w:rPr>
                <w:sz w:val="26"/>
              </w:rPr>
              <w:t>Hệ</w:t>
            </w:r>
            <w:r w:rsidRPr="00905CFF">
              <w:rPr>
                <w:spacing w:val="-4"/>
                <w:sz w:val="26"/>
              </w:rPr>
              <w:t xml:space="preserve"> </w:t>
            </w:r>
            <w:r w:rsidRPr="00905CFF">
              <w:rPr>
                <w:sz w:val="26"/>
              </w:rPr>
              <w:t>thống</w:t>
            </w:r>
            <w:r w:rsidRPr="00905CFF">
              <w:rPr>
                <w:spacing w:val="-1"/>
                <w:sz w:val="26"/>
              </w:rPr>
              <w:t xml:space="preserve"> </w:t>
            </w:r>
            <w:r w:rsidRPr="00905CFF">
              <w:rPr>
                <w:sz w:val="26"/>
              </w:rPr>
              <w:t>thông</w:t>
            </w:r>
            <w:r w:rsidRPr="00905CFF">
              <w:rPr>
                <w:spacing w:val="-2"/>
                <w:sz w:val="26"/>
              </w:rPr>
              <w:t xml:space="preserve"> </w:t>
            </w:r>
            <w:r w:rsidRPr="00905CFF">
              <w:rPr>
                <w:sz w:val="26"/>
              </w:rPr>
              <w:t>báo</w:t>
            </w:r>
            <w:r w:rsidRPr="00905CFF">
              <w:rPr>
                <w:spacing w:val="-4"/>
                <w:sz w:val="26"/>
              </w:rPr>
              <w:t xml:space="preserve"> </w:t>
            </w:r>
            <w:r w:rsidRPr="00905CFF">
              <w:rPr>
                <w:sz w:val="26"/>
              </w:rPr>
              <w:t>thành</w:t>
            </w:r>
            <w:r w:rsidRPr="00905CFF">
              <w:rPr>
                <w:spacing w:val="-4"/>
                <w:sz w:val="26"/>
              </w:rPr>
              <w:t xml:space="preserve"> </w:t>
            </w:r>
            <w:r w:rsidRPr="00905CFF">
              <w:rPr>
                <w:sz w:val="26"/>
              </w:rPr>
              <w:t>công</w:t>
            </w:r>
            <w:r w:rsidRPr="00905CFF">
              <w:rPr>
                <w:spacing w:val="-1"/>
                <w:sz w:val="26"/>
              </w:rPr>
              <w:t xml:space="preserve"> </w:t>
            </w:r>
            <w:r w:rsidRPr="00905CFF">
              <w:rPr>
                <w:sz w:val="26"/>
              </w:rPr>
              <w:t>và</w:t>
            </w:r>
            <w:r w:rsidRPr="00905CFF">
              <w:rPr>
                <w:spacing w:val="-2"/>
                <w:sz w:val="26"/>
              </w:rPr>
              <w:t xml:space="preserve">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pacing w:val="-3"/>
                <w:sz w:val="26"/>
              </w:rPr>
              <w:t xml:space="preserve"> </w:t>
            </w:r>
            <w:r w:rsidRPr="00905CFF">
              <w:rPr>
                <w:sz w:val="26"/>
              </w:rPr>
              <w:t>đăng</w:t>
            </w:r>
            <w:r w:rsidRPr="00905CFF">
              <w:rPr>
                <w:spacing w:val="-4"/>
                <w:sz w:val="26"/>
              </w:rPr>
              <w:t xml:space="preserve"> </w:t>
            </w:r>
            <w:r w:rsidRPr="00905CFF">
              <w:rPr>
                <w:sz w:val="26"/>
              </w:rPr>
              <w:t>nhập</w:t>
            </w:r>
            <w:r w:rsidRPr="00905CFF">
              <w:rPr>
                <w:spacing w:val="-4"/>
                <w:sz w:val="26"/>
              </w:rPr>
              <w:t xml:space="preserve"> </w:t>
            </w:r>
            <w:r w:rsidRPr="00905CFF">
              <w:rPr>
                <w:sz w:val="26"/>
              </w:rPr>
              <w:t>thành công</w:t>
            </w:r>
            <w:r w:rsidRPr="00905CFF">
              <w:rPr>
                <w:spacing w:val="-4"/>
                <w:sz w:val="26"/>
              </w:rPr>
              <w:t xml:space="preserve"> </w:t>
            </w:r>
            <w:r w:rsidRPr="00905CFF">
              <w:rPr>
                <w:sz w:val="26"/>
              </w:rPr>
              <w:t>vào</w:t>
            </w:r>
            <w:r w:rsidRPr="00905CFF">
              <w:rPr>
                <w:spacing w:val="-5"/>
                <w:sz w:val="26"/>
              </w:rPr>
              <w:t xml:space="preserve"> </w:t>
            </w:r>
            <w:r w:rsidRPr="00905CFF">
              <w:rPr>
                <w:sz w:val="26"/>
              </w:rPr>
              <w:t>hệ</w:t>
            </w:r>
            <w:r w:rsidRPr="00905CFF">
              <w:rPr>
                <w:spacing w:val="-2"/>
                <w:sz w:val="26"/>
              </w:rPr>
              <w:t xml:space="preserve"> </w:t>
            </w:r>
            <w:r w:rsidRPr="00905CFF">
              <w:rPr>
                <w:sz w:val="26"/>
              </w:rPr>
              <w:t>thống,</w:t>
            </w:r>
            <w:r w:rsidRPr="00905CFF">
              <w:rPr>
                <w:spacing w:val="-3"/>
                <w:sz w:val="26"/>
              </w:rPr>
              <w:t xml:space="preserve"> </w:t>
            </w:r>
            <w:r w:rsidRPr="00905CFF">
              <w:rPr>
                <w:sz w:val="26"/>
              </w:rPr>
              <w:t>hiển</w:t>
            </w:r>
            <w:r w:rsidRPr="00905CFF">
              <w:rPr>
                <w:spacing w:val="-4"/>
                <w:sz w:val="26"/>
              </w:rPr>
              <w:t xml:space="preserve"> </w:t>
            </w:r>
            <w:r w:rsidRPr="00905CFF">
              <w:rPr>
                <w:sz w:val="26"/>
              </w:rPr>
              <w:t>thị</w:t>
            </w:r>
            <w:r w:rsidRPr="00905CFF">
              <w:rPr>
                <w:spacing w:val="-5"/>
                <w:sz w:val="26"/>
              </w:rPr>
              <w:t xml:space="preserve"> </w:t>
            </w:r>
            <w:r w:rsidRPr="00905CFF">
              <w:rPr>
                <w:sz w:val="26"/>
              </w:rPr>
              <w:t>trang</w:t>
            </w:r>
            <w:r w:rsidRPr="00905CFF">
              <w:rPr>
                <w:spacing w:val="-4"/>
                <w:sz w:val="26"/>
              </w:rPr>
              <w:t xml:space="preserve"> </w:t>
            </w:r>
            <w:r w:rsidRPr="00905CFF">
              <w:rPr>
                <w:sz w:val="26"/>
              </w:rPr>
              <w:t>chủ</w:t>
            </w:r>
            <w:r w:rsidRPr="00905CFF">
              <w:rPr>
                <w:spacing w:val="-4"/>
                <w:sz w:val="26"/>
              </w:rPr>
              <w:t xml:space="preserve"> </w:t>
            </w:r>
            <w:r w:rsidRPr="00905CFF">
              <w:rPr>
                <w:sz w:val="26"/>
              </w:rPr>
              <w:t>hoặc</w:t>
            </w:r>
            <w:r w:rsidRPr="00905CFF">
              <w:rPr>
                <w:spacing w:val="-1"/>
                <w:sz w:val="26"/>
              </w:rPr>
              <w:t xml:space="preserve"> </w:t>
            </w:r>
            <w:r w:rsidRPr="00905CFF">
              <w:rPr>
                <w:sz w:val="26"/>
              </w:rPr>
              <w:t>màn</w:t>
            </w:r>
            <w:r w:rsidRPr="00905CFF">
              <w:rPr>
                <w:spacing w:val="-4"/>
                <w:sz w:val="26"/>
              </w:rPr>
              <w:t xml:space="preserve"> </w:t>
            </w:r>
            <w:r w:rsidRPr="00905CFF">
              <w:rPr>
                <w:sz w:val="26"/>
              </w:rPr>
              <w:t>hình</w:t>
            </w:r>
            <w:r w:rsidRPr="00905CFF">
              <w:rPr>
                <w:spacing w:val="-5"/>
                <w:sz w:val="26"/>
              </w:rPr>
              <w:t xml:space="preserve"> </w:t>
            </w:r>
            <w:r w:rsidRPr="00905CFF">
              <w:rPr>
                <w:sz w:val="26"/>
              </w:rPr>
              <w:t>trước</w:t>
            </w:r>
            <w:r w:rsidRPr="00905CFF">
              <w:rPr>
                <w:spacing w:val="-4"/>
                <w:sz w:val="26"/>
              </w:rPr>
              <w:t xml:space="preserve"> </w:t>
            </w:r>
            <w:r w:rsidRPr="00905CFF">
              <w:rPr>
                <w:sz w:val="26"/>
              </w:rPr>
              <w:t xml:space="preserve">đó có thông báo lỗi do chưa đăng nhập nên bị đẩy ra màn đăng </w:t>
            </w:r>
            <w:r w:rsidRPr="00905CFF">
              <w:rPr>
                <w:spacing w:val="-4"/>
                <w:sz w:val="26"/>
              </w:rPr>
              <w:t>nhập</w:t>
            </w:r>
          </w:p>
        </w:tc>
      </w:tr>
      <w:tr w:rsidR="00B865F4" w:rsidRPr="00905CFF" w14:paraId="466D4EC4" w14:textId="77777777" w:rsidTr="00B865F4">
        <w:trPr>
          <w:trHeight w:val="1228"/>
        </w:trPr>
        <w:tc>
          <w:tcPr>
            <w:tcW w:w="2427" w:type="dxa"/>
          </w:tcPr>
          <w:p w14:paraId="0A6F258A" w14:textId="172B03E4" w:rsidR="00B865F4" w:rsidRPr="00905CFF" w:rsidRDefault="00B865F4" w:rsidP="00B865F4">
            <w:pPr>
              <w:pStyle w:val="TableParagraph"/>
              <w:spacing w:line="360" w:lineRule="auto"/>
              <w:rPr>
                <w:sz w:val="26"/>
              </w:rPr>
            </w:pPr>
            <w:r w:rsidRPr="00905CFF">
              <w:rPr>
                <w:sz w:val="26"/>
              </w:rPr>
              <w:t>Ngoại</w:t>
            </w:r>
            <w:r w:rsidRPr="00905CFF">
              <w:rPr>
                <w:spacing w:val="-8"/>
                <w:sz w:val="26"/>
              </w:rPr>
              <w:t xml:space="preserve"> </w:t>
            </w:r>
            <w:r w:rsidRPr="00905CFF">
              <w:rPr>
                <w:spacing w:val="-5"/>
                <w:sz w:val="26"/>
              </w:rPr>
              <w:t>lệ</w:t>
            </w:r>
          </w:p>
        </w:tc>
        <w:tc>
          <w:tcPr>
            <w:tcW w:w="6769" w:type="dxa"/>
          </w:tcPr>
          <w:p w14:paraId="6840EE42" w14:textId="77777777" w:rsidR="00B865F4" w:rsidRPr="00905CFF" w:rsidRDefault="00B865F4" w:rsidP="00B865F4">
            <w:pPr>
              <w:pStyle w:val="TableParagraph"/>
              <w:spacing w:before="54"/>
              <w:ind w:left="105"/>
              <w:rPr>
                <w:spacing w:val="-4"/>
                <w:sz w:val="26"/>
                <w:lang w:val="en-US"/>
              </w:rPr>
            </w:pPr>
            <w:r w:rsidRPr="00905CFF">
              <w:rPr>
                <w:sz w:val="26"/>
                <w:lang w:val="en-US"/>
              </w:rPr>
              <w:t xml:space="preserve">4.1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báo</w:t>
            </w:r>
            <w:proofErr w:type="spellEnd"/>
            <w:r w:rsidRPr="00905CFF">
              <w:rPr>
                <w:sz w:val="26"/>
                <w:lang w:val="en-US"/>
              </w:rPr>
              <w:t xml:space="preserve"> </w:t>
            </w:r>
            <w:proofErr w:type="spellStart"/>
            <w:r w:rsidRPr="00905CFF">
              <w:rPr>
                <w:sz w:val="26"/>
                <w:lang w:val="en-US"/>
              </w:rPr>
              <w:t>lỗi</w:t>
            </w:r>
            <w:proofErr w:type="spellEnd"/>
            <w:r w:rsidRPr="00905CFF">
              <w:rPr>
                <w:sz w:val="26"/>
                <w:lang w:val="en-US"/>
              </w:rPr>
              <w:t xml:space="preserve"> do </w:t>
            </w:r>
            <w:proofErr w:type="spellStart"/>
            <w:r w:rsidRPr="00905CFF">
              <w:rPr>
                <w:sz w:val="26"/>
                <w:lang w:val="en-US"/>
              </w:rPr>
              <w:t>người</w:t>
            </w:r>
            <w:proofErr w:type="spellEnd"/>
            <w:r w:rsidRPr="00905CFF">
              <w:rPr>
                <w:sz w:val="26"/>
                <w:lang w:val="en-US"/>
              </w:rPr>
              <w:t xml:space="preserve"> dung </w:t>
            </w:r>
            <w:proofErr w:type="spellStart"/>
            <w:r w:rsidRPr="00905CFF">
              <w:rPr>
                <w:sz w:val="26"/>
                <w:lang w:val="en-US"/>
              </w:rPr>
              <w:t>nhập</w:t>
            </w:r>
            <w:proofErr w:type="spellEnd"/>
            <w:r w:rsidRPr="00905CFF">
              <w:rPr>
                <w:sz w:val="26"/>
                <w:lang w:val="en-US"/>
              </w:rPr>
              <w:t xml:space="preserve"> </w:t>
            </w:r>
            <w:proofErr w:type="spellStart"/>
            <w:r w:rsidRPr="00905CFF">
              <w:rPr>
                <w:sz w:val="26"/>
                <w:lang w:val="en-US"/>
              </w:rPr>
              <w:t>sai</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đăng</w:t>
            </w:r>
            <w:proofErr w:type="spellEnd"/>
            <w:r w:rsidRPr="00905CFF">
              <w:rPr>
                <w:sz w:val="26"/>
                <w:lang w:val="en-US"/>
              </w:rPr>
              <w:t xml:space="preserve"> </w:t>
            </w:r>
            <w:proofErr w:type="spellStart"/>
            <w:r w:rsidRPr="00905CFF">
              <w:rPr>
                <w:sz w:val="26"/>
                <w:lang w:val="en-US"/>
              </w:rPr>
              <w:t>nhập</w:t>
            </w:r>
            <w:proofErr w:type="spellEnd"/>
          </w:p>
          <w:p w14:paraId="64FFDA79" w14:textId="3260AC82" w:rsidR="00B865F4" w:rsidRPr="00905CFF" w:rsidRDefault="00B865F4" w:rsidP="00B865F4">
            <w:pPr>
              <w:pStyle w:val="TableParagraph"/>
              <w:tabs>
                <w:tab w:val="left" w:pos="299"/>
              </w:tabs>
              <w:ind w:left="0"/>
              <w:rPr>
                <w:spacing w:val="-4"/>
                <w:sz w:val="26"/>
                <w:lang w:val="en-US"/>
              </w:rPr>
            </w:pPr>
            <w:r w:rsidRPr="00905CFF">
              <w:rPr>
                <w:spacing w:val="-4"/>
                <w:sz w:val="26"/>
                <w:lang w:val="en-US"/>
              </w:rPr>
              <w:t xml:space="preserve"> 4.2 Quay </w:t>
            </w:r>
            <w:proofErr w:type="spellStart"/>
            <w:r w:rsidRPr="00905CFF">
              <w:rPr>
                <w:spacing w:val="-4"/>
                <w:sz w:val="26"/>
                <w:lang w:val="en-US"/>
              </w:rPr>
              <w:t>lại</w:t>
            </w:r>
            <w:proofErr w:type="spellEnd"/>
            <w:r w:rsidRPr="00905CFF">
              <w:rPr>
                <w:spacing w:val="-4"/>
                <w:sz w:val="26"/>
                <w:lang w:val="en-US"/>
              </w:rPr>
              <w:t xml:space="preserve"> </w:t>
            </w:r>
            <w:proofErr w:type="spellStart"/>
            <w:r w:rsidRPr="00905CFF">
              <w:rPr>
                <w:spacing w:val="-4"/>
                <w:sz w:val="26"/>
                <w:lang w:val="en-US"/>
              </w:rPr>
              <w:t>bước</w:t>
            </w:r>
            <w:proofErr w:type="spellEnd"/>
            <w:r w:rsidRPr="00905CFF">
              <w:rPr>
                <w:spacing w:val="-4"/>
                <w:sz w:val="26"/>
                <w:lang w:val="en-US"/>
              </w:rPr>
              <w:t xml:space="preserve"> 2 </w:t>
            </w:r>
          </w:p>
        </w:tc>
      </w:tr>
    </w:tbl>
    <w:p w14:paraId="0E5B9E31" w14:textId="77777777" w:rsidR="001C44FF" w:rsidRPr="00905CFF" w:rsidRDefault="001C44FF" w:rsidP="001C44FF">
      <w:pPr>
        <w:tabs>
          <w:tab w:val="left" w:pos="3816"/>
        </w:tabs>
        <w:rPr>
          <w:rFonts w:ascii="Times New Roman" w:hAnsi="Times New Roman" w:cs="Times New Roman"/>
          <w:sz w:val="26"/>
          <w:lang w:val="en-US"/>
        </w:rPr>
      </w:pPr>
      <w:r w:rsidRPr="00905CFF">
        <w:rPr>
          <w:rFonts w:ascii="Times New Roman" w:hAnsi="Times New Roman" w:cs="Times New Roman"/>
          <w:sz w:val="26"/>
          <w:lang w:val="en-US"/>
        </w:rPr>
        <w:tab/>
      </w:r>
    </w:p>
    <w:p w14:paraId="365D108E" w14:textId="77777777" w:rsidR="001C44FF" w:rsidRPr="00905CFF" w:rsidRDefault="001C44FF" w:rsidP="00751C85">
      <w:pPr>
        <w:jc w:val="both"/>
        <w:rPr>
          <w:rFonts w:ascii="Times New Roman" w:hAnsi="Times New Roman" w:cs="Times New Roman"/>
          <w:bCs/>
          <w:iCs/>
          <w:sz w:val="26"/>
          <w:lang w:val="en-US"/>
        </w:rPr>
      </w:pPr>
    </w:p>
    <w:p w14:paraId="3C17391A" w14:textId="05CAA87B" w:rsidR="00D10BAD" w:rsidRPr="00905CFF" w:rsidRDefault="00D10BAD" w:rsidP="00751C85">
      <w:pPr>
        <w:pStyle w:val="ListParagraph"/>
        <w:numPr>
          <w:ilvl w:val="0"/>
          <w:numId w:val="168"/>
        </w:numPr>
        <w:jc w:val="both"/>
        <w:rPr>
          <w:rFonts w:cs="Times New Roman"/>
          <w:b w:val="0"/>
          <w:bCs/>
          <w:i w:val="0"/>
          <w:iCs/>
          <w:szCs w:val="26"/>
          <w:lang w:val="en-US"/>
        </w:rPr>
      </w:pPr>
      <w:proofErr w:type="spellStart"/>
      <w:r w:rsidRPr="00905CFF">
        <w:rPr>
          <w:rFonts w:cs="Times New Roman"/>
          <w:b w:val="0"/>
          <w:bCs/>
          <w:i w:val="0"/>
          <w:iCs/>
          <w:szCs w:val="26"/>
          <w:lang w:val="en-US"/>
        </w:rPr>
        <w:t>Quên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khẩu</w:t>
      </w:r>
      <w:proofErr w:type="spellEnd"/>
      <w:r w:rsidRPr="00905CFF">
        <w:rPr>
          <w:rFonts w:cs="Times New Roman"/>
          <w:b w:val="0"/>
          <w:bCs/>
          <w:i w:val="0"/>
          <w:iCs/>
          <w:szCs w:val="26"/>
          <w:lang w:val="en-US"/>
        </w:rPr>
        <w:t>:</w:t>
      </w:r>
    </w:p>
    <w:p w14:paraId="61F6788E" w14:textId="77777777" w:rsidR="00D10BAD" w:rsidRPr="00905CFF" w:rsidRDefault="00D10BAD" w:rsidP="00D10BAD">
      <w:pPr>
        <w:pStyle w:val="Heading8"/>
        <w:rPr>
          <w:rFonts w:eastAsia="Times New Roman" w:cs="Times New Roman"/>
          <w:lang w:val="en-US"/>
        </w:rPr>
      </w:pPr>
      <w:bookmarkStart w:id="127" w:name="_Toc186464386"/>
      <w:proofErr w:type="spellStart"/>
      <w:r w:rsidRPr="00905CFF">
        <w:rPr>
          <w:rFonts w:eastAsia="Times New Roman" w:cs="Times New Roman"/>
          <w:lang w:val="en-US"/>
        </w:rPr>
        <w:t>Bảng</w:t>
      </w:r>
      <w:proofErr w:type="spellEnd"/>
      <w:r w:rsidRPr="00905CFF">
        <w:rPr>
          <w:rFonts w:eastAsia="Times New Roman" w:cs="Times New Roman"/>
        </w:rPr>
        <w:t xml:space="preserve"> </w:t>
      </w:r>
      <w:r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2</w:t>
      </w:r>
      <w:r w:rsidRPr="00905CFF">
        <w:rPr>
          <w:rFonts w:eastAsia="Times New Roman" w:cs="Times New Roman"/>
        </w:rPr>
        <w:t xml:space="preserve"> </w:t>
      </w:r>
      <w:proofErr w:type="spellStart"/>
      <w:r w:rsidRPr="00905CFF">
        <w:rPr>
          <w:rFonts w:eastAsia="Times New Roman" w:cs="Times New Roman"/>
          <w:lang w:val="en-US"/>
        </w:rPr>
        <w:t>Kịch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bản</w:t>
      </w:r>
      <w:proofErr w:type="spellEnd"/>
      <w:r w:rsidRPr="00905CFF">
        <w:rPr>
          <w:rFonts w:eastAsia="Times New Roman" w:cs="Times New Roman"/>
          <w:lang w:val="en-US"/>
        </w:rPr>
        <w:t xml:space="preserve"> use case </w:t>
      </w:r>
      <w:proofErr w:type="spellStart"/>
      <w:r w:rsidRPr="00905CFF">
        <w:rPr>
          <w:rFonts w:eastAsia="Times New Roman" w:cs="Times New Roman"/>
          <w:lang w:val="en-US"/>
        </w:rPr>
        <w:t>Quên</w:t>
      </w:r>
      <w:proofErr w:type="spellEnd"/>
      <w:r w:rsidRPr="00905CFF">
        <w:rPr>
          <w:rFonts w:eastAsia="Times New Roman" w:cs="Times New Roman"/>
          <w:lang w:val="en-US"/>
        </w:rPr>
        <w:t xml:space="preserve"> </w:t>
      </w:r>
      <w:proofErr w:type="spellStart"/>
      <w:r w:rsidRPr="00905CFF">
        <w:rPr>
          <w:rFonts w:eastAsia="Times New Roman" w:cs="Times New Roman"/>
          <w:lang w:val="en-US"/>
        </w:rPr>
        <w:t>mật</w:t>
      </w:r>
      <w:proofErr w:type="spellEnd"/>
      <w:r w:rsidRPr="00905CFF">
        <w:rPr>
          <w:rFonts w:eastAsia="Times New Roman" w:cs="Times New Roman"/>
          <w:lang w:val="en-US"/>
        </w:rPr>
        <w:t xml:space="preserve"> </w:t>
      </w:r>
      <w:proofErr w:type="spellStart"/>
      <w:r w:rsidRPr="00905CFF">
        <w:rPr>
          <w:rFonts w:eastAsia="Times New Roman" w:cs="Times New Roman"/>
          <w:lang w:val="en-US"/>
        </w:rPr>
        <w:t>khẩu</w:t>
      </w:r>
      <w:bookmarkEnd w:id="127"/>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D10BAD" w:rsidRPr="00905CFF" w14:paraId="4AFF6495" w14:textId="77777777" w:rsidTr="00F15F70">
        <w:trPr>
          <w:trHeight w:val="568"/>
        </w:trPr>
        <w:tc>
          <w:tcPr>
            <w:tcW w:w="2427" w:type="dxa"/>
          </w:tcPr>
          <w:p w14:paraId="477BBED2" w14:textId="77777777" w:rsidR="00D10BAD" w:rsidRPr="00905CFF" w:rsidRDefault="00D10BAD" w:rsidP="00F15F70">
            <w:pPr>
              <w:pStyle w:val="TableParagraph"/>
              <w:rPr>
                <w:sz w:val="26"/>
              </w:rPr>
            </w:pPr>
            <w:r w:rsidRPr="00905CFF">
              <w:rPr>
                <w:sz w:val="26"/>
              </w:rPr>
              <w:t>Tên</w:t>
            </w:r>
            <w:r w:rsidRPr="00905CFF">
              <w:rPr>
                <w:spacing w:val="-6"/>
                <w:sz w:val="26"/>
              </w:rPr>
              <w:t xml:space="preserve"> </w:t>
            </w:r>
            <w:r w:rsidRPr="00905CFF">
              <w:rPr>
                <w:sz w:val="26"/>
              </w:rPr>
              <w:t>Use</w:t>
            </w:r>
            <w:r w:rsidRPr="00905CFF">
              <w:rPr>
                <w:spacing w:val="-5"/>
                <w:sz w:val="26"/>
              </w:rPr>
              <w:t xml:space="preserve"> </w:t>
            </w:r>
            <w:r w:rsidRPr="00905CFF">
              <w:rPr>
                <w:spacing w:val="-4"/>
                <w:sz w:val="26"/>
              </w:rPr>
              <w:t>Case</w:t>
            </w:r>
          </w:p>
        </w:tc>
        <w:tc>
          <w:tcPr>
            <w:tcW w:w="6769" w:type="dxa"/>
          </w:tcPr>
          <w:p w14:paraId="715452F5" w14:textId="77777777" w:rsidR="00D10BAD" w:rsidRPr="00905CFF" w:rsidRDefault="00D10BAD" w:rsidP="00F15F70">
            <w:pPr>
              <w:pStyle w:val="TableParagraph"/>
              <w:ind w:left="105"/>
              <w:rPr>
                <w:sz w:val="26"/>
                <w:lang w:val="en-US"/>
              </w:rPr>
            </w:pPr>
            <w:proofErr w:type="spellStart"/>
            <w:r w:rsidRPr="00905CFF">
              <w:rPr>
                <w:sz w:val="26"/>
                <w:lang w:val="en-US"/>
              </w:rPr>
              <w:t>Quên</w:t>
            </w:r>
            <w:proofErr w:type="spellEnd"/>
            <w:r w:rsidRPr="00905CFF">
              <w:rPr>
                <w:sz w:val="26"/>
                <w:lang w:val="en-US"/>
              </w:rPr>
              <w:t xml:space="preserve"> </w:t>
            </w:r>
            <w:proofErr w:type="spellStart"/>
            <w:r w:rsidRPr="00905CFF">
              <w:rPr>
                <w:sz w:val="26"/>
                <w:lang w:val="en-US"/>
              </w:rPr>
              <w:t>mật</w:t>
            </w:r>
            <w:proofErr w:type="spellEnd"/>
            <w:r w:rsidRPr="00905CFF">
              <w:rPr>
                <w:sz w:val="26"/>
                <w:lang w:val="en-US"/>
              </w:rPr>
              <w:t xml:space="preserve"> </w:t>
            </w:r>
            <w:proofErr w:type="spellStart"/>
            <w:r w:rsidRPr="00905CFF">
              <w:rPr>
                <w:sz w:val="26"/>
                <w:lang w:val="en-US"/>
              </w:rPr>
              <w:t>khẩu</w:t>
            </w:r>
            <w:proofErr w:type="spellEnd"/>
          </w:p>
        </w:tc>
      </w:tr>
      <w:tr w:rsidR="00D10BAD" w:rsidRPr="00905CFF" w14:paraId="6731E611" w14:textId="77777777" w:rsidTr="00F15F70">
        <w:trPr>
          <w:trHeight w:val="568"/>
        </w:trPr>
        <w:tc>
          <w:tcPr>
            <w:tcW w:w="2427" w:type="dxa"/>
          </w:tcPr>
          <w:p w14:paraId="42C29167" w14:textId="77777777" w:rsidR="00D10BAD" w:rsidRPr="00905CFF" w:rsidRDefault="00D10BAD" w:rsidP="00F15F70">
            <w:pPr>
              <w:pStyle w:val="TableParagraph"/>
              <w:rPr>
                <w:sz w:val="26"/>
              </w:rPr>
            </w:pPr>
            <w:r w:rsidRPr="00905CFF">
              <w:rPr>
                <w:spacing w:val="-2"/>
                <w:sz w:val="26"/>
              </w:rPr>
              <w:t>Actor</w:t>
            </w:r>
          </w:p>
        </w:tc>
        <w:tc>
          <w:tcPr>
            <w:tcW w:w="6769" w:type="dxa"/>
          </w:tcPr>
          <w:p w14:paraId="3D50FE20" w14:textId="77777777" w:rsidR="00D10BAD" w:rsidRPr="00905CFF" w:rsidRDefault="00D10BAD" w:rsidP="00F15F70">
            <w:pPr>
              <w:pStyle w:val="TableParagraph"/>
              <w:ind w:left="105"/>
              <w:rPr>
                <w:sz w:val="26"/>
                <w:lang w:val="en-US"/>
              </w:rPr>
            </w:pP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nhân</w:t>
            </w:r>
            <w:proofErr w:type="spellEnd"/>
            <w:r w:rsidRPr="00905CFF">
              <w:rPr>
                <w:sz w:val="26"/>
                <w:lang w:val="en-US"/>
              </w:rPr>
              <w:t xml:space="preserve">/ </w:t>
            </w:r>
            <w:proofErr w:type="spellStart"/>
            <w:r w:rsidRPr="00905CFF">
              <w:rPr>
                <w:sz w:val="26"/>
                <w:lang w:val="en-US"/>
              </w:rPr>
              <w:t>Bác</w:t>
            </w:r>
            <w:proofErr w:type="spellEnd"/>
            <w:r w:rsidRPr="00905CFF">
              <w:rPr>
                <w:sz w:val="26"/>
                <w:lang w:val="en-US"/>
              </w:rPr>
              <w:t xml:space="preserve"> </w:t>
            </w:r>
            <w:proofErr w:type="spellStart"/>
            <w:r w:rsidRPr="00905CFF">
              <w:rPr>
                <w:sz w:val="26"/>
                <w:lang w:val="en-US"/>
              </w:rPr>
              <w:t>sĩ</w:t>
            </w:r>
            <w:proofErr w:type="spellEnd"/>
            <w:r w:rsidRPr="00905CFF">
              <w:rPr>
                <w:sz w:val="26"/>
                <w:lang w:val="en-US"/>
              </w:rPr>
              <w:t xml:space="preserve">/ </w:t>
            </w:r>
            <w:proofErr w:type="spellStart"/>
            <w:r w:rsidRPr="00905CFF">
              <w:rPr>
                <w:sz w:val="26"/>
                <w:lang w:val="en-US"/>
              </w:rPr>
              <w:t>Nhân</w:t>
            </w:r>
            <w:proofErr w:type="spellEnd"/>
            <w:r w:rsidRPr="00905CFF">
              <w:rPr>
                <w:sz w:val="26"/>
                <w:lang w:val="en-US"/>
              </w:rPr>
              <w:t xml:space="preserve"> </w:t>
            </w:r>
            <w:proofErr w:type="spellStart"/>
            <w:r w:rsidRPr="00905CFF">
              <w:rPr>
                <w:sz w:val="26"/>
                <w:lang w:val="en-US"/>
              </w:rPr>
              <w:t>viên</w:t>
            </w:r>
            <w:proofErr w:type="spellEnd"/>
            <w:r w:rsidRPr="00905CFF">
              <w:rPr>
                <w:sz w:val="26"/>
                <w:lang w:val="en-US"/>
              </w:rPr>
              <w:t xml:space="preserve"> </w:t>
            </w:r>
            <w:proofErr w:type="spellStart"/>
            <w:r w:rsidRPr="00905CFF">
              <w:rPr>
                <w:sz w:val="26"/>
                <w:lang w:val="en-US"/>
              </w:rPr>
              <w:t>tiếp</w:t>
            </w:r>
            <w:proofErr w:type="spellEnd"/>
            <w:r w:rsidRPr="00905CFF">
              <w:rPr>
                <w:sz w:val="26"/>
                <w:lang w:val="en-US"/>
              </w:rPr>
              <w:t xml:space="preserve"> </w:t>
            </w:r>
            <w:proofErr w:type="spellStart"/>
            <w:r w:rsidRPr="00905CFF">
              <w:rPr>
                <w:sz w:val="26"/>
                <w:lang w:val="en-US"/>
              </w:rPr>
              <w:t>nhận</w:t>
            </w:r>
            <w:proofErr w:type="spellEnd"/>
          </w:p>
        </w:tc>
      </w:tr>
      <w:tr w:rsidR="00D10BAD" w:rsidRPr="00905CFF" w14:paraId="13BA3E54" w14:textId="77777777" w:rsidTr="00F15F70">
        <w:trPr>
          <w:trHeight w:val="1466"/>
        </w:trPr>
        <w:tc>
          <w:tcPr>
            <w:tcW w:w="2427" w:type="dxa"/>
          </w:tcPr>
          <w:p w14:paraId="00540F38" w14:textId="77777777" w:rsidR="00D10BAD" w:rsidRPr="00905CFF" w:rsidRDefault="00D10BAD" w:rsidP="00F15F70">
            <w:pPr>
              <w:pStyle w:val="TableParagraph"/>
              <w:rPr>
                <w:sz w:val="26"/>
              </w:rPr>
            </w:pPr>
            <w:r w:rsidRPr="00905CFF">
              <w:rPr>
                <w:sz w:val="26"/>
              </w:rPr>
              <w:t>Mục</w:t>
            </w:r>
            <w:r w:rsidRPr="00905CFF">
              <w:rPr>
                <w:spacing w:val="-6"/>
                <w:sz w:val="26"/>
              </w:rPr>
              <w:t xml:space="preserve"> </w:t>
            </w:r>
            <w:r w:rsidRPr="00905CFF">
              <w:rPr>
                <w:spacing w:val="-4"/>
                <w:sz w:val="26"/>
              </w:rPr>
              <w:t>tiêu</w:t>
            </w:r>
          </w:p>
        </w:tc>
        <w:tc>
          <w:tcPr>
            <w:tcW w:w="6769" w:type="dxa"/>
          </w:tcPr>
          <w:p w14:paraId="33D8802E" w14:textId="77777777" w:rsidR="00D10BAD" w:rsidRPr="00905CFF" w:rsidRDefault="00D10BAD" w:rsidP="00F15F70">
            <w:pPr>
              <w:pStyle w:val="TableParagraph"/>
              <w:spacing w:line="360" w:lineRule="auto"/>
              <w:ind w:left="105" w:right="174"/>
              <w:rPr>
                <w:sz w:val="26"/>
                <w:lang w:val="en-US"/>
              </w:rPr>
            </w:pPr>
            <w:r w:rsidRPr="00905CFF">
              <w:rPr>
                <w:sz w:val="26"/>
              </w:rPr>
              <w:t>Khi</w:t>
            </w:r>
            <w:r w:rsidRPr="00905CFF">
              <w:rPr>
                <w:spacing w:val="-4"/>
                <w:sz w:val="26"/>
              </w:rPr>
              <w:t xml:space="preserve">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đã</w:t>
            </w:r>
            <w:proofErr w:type="spellEnd"/>
            <w:r w:rsidRPr="00905CFF">
              <w:rPr>
                <w:sz w:val="26"/>
                <w:lang w:val="en-US"/>
              </w:rPr>
              <w:t xml:space="preserve"> </w:t>
            </w:r>
            <w:proofErr w:type="spellStart"/>
            <w:r w:rsidRPr="00905CFF">
              <w:rPr>
                <w:sz w:val="26"/>
                <w:lang w:val="en-US"/>
              </w:rPr>
              <w:t>có</w:t>
            </w:r>
            <w:proofErr w:type="spellEnd"/>
            <w:r w:rsidRPr="00905CFF">
              <w:rPr>
                <w:sz w:val="26"/>
                <w:lang w:val="en-US"/>
              </w:rPr>
              <w:t xml:space="preserve"> </w:t>
            </w:r>
            <w:proofErr w:type="spellStart"/>
            <w:r w:rsidRPr="00905CFF">
              <w:rPr>
                <w:sz w:val="26"/>
                <w:lang w:val="en-US"/>
              </w:rPr>
              <w:t>tài</w:t>
            </w:r>
            <w:proofErr w:type="spellEnd"/>
            <w:r w:rsidRPr="00905CFF">
              <w:rPr>
                <w:sz w:val="26"/>
                <w:lang w:val="en-US"/>
              </w:rPr>
              <w:t xml:space="preserve"> </w:t>
            </w:r>
            <w:proofErr w:type="spellStart"/>
            <w:r w:rsidRPr="00905CFF">
              <w:rPr>
                <w:sz w:val="26"/>
                <w:lang w:val="en-US"/>
              </w:rPr>
              <w:t>khoản</w:t>
            </w:r>
            <w:proofErr w:type="spellEnd"/>
            <w:r w:rsidRPr="00905CFF">
              <w:rPr>
                <w:sz w:val="26"/>
                <w:lang w:val="en-US"/>
              </w:rPr>
              <w:t xml:space="preserve"> </w:t>
            </w:r>
            <w:proofErr w:type="spellStart"/>
            <w:r w:rsidRPr="00905CFF">
              <w:rPr>
                <w:sz w:val="26"/>
                <w:lang w:val="en-US"/>
              </w:rPr>
              <w:t>nhưng</w:t>
            </w:r>
            <w:proofErr w:type="spellEnd"/>
            <w:r w:rsidRPr="00905CFF">
              <w:rPr>
                <w:sz w:val="26"/>
                <w:lang w:val="en-US"/>
              </w:rPr>
              <w:t xml:space="preserve"> </w:t>
            </w:r>
            <w:proofErr w:type="spellStart"/>
            <w:r w:rsidRPr="00905CFF">
              <w:rPr>
                <w:sz w:val="26"/>
                <w:lang w:val="en-US"/>
              </w:rPr>
              <w:t>quên</w:t>
            </w:r>
            <w:proofErr w:type="spellEnd"/>
            <w:r w:rsidRPr="00905CFF">
              <w:rPr>
                <w:sz w:val="26"/>
                <w:lang w:val="en-US"/>
              </w:rPr>
              <w:t xml:space="preserve"> </w:t>
            </w:r>
            <w:proofErr w:type="spellStart"/>
            <w:r w:rsidRPr="00905CFF">
              <w:rPr>
                <w:sz w:val="26"/>
                <w:lang w:val="en-US"/>
              </w:rPr>
              <w:t>mật</w:t>
            </w:r>
            <w:proofErr w:type="spellEnd"/>
            <w:r w:rsidRPr="00905CFF">
              <w:rPr>
                <w:sz w:val="26"/>
                <w:lang w:val="en-US"/>
              </w:rPr>
              <w:t xml:space="preserve"> </w:t>
            </w:r>
            <w:proofErr w:type="spellStart"/>
            <w:r w:rsidRPr="00905CFF">
              <w:rPr>
                <w:sz w:val="26"/>
                <w:lang w:val="en-US"/>
              </w:rPr>
              <w:t>khẩu</w:t>
            </w:r>
            <w:proofErr w:type="spellEnd"/>
            <w:r w:rsidRPr="00905CFF">
              <w:rPr>
                <w:sz w:val="26"/>
                <w:lang w:val="en-US"/>
              </w:rPr>
              <w:t xml:space="preserve">,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có</w:t>
            </w:r>
            <w:proofErr w:type="spellEnd"/>
            <w:r w:rsidRPr="00905CFF">
              <w:rPr>
                <w:sz w:val="26"/>
                <w:lang w:val="en-US"/>
              </w:rPr>
              <w:t xml:space="preserve"> </w:t>
            </w:r>
            <w:proofErr w:type="spellStart"/>
            <w:r w:rsidRPr="00905CFF">
              <w:rPr>
                <w:sz w:val="26"/>
                <w:lang w:val="en-US"/>
              </w:rPr>
              <w:t>thể</w:t>
            </w:r>
            <w:proofErr w:type="spellEnd"/>
            <w:r w:rsidRPr="00905CFF">
              <w:rPr>
                <w:sz w:val="26"/>
                <w:lang w:val="en-US"/>
              </w:rPr>
              <w:t xml:space="preserve"> </w:t>
            </w:r>
            <w:proofErr w:type="spellStart"/>
            <w:r w:rsidRPr="00905CFF">
              <w:rPr>
                <w:sz w:val="26"/>
                <w:lang w:val="en-US"/>
              </w:rPr>
              <w:t>tạo</w:t>
            </w:r>
            <w:proofErr w:type="spellEnd"/>
            <w:r w:rsidRPr="00905CFF">
              <w:rPr>
                <w:sz w:val="26"/>
                <w:lang w:val="en-US"/>
              </w:rPr>
              <w:t xml:space="preserve"> </w:t>
            </w:r>
            <w:proofErr w:type="spellStart"/>
            <w:r w:rsidRPr="00905CFF">
              <w:rPr>
                <w:sz w:val="26"/>
                <w:lang w:val="en-US"/>
              </w:rPr>
              <w:t>lại</w:t>
            </w:r>
            <w:proofErr w:type="spellEnd"/>
            <w:r w:rsidRPr="00905CFF">
              <w:rPr>
                <w:sz w:val="26"/>
                <w:lang w:val="en-US"/>
              </w:rPr>
              <w:t xml:space="preserve"> </w:t>
            </w:r>
            <w:proofErr w:type="spellStart"/>
            <w:r w:rsidRPr="00905CFF">
              <w:rPr>
                <w:sz w:val="26"/>
                <w:lang w:val="en-US"/>
              </w:rPr>
              <w:t>mật</w:t>
            </w:r>
            <w:proofErr w:type="spellEnd"/>
            <w:r w:rsidRPr="00905CFF">
              <w:rPr>
                <w:sz w:val="26"/>
                <w:lang w:val="en-US"/>
              </w:rPr>
              <w:t xml:space="preserve"> </w:t>
            </w:r>
            <w:proofErr w:type="spellStart"/>
            <w:r w:rsidRPr="00905CFF">
              <w:rPr>
                <w:sz w:val="26"/>
                <w:lang w:val="en-US"/>
              </w:rPr>
              <w:t>khẩu</w:t>
            </w:r>
            <w:proofErr w:type="spellEnd"/>
            <w:r w:rsidRPr="00905CFF">
              <w:rPr>
                <w:sz w:val="26"/>
                <w:lang w:val="en-US"/>
              </w:rPr>
              <w:t xml:space="preserve"> </w:t>
            </w:r>
            <w:proofErr w:type="spellStart"/>
            <w:r w:rsidRPr="00905CFF">
              <w:rPr>
                <w:sz w:val="26"/>
                <w:lang w:val="en-US"/>
              </w:rPr>
              <w:t>mới</w:t>
            </w:r>
            <w:proofErr w:type="spellEnd"/>
          </w:p>
        </w:tc>
      </w:tr>
      <w:tr w:rsidR="00D10BAD" w:rsidRPr="00905CFF" w14:paraId="0ED016E8" w14:textId="77777777" w:rsidTr="00F15F70">
        <w:trPr>
          <w:trHeight w:val="568"/>
        </w:trPr>
        <w:tc>
          <w:tcPr>
            <w:tcW w:w="2427" w:type="dxa"/>
          </w:tcPr>
          <w:p w14:paraId="6AF5E7AB" w14:textId="77777777" w:rsidR="00D10BAD" w:rsidRPr="00905CFF" w:rsidRDefault="00D10BAD" w:rsidP="00F15F70">
            <w:pPr>
              <w:pStyle w:val="TableParagraph"/>
              <w:rPr>
                <w:sz w:val="26"/>
              </w:rPr>
            </w:pPr>
            <w:r w:rsidRPr="00905CFF">
              <w:rPr>
                <w:sz w:val="26"/>
              </w:rPr>
              <w:t>Tiền</w:t>
            </w:r>
            <w:r w:rsidRPr="00905CFF">
              <w:rPr>
                <w:spacing w:val="-6"/>
                <w:sz w:val="26"/>
              </w:rPr>
              <w:t xml:space="preserve"> </w:t>
            </w:r>
            <w:r w:rsidRPr="00905CFF">
              <w:rPr>
                <w:sz w:val="26"/>
              </w:rPr>
              <w:t>điều</w:t>
            </w:r>
            <w:r w:rsidRPr="00905CFF">
              <w:rPr>
                <w:spacing w:val="-6"/>
                <w:sz w:val="26"/>
              </w:rPr>
              <w:t xml:space="preserve"> </w:t>
            </w:r>
            <w:r w:rsidRPr="00905CFF">
              <w:rPr>
                <w:spacing w:val="-4"/>
                <w:sz w:val="26"/>
              </w:rPr>
              <w:t>kiện</w:t>
            </w:r>
          </w:p>
        </w:tc>
        <w:tc>
          <w:tcPr>
            <w:tcW w:w="6769" w:type="dxa"/>
          </w:tcPr>
          <w:p w14:paraId="76C56C13" w14:textId="77777777" w:rsidR="00D10BAD" w:rsidRPr="00905CFF" w:rsidRDefault="00D10BAD" w:rsidP="00F15F70">
            <w:pPr>
              <w:pStyle w:val="TableParagraph"/>
              <w:ind w:left="105"/>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pacing w:val="-4"/>
                <w:sz w:val="26"/>
              </w:rPr>
              <w:t xml:space="preserve"> </w:t>
            </w:r>
            <w:proofErr w:type="spellStart"/>
            <w:r w:rsidRPr="00905CFF">
              <w:rPr>
                <w:sz w:val="26"/>
                <w:lang w:val="en-US"/>
              </w:rPr>
              <w:t>đã</w:t>
            </w:r>
            <w:proofErr w:type="spellEnd"/>
            <w:r w:rsidRPr="00905CFF">
              <w:rPr>
                <w:sz w:val="26"/>
                <w:lang w:val="en-US"/>
              </w:rPr>
              <w:t xml:space="preserve"> </w:t>
            </w:r>
            <w:proofErr w:type="spellStart"/>
            <w:r w:rsidRPr="00905CFF">
              <w:rPr>
                <w:sz w:val="26"/>
                <w:lang w:val="en-US"/>
              </w:rPr>
              <w:t>có</w:t>
            </w:r>
            <w:proofErr w:type="spellEnd"/>
            <w:r w:rsidRPr="00905CFF">
              <w:rPr>
                <w:sz w:val="26"/>
                <w:lang w:val="en-US"/>
              </w:rPr>
              <w:t xml:space="preserve"> </w:t>
            </w:r>
            <w:proofErr w:type="spellStart"/>
            <w:r w:rsidRPr="00905CFF">
              <w:rPr>
                <w:sz w:val="26"/>
                <w:lang w:val="en-US"/>
              </w:rPr>
              <w:t>tài</w:t>
            </w:r>
            <w:proofErr w:type="spellEnd"/>
            <w:r w:rsidRPr="00905CFF">
              <w:rPr>
                <w:sz w:val="26"/>
                <w:lang w:val="en-US"/>
              </w:rPr>
              <w:t xml:space="preserve"> </w:t>
            </w:r>
            <w:proofErr w:type="spellStart"/>
            <w:r w:rsidRPr="00905CFF">
              <w:rPr>
                <w:sz w:val="26"/>
                <w:lang w:val="en-US"/>
              </w:rPr>
              <w:t>khoản</w:t>
            </w:r>
            <w:proofErr w:type="spellEnd"/>
            <w:r w:rsidRPr="00905CFF">
              <w:rPr>
                <w:sz w:val="26"/>
                <w:lang w:val="en-US"/>
              </w:rPr>
              <w:t xml:space="preserve"> </w:t>
            </w:r>
            <w:proofErr w:type="spellStart"/>
            <w:r w:rsidRPr="00905CFF">
              <w:rPr>
                <w:sz w:val="26"/>
                <w:lang w:val="en-US"/>
              </w:rPr>
              <w:t>được</w:t>
            </w:r>
            <w:proofErr w:type="spellEnd"/>
            <w:r w:rsidRPr="00905CFF">
              <w:rPr>
                <w:sz w:val="26"/>
                <w:lang w:val="en-US"/>
              </w:rPr>
              <w:t xml:space="preserve"> </w:t>
            </w:r>
            <w:proofErr w:type="spellStart"/>
            <w:r w:rsidRPr="00905CFF">
              <w:rPr>
                <w:sz w:val="26"/>
                <w:lang w:val="en-US"/>
              </w:rPr>
              <w:t>đăng</w:t>
            </w:r>
            <w:proofErr w:type="spellEnd"/>
            <w:r w:rsidRPr="00905CFF">
              <w:rPr>
                <w:sz w:val="26"/>
                <w:lang w:val="en-US"/>
              </w:rPr>
              <w:t xml:space="preserve"> </w:t>
            </w:r>
            <w:proofErr w:type="spellStart"/>
            <w:r w:rsidRPr="00905CFF">
              <w:rPr>
                <w:sz w:val="26"/>
                <w:lang w:val="en-US"/>
              </w:rPr>
              <w:t>ký</w:t>
            </w:r>
            <w:proofErr w:type="spellEnd"/>
            <w:r w:rsidRPr="00905CFF">
              <w:rPr>
                <w:sz w:val="26"/>
                <w:lang w:val="en-US"/>
              </w:rPr>
              <w:t xml:space="preserve"> </w:t>
            </w:r>
            <w:proofErr w:type="spellStart"/>
            <w:r w:rsidRPr="00905CFF">
              <w:rPr>
                <w:sz w:val="26"/>
                <w:lang w:val="en-US"/>
              </w:rPr>
              <w:t>trước</w:t>
            </w:r>
            <w:proofErr w:type="spellEnd"/>
            <w:r w:rsidRPr="00905CFF">
              <w:rPr>
                <w:sz w:val="26"/>
                <w:lang w:val="en-US"/>
              </w:rPr>
              <w:t xml:space="preserve"> </w:t>
            </w:r>
            <w:proofErr w:type="spellStart"/>
            <w:r w:rsidRPr="00905CFF">
              <w:rPr>
                <w:sz w:val="26"/>
                <w:lang w:val="en-US"/>
              </w:rPr>
              <w:t>đó</w:t>
            </w:r>
            <w:proofErr w:type="spellEnd"/>
          </w:p>
        </w:tc>
      </w:tr>
      <w:tr w:rsidR="00D10BAD" w:rsidRPr="00905CFF" w14:paraId="2AA49BF0" w14:textId="77777777" w:rsidTr="00F15F70">
        <w:trPr>
          <w:trHeight w:val="1586"/>
        </w:trPr>
        <w:tc>
          <w:tcPr>
            <w:tcW w:w="2427" w:type="dxa"/>
          </w:tcPr>
          <w:p w14:paraId="600B7B73" w14:textId="77777777" w:rsidR="00D10BAD" w:rsidRPr="00905CFF" w:rsidRDefault="00D10BAD" w:rsidP="00F15F70">
            <w:pPr>
              <w:pStyle w:val="TableParagraph"/>
              <w:spacing w:line="360" w:lineRule="auto"/>
              <w:rPr>
                <w:sz w:val="26"/>
              </w:rPr>
            </w:pPr>
            <w:r w:rsidRPr="00905CFF">
              <w:rPr>
                <w:sz w:val="26"/>
              </w:rPr>
              <w:lastRenderedPageBreak/>
              <w:t>Luồng</w:t>
            </w:r>
            <w:r w:rsidRPr="00905CFF">
              <w:rPr>
                <w:spacing w:val="-14"/>
                <w:sz w:val="26"/>
              </w:rPr>
              <w:t xml:space="preserve"> </w:t>
            </w:r>
            <w:r w:rsidRPr="00905CFF">
              <w:rPr>
                <w:sz w:val="26"/>
              </w:rPr>
              <w:t>hoạt</w:t>
            </w:r>
            <w:r w:rsidRPr="00905CFF">
              <w:rPr>
                <w:spacing w:val="-12"/>
                <w:sz w:val="26"/>
              </w:rPr>
              <w:t xml:space="preserve"> </w:t>
            </w:r>
            <w:r w:rsidRPr="00905CFF">
              <w:rPr>
                <w:sz w:val="26"/>
              </w:rPr>
              <w:t>động</w:t>
            </w:r>
            <w:r w:rsidRPr="00905CFF">
              <w:rPr>
                <w:spacing w:val="-14"/>
                <w:sz w:val="26"/>
              </w:rPr>
              <w:t xml:space="preserve"> </w:t>
            </w:r>
            <w:r w:rsidRPr="00905CFF">
              <w:rPr>
                <w:sz w:val="26"/>
              </w:rPr>
              <w:t xml:space="preserve">cơ </w:t>
            </w:r>
            <w:r w:rsidRPr="00905CFF">
              <w:rPr>
                <w:spacing w:val="-4"/>
                <w:sz w:val="26"/>
              </w:rPr>
              <w:t>bản</w:t>
            </w:r>
          </w:p>
        </w:tc>
        <w:tc>
          <w:tcPr>
            <w:tcW w:w="6769" w:type="dxa"/>
          </w:tcPr>
          <w:p w14:paraId="338BDB52" w14:textId="77777777" w:rsidR="00D10BAD" w:rsidRPr="00905CFF" w:rsidRDefault="00D10BAD" w:rsidP="00F15F70">
            <w:pPr>
              <w:pStyle w:val="TableParagraph"/>
              <w:tabs>
                <w:tab w:val="left" w:pos="299"/>
              </w:tabs>
              <w:rPr>
                <w:sz w:val="26"/>
              </w:rPr>
            </w:pPr>
            <w:r w:rsidRPr="00905CFF">
              <w:rPr>
                <w:sz w:val="26"/>
                <w:lang w:val="en-US"/>
              </w:rPr>
              <w:t xml:space="preserve">1. </w:t>
            </w:r>
            <w:r w:rsidRPr="00905CFF">
              <w:rPr>
                <w:sz w:val="26"/>
              </w:rPr>
              <w:t>Hệ</w:t>
            </w:r>
            <w:r w:rsidRPr="00905CFF">
              <w:rPr>
                <w:spacing w:val="-5"/>
                <w:sz w:val="26"/>
              </w:rPr>
              <w:t xml:space="preserve"> </w:t>
            </w:r>
            <w:r w:rsidRPr="00905CFF">
              <w:rPr>
                <w:sz w:val="26"/>
              </w:rPr>
              <w:t>thống</w:t>
            </w:r>
            <w:r w:rsidRPr="00905CFF">
              <w:rPr>
                <w:spacing w:val="-2"/>
                <w:sz w:val="26"/>
              </w:rPr>
              <w:t xml:space="preserve"> </w:t>
            </w:r>
            <w:r w:rsidRPr="00905CFF">
              <w:rPr>
                <w:sz w:val="26"/>
              </w:rPr>
              <w:t>hiển</w:t>
            </w:r>
            <w:r w:rsidRPr="00905CFF">
              <w:rPr>
                <w:spacing w:val="-5"/>
                <w:sz w:val="26"/>
              </w:rPr>
              <w:t xml:space="preserve"> </w:t>
            </w:r>
            <w:r w:rsidRPr="00905CFF">
              <w:rPr>
                <w:sz w:val="26"/>
              </w:rPr>
              <w:t>thị</w:t>
            </w:r>
            <w:r w:rsidRPr="00905CFF">
              <w:rPr>
                <w:spacing w:val="-4"/>
                <w:sz w:val="26"/>
              </w:rPr>
              <w:t xml:space="preserve"> </w:t>
            </w:r>
            <w:r w:rsidRPr="00905CFF">
              <w:rPr>
                <w:sz w:val="26"/>
              </w:rPr>
              <w:t>giao</w:t>
            </w:r>
            <w:r w:rsidRPr="00905CFF">
              <w:rPr>
                <w:spacing w:val="-5"/>
                <w:sz w:val="26"/>
              </w:rPr>
              <w:t xml:space="preserve"> </w:t>
            </w:r>
            <w:r w:rsidRPr="00905CFF">
              <w:rPr>
                <w:sz w:val="26"/>
              </w:rPr>
              <w:t>diện</w:t>
            </w:r>
            <w:r w:rsidRPr="00905CFF">
              <w:rPr>
                <w:spacing w:val="-5"/>
                <w:sz w:val="26"/>
              </w:rPr>
              <w:t xml:space="preserve"> </w:t>
            </w:r>
            <w:proofErr w:type="spellStart"/>
            <w:r w:rsidRPr="00905CFF">
              <w:rPr>
                <w:sz w:val="26"/>
                <w:lang w:val="en-US"/>
              </w:rPr>
              <w:t>quên</w:t>
            </w:r>
            <w:proofErr w:type="spellEnd"/>
            <w:r w:rsidRPr="00905CFF">
              <w:rPr>
                <w:sz w:val="26"/>
                <w:lang w:val="en-US"/>
              </w:rPr>
              <w:t xml:space="preserve"> </w:t>
            </w:r>
            <w:proofErr w:type="spellStart"/>
            <w:r w:rsidRPr="00905CFF">
              <w:rPr>
                <w:sz w:val="26"/>
                <w:lang w:val="en-US"/>
              </w:rPr>
              <w:t>mật</w:t>
            </w:r>
            <w:proofErr w:type="spellEnd"/>
            <w:r w:rsidRPr="00905CFF">
              <w:rPr>
                <w:sz w:val="26"/>
                <w:lang w:val="en-US"/>
              </w:rPr>
              <w:t xml:space="preserve"> </w:t>
            </w:r>
            <w:proofErr w:type="spellStart"/>
            <w:r w:rsidRPr="00905CFF">
              <w:rPr>
                <w:sz w:val="26"/>
                <w:lang w:val="en-US"/>
              </w:rPr>
              <w:t>khẩu</w:t>
            </w:r>
            <w:proofErr w:type="spellEnd"/>
          </w:p>
          <w:p w14:paraId="1769ABE3" w14:textId="77777777" w:rsidR="00D10BAD" w:rsidRPr="00905CFF" w:rsidRDefault="00D10BAD" w:rsidP="00F15F70">
            <w:pPr>
              <w:pStyle w:val="TableParagraph"/>
              <w:tabs>
                <w:tab w:val="left" w:pos="363"/>
              </w:tabs>
              <w:spacing w:before="210"/>
              <w:rPr>
                <w:sz w:val="26"/>
                <w:lang w:val="en-US"/>
              </w:rPr>
            </w:pPr>
            <w:r w:rsidRPr="00905CFF">
              <w:rPr>
                <w:sz w:val="26"/>
                <w:lang w:val="en-US"/>
              </w:rPr>
              <w:t xml:space="preserve">2.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pacing w:val="-2"/>
                <w:sz w:val="26"/>
              </w:rPr>
              <w:t xml:space="preserve"> </w:t>
            </w:r>
            <w:r w:rsidRPr="00905CFF">
              <w:rPr>
                <w:sz w:val="26"/>
              </w:rPr>
              <w:t>nhập</w:t>
            </w:r>
            <w:r w:rsidRPr="00905CFF">
              <w:rPr>
                <w:sz w:val="26"/>
                <w:lang w:val="en-US"/>
              </w:rPr>
              <w:t xml:space="preserve"> email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bấm</w:t>
            </w:r>
            <w:proofErr w:type="spellEnd"/>
            <w:r w:rsidRPr="00905CFF">
              <w:rPr>
                <w:sz w:val="26"/>
                <w:lang w:val="en-US"/>
              </w:rPr>
              <w:t xml:space="preserve"> </w:t>
            </w:r>
            <w:proofErr w:type="spellStart"/>
            <w:r w:rsidRPr="00905CFF">
              <w:rPr>
                <w:sz w:val="26"/>
                <w:lang w:val="en-US"/>
              </w:rPr>
              <w:t>gửi</w:t>
            </w:r>
            <w:proofErr w:type="spellEnd"/>
            <w:r w:rsidRPr="00905CFF">
              <w:rPr>
                <w:sz w:val="26"/>
                <w:lang w:val="en-US"/>
              </w:rPr>
              <w:t xml:space="preserve"> OTP</w:t>
            </w:r>
            <w:r w:rsidRPr="00905CFF">
              <w:rPr>
                <w:spacing w:val="-5"/>
                <w:sz w:val="26"/>
              </w:rPr>
              <w:t xml:space="preserve"> </w:t>
            </w:r>
          </w:p>
          <w:p w14:paraId="4BF3E7CD" w14:textId="77777777" w:rsidR="00D10BAD" w:rsidRPr="00905CFF" w:rsidRDefault="00D10BAD" w:rsidP="00F15F70">
            <w:pPr>
              <w:pStyle w:val="TableParagraph"/>
              <w:tabs>
                <w:tab w:val="left" w:pos="363"/>
              </w:tabs>
              <w:spacing w:before="210"/>
              <w:rPr>
                <w:sz w:val="26"/>
                <w:lang w:val="en-US"/>
              </w:rPr>
            </w:pPr>
            <w:r w:rsidRPr="00905CFF">
              <w:rPr>
                <w:sz w:val="26"/>
                <w:lang w:val="en-US"/>
              </w:rPr>
              <w:t xml:space="preserve">3. </w:t>
            </w:r>
            <w:r w:rsidRPr="00905CFF">
              <w:rPr>
                <w:sz w:val="26"/>
              </w:rPr>
              <w:t>Hệ</w:t>
            </w:r>
            <w:r w:rsidRPr="00905CFF">
              <w:rPr>
                <w:spacing w:val="-5"/>
                <w:sz w:val="26"/>
              </w:rPr>
              <w:t xml:space="preserve"> </w:t>
            </w:r>
            <w:r w:rsidRPr="00905CFF">
              <w:rPr>
                <w:sz w:val="26"/>
              </w:rPr>
              <w:t>thống</w:t>
            </w:r>
            <w:r w:rsidRPr="00905CFF">
              <w:rPr>
                <w:spacing w:val="-1"/>
                <w:sz w:val="26"/>
              </w:rPr>
              <w:t xml:space="preserve"> </w:t>
            </w:r>
            <w:proofErr w:type="spellStart"/>
            <w:r w:rsidRPr="00905CFF">
              <w:rPr>
                <w:sz w:val="26"/>
                <w:lang w:val="en-US"/>
              </w:rPr>
              <w:t>gửi</w:t>
            </w:r>
            <w:proofErr w:type="spellEnd"/>
            <w:r w:rsidRPr="00905CFF">
              <w:rPr>
                <w:sz w:val="26"/>
                <w:lang w:val="en-US"/>
              </w:rPr>
              <w:t xml:space="preserve"> OTP </w:t>
            </w:r>
            <w:proofErr w:type="spellStart"/>
            <w:r w:rsidRPr="00905CFF">
              <w:rPr>
                <w:sz w:val="26"/>
                <w:lang w:val="en-US"/>
              </w:rPr>
              <w:t>đến</w:t>
            </w:r>
            <w:proofErr w:type="spellEnd"/>
            <w:r w:rsidRPr="00905CFF">
              <w:rPr>
                <w:sz w:val="26"/>
                <w:lang w:val="en-US"/>
              </w:rPr>
              <w:t xml:space="preserve"> email </w:t>
            </w:r>
          </w:p>
          <w:p w14:paraId="6710701F" w14:textId="77777777" w:rsidR="00D10BAD" w:rsidRPr="00905CFF" w:rsidRDefault="00D10BAD" w:rsidP="00F15F70">
            <w:pPr>
              <w:pStyle w:val="TableParagraph"/>
              <w:tabs>
                <w:tab w:val="left" w:pos="299"/>
              </w:tabs>
              <w:spacing w:before="210"/>
              <w:rPr>
                <w:sz w:val="26"/>
              </w:rPr>
            </w:pPr>
            <w:r w:rsidRPr="00905CFF">
              <w:rPr>
                <w:sz w:val="26"/>
                <w:lang w:val="en-US"/>
              </w:rPr>
              <w:t xml:space="preserve">4.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lấy</w:t>
            </w:r>
            <w:proofErr w:type="spellEnd"/>
            <w:r w:rsidRPr="00905CFF">
              <w:rPr>
                <w:sz w:val="26"/>
                <w:lang w:val="en-US"/>
              </w:rPr>
              <w:t xml:space="preserve"> OTP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w:t>
            </w:r>
          </w:p>
          <w:p w14:paraId="7CAA4E7E" w14:textId="77777777" w:rsidR="00D10BAD" w:rsidRPr="00905CFF" w:rsidRDefault="00D10BAD" w:rsidP="00F15F70">
            <w:pPr>
              <w:pStyle w:val="TableParagraph"/>
              <w:tabs>
                <w:tab w:val="left" w:pos="299"/>
              </w:tabs>
              <w:spacing w:before="210"/>
              <w:rPr>
                <w:sz w:val="26"/>
              </w:rPr>
            </w:pPr>
            <w:r w:rsidRPr="00905CFF">
              <w:rPr>
                <w:sz w:val="26"/>
                <w:lang w:val="en-US"/>
              </w:rPr>
              <w:t xml:space="preserve">5.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kiểm</w:t>
            </w:r>
            <w:proofErr w:type="spellEnd"/>
            <w:r w:rsidRPr="00905CFF">
              <w:rPr>
                <w:sz w:val="26"/>
                <w:lang w:val="en-US"/>
              </w:rPr>
              <w:t xml:space="preserve"> </w:t>
            </w:r>
            <w:proofErr w:type="spellStart"/>
            <w:r w:rsidRPr="00905CFF">
              <w:rPr>
                <w:sz w:val="26"/>
                <w:lang w:val="en-US"/>
              </w:rPr>
              <w:t>tra</w:t>
            </w:r>
            <w:proofErr w:type="spellEnd"/>
            <w:r w:rsidRPr="00905CFF">
              <w:rPr>
                <w:sz w:val="26"/>
                <w:lang w:val="en-US"/>
              </w:rPr>
              <w:t xml:space="preserve"> OTP</w:t>
            </w:r>
          </w:p>
          <w:p w14:paraId="2C9233EE" w14:textId="77777777" w:rsidR="00D10BAD" w:rsidRPr="00905CFF" w:rsidRDefault="00D10BAD" w:rsidP="00F15F70">
            <w:pPr>
              <w:pStyle w:val="TableParagraph"/>
              <w:tabs>
                <w:tab w:val="left" w:pos="299"/>
              </w:tabs>
              <w:spacing w:before="210"/>
              <w:rPr>
                <w:sz w:val="26"/>
              </w:rPr>
            </w:pPr>
            <w:r w:rsidRPr="00905CFF">
              <w:rPr>
                <w:sz w:val="26"/>
                <w:lang w:val="en-US"/>
              </w:rPr>
              <w:t xml:space="preserve">6.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w:t>
            </w:r>
            <w:proofErr w:type="spellStart"/>
            <w:r w:rsidRPr="00905CFF">
              <w:rPr>
                <w:sz w:val="26"/>
                <w:lang w:val="en-US"/>
              </w:rPr>
              <w:t>mật</w:t>
            </w:r>
            <w:proofErr w:type="spellEnd"/>
            <w:r w:rsidRPr="00905CFF">
              <w:rPr>
                <w:sz w:val="26"/>
                <w:lang w:val="en-US"/>
              </w:rPr>
              <w:t xml:space="preserve"> </w:t>
            </w:r>
            <w:proofErr w:type="spellStart"/>
            <w:r w:rsidRPr="00905CFF">
              <w:rPr>
                <w:sz w:val="26"/>
                <w:lang w:val="en-US"/>
              </w:rPr>
              <w:t>khẩu</w:t>
            </w:r>
            <w:proofErr w:type="spellEnd"/>
            <w:r w:rsidRPr="00905CFF">
              <w:rPr>
                <w:sz w:val="26"/>
                <w:lang w:val="en-US"/>
              </w:rPr>
              <w:t xml:space="preserve"> </w:t>
            </w:r>
            <w:proofErr w:type="spellStart"/>
            <w:r w:rsidRPr="00905CFF">
              <w:rPr>
                <w:sz w:val="26"/>
                <w:lang w:val="en-US"/>
              </w:rPr>
              <w:t>mới</w:t>
            </w:r>
            <w:proofErr w:type="spellEnd"/>
            <w:r w:rsidRPr="00905CFF">
              <w:rPr>
                <w:sz w:val="26"/>
                <w:lang w:val="en-US"/>
              </w:rPr>
              <w:t xml:space="preserve">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bấm</w:t>
            </w:r>
            <w:proofErr w:type="spellEnd"/>
            <w:r w:rsidRPr="00905CFF">
              <w:rPr>
                <w:sz w:val="26"/>
                <w:lang w:val="en-US"/>
              </w:rPr>
              <w:t xml:space="preserve"> </w:t>
            </w:r>
            <w:proofErr w:type="spellStart"/>
            <w:r w:rsidRPr="00905CFF">
              <w:rPr>
                <w:sz w:val="26"/>
                <w:lang w:val="en-US"/>
              </w:rPr>
              <w:t>cập</w:t>
            </w:r>
            <w:proofErr w:type="spellEnd"/>
            <w:r w:rsidRPr="00905CFF">
              <w:rPr>
                <w:sz w:val="26"/>
                <w:lang w:val="en-US"/>
              </w:rPr>
              <w:t xml:space="preserve"> </w:t>
            </w:r>
            <w:proofErr w:type="spellStart"/>
            <w:r w:rsidRPr="00905CFF">
              <w:rPr>
                <w:sz w:val="26"/>
                <w:lang w:val="en-US"/>
              </w:rPr>
              <w:t>nhật</w:t>
            </w:r>
            <w:proofErr w:type="spellEnd"/>
          </w:p>
          <w:p w14:paraId="7FDF0A8C" w14:textId="77777777" w:rsidR="00D10BAD" w:rsidRPr="00905CFF" w:rsidRDefault="00D10BAD" w:rsidP="00F15F70">
            <w:pPr>
              <w:pStyle w:val="TableParagraph"/>
              <w:tabs>
                <w:tab w:val="left" w:pos="299"/>
              </w:tabs>
              <w:spacing w:before="210"/>
              <w:rPr>
                <w:sz w:val="26"/>
              </w:rPr>
            </w:pPr>
            <w:r w:rsidRPr="00905CFF">
              <w:rPr>
                <w:sz w:val="26"/>
                <w:lang w:val="en-US"/>
              </w:rPr>
              <w:t xml:space="preserve">7.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cập</w:t>
            </w:r>
            <w:proofErr w:type="spellEnd"/>
            <w:r w:rsidRPr="00905CFF">
              <w:rPr>
                <w:sz w:val="26"/>
                <w:lang w:val="en-US"/>
              </w:rPr>
              <w:t xml:space="preserve"> </w:t>
            </w:r>
            <w:proofErr w:type="spellStart"/>
            <w:r w:rsidRPr="00905CFF">
              <w:rPr>
                <w:sz w:val="26"/>
                <w:lang w:val="en-US"/>
              </w:rPr>
              <w:t>nhật</w:t>
            </w:r>
            <w:proofErr w:type="spellEnd"/>
            <w:r w:rsidRPr="00905CFF">
              <w:rPr>
                <w:sz w:val="26"/>
                <w:lang w:val="en-US"/>
              </w:rPr>
              <w:t xml:space="preserve"> </w:t>
            </w:r>
            <w:proofErr w:type="spellStart"/>
            <w:r w:rsidRPr="00905CFF">
              <w:rPr>
                <w:sz w:val="26"/>
                <w:lang w:val="en-US"/>
              </w:rPr>
              <w:t>mật</w:t>
            </w:r>
            <w:proofErr w:type="spellEnd"/>
            <w:r w:rsidRPr="00905CFF">
              <w:rPr>
                <w:sz w:val="26"/>
                <w:lang w:val="en-US"/>
              </w:rPr>
              <w:t xml:space="preserve"> </w:t>
            </w:r>
            <w:proofErr w:type="spellStart"/>
            <w:r w:rsidRPr="00905CFF">
              <w:rPr>
                <w:sz w:val="26"/>
                <w:lang w:val="en-US"/>
              </w:rPr>
              <w:t>khẩu</w:t>
            </w:r>
            <w:proofErr w:type="spellEnd"/>
            <w:r w:rsidRPr="00905CFF">
              <w:rPr>
                <w:sz w:val="26"/>
                <w:lang w:val="en-US"/>
              </w:rPr>
              <w:t xml:space="preserve"> </w:t>
            </w:r>
            <w:proofErr w:type="spellStart"/>
            <w:r w:rsidRPr="00905CFF">
              <w:rPr>
                <w:sz w:val="26"/>
                <w:lang w:val="en-US"/>
              </w:rPr>
              <w:t>mới</w:t>
            </w:r>
            <w:proofErr w:type="spellEnd"/>
            <w:r w:rsidRPr="00905CFF">
              <w:rPr>
                <w:sz w:val="26"/>
                <w:lang w:val="en-US"/>
              </w:rPr>
              <w:t xml:space="preserve">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điều</w:t>
            </w:r>
            <w:proofErr w:type="spellEnd"/>
            <w:r w:rsidRPr="00905CFF">
              <w:rPr>
                <w:sz w:val="26"/>
                <w:lang w:val="en-US"/>
              </w:rPr>
              <w:t xml:space="preserve"> </w:t>
            </w:r>
            <w:proofErr w:type="spellStart"/>
            <w:r w:rsidRPr="00905CFF">
              <w:rPr>
                <w:sz w:val="26"/>
                <w:lang w:val="en-US"/>
              </w:rPr>
              <w:t>hướng</w:t>
            </w:r>
            <w:proofErr w:type="spellEnd"/>
            <w:r w:rsidRPr="00905CFF">
              <w:rPr>
                <w:sz w:val="26"/>
                <w:lang w:val="en-US"/>
              </w:rPr>
              <w:t xml:space="preserve"> </w:t>
            </w:r>
            <w:proofErr w:type="spellStart"/>
            <w:r w:rsidRPr="00905CFF">
              <w:rPr>
                <w:sz w:val="26"/>
                <w:lang w:val="en-US"/>
              </w:rPr>
              <w:t>về</w:t>
            </w:r>
            <w:proofErr w:type="spellEnd"/>
            <w:r w:rsidRPr="00905CFF">
              <w:rPr>
                <w:sz w:val="26"/>
                <w:lang w:val="en-US"/>
              </w:rPr>
              <w:t xml:space="preserve"> </w:t>
            </w:r>
            <w:proofErr w:type="spellStart"/>
            <w:r w:rsidRPr="00905CFF">
              <w:rPr>
                <w:sz w:val="26"/>
                <w:lang w:val="en-US"/>
              </w:rPr>
              <w:t>trang</w:t>
            </w:r>
            <w:proofErr w:type="spellEnd"/>
            <w:r w:rsidRPr="00905CFF">
              <w:rPr>
                <w:sz w:val="26"/>
                <w:lang w:val="en-US"/>
              </w:rPr>
              <w:t xml:space="preserve"> </w:t>
            </w:r>
            <w:proofErr w:type="spellStart"/>
            <w:r w:rsidRPr="00905CFF">
              <w:rPr>
                <w:sz w:val="26"/>
                <w:lang w:val="en-US"/>
              </w:rPr>
              <w:t>đăng</w:t>
            </w:r>
            <w:proofErr w:type="spellEnd"/>
            <w:r w:rsidRPr="00905CFF">
              <w:rPr>
                <w:sz w:val="26"/>
                <w:lang w:val="en-US"/>
              </w:rPr>
              <w:t xml:space="preserve"> </w:t>
            </w:r>
            <w:proofErr w:type="spellStart"/>
            <w:r w:rsidRPr="00905CFF">
              <w:rPr>
                <w:sz w:val="26"/>
                <w:lang w:val="en-US"/>
              </w:rPr>
              <w:t>nhập</w:t>
            </w:r>
            <w:proofErr w:type="spellEnd"/>
          </w:p>
        </w:tc>
      </w:tr>
      <w:tr w:rsidR="00D10BAD" w:rsidRPr="00905CFF" w14:paraId="389C1C91" w14:textId="77777777" w:rsidTr="00F15F70">
        <w:trPr>
          <w:trHeight w:val="1586"/>
        </w:trPr>
        <w:tc>
          <w:tcPr>
            <w:tcW w:w="2427" w:type="dxa"/>
          </w:tcPr>
          <w:p w14:paraId="07FF226E" w14:textId="77777777" w:rsidR="00D10BAD" w:rsidRPr="00905CFF" w:rsidRDefault="00D10BAD" w:rsidP="00F15F70">
            <w:pPr>
              <w:pStyle w:val="TableParagraph"/>
              <w:spacing w:line="360" w:lineRule="auto"/>
              <w:rPr>
                <w:sz w:val="26"/>
              </w:rPr>
            </w:pPr>
            <w:r w:rsidRPr="00905CFF">
              <w:rPr>
                <w:sz w:val="26"/>
              </w:rPr>
              <w:t>Ngoại</w:t>
            </w:r>
            <w:r w:rsidRPr="00905CFF">
              <w:rPr>
                <w:spacing w:val="-8"/>
                <w:sz w:val="26"/>
              </w:rPr>
              <w:t xml:space="preserve"> </w:t>
            </w:r>
            <w:r w:rsidRPr="00905CFF">
              <w:rPr>
                <w:spacing w:val="-5"/>
                <w:sz w:val="26"/>
              </w:rPr>
              <w:t>lệ</w:t>
            </w:r>
          </w:p>
        </w:tc>
        <w:tc>
          <w:tcPr>
            <w:tcW w:w="6769" w:type="dxa"/>
          </w:tcPr>
          <w:p w14:paraId="61D87A13" w14:textId="77777777" w:rsidR="00D10BAD" w:rsidRPr="00905CFF" w:rsidRDefault="00D10BAD" w:rsidP="00F15F70">
            <w:pPr>
              <w:pStyle w:val="TableParagraph"/>
              <w:spacing w:before="54"/>
              <w:ind w:left="105"/>
              <w:rPr>
                <w:sz w:val="26"/>
                <w:lang w:val="en-US"/>
              </w:rPr>
            </w:pPr>
            <w:r w:rsidRPr="00905CFF">
              <w:rPr>
                <w:sz w:val="26"/>
                <w:lang w:val="en-US"/>
              </w:rPr>
              <w:t xml:space="preserve">2.1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email </w:t>
            </w:r>
            <w:proofErr w:type="spellStart"/>
            <w:r w:rsidRPr="00905CFF">
              <w:rPr>
                <w:sz w:val="26"/>
                <w:lang w:val="en-US"/>
              </w:rPr>
              <w:t>chưa</w:t>
            </w:r>
            <w:proofErr w:type="spellEnd"/>
            <w:r w:rsidRPr="00905CFF">
              <w:rPr>
                <w:sz w:val="26"/>
                <w:lang w:val="en-US"/>
              </w:rPr>
              <w:t xml:space="preserve"> </w:t>
            </w:r>
            <w:proofErr w:type="spellStart"/>
            <w:r w:rsidRPr="00905CFF">
              <w:rPr>
                <w:sz w:val="26"/>
                <w:lang w:val="en-US"/>
              </w:rPr>
              <w:t>được</w:t>
            </w:r>
            <w:proofErr w:type="spellEnd"/>
            <w:r w:rsidRPr="00905CFF">
              <w:rPr>
                <w:sz w:val="26"/>
                <w:lang w:val="en-US"/>
              </w:rPr>
              <w:t xml:space="preserve"> </w:t>
            </w:r>
            <w:proofErr w:type="spellStart"/>
            <w:r w:rsidRPr="00905CFF">
              <w:rPr>
                <w:sz w:val="26"/>
                <w:lang w:val="en-US"/>
              </w:rPr>
              <w:t>đăng</w:t>
            </w:r>
            <w:proofErr w:type="spellEnd"/>
            <w:r w:rsidRPr="00905CFF">
              <w:rPr>
                <w:sz w:val="26"/>
                <w:lang w:val="en-US"/>
              </w:rPr>
              <w:t xml:space="preserve"> </w:t>
            </w:r>
            <w:proofErr w:type="spellStart"/>
            <w:r w:rsidRPr="00905CFF">
              <w:rPr>
                <w:sz w:val="26"/>
                <w:lang w:val="en-US"/>
              </w:rPr>
              <w:t>ký</w:t>
            </w:r>
            <w:proofErr w:type="spellEnd"/>
            <w:r w:rsidRPr="00905CFF">
              <w:rPr>
                <w:sz w:val="26"/>
                <w:lang w:val="en-US"/>
              </w:rPr>
              <w:t xml:space="preserve"> </w:t>
            </w:r>
            <w:proofErr w:type="spellStart"/>
            <w:r w:rsidRPr="00905CFF">
              <w:rPr>
                <w:sz w:val="26"/>
                <w:lang w:val="en-US"/>
              </w:rPr>
              <w:t>trước</w:t>
            </w:r>
            <w:proofErr w:type="spellEnd"/>
            <w:r w:rsidRPr="00905CFF">
              <w:rPr>
                <w:sz w:val="26"/>
                <w:lang w:val="en-US"/>
              </w:rPr>
              <w:t xml:space="preserve"> </w:t>
            </w:r>
            <w:proofErr w:type="spellStart"/>
            <w:r w:rsidRPr="00905CFF">
              <w:rPr>
                <w:sz w:val="26"/>
                <w:lang w:val="en-US"/>
              </w:rPr>
              <w:t>đó</w:t>
            </w:r>
            <w:proofErr w:type="spellEnd"/>
            <w:r w:rsidRPr="00905CFF">
              <w:rPr>
                <w:sz w:val="26"/>
                <w:lang w:val="en-US"/>
              </w:rPr>
              <w:t xml:space="preserve"> </w:t>
            </w:r>
          </w:p>
          <w:p w14:paraId="48D019DF" w14:textId="77777777" w:rsidR="00D10BAD" w:rsidRPr="00905CFF" w:rsidRDefault="00D10BAD" w:rsidP="00F15F70">
            <w:pPr>
              <w:pStyle w:val="TableParagraph"/>
              <w:spacing w:before="54"/>
              <w:ind w:left="105"/>
              <w:rPr>
                <w:sz w:val="26"/>
                <w:lang w:val="en-US"/>
              </w:rPr>
            </w:pPr>
            <w:r w:rsidRPr="00905CFF">
              <w:rPr>
                <w:spacing w:val="-4"/>
                <w:sz w:val="26"/>
                <w:lang w:val="en-US"/>
              </w:rPr>
              <w:t xml:space="preserve">2.2 </w:t>
            </w:r>
            <w:proofErr w:type="spellStart"/>
            <w:r w:rsidRPr="00905CFF">
              <w:rPr>
                <w:spacing w:val="-4"/>
                <w:sz w:val="26"/>
                <w:lang w:val="en-US"/>
              </w:rPr>
              <w:t>Hệ</w:t>
            </w:r>
            <w:proofErr w:type="spellEnd"/>
            <w:r w:rsidRPr="00905CFF">
              <w:rPr>
                <w:spacing w:val="-4"/>
                <w:sz w:val="26"/>
                <w:lang w:val="en-US"/>
              </w:rPr>
              <w:t xml:space="preserve"> </w:t>
            </w:r>
            <w:proofErr w:type="spellStart"/>
            <w:r w:rsidRPr="00905CFF">
              <w:rPr>
                <w:spacing w:val="-4"/>
                <w:sz w:val="26"/>
                <w:lang w:val="en-US"/>
              </w:rPr>
              <w:t>thống</w:t>
            </w:r>
            <w:proofErr w:type="spellEnd"/>
            <w:r w:rsidRPr="00905CFF">
              <w:rPr>
                <w:spacing w:val="-4"/>
                <w:sz w:val="26"/>
                <w:lang w:val="en-US"/>
              </w:rPr>
              <w:t xml:space="preserve"> </w:t>
            </w:r>
            <w:proofErr w:type="spellStart"/>
            <w:r w:rsidRPr="00905CFF">
              <w:rPr>
                <w:spacing w:val="-4"/>
                <w:sz w:val="26"/>
                <w:lang w:val="en-US"/>
              </w:rPr>
              <w:t>thông</w:t>
            </w:r>
            <w:proofErr w:type="spellEnd"/>
            <w:r w:rsidRPr="00905CFF">
              <w:rPr>
                <w:spacing w:val="-4"/>
                <w:sz w:val="26"/>
                <w:lang w:val="en-US"/>
              </w:rPr>
              <w:t xml:space="preserve"> </w:t>
            </w:r>
            <w:proofErr w:type="spellStart"/>
            <w:r w:rsidRPr="00905CFF">
              <w:rPr>
                <w:spacing w:val="-4"/>
                <w:sz w:val="26"/>
                <w:lang w:val="en-US"/>
              </w:rPr>
              <w:t>báo</w:t>
            </w:r>
            <w:proofErr w:type="spellEnd"/>
            <w:r w:rsidRPr="00905CFF">
              <w:rPr>
                <w:spacing w:val="-4"/>
                <w:sz w:val="26"/>
                <w:lang w:val="en-US"/>
              </w:rPr>
              <w:t xml:space="preserve"> </w:t>
            </w:r>
            <w:proofErr w:type="spellStart"/>
            <w:r w:rsidRPr="00905CFF">
              <w:rPr>
                <w:spacing w:val="-4"/>
                <w:sz w:val="26"/>
                <w:lang w:val="en-US"/>
              </w:rPr>
              <w:t>lỗi</w:t>
            </w:r>
            <w:proofErr w:type="spellEnd"/>
            <w:r w:rsidRPr="00905CFF">
              <w:rPr>
                <w:spacing w:val="-4"/>
                <w:sz w:val="26"/>
                <w:lang w:val="en-US"/>
              </w:rPr>
              <w:t xml:space="preserve"> </w:t>
            </w:r>
            <w:proofErr w:type="spellStart"/>
            <w:r w:rsidRPr="00905CFF">
              <w:rPr>
                <w:spacing w:val="-4"/>
                <w:sz w:val="26"/>
                <w:lang w:val="en-US"/>
              </w:rPr>
              <w:t>và</w:t>
            </w:r>
            <w:proofErr w:type="spellEnd"/>
            <w:r w:rsidRPr="00905CFF">
              <w:rPr>
                <w:spacing w:val="-4"/>
                <w:sz w:val="26"/>
                <w:lang w:val="en-US"/>
              </w:rPr>
              <w:t xml:space="preserve"> quay </w:t>
            </w:r>
            <w:proofErr w:type="spellStart"/>
            <w:r w:rsidRPr="00905CFF">
              <w:rPr>
                <w:spacing w:val="-4"/>
                <w:sz w:val="26"/>
                <w:lang w:val="en-US"/>
              </w:rPr>
              <w:t>lại</w:t>
            </w:r>
            <w:proofErr w:type="spellEnd"/>
            <w:r w:rsidRPr="00905CFF">
              <w:rPr>
                <w:spacing w:val="-4"/>
                <w:sz w:val="26"/>
                <w:lang w:val="en-US"/>
              </w:rPr>
              <w:t xml:space="preserve"> </w:t>
            </w:r>
            <w:proofErr w:type="spellStart"/>
            <w:r w:rsidRPr="00905CFF">
              <w:rPr>
                <w:spacing w:val="-4"/>
                <w:sz w:val="26"/>
                <w:lang w:val="en-US"/>
              </w:rPr>
              <w:t>bước</w:t>
            </w:r>
            <w:proofErr w:type="spellEnd"/>
            <w:r w:rsidRPr="00905CFF">
              <w:rPr>
                <w:spacing w:val="-4"/>
                <w:sz w:val="26"/>
                <w:lang w:val="en-US"/>
              </w:rPr>
              <w:t xml:space="preserve"> 2  </w:t>
            </w:r>
          </w:p>
          <w:p w14:paraId="727D5A39" w14:textId="77777777" w:rsidR="00D10BAD" w:rsidRPr="00905CFF" w:rsidRDefault="00D10BAD" w:rsidP="00F15F70">
            <w:pPr>
              <w:pStyle w:val="TableParagraph"/>
              <w:spacing w:before="54"/>
              <w:ind w:left="105"/>
              <w:rPr>
                <w:sz w:val="26"/>
                <w:lang w:val="en-US"/>
              </w:rPr>
            </w:pPr>
            <w:r w:rsidRPr="00905CFF">
              <w:rPr>
                <w:sz w:val="26"/>
                <w:lang w:val="en-US"/>
              </w:rPr>
              <w:t xml:space="preserve">4.1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OTP </w:t>
            </w:r>
            <w:proofErr w:type="spellStart"/>
            <w:r w:rsidRPr="00905CFF">
              <w:rPr>
                <w:sz w:val="26"/>
                <w:lang w:val="en-US"/>
              </w:rPr>
              <w:t>đã</w:t>
            </w:r>
            <w:proofErr w:type="spellEnd"/>
            <w:r w:rsidRPr="00905CFF">
              <w:rPr>
                <w:sz w:val="26"/>
                <w:lang w:val="en-US"/>
              </w:rPr>
              <w:t xml:space="preserve"> </w:t>
            </w:r>
            <w:proofErr w:type="spellStart"/>
            <w:r w:rsidRPr="00905CFF">
              <w:rPr>
                <w:sz w:val="26"/>
                <w:lang w:val="en-US"/>
              </w:rPr>
              <w:t>quá</w:t>
            </w:r>
            <w:proofErr w:type="spellEnd"/>
            <w:r w:rsidRPr="00905CFF">
              <w:rPr>
                <w:sz w:val="26"/>
                <w:lang w:val="en-US"/>
              </w:rPr>
              <w:t xml:space="preserve"> </w:t>
            </w:r>
            <w:proofErr w:type="spellStart"/>
            <w:r w:rsidRPr="00905CFF">
              <w:rPr>
                <w:sz w:val="26"/>
                <w:lang w:val="en-US"/>
              </w:rPr>
              <w:t>hạn</w:t>
            </w:r>
            <w:proofErr w:type="spellEnd"/>
            <w:r w:rsidRPr="00905CFF">
              <w:rPr>
                <w:sz w:val="26"/>
                <w:lang w:val="en-US"/>
              </w:rPr>
              <w:t xml:space="preserve"> </w:t>
            </w:r>
          </w:p>
          <w:p w14:paraId="4DFB3138" w14:textId="77777777" w:rsidR="00D10BAD" w:rsidRPr="00905CFF" w:rsidRDefault="00D10BAD" w:rsidP="00F15F70">
            <w:pPr>
              <w:pStyle w:val="TableParagraph"/>
              <w:tabs>
                <w:tab w:val="left" w:pos="299"/>
              </w:tabs>
              <w:rPr>
                <w:sz w:val="26"/>
                <w:lang w:val="en-US"/>
              </w:rPr>
            </w:pPr>
            <w:r w:rsidRPr="00905CFF">
              <w:rPr>
                <w:spacing w:val="-4"/>
                <w:sz w:val="26"/>
                <w:lang w:val="en-US"/>
              </w:rPr>
              <w:t xml:space="preserve">4.2 </w:t>
            </w:r>
            <w:proofErr w:type="spellStart"/>
            <w:r w:rsidRPr="00905CFF">
              <w:rPr>
                <w:spacing w:val="-4"/>
                <w:sz w:val="26"/>
                <w:lang w:val="en-US"/>
              </w:rPr>
              <w:t>Hệ</w:t>
            </w:r>
            <w:proofErr w:type="spellEnd"/>
            <w:r w:rsidRPr="00905CFF">
              <w:rPr>
                <w:spacing w:val="-4"/>
                <w:sz w:val="26"/>
                <w:lang w:val="en-US"/>
              </w:rPr>
              <w:t xml:space="preserve"> </w:t>
            </w:r>
            <w:proofErr w:type="spellStart"/>
            <w:r w:rsidRPr="00905CFF">
              <w:rPr>
                <w:spacing w:val="-4"/>
                <w:sz w:val="26"/>
                <w:lang w:val="en-US"/>
              </w:rPr>
              <w:t>thống</w:t>
            </w:r>
            <w:proofErr w:type="spellEnd"/>
            <w:r w:rsidRPr="00905CFF">
              <w:rPr>
                <w:spacing w:val="-4"/>
                <w:sz w:val="26"/>
                <w:lang w:val="en-US"/>
              </w:rPr>
              <w:t xml:space="preserve"> </w:t>
            </w:r>
            <w:proofErr w:type="spellStart"/>
            <w:r w:rsidRPr="00905CFF">
              <w:rPr>
                <w:spacing w:val="-4"/>
                <w:sz w:val="26"/>
                <w:lang w:val="en-US"/>
              </w:rPr>
              <w:t>thông</w:t>
            </w:r>
            <w:proofErr w:type="spellEnd"/>
            <w:r w:rsidRPr="00905CFF">
              <w:rPr>
                <w:spacing w:val="-4"/>
                <w:sz w:val="26"/>
                <w:lang w:val="en-US"/>
              </w:rPr>
              <w:t xml:space="preserve"> </w:t>
            </w:r>
            <w:proofErr w:type="spellStart"/>
            <w:r w:rsidRPr="00905CFF">
              <w:rPr>
                <w:spacing w:val="-4"/>
                <w:sz w:val="26"/>
                <w:lang w:val="en-US"/>
              </w:rPr>
              <w:t>báo</w:t>
            </w:r>
            <w:proofErr w:type="spellEnd"/>
            <w:r w:rsidRPr="00905CFF">
              <w:rPr>
                <w:spacing w:val="-4"/>
                <w:sz w:val="26"/>
                <w:lang w:val="en-US"/>
              </w:rPr>
              <w:t xml:space="preserve"> </w:t>
            </w:r>
            <w:proofErr w:type="spellStart"/>
            <w:r w:rsidRPr="00905CFF">
              <w:rPr>
                <w:spacing w:val="-4"/>
                <w:sz w:val="26"/>
                <w:lang w:val="en-US"/>
              </w:rPr>
              <w:t>lỗi</w:t>
            </w:r>
            <w:proofErr w:type="spellEnd"/>
            <w:r w:rsidRPr="00905CFF">
              <w:rPr>
                <w:spacing w:val="-4"/>
                <w:sz w:val="26"/>
                <w:lang w:val="en-US"/>
              </w:rPr>
              <w:t xml:space="preserve"> </w:t>
            </w:r>
            <w:proofErr w:type="spellStart"/>
            <w:r w:rsidRPr="00905CFF">
              <w:rPr>
                <w:spacing w:val="-4"/>
                <w:sz w:val="26"/>
                <w:lang w:val="en-US"/>
              </w:rPr>
              <w:t>và</w:t>
            </w:r>
            <w:proofErr w:type="spellEnd"/>
            <w:r w:rsidRPr="00905CFF">
              <w:rPr>
                <w:spacing w:val="-4"/>
                <w:sz w:val="26"/>
                <w:lang w:val="en-US"/>
              </w:rPr>
              <w:t xml:space="preserve"> quay </w:t>
            </w:r>
            <w:proofErr w:type="spellStart"/>
            <w:r w:rsidRPr="00905CFF">
              <w:rPr>
                <w:spacing w:val="-4"/>
                <w:sz w:val="26"/>
                <w:lang w:val="en-US"/>
              </w:rPr>
              <w:t>lại</w:t>
            </w:r>
            <w:proofErr w:type="spellEnd"/>
            <w:r w:rsidRPr="00905CFF">
              <w:rPr>
                <w:spacing w:val="-4"/>
                <w:sz w:val="26"/>
                <w:lang w:val="en-US"/>
              </w:rPr>
              <w:t xml:space="preserve"> </w:t>
            </w:r>
            <w:proofErr w:type="spellStart"/>
            <w:r w:rsidRPr="00905CFF">
              <w:rPr>
                <w:spacing w:val="-4"/>
                <w:sz w:val="26"/>
                <w:lang w:val="en-US"/>
              </w:rPr>
              <w:t>bước</w:t>
            </w:r>
            <w:proofErr w:type="spellEnd"/>
            <w:r w:rsidRPr="00905CFF">
              <w:rPr>
                <w:spacing w:val="-4"/>
                <w:sz w:val="26"/>
                <w:lang w:val="en-US"/>
              </w:rPr>
              <w:t xml:space="preserve"> 2  </w:t>
            </w:r>
          </w:p>
        </w:tc>
      </w:tr>
    </w:tbl>
    <w:p w14:paraId="58879415" w14:textId="77777777" w:rsidR="001C44FF" w:rsidRPr="00905CFF" w:rsidRDefault="001C44FF" w:rsidP="001C44FF">
      <w:pPr>
        <w:rPr>
          <w:rFonts w:ascii="Times New Roman" w:hAnsi="Times New Roman" w:cs="Times New Roman"/>
          <w:sz w:val="26"/>
          <w:lang w:val="en-US"/>
        </w:rPr>
      </w:pPr>
    </w:p>
    <w:p w14:paraId="58E108D9" w14:textId="77777777" w:rsidR="001C44FF" w:rsidRPr="00905CFF" w:rsidRDefault="001C44FF" w:rsidP="001C44FF">
      <w:pPr>
        <w:rPr>
          <w:rFonts w:ascii="Times New Roman" w:hAnsi="Times New Roman" w:cs="Times New Roman"/>
          <w:sz w:val="26"/>
          <w:lang w:val="en-US"/>
        </w:rPr>
      </w:pPr>
    </w:p>
    <w:p w14:paraId="1019E424" w14:textId="23767BEB" w:rsidR="00751C85" w:rsidRPr="00905CFF" w:rsidRDefault="00622725" w:rsidP="00751C85">
      <w:pPr>
        <w:pStyle w:val="NoSpacing"/>
        <w:numPr>
          <w:ilvl w:val="0"/>
          <w:numId w:val="169"/>
        </w:numPr>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Cập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nhật</w:t>
      </w:r>
      <w:proofErr w:type="spellEnd"/>
      <w:r w:rsidR="00751C85" w:rsidRPr="00905CFF">
        <w:rPr>
          <w:rFonts w:ascii="Times New Roman" w:hAnsi="Times New Roman" w:cs="Times New Roman"/>
          <w:sz w:val="26"/>
          <w:szCs w:val="26"/>
          <w:lang w:val="en-US"/>
        </w:rPr>
        <w:t xml:space="preserve"> </w:t>
      </w:r>
      <w:proofErr w:type="spellStart"/>
      <w:r w:rsidR="00751C85" w:rsidRPr="00905CFF">
        <w:rPr>
          <w:rFonts w:ascii="Times New Roman" w:hAnsi="Times New Roman" w:cs="Times New Roman"/>
          <w:sz w:val="26"/>
          <w:szCs w:val="26"/>
          <w:lang w:val="en-US"/>
        </w:rPr>
        <w:t>thông</w:t>
      </w:r>
      <w:proofErr w:type="spellEnd"/>
      <w:r w:rsidR="00751C85" w:rsidRPr="00905CFF">
        <w:rPr>
          <w:rFonts w:ascii="Times New Roman" w:hAnsi="Times New Roman" w:cs="Times New Roman"/>
          <w:sz w:val="26"/>
          <w:szCs w:val="26"/>
          <w:lang w:val="en-US"/>
        </w:rPr>
        <w:t xml:space="preserve"> tin </w:t>
      </w:r>
      <w:proofErr w:type="spellStart"/>
      <w:r w:rsidR="00751C85" w:rsidRPr="00905CFF">
        <w:rPr>
          <w:rFonts w:ascii="Times New Roman" w:hAnsi="Times New Roman" w:cs="Times New Roman"/>
          <w:sz w:val="26"/>
          <w:szCs w:val="26"/>
          <w:lang w:val="en-US"/>
        </w:rPr>
        <w:t>cá</w:t>
      </w:r>
      <w:proofErr w:type="spellEnd"/>
      <w:r w:rsidR="00751C85" w:rsidRPr="00905CFF">
        <w:rPr>
          <w:rFonts w:ascii="Times New Roman" w:hAnsi="Times New Roman" w:cs="Times New Roman"/>
          <w:sz w:val="26"/>
          <w:szCs w:val="26"/>
          <w:lang w:val="en-US"/>
        </w:rPr>
        <w:t xml:space="preserve"> </w:t>
      </w:r>
      <w:proofErr w:type="spellStart"/>
      <w:r w:rsidR="00751C85" w:rsidRPr="00905CFF">
        <w:rPr>
          <w:rFonts w:ascii="Times New Roman" w:hAnsi="Times New Roman" w:cs="Times New Roman"/>
          <w:sz w:val="26"/>
          <w:szCs w:val="26"/>
          <w:lang w:val="en-US"/>
        </w:rPr>
        <w:t>nhân</w:t>
      </w:r>
      <w:proofErr w:type="spellEnd"/>
      <w:r w:rsidR="00751C85" w:rsidRPr="00905CFF">
        <w:rPr>
          <w:rFonts w:ascii="Times New Roman" w:hAnsi="Times New Roman" w:cs="Times New Roman"/>
          <w:sz w:val="26"/>
          <w:szCs w:val="26"/>
          <w:lang w:val="en-US"/>
        </w:rPr>
        <w:t>:</w:t>
      </w:r>
    </w:p>
    <w:p w14:paraId="74EBB48D" w14:textId="77777777" w:rsidR="00751C85" w:rsidRPr="00905CFF" w:rsidRDefault="00751C85" w:rsidP="00751C85">
      <w:pPr>
        <w:pStyle w:val="NoSpacing"/>
        <w:rPr>
          <w:rFonts w:ascii="Times New Roman" w:hAnsi="Times New Roman" w:cs="Times New Roman"/>
          <w:sz w:val="26"/>
          <w:szCs w:val="26"/>
          <w:lang w:val="en-US"/>
        </w:rPr>
      </w:pPr>
    </w:p>
    <w:p w14:paraId="4C51FA57" w14:textId="77777777" w:rsidR="00751C85" w:rsidRPr="00905CFF" w:rsidRDefault="00751C85" w:rsidP="00751C85">
      <w:pPr>
        <w:pStyle w:val="Heading8"/>
        <w:rPr>
          <w:rFonts w:eastAsia="Times New Roman" w:cs="Times New Roman"/>
          <w:lang w:val="en-US"/>
        </w:rPr>
      </w:pPr>
      <w:bookmarkStart w:id="128" w:name="_Toc186464387"/>
      <w:proofErr w:type="spellStart"/>
      <w:r w:rsidRPr="00905CFF">
        <w:rPr>
          <w:rFonts w:eastAsia="Times New Roman" w:cs="Times New Roman"/>
          <w:lang w:val="en-US"/>
        </w:rPr>
        <w:t>Bảng</w:t>
      </w:r>
      <w:proofErr w:type="spellEnd"/>
      <w:r w:rsidRPr="00905CFF">
        <w:rPr>
          <w:rFonts w:eastAsia="Times New Roman" w:cs="Times New Roman"/>
        </w:rPr>
        <w:t xml:space="preserve"> </w:t>
      </w:r>
      <w:r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3</w:t>
      </w:r>
      <w:r w:rsidRPr="00905CFF">
        <w:rPr>
          <w:rFonts w:eastAsia="Times New Roman" w:cs="Times New Roman"/>
        </w:rPr>
        <w:t xml:space="preserve"> </w:t>
      </w:r>
      <w:proofErr w:type="spellStart"/>
      <w:r w:rsidRPr="00905CFF">
        <w:rPr>
          <w:rFonts w:eastAsia="Times New Roman" w:cs="Times New Roman"/>
          <w:lang w:val="en-US"/>
        </w:rPr>
        <w:t>Kịch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bản</w:t>
      </w:r>
      <w:proofErr w:type="spellEnd"/>
      <w:r w:rsidRPr="00905CFF">
        <w:rPr>
          <w:rFonts w:eastAsia="Times New Roman" w:cs="Times New Roman"/>
          <w:lang w:val="en-US"/>
        </w:rPr>
        <w:t xml:space="preserve"> use case </w:t>
      </w:r>
      <w:proofErr w:type="spellStart"/>
      <w:r w:rsidRPr="00905CFF">
        <w:rPr>
          <w:rFonts w:cs="Times New Roman"/>
          <w:szCs w:val="26"/>
          <w:lang w:val="en-US"/>
        </w:rPr>
        <w:t>Cập</w:t>
      </w:r>
      <w:proofErr w:type="spellEnd"/>
      <w:r w:rsidRPr="00905CFF">
        <w:rPr>
          <w:rFonts w:cs="Times New Roman"/>
          <w:szCs w:val="26"/>
          <w:lang w:val="en-US"/>
        </w:rPr>
        <w:t xml:space="preserve"> </w:t>
      </w:r>
      <w:proofErr w:type="spellStart"/>
      <w:r w:rsidRPr="00905CFF">
        <w:rPr>
          <w:rFonts w:cs="Times New Roman"/>
          <w:szCs w:val="26"/>
          <w:lang w:val="en-US"/>
        </w:rPr>
        <w:t>nhật</w:t>
      </w:r>
      <w:proofErr w:type="spellEnd"/>
      <w:r w:rsidRPr="00905CFF">
        <w:rPr>
          <w:rFonts w:cs="Times New Roman"/>
          <w:szCs w:val="26"/>
          <w:lang w:val="en-US"/>
        </w:rPr>
        <w:t xml:space="preserve"> </w:t>
      </w:r>
      <w:proofErr w:type="spellStart"/>
      <w:r w:rsidRPr="00905CFF">
        <w:rPr>
          <w:rFonts w:cs="Times New Roman"/>
          <w:szCs w:val="26"/>
          <w:lang w:val="en-US"/>
        </w:rPr>
        <w:t>thông</w:t>
      </w:r>
      <w:proofErr w:type="spellEnd"/>
      <w:r w:rsidRPr="00905CFF">
        <w:rPr>
          <w:rFonts w:cs="Times New Roman"/>
          <w:szCs w:val="26"/>
          <w:lang w:val="en-US"/>
        </w:rPr>
        <w:t xml:space="preserve"> tin </w:t>
      </w:r>
      <w:proofErr w:type="spellStart"/>
      <w:r w:rsidRPr="00905CFF">
        <w:rPr>
          <w:rFonts w:cs="Times New Roman"/>
          <w:szCs w:val="26"/>
          <w:lang w:val="en-US"/>
        </w:rPr>
        <w:t>cá</w:t>
      </w:r>
      <w:proofErr w:type="spellEnd"/>
      <w:r w:rsidRPr="00905CFF">
        <w:rPr>
          <w:rFonts w:cs="Times New Roman"/>
          <w:szCs w:val="26"/>
          <w:lang w:val="en-US"/>
        </w:rPr>
        <w:t xml:space="preserve"> </w:t>
      </w:r>
      <w:proofErr w:type="spellStart"/>
      <w:r w:rsidRPr="00905CFF">
        <w:rPr>
          <w:rFonts w:cs="Times New Roman"/>
          <w:szCs w:val="26"/>
          <w:lang w:val="en-US"/>
        </w:rPr>
        <w:t>nhân</w:t>
      </w:r>
      <w:bookmarkEnd w:id="128"/>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751C85" w:rsidRPr="00905CFF" w14:paraId="54796FC2" w14:textId="77777777" w:rsidTr="00F15F70">
        <w:trPr>
          <w:trHeight w:val="477"/>
        </w:trPr>
        <w:tc>
          <w:tcPr>
            <w:tcW w:w="2427" w:type="dxa"/>
          </w:tcPr>
          <w:p w14:paraId="7FFDBD75" w14:textId="77777777" w:rsidR="00751C85" w:rsidRPr="00905CFF" w:rsidRDefault="00751C85" w:rsidP="00F15F70">
            <w:pPr>
              <w:pStyle w:val="TableParagraph"/>
              <w:rPr>
                <w:sz w:val="26"/>
              </w:rPr>
            </w:pPr>
            <w:r w:rsidRPr="00905CFF">
              <w:rPr>
                <w:sz w:val="26"/>
              </w:rPr>
              <w:t>Tên</w:t>
            </w:r>
            <w:r w:rsidRPr="00905CFF">
              <w:rPr>
                <w:spacing w:val="-6"/>
                <w:sz w:val="26"/>
              </w:rPr>
              <w:t xml:space="preserve"> </w:t>
            </w:r>
            <w:r w:rsidRPr="00905CFF">
              <w:rPr>
                <w:sz w:val="26"/>
              </w:rPr>
              <w:t>Use</w:t>
            </w:r>
            <w:r w:rsidRPr="00905CFF">
              <w:rPr>
                <w:spacing w:val="-5"/>
                <w:sz w:val="26"/>
              </w:rPr>
              <w:t xml:space="preserve"> </w:t>
            </w:r>
            <w:r w:rsidRPr="00905CFF">
              <w:rPr>
                <w:spacing w:val="-4"/>
                <w:sz w:val="26"/>
              </w:rPr>
              <w:t>Case</w:t>
            </w:r>
          </w:p>
        </w:tc>
        <w:tc>
          <w:tcPr>
            <w:tcW w:w="6769" w:type="dxa"/>
          </w:tcPr>
          <w:p w14:paraId="445A3A40" w14:textId="77777777" w:rsidR="00751C85" w:rsidRPr="00905CFF" w:rsidRDefault="00751C85" w:rsidP="00F15F70">
            <w:pPr>
              <w:pStyle w:val="TableParagraph"/>
              <w:ind w:left="105"/>
              <w:rPr>
                <w:sz w:val="26"/>
                <w:lang w:val="en-US"/>
              </w:rPr>
            </w:pPr>
            <w:proofErr w:type="spellStart"/>
            <w:r w:rsidRPr="00905CFF">
              <w:rPr>
                <w:sz w:val="26"/>
                <w:szCs w:val="26"/>
                <w:lang w:val="en-US"/>
              </w:rPr>
              <w:t>Cập</w:t>
            </w:r>
            <w:proofErr w:type="spellEnd"/>
            <w:r w:rsidRPr="00905CFF">
              <w:rPr>
                <w:sz w:val="26"/>
                <w:szCs w:val="26"/>
                <w:lang w:val="en-US"/>
              </w:rPr>
              <w:t xml:space="preserve"> </w:t>
            </w:r>
            <w:proofErr w:type="spellStart"/>
            <w:r w:rsidRPr="00905CFF">
              <w:rPr>
                <w:sz w:val="26"/>
                <w:szCs w:val="26"/>
                <w:lang w:val="en-US"/>
              </w:rPr>
              <w:t>nhật</w:t>
            </w:r>
            <w:proofErr w:type="spellEnd"/>
            <w:r w:rsidRPr="00905CFF">
              <w:rPr>
                <w:sz w:val="26"/>
                <w:szCs w:val="26"/>
                <w:lang w:val="en-US"/>
              </w:rPr>
              <w:t xml:space="preserve"> </w:t>
            </w:r>
            <w:proofErr w:type="spellStart"/>
            <w:r w:rsidRPr="00905CFF">
              <w:rPr>
                <w:sz w:val="26"/>
                <w:szCs w:val="26"/>
                <w:lang w:val="en-US"/>
              </w:rPr>
              <w:t>thông</w:t>
            </w:r>
            <w:proofErr w:type="spellEnd"/>
            <w:r w:rsidRPr="00905CFF">
              <w:rPr>
                <w:sz w:val="26"/>
                <w:szCs w:val="26"/>
                <w:lang w:val="en-US"/>
              </w:rPr>
              <w:t xml:space="preserve"> tin </w:t>
            </w:r>
            <w:proofErr w:type="spellStart"/>
            <w:r w:rsidRPr="00905CFF">
              <w:rPr>
                <w:sz w:val="26"/>
                <w:szCs w:val="26"/>
                <w:lang w:val="en-US"/>
              </w:rPr>
              <w:t>cá</w:t>
            </w:r>
            <w:proofErr w:type="spellEnd"/>
            <w:r w:rsidRPr="00905CFF">
              <w:rPr>
                <w:sz w:val="26"/>
                <w:szCs w:val="26"/>
                <w:lang w:val="en-US"/>
              </w:rPr>
              <w:t xml:space="preserve"> </w:t>
            </w:r>
            <w:proofErr w:type="spellStart"/>
            <w:r w:rsidRPr="00905CFF">
              <w:rPr>
                <w:sz w:val="26"/>
                <w:szCs w:val="26"/>
                <w:lang w:val="en-US"/>
              </w:rPr>
              <w:t>nhân</w:t>
            </w:r>
            <w:proofErr w:type="spellEnd"/>
            <w:r w:rsidRPr="00905CFF">
              <w:rPr>
                <w:sz w:val="26"/>
                <w:lang w:val="en-US"/>
              </w:rPr>
              <w:t xml:space="preserve"> </w:t>
            </w:r>
          </w:p>
        </w:tc>
      </w:tr>
      <w:tr w:rsidR="00751C85" w:rsidRPr="00905CFF" w14:paraId="3802EEBD" w14:textId="77777777" w:rsidTr="00F15F70">
        <w:trPr>
          <w:trHeight w:val="477"/>
        </w:trPr>
        <w:tc>
          <w:tcPr>
            <w:tcW w:w="2427" w:type="dxa"/>
          </w:tcPr>
          <w:p w14:paraId="51C13C65" w14:textId="77777777" w:rsidR="00751C85" w:rsidRPr="00905CFF" w:rsidRDefault="00751C85" w:rsidP="00F15F70">
            <w:pPr>
              <w:pStyle w:val="TableParagraph"/>
              <w:rPr>
                <w:sz w:val="26"/>
              </w:rPr>
            </w:pPr>
            <w:r w:rsidRPr="00905CFF">
              <w:rPr>
                <w:spacing w:val="-2"/>
                <w:sz w:val="26"/>
              </w:rPr>
              <w:t>Actor</w:t>
            </w:r>
          </w:p>
        </w:tc>
        <w:tc>
          <w:tcPr>
            <w:tcW w:w="6769" w:type="dxa"/>
          </w:tcPr>
          <w:p w14:paraId="7D36BD23" w14:textId="77777777" w:rsidR="00751C85" w:rsidRPr="00905CFF" w:rsidRDefault="00751C85" w:rsidP="00F15F70">
            <w:pPr>
              <w:pStyle w:val="TableParagraph"/>
              <w:ind w:left="105"/>
              <w:rPr>
                <w:sz w:val="26"/>
                <w:lang w:val="en-US"/>
              </w:rPr>
            </w:pP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nhân</w:t>
            </w:r>
            <w:proofErr w:type="spellEnd"/>
            <w:r w:rsidRPr="00905CFF">
              <w:rPr>
                <w:sz w:val="26"/>
                <w:lang w:val="en-US"/>
              </w:rPr>
              <w:t xml:space="preserve">/ </w:t>
            </w:r>
            <w:proofErr w:type="spellStart"/>
            <w:r w:rsidRPr="00905CFF">
              <w:rPr>
                <w:sz w:val="26"/>
                <w:lang w:val="en-US"/>
              </w:rPr>
              <w:t>Bác</w:t>
            </w:r>
            <w:proofErr w:type="spellEnd"/>
            <w:r w:rsidRPr="00905CFF">
              <w:rPr>
                <w:sz w:val="26"/>
                <w:lang w:val="en-US"/>
              </w:rPr>
              <w:t xml:space="preserve"> </w:t>
            </w:r>
            <w:proofErr w:type="spellStart"/>
            <w:r w:rsidRPr="00905CFF">
              <w:rPr>
                <w:sz w:val="26"/>
                <w:lang w:val="en-US"/>
              </w:rPr>
              <w:t>sĩ</w:t>
            </w:r>
            <w:proofErr w:type="spellEnd"/>
            <w:r w:rsidRPr="00905CFF">
              <w:rPr>
                <w:sz w:val="26"/>
                <w:lang w:val="en-US"/>
              </w:rPr>
              <w:t xml:space="preserve">/ </w:t>
            </w:r>
            <w:proofErr w:type="spellStart"/>
            <w:r w:rsidRPr="00905CFF">
              <w:rPr>
                <w:sz w:val="26"/>
                <w:lang w:val="en-US"/>
              </w:rPr>
              <w:t>Nhân</w:t>
            </w:r>
            <w:proofErr w:type="spellEnd"/>
            <w:r w:rsidRPr="00905CFF">
              <w:rPr>
                <w:sz w:val="26"/>
                <w:lang w:val="en-US"/>
              </w:rPr>
              <w:t xml:space="preserve"> </w:t>
            </w:r>
            <w:proofErr w:type="spellStart"/>
            <w:r w:rsidRPr="00905CFF">
              <w:rPr>
                <w:sz w:val="26"/>
                <w:lang w:val="en-US"/>
              </w:rPr>
              <w:t>viên</w:t>
            </w:r>
            <w:proofErr w:type="spellEnd"/>
            <w:r w:rsidRPr="00905CFF">
              <w:rPr>
                <w:sz w:val="26"/>
                <w:lang w:val="en-US"/>
              </w:rPr>
              <w:t xml:space="preserve"> </w:t>
            </w:r>
            <w:proofErr w:type="spellStart"/>
            <w:r w:rsidRPr="00905CFF">
              <w:rPr>
                <w:sz w:val="26"/>
                <w:lang w:val="en-US"/>
              </w:rPr>
              <w:t>tiếp</w:t>
            </w:r>
            <w:proofErr w:type="spellEnd"/>
            <w:r w:rsidRPr="00905CFF">
              <w:rPr>
                <w:sz w:val="26"/>
                <w:lang w:val="en-US"/>
              </w:rPr>
              <w:t xml:space="preserve"> </w:t>
            </w:r>
            <w:proofErr w:type="spellStart"/>
            <w:r w:rsidRPr="00905CFF">
              <w:rPr>
                <w:sz w:val="26"/>
                <w:lang w:val="en-US"/>
              </w:rPr>
              <w:t>nhận</w:t>
            </w:r>
            <w:proofErr w:type="spellEnd"/>
            <w:r w:rsidRPr="00905CFF">
              <w:rPr>
                <w:sz w:val="26"/>
                <w:lang w:val="en-US"/>
              </w:rPr>
              <w:t xml:space="preserve">/ Quản </w:t>
            </w:r>
            <w:proofErr w:type="spellStart"/>
            <w:r w:rsidRPr="00905CFF">
              <w:rPr>
                <w:sz w:val="26"/>
                <w:lang w:val="en-US"/>
              </w:rPr>
              <w:t>trị</w:t>
            </w:r>
            <w:proofErr w:type="spellEnd"/>
            <w:r w:rsidRPr="00905CFF">
              <w:rPr>
                <w:sz w:val="26"/>
                <w:lang w:val="en-US"/>
              </w:rPr>
              <w:t xml:space="preserve"> </w:t>
            </w:r>
            <w:proofErr w:type="spellStart"/>
            <w:r w:rsidRPr="00905CFF">
              <w:rPr>
                <w:sz w:val="26"/>
                <w:lang w:val="en-US"/>
              </w:rPr>
              <w:t>viên</w:t>
            </w:r>
            <w:proofErr w:type="spellEnd"/>
          </w:p>
        </w:tc>
      </w:tr>
      <w:tr w:rsidR="00751C85" w:rsidRPr="00905CFF" w14:paraId="66C9B16C" w14:textId="77777777" w:rsidTr="00F15F70">
        <w:trPr>
          <w:trHeight w:val="580"/>
        </w:trPr>
        <w:tc>
          <w:tcPr>
            <w:tcW w:w="2427" w:type="dxa"/>
          </w:tcPr>
          <w:p w14:paraId="638D886C" w14:textId="77777777" w:rsidR="00751C85" w:rsidRPr="00905CFF" w:rsidRDefault="00751C85" w:rsidP="00F15F70">
            <w:pPr>
              <w:pStyle w:val="TableParagraph"/>
              <w:rPr>
                <w:sz w:val="26"/>
              </w:rPr>
            </w:pPr>
            <w:r w:rsidRPr="00905CFF">
              <w:rPr>
                <w:sz w:val="26"/>
              </w:rPr>
              <w:t>Mục</w:t>
            </w:r>
            <w:r w:rsidRPr="00905CFF">
              <w:rPr>
                <w:spacing w:val="-6"/>
                <w:sz w:val="26"/>
              </w:rPr>
              <w:t xml:space="preserve"> </w:t>
            </w:r>
            <w:r w:rsidRPr="00905CFF">
              <w:rPr>
                <w:spacing w:val="-4"/>
                <w:sz w:val="26"/>
              </w:rPr>
              <w:t>tiêu</w:t>
            </w:r>
          </w:p>
        </w:tc>
        <w:tc>
          <w:tcPr>
            <w:tcW w:w="6769" w:type="dxa"/>
          </w:tcPr>
          <w:p w14:paraId="47B7872D" w14:textId="77777777" w:rsidR="00751C85" w:rsidRPr="00905CFF" w:rsidRDefault="00751C85" w:rsidP="00F15F70">
            <w:pPr>
              <w:pStyle w:val="TableParagraph"/>
              <w:spacing w:line="360" w:lineRule="auto"/>
              <w:ind w:left="105" w:right="174"/>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cập</w:t>
            </w:r>
            <w:proofErr w:type="spellEnd"/>
            <w:r w:rsidRPr="00905CFF">
              <w:rPr>
                <w:sz w:val="26"/>
                <w:lang w:val="en-US"/>
              </w:rPr>
              <w:t xml:space="preserve"> </w:t>
            </w:r>
            <w:proofErr w:type="spellStart"/>
            <w:r w:rsidRPr="00905CFF">
              <w:rPr>
                <w:sz w:val="26"/>
                <w:lang w:val="en-US"/>
              </w:rPr>
              <w:t>nhật</w:t>
            </w:r>
            <w:proofErr w:type="spellEnd"/>
            <w:r w:rsidRPr="00905CFF">
              <w:rPr>
                <w:sz w:val="26"/>
                <w:lang w:val="en-US"/>
              </w:rPr>
              <w:t xml:space="preserve"> </w:t>
            </w:r>
            <w:proofErr w:type="spellStart"/>
            <w:r w:rsidRPr="00905CFF">
              <w:rPr>
                <w:sz w:val="26"/>
                <w:lang w:val="en-US"/>
              </w:rPr>
              <w:t>lại</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cá</w:t>
            </w:r>
            <w:proofErr w:type="spellEnd"/>
            <w:r w:rsidRPr="00905CFF">
              <w:rPr>
                <w:sz w:val="26"/>
                <w:lang w:val="en-US"/>
              </w:rPr>
              <w:t xml:space="preserve"> </w:t>
            </w:r>
            <w:proofErr w:type="spellStart"/>
            <w:r w:rsidRPr="00905CFF">
              <w:rPr>
                <w:sz w:val="26"/>
                <w:lang w:val="en-US"/>
              </w:rPr>
              <w:t>nhân</w:t>
            </w:r>
            <w:proofErr w:type="spellEnd"/>
            <w:r w:rsidRPr="00905CFF">
              <w:rPr>
                <w:sz w:val="26"/>
                <w:lang w:val="en-US"/>
              </w:rPr>
              <w:t xml:space="preserve"> </w:t>
            </w:r>
            <w:proofErr w:type="spellStart"/>
            <w:r w:rsidRPr="00905CFF">
              <w:rPr>
                <w:sz w:val="26"/>
                <w:lang w:val="en-US"/>
              </w:rPr>
              <w:t>của</w:t>
            </w:r>
            <w:proofErr w:type="spellEnd"/>
            <w:r w:rsidRPr="00905CFF">
              <w:rPr>
                <w:sz w:val="26"/>
                <w:lang w:val="en-US"/>
              </w:rPr>
              <w:t xml:space="preserve"> </w:t>
            </w:r>
            <w:proofErr w:type="spellStart"/>
            <w:r w:rsidRPr="00905CFF">
              <w:rPr>
                <w:sz w:val="26"/>
                <w:lang w:val="en-US"/>
              </w:rPr>
              <w:t>mình</w:t>
            </w:r>
            <w:proofErr w:type="spellEnd"/>
          </w:p>
        </w:tc>
      </w:tr>
      <w:tr w:rsidR="00751C85" w:rsidRPr="00905CFF" w14:paraId="12CE7211" w14:textId="77777777" w:rsidTr="00F15F70">
        <w:trPr>
          <w:trHeight w:val="477"/>
        </w:trPr>
        <w:tc>
          <w:tcPr>
            <w:tcW w:w="2427" w:type="dxa"/>
          </w:tcPr>
          <w:p w14:paraId="62A86189" w14:textId="77777777" w:rsidR="00751C85" w:rsidRPr="00905CFF" w:rsidRDefault="00751C85" w:rsidP="00F15F70">
            <w:pPr>
              <w:pStyle w:val="TableParagraph"/>
              <w:rPr>
                <w:sz w:val="26"/>
              </w:rPr>
            </w:pPr>
            <w:r w:rsidRPr="00905CFF">
              <w:rPr>
                <w:sz w:val="26"/>
              </w:rPr>
              <w:t>Tiền</w:t>
            </w:r>
            <w:r w:rsidRPr="00905CFF">
              <w:rPr>
                <w:spacing w:val="-6"/>
                <w:sz w:val="26"/>
              </w:rPr>
              <w:t xml:space="preserve"> </w:t>
            </w:r>
            <w:r w:rsidRPr="00905CFF">
              <w:rPr>
                <w:sz w:val="26"/>
              </w:rPr>
              <w:t>điều</w:t>
            </w:r>
            <w:r w:rsidRPr="00905CFF">
              <w:rPr>
                <w:spacing w:val="-6"/>
                <w:sz w:val="26"/>
              </w:rPr>
              <w:t xml:space="preserve"> </w:t>
            </w:r>
            <w:r w:rsidRPr="00905CFF">
              <w:rPr>
                <w:spacing w:val="-4"/>
                <w:sz w:val="26"/>
              </w:rPr>
              <w:t>kiện</w:t>
            </w:r>
          </w:p>
        </w:tc>
        <w:tc>
          <w:tcPr>
            <w:tcW w:w="6769" w:type="dxa"/>
          </w:tcPr>
          <w:p w14:paraId="70B2B4C9" w14:textId="77777777" w:rsidR="00751C85" w:rsidRPr="00905CFF" w:rsidRDefault="00751C85" w:rsidP="00F15F70">
            <w:pPr>
              <w:pStyle w:val="TableParagraph"/>
              <w:ind w:left="105"/>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pacing w:val="-4"/>
                <w:sz w:val="26"/>
              </w:rPr>
              <w:t xml:space="preserve"> </w:t>
            </w:r>
            <w:proofErr w:type="spellStart"/>
            <w:r w:rsidRPr="00905CFF">
              <w:rPr>
                <w:sz w:val="26"/>
                <w:lang w:val="en-US"/>
              </w:rPr>
              <w:t>đã</w:t>
            </w:r>
            <w:proofErr w:type="spellEnd"/>
            <w:r w:rsidRPr="00905CFF">
              <w:rPr>
                <w:sz w:val="26"/>
                <w:lang w:val="en-US"/>
              </w:rPr>
              <w:t xml:space="preserve"> </w:t>
            </w:r>
            <w:proofErr w:type="spellStart"/>
            <w:r w:rsidRPr="00905CFF">
              <w:rPr>
                <w:sz w:val="26"/>
                <w:lang w:val="en-US"/>
              </w:rPr>
              <w:t>đăng</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w:t>
            </w:r>
            <w:proofErr w:type="spellStart"/>
            <w:r w:rsidRPr="00905CFF">
              <w:rPr>
                <w:sz w:val="26"/>
                <w:lang w:val="en-US"/>
              </w:rPr>
              <w:t>vào</w:t>
            </w:r>
            <w:proofErr w:type="spellEnd"/>
            <w:r w:rsidRPr="00905CFF">
              <w:rPr>
                <w:sz w:val="26"/>
                <w:lang w:val="en-US"/>
              </w:rPr>
              <w:t xml:space="preserve">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p>
        </w:tc>
      </w:tr>
      <w:tr w:rsidR="00751C85" w:rsidRPr="00905CFF" w14:paraId="627201CE" w14:textId="77777777" w:rsidTr="00F15F70">
        <w:trPr>
          <w:trHeight w:val="1412"/>
        </w:trPr>
        <w:tc>
          <w:tcPr>
            <w:tcW w:w="2427" w:type="dxa"/>
          </w:tcPr>
          <w:p w14:paraId="14FAB126" w14:textId="77777777" w:rsidR="00751C85" w:rsidRPr="00905CFF" w:rsidRDefault="00751C85" w:rsidP="00F15F70">
            <w:pPr>
              <w:pStyle w:val="TableParagraph"/>
              <w:spacing w:line="360" w:lineRule="auto"/>
              <w:rPr>
                <w:sz w:val="26"/>
              </w:rPr>
            </w:pPr>
            <w:r w:rsidRPr="00905CFF">
              <w:rPr>
                <w:sz w:val="26"/>
              </w:rPr>
              <w:t>Luồng</w:t>
            </w:r>
            <w:r w:rsidRPr="00905CFF">
              <w:rPr>
                <w:spacing w:val="-14"/>
                <w:sz w:val="26"/>
              </w:rPr>
              <w:t xml:space="preserve"> </w:t>
            </w:r>
            <w:r w:rsidRPr="00905CFF">
              <w:rPr>
                <w:sz w:val="26"/>
              </w:rPr>
              <w:t>hoạt</w:t>
            </w:r>
            <w:r w:rsidRPr="00905CFF">
              <w:rPr>
                <w:spacing w:val="-12"/>
                <w:sz w:val="26"/>
              </w:rPr>
              <w:t xml:space="preserve"> </w:t>
            </w:r>
            <w:r w:rsidRPr="00905CFF">
              <w:rPr>
                <w:sz w:val="26"/>
              </w:rPr>
              <w:t>động</w:t>
            </w:r>
            <w:r w:rsidRPr="00905CFF">
              <w:rPr>
                <w:spacing w:val="-14"/>
                <w:sz w:val="26"/>
              </w:rPr>
              <w:t xml:space="preserve"> </w:t>
            </w:r>
            <w:r w:rsidRPr="00905CFF">
              <w:rPr>
                <w:sz w:val="26"/>
              </w:rPr>
              <w:t xml:space="preserve">cơ </w:t>
            </w:r>
            <w:r w:rsidRPr="00905CFF">
              <w:rPr>
                <w:spacing w:val="-4"/>
                <w:sz w:val="26"/>
              </w:rPr>
              <w:t>bản</w:t>
            </w:r>
          </w:p>
        </w:tc>
        <w:tc>
          <w:tcPr>
            <w:tcW w:w="6769" w:type="dxa"/>
          </w:tcPr>
          <w:p w14:paraId="706AB068" w14:textId="77777777" w:rsidR="00751C85" w:rsidRPr="00905CFF" w:rsidRDefault="00751C85" w:rsidP="00F15F70">
            <w:pPr>
              <w:pStyle w:val="TableParagraph"/>
              <w:rPr>
                <w:sz w:val="26"/>
                <w:lang w:val="en-US"/>
              </w:rPr>
            </w:pPr>
            <w:r w:rsidRPr="00905CFF">
              <w:rPr>
                <w:sz w:val="26"/>
                <w:lang w:val="en-US"/>
              </w:rPr>
              <w:t xml:space="preserve">1. </w:t>
            </w:r>
            <w:r w:rsidRPr="00905CFF">
              <w:rPr>
                <w:sz w:val="26"/>
                <w:lang w:val="vi-VN"/>
              </w:rPr>
              <w:t xml:space="preserve">Hệ thống hiển thị </w:t>
            </w:r>
            <w:proofErr w:type="spellStart"/>
            <w:r w:rsidRPr="00905CFF">
              <w:rPr>
                <w:sz w:val="26"/>
                <w:lang w:val="en-US"/>
              </w:rPr>
              <w:t>màn</w:t>
            </w:r>
            <w:proofErr w:type="spellEnd"/>
            <w:r w:rsidRPr="00905CFF">
              <w:rPr>
                <w:sz w:val="26"/>
                <w:lang w:val="en-US"/>
              </w:rPr>
              <w:t xml:space="preserve"> </w:t>
            </w:r>
            <w:proofErr w:type="spellStart"/>
            <w:r w:rsidRPr="00905CFF">
              <w:rPr>
                <w:sz w:val="26"/>
                <w:lang w:val="en-US"/>
              </w:rPr>
              <w:t>hình</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cá</w:t>
            </w:r>
            <w:proofErr w:type="spellEnd"/>
            <w:r w:rsidRPr="00905CFF">
              <w:rPr>
                <w:sz w:val="26"/>
                <w:lang w:val="en-US"/>
              </w:rPr>
              <w:t xml:space="preserve"> </w:t>
            </w:r>
            <w:proofErr w:type="spellStart"/>
            <w:r w:rsidRPr="00905CFF">
              <w:rPr>
                <w:sz w:val="26"/>
                <w:lang w:val="en-US"/>
              </w:rPr>
              <w:t>nhân</w:t>
            </w:r>
            <w:proofErr w:type="spellEnd"/>
            <w:r w:rsidRPr="00905CFF">
              <w:rPr>
                <w:sz w:val="26"/>
                <w:lang w:val="en-US"/>
              </w:rPr>
              <w:t xml:space="preserve"> chi </w:t>
            </w:r>
            <w:proofErr w:type="spellStart"/>
            <w:r w:rsidRPr="00905CFF">
              <w:rPr>
                <w:sz w:val="26"/>
                <w:lang w:val="en-US"/>
              </w:rPr>
              <w:t>tiết</w:t>
            </w:r>
            <w:proofErr w:type="spellEnd"/>
            <w:r w:rsidRPr="00905CFF">
              <w:rPr>
                <w:sz w:val="26"/>
                <w:lang w:val="en-US"/>
              </w:rPr>
              <w:t xml:space="preserve"> </w:t>
            </w:r>
            <w:proofErr w:type="spellStart"/>
            <w:r w:rsidRPr="00905CFF">
              <w:rPr>
                <w:sz w:val="26"/>
                <w:lang w:val="en-US"/>
              </w:rPr>
              <w:t>của</w:t>
            </w:r>
            <w:proofErr w:type="spellEnd"/>
            <w:r w:rsidRPr="00905CFF">
              <w:rPr>
                <w:sz w:val="26"/>
                <w:lang w:val="en-US"/>
              </w:rPr>
              <w:t xml:space="preserve">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p>
          <w:p w14:paraId="47FE6910" w14:textId="77777777" w:rsidR="00751C85" w:rsidRPr="00905CFF" w:rsidRDefault="00751C85" w:rsidP="00F15F70">
            <w:pPr>
              <w:pStyle w:val="TableParagraph"/>
              <w:tabs>
                <w:tab w:val="left" w:pos="299"/>
              </w:tabs>
              <w:rPr>
                <w:sz w:val="26"/>
                <w:lang w:val="en-US"/>
              </w:rPr>
            </w:pPr>
            <w:r w:rsidRPr="00905CFF">
              <w:rPr>
                <w:sz w:val="26"/>
                <w:lang w:val="en-US"/>
              </w:rPr>
              <w:t xml:space="preserve">2.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sửa</w:t>
            </w:r>
            <w:proofErr w:type="spellEnd"/>
            <w:r w:rsidRPr="00905CFF">
              <w:rPr>
                <w:sz w:val="26"/>
                <w:lang w:val="en-US"/>
              </w:rPr>
              <w:t xml:space="preserve"> </w:t>
            </w:r>
            <w:proofErr w:type="spellStart"/>
            <w:r w:rsidRPr="00905CFF">
              <w:rPr>
                <w:sz w:val="26"/>
                <w:lang w:val="en-US"/>
              </w:rPr>
              <w:t>các</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mong</w:t>
            </w:r>
            <w:proofErr w:type="spellEnd"/>
            <w:r w:rsidRPr="00905CFF">
              <w:rPr>
                <w:sz w:val="26"/>
                <w:lang w:val="en-US"/>
              </w:rPr>
              <w:t xml:space="preserve"> </w:t>
            </w:r>
            <w:proofErr w:type="spellStart"/>
            <w:r w:rsidRPr="00905CFF">
              <w:rPr>
                <w:sz w:val="26"/>
                <w:lang w:val="en-US"/>
              </w:rPr>
              <w:t>muốn</w:t>
            </w:r>
            <w:proofErr w:type="spellEnd"/>
            <w:r w:rsidRPr="00905CFF">
              <w:rPr>
                <w:sz w:val="26"/>
                <w:lang w:val="en-US"/>
              </w:rPr>
              <w:t xml:space="preserve">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ấn</w:t>
            </w:r>
            <w:proofErr w:type="spellEnd"/>
            <w:r w:rsidRPr="00905CFF">
              <w:rPr>
                <w:sz w:val="26"/>
                <w:lang w:val="en-US"/>
              </w:rPr>
              <w:t xml:space="preserve"> </w:t>
            </w:r>
            <w:proofErr w:type="spellStart"/>
            <w:r w:rsidRPr="00905CFF">
              <w:rPr>
                <w:sz w:val="26"/>
                <w:lang w:val="en-US"/>
              </w:rPr>
              <w:t>cập</w:t>
            </w:r>
            <w:proofErr w:type="spellEnd"/>
            <w:r w:rsidRPr="00905CFF">
              <w:rPr>
                <w:sz w:val="26"/>
                <w:lang w:val="en-US"/>
              </w:rPr>
              <w:t xml:space="preserve"> </w:t>
            </w:r>
            <w:proofErr w:type="spellStart"/>
            <w:r w:rsidRPr="00905CFF">
              <w:rPr>
                <w:sz w:val="26"/>
                <w:lang w:val="en-US"/>
              </w:rPr>
              <w:t>nhật</w:t>
            </w:r>
            <w:proofErr w:type="spellEnd"/>
          </w:p>
          <w:p w14:paraId="06115838" w14:textId="77777777" w:rsidR="00751C85" w:rsidRPr="00905CFF" w:rsidRDefault="00751C85" w:rsidP="00F15F70">
            <w:pPr>
              <w:pStyle w:val="TableParagraph"/>
              <w:tabs>
                <w:tab w:val="left" w:pos="299"/>
              </w:tabs>
              <w:rPr>
                <w:sz w:val="26"/>
                <w:lang w:val="en-US"/>
              </w:rPr>
            </w:pPr>
            <w:r w:rsidRPr="00905CFF">
              <w:rPr>
                <w:sz w:val="26"/>
                <w:lang w:val="en-US"/>
              </w:rPr>
              <w:t xml:space="preserve">3. </w:t>
            </w:r>
            <w:r w:rsidRPr="00905CFF">
              <w:rPr>
                <w:sz w:val="26"/>
                <w:lang w:val="vi-VN"/>
              </w:rPr>
              <w:t xml:space="preserve">Hệ thống </w:t>
            </w:r>
            <w:proofErr w:type="spellStart"/>
            <w:r w:rsidRPr="00905CFF">
              <w:rPr>
                <w:sz w:val="26"/>
                <w:lang w:val="en-US"/>
              </w:rPr>
              <w:t>cập</w:t>
            </w:r>
            <w:proofErr w:type="spellEnd"/>
            <w:r w:rsidRPr="00905CFF">
              <w:rPr>
                <w:sz w:val="26"/>
                <w:lang w:val="en-US"/>
              </w:rPr>
              <w:t xml:space="preserve"> </w:t>
            </w:r>
            <w:proofErr w:type="spellStart"/>
            <w:r w:rsidRPr="00905CFF">
              <w:rPr>
                <w:sz w:val="26"/>
                <w:lang w:val="en-US"/>
              </w:rPr>
              <w:t>nhật</w:t>
            </w:r>
            <w:proofErr w:type="spellEnd"/>
            <w:r w:rsidRPr="00905CFF">
              <w:rPr>
                <w:sz w:val="26"/>
                <w:lang w:val="en-US"/>
              </w:rPr>
              <w:t xml:space="preserve"> </w:t>
            </w:r>
            <w:proofErr w:type="spellStart"/>
            <w:r w:rsidRPr="00905CFF">
              <w:rPr>
                <w:sz w:val="26"/>
                <w:lang w:val="en-US"/>
              </w:rPr>
              <w:t>lại</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vào</w:t>
            </w:r>
            <w:proofErr w:type="spellEnd"/>
            <w:r w:rsidRPr="00905CFF">
              <w:rPr>
                <w:sz w:val="26"/>
                <w:lang w:val="en-US"/>
              </w:rPr>
              <w:t xml:space="preserve"> </w:t>
            </w:r>
            <w:proofErr w:type="spellStart"/>
            <w:r w:rsidRPr="00905CFF">
              <w:rPr>
                <w:sz w:val="26"/>
                <w:lang w:val="en-US"/>
              </w:rPr>
              <w:t>trong</w:t>
            </w:r>
            <w:proofErr w:type="spellEnd"/>
            <w:r w:rsidRPr="00905CFF">
              <w:rPr>
                <w:sz w:val="26"/>
                <w:lang w:val="en-US"/>
              </w:rPr>
              <w:t xml:space="preserve"> CSDL</w:t>
            </w:r>
          </w:p>
        </w:tc>
      </w:tr>
      <w:tr w:rsidR="00751C85" w:rsidRPr="00905CFF" w14:paraId="1F936525" w14:textId="77777777" w:rsidTr="00F15F70">
        <w:trPr>
          <w:trHeight w:val="679"/>
        </w:trPr>
        <w:tc>
          <w:tcPr>
            <w:tcW w:w="2427" w:type="dxa"/>
          </w:tcPr>
          <w:p w14:paraId="4ABC3525" w14:textId="77777777" w:rsidR="00751C85" w:rsidRPr="00905CFF" w:rsidRDefault="00751C85" w:rsidP="00F15F70">
            <w:pPr>
              <w:pStyle w:val="TableParagraph"/>
              <w:spacing w:line="360" w:lineRule="auto"/>
              <w:rPr>
                <w:sz w:val="26"/>
              </w:rPr>
            </w:pPr>
            <w:r w:rsidRPr="00905CFF">
              <w:rPr>
                <w:sz w:val="26"/>
                <w:lang w:val="en-US"/>
              </w:rPr>
              <w:t xml:space="preserve"> </w:t>
            </w:r>
            <w:r w:rsidRPr="00905CFF">
              <w:rPr>
                <w:sz w:val="26"/>
              </w:rPr>
              <w:t>Ngoại</w:t>
            </w:r>
            <w:r w:rsidRPr="00905CFF">
              <w:rPr>
                <w:spacing w:val="-8"/>
                <w:sz w:val="26"/>
              </w:rPr>
              <w:t xml:space="preserve"> </w:t>
            </w:r>
            <w:r w:rsidRPr="00905CFF">
              <w:rPr>
                <w:spacing w:val="-5"/>
                <w:sz w:val="26"/>
              </w:rPr>
              <w:t>lệ</w:t>
            </w:r>
          </w:p>
        </w:tc>
        <w:tc>
          <w:tcPr>
            <w:tcW w:w="6769" w:type="dxa"/>
          </w:tcPr>
          <w:p w14:paraId="314FA934" w14:textId="77777777" w:rsidR="00751C85" w:rsidRPr="00905CFF" w:rsidRDefault="00751C85" w:rsidP="00F15F70">
            <w:pPr>
              <w:rPr>
                <w:rFonts w:ascii="Times New Roman" w:hAnsi="Times New Roman" w:cs="Times New Roman"/>
                <w:sz w:val="26"/>
                <w:szCs w:val="26"/>
                <w:lang w:val="en-US"/>
              </w:rPr>
            </w:pPr>
            <w:r w:rsidRPr="00905CFF">
              <w:rPr>
                <w:rFonts w:ascii="Times New Roman" w:hAnsi="Times New Roman" w:cs="Times New Roman"/>
                <w:lang w:val="en-US"/>
              </w:rPr>
              <w:t xml:space="preserve"> </w:t>
            </w:r>
          </w:p>
          <w:p w14:paraId="581B04C9" w14:textId="77777777" w:rsidR="00751C85" w:rsidRPr="00905CFF" w:rsidRDefault="00751C85" w:rsidP="00F15F70">
            <w:pPr>
              <w:rPr>
                <w:rFonts w:ascii="Times New Roman" w:hAnsi="Times New Roman" w:cs="Times New Roman"/>
                <w:sz w:val="26"/>
                <w:szCs w:val="26"/>
                <w:lang w:val="en-US"/>
              </w:rPr>
            </w:pPr>
          </w:p>
        </w:tc>
      </w:tr>
    </w:tbl>
    <w:p w14:paraId="1B6937EF" w14:textId="77777777" w:rsidR="001C44FF" w:rsidRPr="00905CFF" w:rsidRDefault="001C44FF" w:rsidP="001C44FF">
      <w:pPr>
        <w:rPr>
          <w:rFonts w:ascii="Times New Roman" w:hAnsi="Times New Roman" w:cs="Times New Roman"/>
          <w:sz w:val="26"/>
          <w:lang w:val="en-US"/>
        </w:rPr>
      </w:pPr>
    </w:p>
    <w:p w14:paraId="6C847343" w14:textId="77777777" w:rsidR="001C44FF" w:rsidRPr="00905CFF" w:rsidRDefault="001C44FF" w:rsidP="001C44FF">
      <w:pPr>
        <w:rPr>
          <w:rFonts w:ascii="Times New Roman" w:hAnsi="Times New Roman" w:cs="Times New Roman"/>
          <w:sz w:val="26"/>
          <w:lang w:val="en-US"/>
        </w:rPr>
      </w:pPr>
    </w:p>
    <w:p w14:paraId="25357206" w14:textId="77777777" w:rsidR="001C44FF" w:rsidRPr="00905CFF" w:rsidRDefault="001C44FF" w:rsidP="001C44FF">
      <w:pPr>
        <w:rPr>
          <w:rFonts w:ascii="Times New Roman" w:hAnsi="Times New Roman" w:cs="Times New Roman"/>
          <w:sz w:val="26"/>
          <w:lang w:val="en-US"/>
        </w:rPr>
      </w:pPr>
    </w:p>
    <w:p w14:paraId="3228C4F3" w14:textId="7FD6AA52" w:rsidR="001C44FF" w:rsidRPr="00905CFF" w:rsidRDefault="001C44FF" w:rsidP="001C44FF">
      <w:pPr>
        <w:tabs>
          <w:tab w:val="left" w:pos="3552"/>
        </w:tabs>
        <w:rPr>
          <w:rFonts w:ascii="Times New Roman" w:hAnsi="Times New Roman" w:cs="Times New Roman"/>
          <w:sz w:val="26"/>
          <w:lang w:val="en-US"/>
        </w:rPr>
      </w:pPr>
      <w:r w:rsidRPr="00905CFF">
        <w:rPr>
          <w:rFonts w:ascii="Times New Roman" w:hAnsi="Times New Roman" w:cs="Times New Roman"/>
          <w:sz w:val="26"/>
          <w:lang w:val="en-US"/>
        </w:rPr>
        <w:tab/>
      </w:r>
    </w:p>
    <w:p w14:paraId="21B66219" w14:textId="6118648F" w:rsidR="001C44FF" w:rsidRPr="00905CFF" w:rsidRDefault="001C44FF" w:rsidP="001C44FF">
      <w:pPr>
        <w:tabs>
          <w:tab w:val="left" w:pos="3552"/>
        </w:tabs>
        <w:rPr>
          <w:rFonts w:ascii="Times New Roman" w:hAnsi="Times New Roman" w:cs="Times New Roman"/>
          <w:sz w:val="26"/>
          <w:lang w:val="en-US"/>
        </w:rPr>
        <w:sectPr w:rsidR="001C44FF" w:rsidRPr="00905CFF" w:rsidSect="006D4C5A">
          <w:headerReference w:type="default" r:id="rId59"/>
          <w:type w:val="continuous"/>
          <w:pgSz w:w="11910" w:h="16840"/>
          <w:pgMar w:top="1120" w:right="1000" w:bottom="1020" w:left="1480" w:header="725" w:footer="839" w:gutter="0"/>
          <w:cols w:space="720"/>
        </w:sectPr>
      </w:pPr>
      <w:r w:rsidRPr="00905CFF">
        <w:rPr>
          <w:rFonts w:ascii="Times New Roman" w:hAnsi="Times New Roman" w:cs="Times New Roman"/>
          <w:sz w:val="26"/>
          <w:lang w:val="en-US"/>
        </w:rPr>
        <w:tab/>
      </w:r>
    </w:p>
    <w:p w14:paraId="1D397B32" w14:textId="77777777" w:rsidR="00E8539F" w:rsidRPr="00905CFF" w:rsidRDefault="00E8539F" w:rsidP="00B865F4">
      <w:pPr>
        <w:tabs>
          <w:tab w:val="left" w:pos="924"/>
        </w:tabs>
        <w:rPr>
          <w:rFonts w:ascii="Times New Roman" w:hAnsi="Times New Roman" w:cs="Times New Roman"/>
          <w:sz w:val="26"/>
          <w:lang w:val="en-US"/>
        </w:rPr>
      </w:pPr>
    </w:p>
    <w:p w14:paraId="49C51582" w14:textId="1D6CAFC7" w:rsidR="00E8539F" w:rsidRPr="00905CFF" w:rsidRDefault="00E8539F" w:rsidP="00751C85">
      <w:pPr>
        <w:pStyle w:val="NoSpacing"/>
        <w:numPr>
          <w:ilvl w:val="0"/>
          <w:numId w:val="170"/>
        </w:numPr>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Đổi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mật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khẩu</w:t>
      </w:r>
      <w:proofErr w:type="spellEnd"/>
      <w:r w:rsidRPr="00905CFF">
        <w:rPr>
          <w:rFonts w:ascii="Times New Roman" w:hAnsi="Times New Roman" w:cs="Times New Roman"/>
          <w:sz w:val="26"/>
          <w:szCs w:val="26"/>
          <w:lang w:val="en-US"/>
        </w:rPr>
        <w:t>:</w:t>
      </w:r>
    </w:p>
    <w:p w14:paraId="021AE709" w14:textId="5D1DF69F" w:rsidR="006C5EDE" w:rsidRPr="006C5EDE" w:rsidRDefault="00E8539F" w:rsidP="006C5EDE">
      <w:pPr>
        <w:pStyle w:val="Heading8"/>
        <w:rPr>
          <w:rFonts w:eastAsia="Times New Roman" w:cs="Times New Roman"/>
          <w:lang w:val="en-US"/>
        </w:rPr>
      </w:pPr>
      <w:bookmarkStart w:id="129" w:name="_Toc186464388"/>
      <w:proofErr w:type="spellStart"/>
      <w:r w:rsidRPr="00905CFF">
        <w:rPr>
          <w:rFonts w:eastAsia="Times New Roman" w:cs="Times New Roman"/>
          <w:lang w:val="en-US"/>
        </w:rPr>
        <w:t>Bảng</w:t>
      </w:r>
      <w:proofErr w:type="spellEnd"/>
      <w:r w:rsidRPr="00905CFF">
        <w:rPr>
          <w:rFonts w:eastAsia="Times New Roman" w:cs="Times New Roman"/>
        </w:rPr>
        <w:t xml:space="preserve"> </w:t>
      </w:r>
      <w:r w:rsidR="001642AA"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4</w:t>
      </w:r>
      <w:r w:rsidRPr="00905CFF">
        <w:rPr>
          <w:rFonts w:eastAsia="Times New Roman" w:cs="Times New Roman"/>
        </w:rPr>
        <w:t xml:space="preserve"> </w:t>
      </w:r>
      <w:proofErr w:type="spellStart"/>
      <w:r w:rsidRPr="00905CFF">
        <w:rPr>
          <w:rFonts w:eastAsia="Times New Roman" w:cs="Times New Roman"/>
          <w:lang w:val="en-US"/>
        </w:rPr>
        <w:t>Kịch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bản</w:t>
      </w:r>
      <w:proofErr w:type="spellEnd"/>
      <w:r w:rsidRPr="00905CFF">
        <w:rPr>
          <w:rFonts w:eastAsia="Times New Roman" w:cs="Times New Roman"/>
          <w:lang w:val="en-US"/>
        </w:rPr>
        <w:t xml:space="preserve"> use case </w:t>
      </w:r>
      <w:proofErr w:type="spellStart"/>
      <w:r w:rsidRPr="00905CFF">
        <w:rPr>
          <w:rFonts w:eastAsia="Times New Roman" w:cs="Times New Roman"/>
          <w:lang w:val="en-US"/>
        </w:rPr>
        <w:t>Đổi</w:t>
      </w:r>
      <w:proofErr w:type="spellEnd"/>
      <w:r w:rsidRPr="00905CFF">
        <w:rPr>
          <w:rFonts w:eastAsia="Times New Roman" w:cs="Times New Roman"/>
          <w:lang w:val="en-US"/>
        </w:rPr>
        <w:t xml:space="preserve"> </w:t>
      </w:r>
      <w:proofErr w:type="spellStart"/>
      <w:r w:rsidRPr="00905CFF">
        <w:rPr>
          <w:rFonts w:eastAsia="Times New Roman" w:cs="Times New Roman"/>
          <w:lang w:val="en-US"/>
        </w:rPr>
        <w:t>mật</w:t>
      </w:r>
      <w:proofErr w:type="spellEnd"/>
      <w:r w:rsidRPr="00905CFF">
        <w:rPr>
          <w:rFonts w:eastAsia="Times New Roman" w:cs="Times New Roman"/>
          <w:lang w:val="en-US"/>
        </w:rPr>
        <w:t xml:space="preserve"> </w:t>
      </w:r>
      <w:proofErr w:type="spellStart"/>
      <w:r w:rsidRPr="00905CFF">
        <w:rPr>
          <w:rFonts w:eastAsia="Times New Roman" w:cs="Times New Roman"/>
          <w:lang w:val="en-US"/>
        </w:rPr>
        <w:t>khẩu</w:t>
      </w:r>
      <w:bookmarkEnd w:id="129"/>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E8539F" w:rsidRPr="00905CFF" w14:paraId="3217DACD" w14:textId="77777777" w:rsidTr="00612AD6">
        <w:trPr>
          <w:trHeight w:val="477"/>
        </w:trPr>
        <w:tc>
          <w:tcPr>
            <w:tcW w:w="2427" w:type="dxa"/>
          </w:tcPr>
          <w:p w14:paraId="577FF4CE" w14:textId="77777777" w:rsidR="00E8539F" w:rsidRPr="00905CFF" w:rsidRDefault="00E8539F" w:rsidP="00612AD6">
            <w:pPr>
              <w:pStyle w:val="TableParagraph"/>
              <w:rPr>
                <w:sz w:val="26"/>
              </w:rPr>
            </w:pPr>
            <w:r w:rsidRPr="00905CFF">
              <w:rPr>
                <w:sz w:val="26"/>
              </w:rPr>
              <w:t>Tên</w:t>
            </w:r>
            <w:r w:rsidRPr="00905CFF">
              <w:rPr>
                <w:spacing w:val="-6"/>
                <w:sz w:val="26"/>
              </w:rPr>
              <w:t xml:space="preserve"> </w:t>
            </w:r>
            <w:r w:rsidRPr="00905CFF">
              <w:rPr>
                <w:sz w:val="26"/>
              </w:rPr>
              <w:t>Use</w:t>
            </w:r>
            <w:r w:rsidRPr="00905CFF">
              <w:rPr>
                <w:spacing w:val="-5"/>
                <w:sz w:val="26"/>
              </w:rPr>
              <w:t xml:space="preserve"> </w:t>
            </w:r>
            <w:r w:rsidRPr="00905CFF">
              <w:rPr>
                <w:spacing w:val="-4"/>
                <w:sz w:val="26"/>
              </w:rPr>
              <w:t>Case</w:t>
            </w:r>
          </w:p>
        </w:tc>
        <w:tc>
          <w:tcPr>
            <w:tcW w:w="6769" w:type="dxa"/>
          </w:tcPr>
          <w:p w14:paraId="62DF7852" w14:textId="77777777" w:rsidR="00E8539F" w:rsidRPr="00905CFF" w:rsidRDefault="00E8539F" w:rsidP="00612AD6">
            <w:pPr>
              <w:pStyle w:val="TableParagraph"/>
              <w:ind w:left="105"/>
              <w:rPr>
                <w:sz w:val="26"/>
                <w:lang w:val="en-US"/>
              </w:rPr>
            </w:pPr>
            <w:proofErr w:type="spellStart"/>
            <w:r w:rsidRPr="00905CFF">
              <w:rPr>
                <w:sz w:val="26"/>
                <w:lang w:val="en-US"/>
              </w:rPr>
              <w:t>Đổi</w:t>
            </w:r>
            <w:proofErr w:type="spellEnd"/>
            <w:r w:rsidRPr="00905CFF">
              <w:rPr>
                <w:sz w:val="26"/>
                <w:lang w:val="en-US"/>
              </w:rPr>
              <w:t xml:space="preserve"> </w:t>
            </w:r>
            <w:proofErr w:type="spellStart"/>
            <w:r w:rsidRPr="00905CFF">
              <w:rPr>
                <w:sz w:val="26"/>
                <w:lang w:val="en-US"/>
              </w:rPr>
              <w:t>mật</w:t>
            </w:r>
            <w:proofErr w:type="spellEnd"/>
            <w:r w:rsidRPr="00905CFF">
              <w:rPr>
                <w:sz w:val="26"/>
                <w:lang w:val="en-US"/>
              </w:rPr>
              <w:t xml:space="preserve"> </w:t>
            </w:r>
            <w:proofErr w:type="spellStart"/>
            <w:r w:rsidRPr="00905CFF">
              <w:rPr>
                <w:sz w:val="26"/>
                <w:lang w:val="en-US"/>
              </w:rPr>
              <w:t>khẩu</w:t>
            </w:r>
            <w:proofErr w:type="spellEnd"/>
          </w:p>
        </w:tc>
      </w:tr>
      <w:tr w:rsidR="00E8539F" w:rsidRPr="00905CFF" w14:paraId="68EF0218" w14:textId="77777777" w:rsidTr="00612AD6">
        <w:trPr>
          <w:trHeight w:val="477"/>
        </w:trPr>
        <w:tc>
          <w:tcPr>
            <w:tcW w:w="2427" w:type="dxa"/>
          </w:tcPr>
          <w:p w14:paraId="5831AB5C" w14:textId="77777777" w:rsidR="00E8539F" w:rsidRPr="00905CFF" w:rsidRDefault="00E8539F" w:rsidP="00612AD6">
            <w:pPr>
              <w:pStyle w:val="TableParagraph"/>
              <w:rPr>
                <w:sz w:val="26"/>
              </w:rPr>
            </w:pPr>
            <w:r w:rsidRPr="00905CFF">
              <w:rPr>
                <w:spacing w:val="-2"/>
                <w:sz w:val="26"/>
              </w:rPr>
              <w:t>Actor</w:t>
            </w:r>
          </w:p>
        </w:tc>
        <w:tc>
          <w:tcPr>
            <w:tcW w:w="6769" w:type="dxa"/>
          </w:tcPr>
          <w:p w14:paraId="0487CDCE" w14:textId="77777777" w:rsidR="00E8539F" w:rsidRPr="00905CFF" w:rsidRDefault="00E8539F" w:rsidP="00612AD6">
            <w:pPr>
              <w:pStyle w:val="TableParagraph"/>
              <w:ind w:left="105"/>
              <w:rPr>
                <w:sz w:val="26"/>
                <w:lang w:val="en-US"/>
              </w:rPr>
            </w:pP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nhân</w:t>
            </w:r>
            <w:proofErr w:type="spellEnd"/>
            <w:r w:rsidRPr="00905CFF">
              <w:rPr>
                <w:sz w:val="26"/>
                <w:lang w:val="en-US"/>
              </w:rPr>
              <w:t xml:space="preserve">/ </w:t>
            </w:r>
            <w:proofErr w:type="spellStart"/>
            <w:r w:rsidRPr="00905CFF">
              <w:rPr>
                <w:sz w:val="26"/>
                <w:lang w:val="en-US"/>
              </w:rPr>
              <w:t>Bác</w:t>
            </w:r>
            <w:proofErr w:type="spellEnd"/>
            <w:r w:rsidRPr="00905CFF">
              <w:rPr>
                <w:sz w:val="26"/>
                <w:lang w:val="en-US"/>
              </w:rPr>
              <w:t xml:space="preserve"> </w:t>
            </w:r>
            <w:proofErr w:type="spellStart"/>
            <w:r w:rsidRPr="00905CFF">
              <w:rPr>
                <w:sz w:val="26"/>
                <w:lang w:val="en-US"/>
              </w:rPr>
              <w:t>sĩ</w:t>
            </w:r>
            <w:proofErr w:type="spellEnd"/>
            <w:r w:rsidRPr="00905CFF">
              <w:rPr>
                <w:sz w:val="26"/>
                <w:lang w:val="en-US"/>
              </w:rPr>
              <w:t xml:space="preserve">/ </w:t>
            </w:r>
            <w:proofErr w:type="spellStart"/>
            <w:r w:rsidRPr="00905CFF">
              <w:rPr>
                <w:sz w:val="26"/>
                <w:lang w:val="en-US"/>
              </w:rPr>
              <w:t>Nhân</w:t>
            </w:r>
            <w:proofErr w:type="spellEnd"/>
            <w:r w:rsidRPr="00905CFF">
              <w:rPr>
                <w:sz w:val="26"/>
                <w:lang w:val="en-US"/>
              </w:rPr>
              <w:t xml:space="preserve"> </w:t>
            </w:r>
            <w:proofErr w:type="spellStart"/>
            <w:r w:rsidRPr="00905CFF">
              <w:rPr>
                <w:sz w:val="26"/>
                <w:lang w:val="en-US"/>
              </w:rPr>
              <w:t>viên</w:t>
            </w:r>
            <w:proofErr w:type="spellEnd"/>
            <w:r w:rsidRPr="00905CFF">
              <w:rPr>
                <w:sz w:val="26"/>
                <w:lang w:val="en-US"/>
              </w:rPr>
              <w:t xml:space="preserve"> </w:t>
            </w:r>
            <w:proofErr w:type="spellStart"/>
            <w:r w:rsidRPr="00905CFF">
              <w:rPr>
                <w:sz w:val="26"/>
                <w:lang w:val="en-US"/>
              </w:rPr>
              <w:t>tiếp</w:t>
            </w:r>
            <w:proofErr w:type="spellEnd"/>
            <w:r w:rsidRPr="00905CFF">
              <w:rPr>
                <w:sz w:val="26"/>
                <w:lang w:val="en-US"/>
              </w:rPr>
              <w:t xml:space="preserve"> </w:t>
            </w:r>
            <w:proofErr w:type="spellStart"/>
            <w:r w:rsidRPr="00905CFF">
              <w:rPr>
                <w:sz w:val="26"/>
                <w:lang w:val="en-US"/>
              </w:rPr>
              <w:t>nhận</w:t>
            </w:r>
            <w:proofErr w:type="spellEnd"/>
            <w:r w:rsidRPr="00905CFF">
              <w:rPr>
                <w:sz w:val="26"/>
                <w:lang w:val="en-US"/>
              </w:rPr>
              <w:t xml:space="preserve">/ Quản </w:t>
            </w:r>
            <w:proofErr w:type="spellStart"/>
            <w:r w:rsidRPr="00905CFF">
              <w:rPr>
                <w:sz w:val="26"/>
                <w:lang w:val="en-US"/>
              </w:rPr>
              <w:t>trị</w:t>
            </w:r>
            <w:proofErr w:type="spellEnd"/>
            <w:r w:rsidRPr="00905CFF">
              <w:rPr>
                <w:sz w:val="26"/>
                <w:lang w:val="en-US"/>
              </w:rPr>
              <w:t xml:space="preserve"> </w:t>
            </w:r>
            <w:proofErr w:type="spellStart"/>
            <w:r w:rsidRPr="00905CFF">
              <w:rPr>
                <w:sz w:val="26"/>
                <w:lang w:val="en-US"/>
              </w:rPr>
              <w:t>viên</w:t>
            </w:r>
            <w:proofErr w:type="spellEnd"/>
          </w:p>
        </w:tc>
      </w:tr>
      <w:tr w:rsidR="00E8539F" w:rsidRPr="00905CFF" w14:paraId="20F46B39" w14:textId="77777777" w:rsidTr="00612AD6">
        <w:trPr>
          <w:trHeight w:val="580"/>
        </w:trPr>
        <w:tc>
          <w:tcPr>
            <w:tcW w:w="2427" w:type="dxa"/>
          </w:tcPr>
          <w:p w14:paraId="34303DA4" w14:textId="77777777" w:rsidR="00E8539F" w:rsidRPr="00905CFF" w:rsidRDefault="00E8539F" w:rsidP="00612AD6">
            <w:pPr>
              <w:pStyle w:val="TableParagraph"/>
              <w:rPr>
                <w:sz w:val="26"/>
              </w:rPr>
            </w:pPr>
            <w:r w:rsidRPr="00905CFF">
              <w:rPr>
                <w:sz w:val="26"/>
              </w:rPr>
              <w:t>Mục</w:t>
            </w:r>
            <w:r w:rsidRPr="00905CFF">
              <w:rPr>
                <w:spacing w:val="-6"/>
                <w:sz w:val="26"/>
              </w:rPr>
              <w:t xml:space="preserve"> </w:t>
            </w:r>
            <w:r w:rsidRPr="00905CFF">
              <w:rPr>
                <w:spacing w:val="-4"/>
                <w:sz w:val="26"/>
              </w:rPr>
              <w:t>tiêu</w:t>
            </w:r>
          </w:p>
        </w:tc>
        <w:tc>
          <w:tcPr>
            <w:tcW w:w="6769" w:type="dxa"/>
          </w:tcPr>
          <w:p w14:paraId="39B99E23" w14:textId="77777777" w:rsidR="00E8539F" w:rsidRPr="00905CFF" w:rsidRDefault="00E8539F" w:rsidP="00612AD6">
            <w:pPr>
              <w:pStyle w:val="TableParagraph"/>
              <w:spacing w:line="360" w:lineRule="auto"/>
              <w:ind w:left="105" w:right="174"/>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đổi</w:t>
            </w:r>
            <w:proofErr w:type="spellEnd"/>
            <w:r w:rsidRPr="00905CFF">
              <w:rPr>
                <w:sz w:val="26"/>
                <w:lang w:val="en-US"/>
              </w:rPr>
              <w:t xml:space="preserve"> </w:t>
            </w:r>
            <w:proofErr w:type="spellStart"/>
            <w:r w:rsidRPr="00905CFF">
              <w:rPr>
                <w:sz w:val="26"/>
                <w:lang w:val="en-US"/>
              </w:rPr>
              <w:t>mật</w:t>
            </w:r>
            <w:proofErr w:type="spellEnd"/>
            <w:r w:rsidRPr="00905CFF">
              <w:rPr>
                <w:sz w:val="26"/>
                <w:lang w:val="en-US"/>
              </w:rPr>
              <w:t xml:space="preserve"> </w:t>
            </w:r>
            <w:proofErr w:type="spellStart"/>
            <w:r w:rsidRPr="00905CFF">
              <w:rPr>
                <w:sz w:val="26"/>
                <w:lang w:val="en-US"/>
              </w:rPr>
              <w:t>khẩu</w:t>
            </w:r>
            <w:proofErr w:type="spellEnd"/>
            <w:r w:rsidRPr="00905CFF">
              <w:rPr>
                <w:sz w:val="26"/>
                <w:lang w:val="en-US"/>
              </w:rPr>
              <w:t xml:space="preserve"> </w:t>
            </w:r>
            <w:proofErr w:type="spellStart"/>
            <w:r w:rsidRPr="00905CFF">
              <w:rPr>
                <w:sz w:val="26"/>
                <w:lang w:val="en-US"/>
              </w:rPr>
              <w:t>thành</w:t>
            </w:r>
            <w:proofErr w:type="spellEnd"/>
            <w:r w:rsidRPr="00905CFF">
              <w:rPr>
                <w:sz w:val="26"/>
                <w:lang w:val="en-US"/>
              </w:rPr>
              <w:t xml:space="preserve"> </w:t>
            </w:r>
            <w:proofErr w:type="spellStart"/>
            <w:r w:rsidRPr="00905CFF">
              <w:rPr>
                <w:sz w:val="26"/>
                <w:lang w:val="en-US"/>
              </w:rPr>
              <w:t>công</w:t>
            </w:r>
            <w:proofErr w:type="spellEnd"/>
          </w:p>
        </w:tc>
      </w:tr>
      <w:tr w:rsidR="00E8539F" w:rsidRPr="00905CFF" w14:paraId="21F3D010" w14:textId="77777777" w:rsidTr="00612AD6">
        <w:trPr>
          <w:trHeight w:val="477"/>
        </w:trPr>
        <w:tc>
          <w:tcPr>
            <w:tcW w:w="2427" w:type="dxa"/>
          </w:tcPr>
          <w:p w14:paraId="5BC2409F" w14:textId="77777777" w:rsidR="00E8539F" w:rsidRPr="00905CFF" w:rsidRDefault="00E8539F" w:rsidP="00612AD6">
            <w:pPr>
              <w:pStyle w:val="TableParagraph"/>
              <w:rPr>
                <w:sz w:val="26"/>
              </w:rPr>
            </w:pPr>
            <w:r w:rsidRPr="00905CFF">
              <w:rPr>
                <w:sz w:val="26"/>
              </w:rPr>
              <w:t>Tiền</w:t>
            </w:r>
            <w:r w:rsidRPr="00905CFF">
              <w:rPr>
                <w:spacing w:val="-6"/>
                <w:sz w:val="26"/>
              </w:rPr>
              <w:t xml:space="preserve"> </w:t>
            </w:r>
            <w:r w:rsidRPr="00905CFF">
              <w:rPr>
                <w:sz w:val="26"/>
              </w:rPr>
              <w:t>điều</w:t>
            </w:r>
            <w:r w:rsidRPr="00905CFF">
              <w:rPr>
                <w:spacing w:val="-6"/>
                <w:sz w:val="26"/>
              </w:rPr>
              <w:t xml:space="preserve"> </w:t>
            </w:r>
            <w:r w:rsidRPr="00905CFF">
              <w:rPr>
                <w:spacing w:val="-4"/>
                <w:sz w:val="26"/>
              </w:rPr>
              <w:t>kiện</w:t>
            </w:r>
          </w:p>
        </w:tc>
        <w:tc>
          <w:tcPr>
            <w:tcW w:w="6769" w:type="dxa"/>
          </w:tcPr>
          <w:p w14:paraId="46360893" w14:textId="79ABF2A6" w:rsidR="00E8539F" w:rsidRPr="00905CFF" w:rsidRDefault="00E8539F" w:rsidP="00612AD6">
            <w:pPr>
              <w:pStyle w:val="TableParagraph"/>
              <w:ind w:left="105"/>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pacing w:val="-4"/>
                <w:sz w:val="26"/>
              </w:rPr>
              <w:t xml:space="preserve"> </w:t>
            </w:r>
            <w:proofErr w:type="spellStart"/>
            <w:r w:rsidRPr="00905CFF">
              <w:rPr>
                <w:sz w:val="26"/>
                <w:lang w:val="en-US"/>
              </w:rPr>
              <w:t>đã</w:t>
            </w:r>
            <w:proofErr w:type="spellEnd"/>
            <w:r w:rsidRPr="00905CFF">
              <w:rPr>
                <w:sz w:val="26"/>
                <w:lang w:val="en-US"/>
              </w:rPr>
              <w:t xml:space="preserve"> </w:t>
            </w:r>
            <w:proofErr w:type="spellStart"/>
            <w:r w:rsidRPr="00905CFF">
              <w:rPr>
                <w:sz w:val="26"/>
                <w:lang w:val="en-US"/>
              </w:rPr>
              <w:t>đăng</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w:t>
            </w:r>
            <w:proofErr w:type="spellStart"/>
            <w:r w:rsidRPr="00905CFF">
              <w:rPr>
                <w:sz w:val="26"/>
                <w:lang w:val="en-US"/>
              </w:rPr>
              <w:t>và</w:t>
            </w:r>
            <w:r w:rsidR="00394A52" w:rsidRPr="00905CFF">
              <w:rPr>
                <w:sz w:val="26"/>
                <w:lang w:val="en-US"/>
              </w:rPr>
              <w:t>o</w:t>
            </w:r>
            <w:proofErr w:type="spellEnd"/>
            <w:r w:rsidRPr="00905CFF">
              <w:rPr>
                <w:sz w:val="26"/>
                <w:lang w:val="en-US"/>
              </w:rPr>
              <w:t xml:space="preserve">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p>
        </w:tc>
      </w:tr>
      <w:tr w:rsidR="00E8539F" w:rsidRPr="00905CFF" w14:paraId="22F01737" w14:textId="77777777" w:rsidTr="00612AD6">
        <w:trPr>
          <w:trHeight w:val="1332"/>
        </w:trPr>
        <w:tc>
          <w:tcPr>
            <w:tcW w:w="2427" w:type="dxa"/>
          </w:tcPr>
          <w:p w14:paraId="2181B56E" w14:textId="77777777" w:rsidR="00E8539F" w:rsidRPr="00905CFF" w:rsidRDefault="00E8539F" w:rsidP="00612AD6">
            <w:pPr>
              <w:pStyle w:val="TableParagraph"/>
              <w:spacing w:line="360" w:lineRule="auto"/>
              <w:rPr>
                <w:sz w:val="26"/>
              </w:rPr>
            </w:pPr>
            <w:r w:rsidRPr="00905CFF">
              <w:rPr>
                <w:sz w:val="26"/>
              </w:rPr>
              <w:t>Luồng</w:t>
            </w:r>
            <w:r w:rsidRPr="00905CFF">
              <w:rPr>
                <w:spacing w:val="-14"/>
                <w:sz w:val="26"/>
              </w:rPr>
              <w:t xml:space="preserve"> </w:t>
            </w:r>
            <w:r w:rsidRPr="00905CFF">
              <w:rPr>
                <w:sz w:val="26"/>
              </w:rPr>
              <w:t>hoạt</w:t>
            </w:r>
            <w:r w:rsidRPr="00905CFF">
              <w:rPr>
                <w:spacing w:val="-12"/>
                <w:sz w:val="26"/>
              </w:rPr>
              <w:t xml:space="preserve"> </w:t>
            </w:r>
            <w:r w:rsidRPr="00905CFF">
              <w:rPr>
                <w:sz w:val="26"/>
              </w:rPr>
              <w:t>động</w:t>
            </w:r>
            <w:r w:rsidRPr="00905CFF">
              <w:rPr>
                <w:spacing w:val="-14"/>
                <w:sz w:val="26"/>
              </w:rPr>
              <w:t xml:space="preserve"> </w:t>
            </w:r>
            <w:r w:rsidRPr="00905CFF">
              <w:rPr>
                <w:sz w:val="26"/>
              </w:rPr>
              <w:t xml:space="preserve">cơ </w:t>
            </w:r>
            <w:r w:rsidRPr="00905CFF">
              <w:rPr>
                <w:spacing w:val="-4"/>
                <w:sz w:val="26"/>
              </w:rPr>
              <w:t>bản</w:t>
            </w:r>
          </w:p>
        </w:tc>
        <w:tc>
          <w:tcPr>
            <w:tcW w:w="6769" w:type="dxa"/>
          </w:tcPr>
          <w:p w14:paraId="0819F89C" w14:textId="77777777" w:rsidR="00E8539F" w:rsidRPr="00905CFF" w:rsidRDefault="00E8539F" w:rsidP="00612AD6">
            <w:pPr>
              <w:pStyle w:val="TableParagraph"/>
              <w:tabs>
                <w:tab w:val="left" w:pos="299"/>
              </w:tabs>
              <w:rPr>
                <w:sz w:val="26"/>
              </w:rPr>
            </w:pPr>
            <w:r w:rsidRPr="00905CFF">
              <w:rPr>
                <w:sz w:val="26"/>
                <w:lang w:val="en-US"/>
              </w:rPr>
              <w:t xml:space="preserve">1. </w:t>
            </w:r>
            <w:r w:rsidRPr="00905CFF">
              <w:rPr>
                <w:sz w:val="26"/>
              </w:rPr>
              <w:t>Hệ</w:t>
            </w:r>
            <w:r w:rsidRPr="00905CFF">
              <w:rPr>
                <w:spacing w:val="-5"/>
                <w:sz w:val="26"/>
              </w:rPr>
              <w:t xml:space="preserve"> </w:t>
            </w:r>
            <w:r w:rsidRPr="00905CFF">
              <w:rPr>
                <w:sz w:val="26"/>
              </w:rPr>
              <w:t>thống</w:t>
            </w:r>
            <w:r w:rsidRPr="00905CFF">
              <w:rPr>
                <w:spacing w:val="-2"/>
                <w:sz w:val="26"/>
              </w:rPr>
              <w:t xml:space="preserve"> </w:t>
            </w:r>
            <w:r w:rsidRPr="00905CFF">
              <w:rPr>
                <w:sz w:val="26"/>
              </w:rPr>
              <w:t>hiển</w:t>
            </w:r>
            <w:r w:rsidRPr="00905CFF">
              <w:rPr>
                <w:spacing w:val="-5"/>
                <w:sz w:val="26"/>
              </w:rPr>
              <w:t xml:space="preserve"> </w:t>
            </w:r>
            <w:r w:rsidRPr="00905CFF">
              <w:rPr>
                <w:sz w:val="26"/>
              </w:rPr>
              <w:t>thị</w:t>
            </w:r>
            <w:r w:rsidRPr="00905CFF">
              <w:rPr>
                <w:spacing w:val="-4"/>
                <w:sz w:val="26"/>
              </w:rPr>
              <w:t xml:space="preserve"> </w:t>
            </w:r>
            <w:r w:rsidRPr="00905CFF">
              <w:rPr>
                <w:sz w:val="26"/>
              </w:rPr>
              <w:t>giao</w:t>
            </w:r>
            <w:r w:rsidRPr="00905CFF">
              <w:rPr>
                <w:spacing w:val="-5"/>
                <w:sz w:val="26"/>
              </w:rPr>
              <w:t xml:space="preserve"> </w:t>
            </w:r>
            <w:r w:rsidRPr="00905CFF">
              <w:rPr>
                <w:sz w:val="26"/>
              </w:rPr>
              <w:t>diện</w:t>
            </w:r>
            <w:r w:rsidRPr="00905CFF">
              <w:rPr>
                <w:spacing w:val="-5"/>
                <w:sz w:val="26"/>
              </w:rPr>
              <w:t xml:space="preserve"> </w:t>
            </w:r>
            <w:proofErr w:type="spellStart"/>
            <w:r w:rsidRPr="00905CFF">
              <w:rPr>
                <w:sz w:val="26"/>
                <w:lang w:val="en-US"/>
              </w:rPr>
              <w:t>đổi</w:t>
            </w:r>
            <w:proofErr w:type="spellEnd"/>
            <w:r w:rsidRPr="00905CFF">
              <w:rPr>
                <w:sz w:val="26"/>
                <w:lang w:val="en-US"/>
              </w:rPr>
              <w:t xml:space="preserve"> </w:t>
            </w:r>
            <w:proofErr w:type="spellStart"/>
            <w:r w:rsidRPr="00905CFF">
              <w:rPr>
                <w:sz w:val="26"/>
                <w:lang w:val="en-US"/>
              </w:rPr>
              <w:t>mật</w:t>
            </w:r>
            <w:proofErr w:type="spellEnd"/>
            <w:r w:rsidRPr="00905CFF">
              <w:rPr>
                <w:sz w:val="26"/>
                <w:lang w:val="en-US"/>
              </w:rPr>
              <w:t xml:space="preserve"> </w:t>
            </w:r>
            <w:proofErr w:type="spellStart"/>
            <w:r w:rsidRPr="00905CFF">
              <w:rPr>
                <w:sz w:val="26"/>
                <w:lang w:val="en-US"/>
              </w:rPr>
              <w:t>khẩu</w:t>
            </w:r>
            <w:proofErr w:type="spellEnd"/>
          </w:p>
          <w:p w14:paraId="67631C43" w14:textId="77777777" w:rsidR="00E8539F" w:rsidRPr="00905CFF" w:rsidRDefault="00E8539F" w:rsidP="00612AD6">
            <w:pPr>
              <w:pStyle w:val="TableParagraph"/>
              <w:tabs>
                <w:tab w:val="left" w:pos="363"/>
              </w:tabs>
              <w:spacing w:before="210"/>
              <w:rPr>
                <w:sz w:val="26"/>
                <w:lang w:val="en-US"/>
              </w:rPr>
            </w:pPr>
            <w:r w:rsidRPr="00905CFF">
              <w:rPr>
                <w:sz w:val="26"/>
                <w:lang w:val="en-US"/>
              </w:rPr>
              <w:t xml:space="preserve">2.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pacing w:val="-2"/>
                <w:sz w:val="26"/>
              </w:rPr>
              <w:t xml:space="preserve"> </w:t>
            </w:r>
            <w:r w:rsidRPr="00905CFF">
              <w:rPr>
                <w:sz w:val="26"/>
              </w:rPr>
              <w:t>nhập</w:t>
            </w:r>
            <w:r w:rsidRPr="00905CFF">
              <w:rPr>
                <w:sz w:val="26"/>
                <w:lang w:val="en-US"/>
              </w:rPr>
              <w:t xml:space="preserve"> email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bấm</w:t>
            </w:r>
            <w:proofErr w:type="spellEnd"/>
            <w:r w:rsidRPr="00905CFF">
              <w:rPr>
                <w:sz w:val="26"/>
                <w:lang w:val="en-US"/>
              </w:rPr>
              <w:t xml:space="preserve"> </w:t>
            </w:r>
            <w:proofErr w:type="spellStart"/>
            <w:r w:rsidRPr="00905CFF">
              <w:rPr>
                <w:sz w:val="26"/>
                <w:lang w:val="en-US"/>
              </w:rPr>
              <w:t>gửi</w:t>
            </w:r>
            <w:proofErr w:type="spellEnd"/>
            <w:r w:rsidRPr="00905CFF">
              <w:rPr>
                <w:sz w:val="26"/>
                <w:lang w:val="en-US"/>
              </w:rPr>
              <w:t xml:space="preserve"> OTP</w:t>
            </w:r>
            <w:r w:rsidRPr="00905CFF">
              <w:rPr>
                <w:spacing w:val="-5"/>
                <w:sz w:val="26"/>
              </w:rPr>
              <w:t xml:space="preserve"> </w:t>
            </w:r>
          </w:p>
          <w:p w14:paraId="60401AE4" w14:textId="77777777" w:rsidR="00E8539F" w:rsidRPr="00905CFF" w:rsidRDefault="00E8539F" w:rsidP="00612AD6">
            <w:pPr>
              <w:pStyle w:val="TableParagraph"/>
              <w:tabs>
                <w:tab w:val="left" w:pos="363"/>
              </w:tabs>
              <w:spacing w:before="210"/>
              <w:rPr>
                <w:sz w:val="26"/>
                <w:lang w:val="en-US"/>
              </w:rPr>
            </w:pPr>
            <w:r w:rsidRPr="00905CFF">
              <w:rPr>
                <w:sz w:val="26"/>
                <w:lang w:val="en-US"/>
              </w:rPr>
              <w:t xml:space="preserve">3. </w:t>
            </w:r>
            <w:r w:rsidRPr="00905CFF">
              <w:rPr>
                <w:sz w:val="26"/>
              </w:rPr>
              <w:t>Hệ</w:t>
            </w:r>
            <w:r w:rsidRPr="00905CFF">
              <w:rPr>
                <w:spacing w:val="-5"/>
                <w:sz w:val="26"/>
              </w:rPr>
              <w:t xml:space="preserve"> </w:t>
            </w:r>
            <w:r w:rsidRPr="00905CFF">
              <w:rPr>
                <w:sz w:val="26"/>
              </w:rPr>
              <w:t>thống</w:t>
            </w:r>
            <w:r w:rsidRPr="00905CFF">
              <w:rPr>
                <w:spacing w:val="-1"/>
                <w:sz w:val="26"/>
              </w:rPr>
              <w:t xml:space="preserve"> </w:t>
            </w:r>
            <w:proofErr w:type="spellStart"/>
            <w:r w:rsidRPr="00905CFF">
              <w:rPr>
                <w:sz w:val="26"/>
                <w:lang w:val="en-US"/>
              </w:rPr>
              <w:t>gửi</w:t>
            </w:r>
            <w:proofErr w:type="spellEnd"/>
            <w:r w:rsidRPr="00905CFF">
              <w:rPr>
                <w:sz w:val="26"/>
                <w:lang w:val="en-US"/>
              </w:rPr>
              <w:t xml:space="preserve"> OTP </w:t>
            </w:r>
            <w:proofErr w:type="spellStart"/>
            <w:r w:rsidRPr="00905CFF">
              <w:rPr>
                <w:sz w:val="26"/>
                <w:lang w:val="en-US"/>
              </w:rPr>
              <w:t>đến</w:t>
            </w:r>
            <w:proofErr w:type="spellEnd"/>
            <w:r w:rsidRPr="00905CFF">
              <w:rPr>
                <w:sz w:val="26"/>
                <w:lang w:val="en-US"/>
              </w:rPr>
              <w:t xml:space="preserve"> email </w:t>
            </w:r>
          </w:p>
          <w:p w14:paraId="165493E4" w14:textId="77777777" w:rsidR="00E8539F" w:rsidRPr="00905CFF" w:rsidRDefault="00E8539F" w:rsidP="00612AD6">
            <w:pPr>
              <w:pStyle w:val="TableParagraph"/>
              <w:tabs>
                <w:tab w:val="left" w:pos="299"/>
              </w:tabs>
              <w:spacing w:before="210"/>
              <w:rPr>
                <w:sz w:val="26"/>
              </w:rPr>
            </w:pPr>
            <w:r w:rsidRPr="00905CFF">
              <w:rPr>
                <w:sz w:val="26"/>
                <w:lang w:val="en-US"/>
              </w:rPr>
              <w:t xml:space="preserve">4.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lấy</w:t>
            </w:r>
            <w:proofErr w:type="spellEnd"/>
            <w:r w:rsidRPr="00905CFF">
              <w:rPr>
                <w:sz w:val="26"/>
                <w:lang w:val="en-US"/>
              </w:rPr>
              <w:t xml:space="preserve"> OTP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w:t>
            </w:r>
          </w:p>
          <w:p w14:paraId="45BA5D5B" w14:textId="77777777" w:rsidR="00E8539F" w:rsidRPr="00905CFF" w:rsidRDefault="00E8539F" w:rsidP="00612AD6">
            <w:pPr>
              <w:pStyle w:val="TableParagraph"/>
              <w:tabs>
                <w:tab w:val="left" w:pos="299"/>
              </w:tabs>
              <w:spacing w:before="210"/>
              <w:rPr>
                <w:sz w:val="26"/>
              </w:rPr>
            </w:pPr>
            <w:r w:rsidRPr="00905CFF">
              <w:rPr>
                <w:sz w:val="26"/>
                <w:lang w:val="en-US"/>
              </w:rPr>
              <w:t xml:space="preserve">5.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kiểm</w:t>
            </w:r>
            <w:proofErr w:type="spellEnd"/>
            <w:r w:rsidRPr="00905CFF">
              <w:rPr>
                <w:sz w:val="26"/>
                <w:lang w:val="en-US"/>
              </w:rPr>
              <w:t xml:space="preserve"> </w:t>
            </w:r>
            <w:proofErr w:type="spellStart"/>
            <w:r w:rsidRPr="00905CFF">
              <w:rPr>
                <w:sz w:val="26"/>
                <w:lang w:val="en-US"/>
              </w:rPr>
              <w:t>tra</w:t>
            </w:r>
            <w:proofErr w:type="spellEnd"/>
            <w:r w:rsidRPr="00905CFF">
              <w:rPr>
                <w:sz w:val="26"/>
                <w:lang w:val="en-US"/>
              </w:rPr>
              <w:t xml:space="preserve"> OTP, </w:t>
            </w:r>
            <w:proofErr w:type="spellStart"/>
            <w:r w:rsidRPr="00905CFF">
              <w:rPr>
                <w:sz w:val="26"/>
                <w:lang w:val="en-US"/>
              </w:rPr>
              <w:t>nếu</w:t>
            </w:r>
            <w:proofErr w:type="spellEnd"/>
            <w:r w:rsidRPr="00905CFF">
              <w:rPr>
                <w:sz w:val="26"/>
                <w:lang w:val="en-US"/>
              </w:rPr>
              <w:t xml:space="preserve"> </w:t>
            </w:r>
            <w:proofErr w:type="spellStart"/>
            <w:r w:rsidRPr="00905CFF">
              <w:rPr>
                <w:sz w:val="26"/>
                <w:lang w:val="en-US"/>
              </w:rPr>
              <w:t>hợp</w:t>
            </w:r>
            <w:proofErr w:type="spellEnd"/>
            <w:r w:rsidRPr="00905CFF">
              <w:rPr>
                <w:sz w:val="26"/>
                <w:lang w:val="en-US"/>
              </w:rPr>
              <w:t xml:space="preserve"> </w:t>
            </w:r>
            <w:proofErr w:type="spellStart"/>
            <w:r w:rsidRPr="00905CFF">
              <w:rPr>
                <w:sz w:val="26"/>
                <w:lang w:val="en-US"/>
              </w:rPr>
              <w:t>lệ</w:t>
            </w:r>
            <w:proofErr w:type="spellEnd"/>
            <w:r w:rsidRPr="00905CFF">
              <w:rPr>
                <w:sz w:val="26"/>
                <w:lang w:val="en-US"/>
              </w:rPr>
              <w:t xml:space="preserve"> </w:t>
            </w:r>
            <w:proofErr w:type="spellStart"/>
            <w:r w:rsidRPr="00905CFF">
              <w:rPr>
                <w:sz w:val="26"/>
                <w:lang w:val="en-US"/>
              </w:rPr>
              <w:t>chuyển</w:t>
            </w:r>
            <w:proofErr w:type="spellEnd"/>
            <w:r w:rsidRPr="00905CFF">
              <w:rPr>
                <w:sz w:val="26"/>
                <w:lang w:val="en-US"/>
              </w:rPr>
              <w:t xml:space="preserve"> </w:t>
            </w:r>
            <w:proofErr w:type="spellStart"/>
            <w:r w:rsidRPr="00905CFF">
              <w:rPr>
                <w:sz w:val="26"/>
                <w:lang w:val="en-US"/>
              </w:rPr>
              <w:t>màn</w:t>
            </w:r>
            <w:proofErr w:type="spellEnd"/>
            <w:r w:rsidRPr="00905CFF">
              <w:rPr>
                <w:sz w:val="26"/>
                <w:lang w:val="en-US"/>
              </w:rPr>
              <w:t xml:space="preserve"> </w:t>
            </w:r>
            <w:proofErr w:type="spellStart"/>
            <w:r w:rsidRPr="00905CFF">
              <w:rPr>
                <w:sz w:val="26"/>
                <w:lang w:val="en-US"/>
              </w:rPr>
              <w:t>hình</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w:t>
            </w:r>
            <w:proofErr w:type="spellStart"/>
            <w:r w:rsidRPr="00905CFF">
              <w:rPr>
                <w:sz w:val="26"/>
                <w:lang w:val="en-US"/>
              </w:rPr>
              <w:t>mật</w:t>
            </w:r>
            <w:proofErr w:type="spellEnd"/>
            <w:r w:rsidRPr="00905CFF">
              <w:rPr>
                <w:sz w:val="26"/>
                <w:lang w:val="en-US"/>
              </w:rPr>
              <w:t xml:space="preserve"> </w:t>
            </w:r>
            <w:proofErr w:type="spellStart"/>
            <w:r w:rsidRPr="00905CFF">
              <w:rPr>
                <w:sz w:val="26"/>
                <w:lang w:val="en-US"/>
              </w:rPr>
              <w:t>khẩu</w:t>
            </w:r>
            <w:proofErr w:type="spellEnd"/>
          </w:p>
          <w:p w14:paraId="199C497F" w14:textId="77777777" w:rsidR="00E8539F" w:rsidRPr="00905CFF" w:rsidRDefault="00E8539F" w:rsidP="00612AD6">
            <w:pPr>
              <w:pStyle w:val="TableParagraph"/>
              <w:tabs>
                <w:tab w:val="left" w:pos="299"/>
              </w:tabs>
              <w:spacing w:before="210"/>
              <w:rPr>
                <w:sz w:val="26"/>
              </w:rPr>
            </w:pPr>
            <w:r w:rsidRPr="00905CFF">
              <w:rPr>
                <w:sz w:val="26"/>
                <w:lang w:val="en-US"/>
              </w:rPr>
              <w:t xml:space="preserve">6.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w:t>
            </w:r>
            <w:proofErr w:type="spellStart"/>
            <w:r w:rsidRPr="00905CFF">
              <w:rPr>
                <w:sz w:val="26"/>
                <w:lang w:val="en-US"/>
              </w:rPr>
              <w:t>mật</w:t>
            </w:r>
            <w:proofErr w:type="spellEnd"/>
            <w:r w:rsidRPr="00905CFF">
              <w:rPr>
                <w:sz w:val="26"/>
                <w:lang w:val="en-US"/>
              </w:rPr>
              <w:t xml:space="preserve"> </w:t>
            </w:r>
            <w:proofErr w:type="spellStart"/>
            <w:r w:rsidRPr="00905CFF">
              <w:rPr>
                <w:sz w:val="26"/>
                <w:lang w:val="en-US"/>
              </w:rPr>
              <w:t>khẩu</w:t>
            </w:r>
            <w:proofErr w:type="spellEnd"/>
            <w:r w:rsidRPr="00905CFF">
              <w:rPr>
                <w:sz w:val="26"/>
                <w:lang w:val="en-US"/>
              </w:rPr>
              <w:t xml:space="preserve"> </w:t>
            </w:r>
            <w:proofErr w:type="spellStart"/>
            <w:r w:rsidRPr="00905CFF">
              <w:rPr>
                <w:sz w:val="26"/>
                <w:lang w:val="en-US"/>
              </w:rPr>
              <w:t>cũ</w:t>
            </w:r>
            <w:proofErr w:type="spellEnd"/>
            <w:r w:rsidRPr="00905CFF">
              <w:rPr>
                <w:sz w:val="26"/>
                <w:lang w:val="en-US"/>
              </w:rPr>
              <w:t xml:space="preserve">, </w:t>
            </w:r>
            <w:proofErr w:type="spellStart"/>
            <w:r w:rsidRPr="00905CFF">
              <w:rPr>
                <w:sz w:val="26"/>
                <w:lang w:val="en-US"/>
              </w:rPr>
              <w:t>mật</w:t>
            </w:r>
            <w:proofErr w:type="spellEnd"/>
            <w:r w:rsidRPr="00905CFF">
              <w:rPr>
                <w:sz w:val="26"/>
                <w:lang w:val="en-US"/>
              </w:rPr>
              <w:t xml:space="preserve"> </w:t>
            </w:r>
            <w:proofErr w:type="spellStart"/>
            <w:r w:rsidRPr="00905CFF">
              <w:rPr>
                <w:sz w:val="26"/>
                <w:lang w:val="en-US"/>
              </w:rPr>
              <w:t>khẩu</w:t>
            </w:r>
            <w:proofErr w:type="spellEnd"/>
            <w:r w:rsidRPr="00905CFF">
              <w:rPr>
                <w:sz w:val="26"/>
                <w:lang w:val="en-US"/>
              </w:rPr>
              <w:t xml:space="preserve"> </w:t>
            </w:r>
            <w:proofErr w:type="spellStart"/>
            <w:r w:rsidRPr="00905CFF">
              <w:rPr>
                <w:sz w:val="26"/>
                <w:lang w:val="en-US"/>
              </w:rPr>
              <w:t>mới</w:t>
            </w:r>
            <w:proofErr w:type="spellEnd"/>
            <w:r w:rsidRPr="00905CFF">
              <w:rPr>
                <w:sz w:val="26"/>
                <w:lang w:val="en-US"/>
              </w:rPr>
              <w:t xml:space="preserve">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bấm</w:t>
            </w:r>
            <w:proofErr w:type="spellEnd"/>
            <w:r w:rsidRPr="00905CFF">
              <w:rPr>
                <w:sz w:val="26"/>
                <w:lang w:val="en-US"/>
              </w:rPr>
              <w:t xml:space="preserve"> </w:t>
            </w:r>
            <w:proofErr w:type="spellStart"/>
            <w:r w:rsidRPr="00905CFF">
              <w:rPr>
                <w:sz w:val="26"/>
                <w:lang w:val="en-US"/>
              </w:rPr>
              <w:t>cập</w:t>
            </w:r>
            <w:proofErr w:type="spellEnd"/>
            <w:r w:rsidRPr="00905CFF">
              <w:rPr>
                <w:sz w:val="26"/>
                <w:lang w:val="en-US"/>
              </w:rPr>
              <w:t xml:space="preserve"> </w:t>
            </w:r>
            <w:proofErr w:type="spellStart"/>
            <w:r w:rsidRPr="00905CFF">
              <w:rPr>
                <w:sz w:val="26"/>
                <w:lang w:val="en-US"/>
              </w:rPr>
              <w:t>nhật</w:t>
            </w:r>
            <w:proofErr w:type="spellEnd"/>
          </w:p>
          <w:p w14:paraId="1BBC5405" w14:textId="77777777" w:rsidR="00E8539F" w:rsidRPr="00905CFF" w:rsidRDefault="00E8539F" w:rsidP="00612AD6">
            <w:pPr>
              <w:pStyle w:val="TableParagraph"/>
              <w:tabs>
                <w:tab w:val="left" w:pos="299"/>
              </w:tabs>
              <w:spacing w:before="210"/>
              <w:rPr>
                <w:sz w:val="26"/>
                <w:lang w:val="en-US"/>
              </w:rPr>
            </w:pPr>
            <w:r w:rsidRPr="00905CFF">
              <w:rPr>
                <w:sz w:val="26"/>
                <w:lang w:val="en-US"/>
              </w:rPr>
              <w:t xml:space="preserve">7.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kiểm</w:t>
            </w:r>
            <w:proofErr w:type="spellEnd"/>
            <w:r w:rsidRPr="00905CFF">
              <w:rPr>
                <w:sz w:val="26"/>
                <w:lang w:val="en-US"/>
              </w:rPr>
              <w:t xml:space="preserve"> </w:t>
            </w:r>
            <w:proofErr w:type="spellStart"/>
            <w:r w:rsidRPr="00905CFF">
              <w:rPr>
                <w:sz w:val="26"/>
                <w:lang w:val="en-US"/>
              </w:rPr>
              <w:t>tra</w:t>
            </w:r>
            <w:proofErr w:type="spellEnd"/>
            <w:r w:rsidRPr="00905CFF">
              <w:rPr>
                <w:sz w:val="26"/>
                <w:lang w:val="en-US"/>
              </w:rPr>
              <w:t xml:space="preserve"> 2 </w:t>
            </w:r>
            <w:proofErr w:type="spellStart"/>
            <w:r w:rsidRPr="00905CFF">
              <w:rPr>
                <w:sz w:val="26"/>
                <w:lang w:val="en-US"/>
              </w:rPr>
              <w:t>mật</w:t>
            </w:r>
            <w:proofErr w:type="spellEnd"/>
            <w:r w:rsidRPr="00905CFF">
              <w:rPr>
                <w:sz w:val="26"/>
                <w:lang w:val="en-US"/>
              </w:rPr>
              <w:t xml:space="preserve"> </w:t>
            </w:r>
            <w:proofErr w:type="spellStart"/>
            <w:r w:rsidRPr="00905CFF">
              <w:rPr>
                <w:sz w:val="26"/>
                <w:lang w:val="en-US"/>
              </w:rPr>
              <w:t>khẩu</w:t>
            </w:r>
            <w:proofErr w:type="spellEnd"/>
            <w:r w:rsidRPr="00905CFF">
              <w:rPr>
                <w:sz w:val="26"/>
                <w:lang w:val="en-US"/>
              </w:rPr>
              <w:t xml:space="preserve"> </w:t>
            </w:r>
            <w:proofErr w:type="spellStart"/>
            <w:r w:rsidRPr="00905CFF">
              <w:rPr>
                <w:sz w:val="26"/>
                <w:lang w:val="en-US"/>
              </w:rPr>
              <w:t>cũ</w:t>
            </w:r>
            <w:proofErr w:type="spellEnd"/>
            <w:r w:rsidRPr="00905CFF">
              <w:rPr>
                <w:sz w:val="26"/>
                <w:lang w:val="en-US"/>
              </w:rPr>
              <w:t xml:space="preserve">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mới</w:t>
            </w:r>
            <w:proofErr w:type="spellEnd"/>
            <w:r w:rsidRPr="00905CFF">
              <w:rPr>
                <w:sz w:val="26"/>
                <w:lang w:val="en-US"/>
              </w:rPr>
              <w:t xml:space="preserve">, </w:t>
            </w:r>
            <w:proofErr w:type="spellStart"/>
            <w:r w:rsidRPr="00905CFF">
              <w:rPr>
                <w:sz w:val="26"/>
                <w:lang w:val="en-US"/>
              </w:rPr>
              <w:t>nếu</w:t>
            </w:r>
            <w:proofErr w:type="spellEnd"/>
            <w:r w:rsidRPr="00905CFF">
              <w:rPr>
                <w:sz w:val="26"/>
                <w:lang w:val="en-US"/>
              </w:rPr>
              <w:t xml:space="preserve"> </w:t>
            </w:r>
            <w:proofErr w:type="spellStart"/>
            <w:r w:rsidRPr="00905CFF">
              <w:rPr>
                <w:sz w:val="26"/>
                <w:lang w:val="en-US"/>
              </w:rPr>
              <w:t>khớp</w:t>
            </w:r>
            <w:proofErr w:type="spellEnd"/>
            <w:r w:rsidRPr="00905CFF">
              <w:rPr>
                <w:sz w:val="26"/>
                <w:lang w:val="en-US"/>
              </w:rPr>
              <w:t xml:space="preserve"> </w:t>
            </w:r>
            <w:proofErr w:type="spellStart"/>
            <w:r w:rsidRPr="00905CFF">
              <w:rPr>
                <w:sz w:val="26"/>
                <w:lang w:val="en-US"/>
              </w:rPr>
              <w:t>thì</w:t>
            </w:r>
            <w:proofErr w:type="spellEnd"/>
            <w:r w:rsidRPr="00905CFF">
              <w:rPr>
                <w:sz w:val="26"/>
                <w:lang w:val="en-US"/>
              </w:rPr>
              <w:t xml:space="preserve"> </w:t>
            </w:r>
            <w:proofErr w:type="spellStart"/>
            <w:r w:rsidRPr="00905CFF">
              <w:rPr>
                <w:sz w:val="26"/>
                <w:lang w:val="en-US"/>
              </w:rPr>
              <w:t>cập</w:t>
            </w:r>
            <w:proofErr w:type="spellEnd"/>
            <w:r w:rsidRPr="00905CFF">
              <w:rPr>
                <w:sz w:val="26"/>
                <w:lang w:val="en-US"/>
              </w:rPr>
              <w:t xml:space="preserve"> </w:t>
            </w:r>
            <w:proofErr w:type="spellStart"/>
            <w:r w:rsidRPr="00905CFF">
              <w:rPr>
                <w:sz w:val="26"/>
                <w:lang w:val="en-US"/>
              </w:rPr>
              <w:t>nhật</w:t>
            </w:r>
            <w:proofErr w:type="spellEnd"/>
            <w:r w:rsidRPr="00905CFF">
              <w:rPr>
                <w:sz w:val="26"/>
                <w:lang w:val="en-US"/>
              </w:rPr>
              <w:t xml:space="preserve"> </w:t>
            </w:r>
            <w:proofErr w:type="spellStart"/>
            <w:r w:rsidRPr="00905CFF">
              <w:rPr>
                <w:sz w:val="26"/>
                <w:lang w:val="en-US"/>
              </w:rPr>
              <w:t>vào</w:t>
            </w:r>
            <w:proofErr w:type="spellEnd"/>
            <w:r w:rsidRPr="00905CFF">
              <w:rPr>
                <w:sz w:val="26"/>
                <w:lang w:val="en-US"/>
              </w:rPr>
              <w:t xml:space="preserve"> CSDL</w:t>
            </w:r>
          </w:p>
        </w:tc>
      </w:tr>
      <w:tr w:rsidR="00E8539F" w:rsidRPr="00905CFF" w14:paraId="40AC3B60" w14:textId="77777777" w:rsidTr="00612AD6">
        <w:trPr>
          <w:trHeight w:val="679"/>
        </w:trPr>
        <w:tc>
          <w:tcPr>
            <w:tcW w:w="2427" w:type="dxa"/>
          </w:tcPr>
          <w:p w14:paraId="6FB752D3" w14:textId="77777777" w:rsidR="00E8539F" w:rsidRPr="00905CFF" w:rsidRDefault="00E8539F" w:rsidP="00612AD6">
            <w:pPr>
              <w:pStyle w:val="TableParagraph"/>
              <w:spacing w:line="360" w:lineRule="auto"/>
              <w:rPr>
                <w:sz w:val="26"/>
              </w:rPr>
            </w:pPr>
            <w:r w:rsidRPr="00905CFF">
              <w:rPr>
                <w:sz w:val="26"/>
                <w:lang w:val="en-US"/>
              </w:rPr>
              <w:t xml:space="preserve"> </w:t>
            </w:r>
            <w:r w:rsidRPr="00905CFF">
              <w:rPr>
                <w:sz w:val="26"/>
              </w:rPr>
              <w:t>Ngoại</w:t>
            </w:r>
            <w:r w:rsidRPr="00905CFF">
              <w:rPr>
                <w:spacing w:val="-8"/>
                <w:sz w:val="26"/>
              </w:rPr>
              <w:t xml:space="preserve"> </w:t>
            </w:r>
            <w:r w:rsidRPr="00905CFF">
              <w:rPr>
                <w:spacing w:val="-5"/>
                <w:sz w:val="26"/>
              </w:rPr>
              <w:t>lệ</w:t>
            </w:r>
          </w:p>
        </w:tc>
        <w:tc>
          <w:tcPr>
            <w:tcW w:w="6769" w:type="dxa"/>
          </w:tcPr>
          <w:p w14:paraId="66F14B2E" w14:textId="77777777" w:rsidR="00E8539F" w:rsidRPr="00905CFF" w:rsidRDefault="00E8539F" w:rsidP="00612AD6">
            <w:pPr>
              <w:rPr>
                <w:rFonts w:ascii="Times New Roman" w:hAnsi="Times New Roman" w:cs="Times New Roman"/>
                <w:sz w:val="26"/>
                <w:szCs w:val="26"/>
                <w:lang w:val="en-US"/>
              </w:rPr>
            </w:pPr>
            <w:r w:rsidRPr="00905CFF">
              <w:rPr>
                <w:rFonts w:ascii="Times New Roman" w:hAnsi="Times New Roman" w:cs="Times New Roman"/>
                <w:lang w:val="en-US"/>
              </w:rPr>
              <w:t xml:space="preserve"> </w:t>
            </w:r>
            <w:r w:rsidRPr="00905CFF">
              <w:rPr>
                <w:rFonts w:ascii="Times New Roman" w:hAnsi="Times New Roman" w:cs="Times New Roman"/>
                <w:sz w:val="26"/>
                <w:szCs w:val="26"/>
                <w:lang w:val="en-US"/>
              </w:rPr>
              <w:t xml:space="preserve">3.1 </w:t>
            </w:r>
            <w:proofErr w:type="spellStart"/>
            <w:r w:rsidRPr="00905CFF">
              <w:rPr>
                <w:rFonts w:ascii="Times New Roman" w:hAnsi="Times New Roman" w:cs="Times New Roman"/>
                <w:sz w:val="26"/>
                <w:szCs w:val="26"/>
                <w:lang w:val="en-US"/>
              </w:rPr>
              <w:t>Hệ</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thống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báo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lỗi</w:t>
            </w:r>
            <w:proofErr w:type="spellEnd"/>
            <w:r w:rsidRPr="00905CFF">
              <w:rPr>
                <w:rFonts w:ascii="Times New Roman" w:hAnsi="Times New Roman" w:cs="Times New Roman"/>
                <w:sz w:val="26"/>
                <w:szCs w:val="26"/>
                <w:lang w:val="en-US"/>
              </w:rPr>
              <w:t xml:space="preserve"> email </w:t>
            </w:r>
            <w:proofErr w:type="spellStart"/>
            <w:r w:rsidRPr="00905CFF">
              <w:rPr>
                <w:rFonts w:ascii="Times New Roman" w:hAnsi="Times New Roman" w:cs="Times New Roman"/>
                <w:sz w:val="26"/>
                <w:szCs w:val="26"/>
                <w:lang w:val="en-US"/>
              </w:rPr>
              <w:t>không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đúng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với</w:t>
            </w:r>
            <w:proofErr w:type="spellEnd"/>
            <w:r w:rsidRPr="00905CFF">
              <w:rPr>
                <w:rFonts w:ascii="Times New Roman" w:hAnsi="Times New Roman" w:cs="Times New Roman"/>
                <w:sz w:val="26"/>
                <w:szCs w:val="26"/>
                <w:lang w:val="en-US"/>
              </w:rPr>
              <w:t xml:space="preserve"> email </w:t>
            </w:r>
            <w:proofErr w:type="spellStart"/>
            <w:r w:rsidRPr="00905CFF">
              <w:rPr>
                <w:rFonts w:ascii="Times New Roman" w:hAnsi="Times New Roman" w:cs="Times New Roman"/>
                <w:sz w:val="26"/>
                <w:szCs w:val="26"/>
                <w:lang w:val="en-US"/>
              </w:rPr>
              <w:t>đang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đăng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nhập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hiện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tại</w:t>
            </w:r>
            <w:proofErr w:type="spellEnd"/>
          </w:p>
          <w:p w14:paraId="51DE1E85" w14:textId="77777777" w:rsidR="00E8539F" w:rsidRPr="00905CFF" w:rsidRDefault="00E8539F" w:rsidP="00612AD6">
            <w:pPr>
              <w:rPr>
                <w:rFonts w:ascii="Times New Roman" w:hAnsi="Times New Roman" w:cs="Times New Roman"/>
                <w:sz w:val="26"/>
                <w:szCs w:val="26"/>
                <w:lang w:val="en-US"/>
              </w:rPr>
            </w:pPr>
            <w:r w:rsidRPr="00905CFF">
              <w:rPr>
                <w:rFonts w:ascii="Times New Roman" w:hAnsi="Times New Roman" w:cs="Times New Roman"/>
                <w:sz w:val="26"/>
                <w:szCs w:val="26"/>
                <w:lang w:val="en-US"/>
              </w:rPr>
              <w:t xml:space="preserve"> 3.2 Quay </w:t>
            </w:r>
            <w:proofErr w:type="spellStart"/>
            <w:r w:rsidRPr="00905CFF">
              <w:rPr>
                <w:rFonts w:ascii="Times New Roman" w:hAnsi="Times New Roman" w:cs="Times New Roman"/>
                <w:sz w:val="26"/>
                <w:szCs w:val="26"/>
                <w:lang w:val="en-US"/>
              </w:rPr>
              <w:t>lại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bước</w:t>
            </w:r>
            <w:proofErr w:type="spellEnd"/>
            <w:r w:rsidRPr="00905CFF">
              <w:rPr>
                <w:rFonts w:ascii="Times New Roman" w:hAnsi="Times New Roman" w:cs="Times New Roman"/>
                <w:sz w:val="26"/>
                <w:szCs w:val="26"/>
                <w:lang w:val="en-US"/>
              </w:rPr>
              <w:t xml:space="preserve"> 2 </w:t>
            </w:r>
          </w:p>
          <w:p w14:paraId="5145A2FE" w14:textId="77777777" w:rsidR="00E8539F" w:rsidRPr="00905CFF" w:rsidRDefault="00E8539F" w:rsidP="00612AD6">
            <w:pPr>
              <w:rPr>
                <w:rFonts w:ascii="Times New Roman" w:hAnsi="Times New Roman" w:cs="Times New Roman"/>
                <w:sz w:val="26"/>
                <w:lang w:val="en-US"/>
              </w:rPr>
            </w:pPr>
            <w:r w:rsidRPr="00905CFF">
              <w:rPr>
                <w:rFonts w:ascii="Times New Roman" w:hAnsi="Times New Roman" w:cs="Times New Roman"/>
                <w:sz w:val="26"/>
                <w:lang w:val="en-US"/>
              </w:rPr>
              <w:t xml:space="preserve"> 5.1 </w:t>
            </w:r>
            <w:proofErr w:type="spellStart"/>
            <w:r w:rsidRPr="00905CFF">
              <w:rPr>
                <w:rFonts w:ascii="Times New Roman" w:hAnsi="Times New Roman" w:cs="Times New Roman"/>
                <w:sz w:val="26"/>
                <w:lang w:val="en-US"/>
              </w:rPr>
              <w:t>Hệ</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thống</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báo</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lỗi</w:t>
            </w:r>
            <w:proofErr w:type="spellEnd"/>
            <w:r w:rsidRPr="00905CFF">
              <w:rPr>
                <w:rFonts w:ascii="Times New Roman" w:hAnsi="Times New Roman" w:cs="Times New Roman"/>
                <w:sz w:val="26"/>
                <w:lang w:val="en-US"/>
              </w:rPr>
              <w:t xml:space="preserve"> do OTP </w:t>
            </w:r>
            <w:proofErr w:type="spellStart"/>
            <w:r w:rsidRPr="00905CFF">
              <w:rPr>
                <w:rFonts w:ascii="Times New Roman" w:hAnsi="Times New Roman" w:cs="Times New Roman"/>
                <w:sz w:val="26"/>
                <w:lang w:val="en-US"/>
              </w:rPr>
              <w:t>nhập</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không</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đúng</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hoặc</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hết</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hạn</w:t>
            </w:r>
            <w:proofErr w:type="spellEnd"/>
          </w:p>
          <w:p w14:paraId="778AB978" w14:textId="77777777" w:rsidR="00E8539F" w:rsidRPr="00905CFF" w:rsidRDefault="00E8539F" w:rsidP="00612AD6">
            <w:pPr>
              <w:rPr>
                <w:rFonts w:ascii="Times New Roman" w:hAnsi="Times New Roman" w:cs="Times New Roman"/>
                <w:sz w:val="26"/>
                <w:lang w:val="en-US"/>
              </w:rPr>
            </w:pPr>
            <w:r w:rsidRPr="00905CFF">
              <w:rPr>
                <w:rFonts w:ascii="Times New Roman" w:hAnsi="Times New Roman" w:cs="Times New Roman"/>
                <w:sz w:val="26"/>
                <w:lang w:val="en-US"/>
              </w:rPr>
              <w:t xml:space="preserve"> 5.2 Quay </w:t>
            </w:r>
            <w:proofErr w:type="spellStart"/>
            <w:r w:rsidRPr="00905CFF">
              <w:rPr>
                <w:rFonts w:ascii="Times New Roman" w:hAnsi="Times New Roman" w:cs="Times New Roman"/>
                <w:sz w:val="26"/>
                <w:lang w:val="en-US"/>
              </w:rPr>
              <w:t>lại</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bước</w:t>
            </w:r>
            <w:proofErr w:type="spellEnd"/>
            <w:r w:rsidRPr="00905CFF">
              <w:rPr>
                <w:rFonts w:ascii="Times New Roman" w:hAnsi="Times New Roman" w:cs="Times New Roman"/>
                <w:sz w:val="26"/>
                <w:lang w:val="en-US"/>
              </w:rPr>
              <w:t xml:space="preserve"> 2</w:t>
            </w:r>
          </w:p>
          <w:p w14:paraId="1FFA3093" w14:textId="77777777" w:rsidR="00E8539F" w:rsidRPr="00905CFF" w:rsidRDefault="00E8539F" w:rsidP="00612AD6">
            <w:pPr>
              <w:rPr>
                <w:rFonts w:ascii="Times New Roman" w:hAnsi="Times New Roman" w:cs="Times New Roman"/>
                <w:sz w:val="26"/>
                <w:lang w:val="en-US"/>
              </w:rPr>
            </w:pPr>
            <w:r w:rsidRPr="00905CFF">
              <w:rPr>
                <w:rFonts w:ascii="Times New Roman" w:hAnsi="Times New Roman" w:cs="Times New Roman"/>
                <w:sz w:val="26"/>
                <w:lang w:val="en-US"/>
              </w:rPr>
              <w:t xml:space="preserve"> 7.1 </w:t>
            </w:r>
            <w:proofErr w:type="spellStart"/>
            <w:r w:rsidRPr="00905CFF">
              <w:rPr>
                <w:rFonts w:ascii="Times New Roman" w:hAnsi="Times New Roman" w:cs="Times New Roman"/>
                <w:sz w:val="26"/>
                <w:lang w:val="en-US"/>
              </w:rPr>
              <w:t>hệ</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thống</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báo</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lỗi</w:t>
            </w:r>
            <w:proofErr w:type="spellEnd"/>
            <w:r w:rsidRPr="00905CFF">
              <w:rPr>
                <w:rFonts w:ascii="Times New Roman" w:hAnsi="Times New Roman" w:cs="Times New Roman"/>
                <w:sz w:val="26"/>
                <w:lang w:val="en-US"/>
              </w:rPr>
              <w:t xml:space="preserve"> do 2 </w:t>
            </w:r>
            <w:proofErr w:type="spellStart"/>
            <w:r w:rsidRPr="00905CFF">
              <w:rPr>
                <w:rFonts w:ascii="Times New Roman" w:hAnsi="Times New Roman" w:cs="Times New Roman"/>
                <w:sz w:val="26"/>
                <w:lang w:val="en-US"/>
              </w:rPr>
              <w:t>mật</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khẩu</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không</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khớp</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nhau</w:t>
            </w:r>
            <w:proofErr w:type="spellEnd"/>
          </w:p>
          <w:p w14:paraId="5C26342B" w14:textId="77777777" w:rsidR="00E8539F" w:rsidRPr="00905CFF" w:rsidRDefault="00E8539F" w:rsidP="00612AD6">
            <w:pPr>
              <w:rPr>
                <w:rFonts w:ascii="Times New Roman" w:hAnsi="Times New Roman" w:cs="Times New Roman"/>
                <w:sz w:val="26"/>
                <w:szCs w:val="26"/>
                <w:lang w:val="en-US"/>
              </w:rPr>
            </w:pPr>
            <w:r w:rsidRPr="00905CFF">
              <w:rPr>
                <w:rFonts w:ascii="Times New Roman" w:hAnsi="Times New Roman" w:cs="Times New Roman"/>
                <w:sz w:val="26"/>
                <w:lang w:val="en-US"/>
              </w:rPr>
              <w:t xml:space="preserve"> 7.2 Quay </w:t>
            </w:r>
            <w:proofErr w:type="spellStart"/>
            <w:r w:rsidRPr="00905CFF">
              <w:rPr>
                <w:rFonts w:ascii="Times New Roman" w:hAnsi="Times New Roman" w:cs="Times New Roman"/>
                <w:sz w:val="26"/>
                <w:lang w:val="en-US"/>
              </w:rPr>
              <w:t>lại</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bước</w:t>
            </w:r>
            <w:proofErr w:type="spellEnd"/>
            <w:r w:rsidRPr="00905CFF">
              <w:rPr>
                <w:rFonts w:ascii="Times New Roman" w:hAnsi="Times New Roman" w:cs="Times New Roman"/>
                <w:sz w:val="26"/>
                <w:lang w:val="en-US"/>
              </w:rPr>
              <w:t xml:space="preserve"> 6</w:t>
            </w:r>
          </w:p>
        </w:tc>
      </w:tr>
    </w:tbl>
    <w:p w14:paraId="1A5BAB3D" w14:textId="77777777" w:rsidR="00E8539F" w:rsidRPr="00905CFF" w:rsidRDefault="00E8539F" w:rsidP="00B865F4">
      <w:pPr>
        <w:tabs>
          <w:tab w:val="left" w:pos="924"/>
        </w:tabs>
        <w:rPr>
          <w:rFonts w:ascii="Times New Roman" w:hAnsi="Times New Roman" w:cs="Times New Roman"/>
          <w:sz w:val="26"/>
          <w:lang w:val="en-US"/>
        </w:rPr>
      </w:pPr>
    </w:p>
    <w:p w14:paraId="7DE5CA23" w14:textId="77777777" w:rsidR="00E8539F" w:rsidRPr="00905CFF" w:rsidRDefault="00E8539F" w:rsidP="00E8539F">
      <w:pPr>
        <w:rPr>
          <w:rFonts w:ascii="Times New Roman" w:hAnsi="Times New Roman" w:cs="Times New Roman"/>
          <w:sz w:val="26"/>
          <w:szCs w:val="26"/>
          <w:lang w:val="en-US"/>
        </w:rPr>
      </w:pPr>
    </w:p>
    <w:p w14:paraId="1E7A7DDC" w14:textId="1411AD04" w:rsidR="00E8539F" w:rsidRPr="00905CFF" w:rsidRDefault="001642AA" w:rsidP="00E8539F">
      <w:pPr>
        <w:pStyle w:val="Heading3"/>
        <w:spacing w:before="60" w:after="60" w:line="360" w:lineRule="auto"/>
        <w:rPr>
          <w:lang w:val="en-US"/>
        </w:rPr>
      </w:pPr>
      <w:bookmarkStart w:id="130" w:name="_Toc186463506"/>
      <w:r w:rsidRPr="00905CFF">
        <w:rPr>
          <w:lang w:val="en-US"/>
        </w:rPr>
        <w:t>3</w:t>
      </w:r>
      <w:r w:rsidR="00E8539F" w:rsidRPr="00905CFF">
        <w:rPr>
          <w:lang w:val="en-US"/>
        </w:rPr>
        <w:t>.4</w:t>
      </w:r>
      <w:r w:rsidR="00E8539F" w:rsidRPr="00905CFF">
        <w:t>.</w:t>
      </w:r>
      <w:r w:rsidR="008A0D51" w:rsidRPr="00905CFF">
        <w:rPr>
          <w:lang w:val="en-US"/>
        </w:rPr>
        <w:t>2</w:t>
      </w:r>
      <w:r w:rsidR="00E8539F" w:rsidRPr="00905CFF">
        <w:rPr>
          <w:lang w:val="en-US"/>
        </w:rPr>
        <w:t xml:space="preserve"> </w:t>
      </w:r>
      <w:proofErr w:type="spellStart"/>
      <w:r w:rsidR="00E8539F" w:rsidRPr="00905CFF">
        <w:rPr>
          <w:lang w:val="en-US"/>
        </w:rPr>
        <w:t>Kịch</w:t>
      </w:r>
      <w:proofErr w:type="spellEnd"/>
      <w:r w:rsidR="00E8539F" w:rsidRPr="00905CFF">
        <w:rPr>
          <w:lang w:val="en-US"/>
        </w:rPr>
        <w:t xml:space="preserve"> </w:t>
      </w:r>
      <w:proofErr w:type="spellStart"/>
      <w:r w:rsidR="00E8539F" w:rsidRPr="00905CFF">
        <w:rPr>
          <w:lang w:val="en-US"/>
        </w:rPr>
        <w:t>bản</w:t>
      </w:r>
      <w:proofErr w:type="spellEnd"/>
      <w:r w:rsidR="00E8539F" w:rsidRPr="00905CFF">
        <w:rPr>
          <w:lang w:val="en-US"/>
        </w:rPr>
        <w:t xml:space="preserve"> </w:t>
      </w:r>
      <w:proofErr w:type="spellStart"/>
      <w:r w:rsidR="00E8539F" w:rsidRPr="00905CFF">
        <w:rPr>
          <w:lang w:val="en-US"/>
        </w:rPr>
        <w:t>cho</w:t>
      </w:r>
      <w:proofErr w:type="spellEnd"/>
      <w:r w:rsidR="00E8539F" w:rsidRPr="00905CFF">
        <w:rPr>
          <w:lang w:val="en-US"/>
        </w:rPr>
        <w:t xml:space="preserve"> </w:t>
      </w:r>
      <w:proofErr w:type="spellStart"/>
      <w:r w:rsidR="00E8539F" w:rsidRPr="00905CFF">
        <w:rPr>
          <w:lang w:val="en-US"/>
        </w:rPr>
        <w:t>các</w:t>
      </w:r>
      <w:proofErr w:type="spellEnd"/>
      <w:r w:rsidR="00E8539F" w:rsidRPr="00905CFF">
        <w:rPr>
          <w:lang w:val="en-US"/>
        </w:rPr>
        <w:t xml:space="preserve"> </w:t>
      </w:r>
      <w:proofErr w:type="spellStart"/>
      <w:r w:rsidR="00E8539F" w:rsidRPr="00905CFF">
        <w:rPr>
          <w:lang w:val="en-US"/>
        </w:rPr>
        <w:t>chức</w:t>
      </w:r>
      <w:proofErr w:type="spellEnd"/>
      <w:r w:rsidR="00E8539F" w:rsidRPr="00905CFF">
        <w:rPr>
          <w:lang w:val="en-US"/>
        </w:rPr>
        <w:t xml:space="preserve"> </w:t>
      </w:r>
      <w:proofErr w:type="spellStart"/>
      <w:r w:rsidR="00E8539F" w:rsidRPr="00905CFF">
        <w:rPr>
          <w:lang w:val="en-US"/>
        </w:rPr>
        <w:t>năng</w:t>
      </w:r>
      <w:proofErr w:type="spellEnd"/>
      <w:r w:rsidR="00E8539F" w:rsidRPr="00905CFF">
        <w:rPr>
          <w:lang w:val="en-US"/>
        </w:rPr>
        <w:t xml:space="preserve"> </w:t>
      </w:r>
      <w:proofErr w:type="spellStart"/>
      <w:r w:rsidR="00E8539F" w:rsidRPr="00905CFF">
        <w:rPr>
          <w:lang w:val="en-US"/>
        </w:rPr>
        <w:t>của</w:t>
      </w:r>
      <w:proofErr w:type="spellEnd"/>
      <w:r w:rsidR="00E8539F" w:rsidRPr="00905CFF">
        <w:rPr>
          <w:lang w:val="en-US"/>
        </w:rPr>
        <w:t xml:space="preserve"> </w:t>
      </w:r>
      <w:proofErr w:type="spellStart"/>
      <w:r w:rsidR="00E8539F" w:rsidRPr="00905CFF">
        <w:rPr>
          <w:lang w:val="en-US"/>
        </w:rPr>
        <w:t>bệnh</w:t>
      </w:r>
      <w:proofErr w:type="spellEnd"/>
      <w:r w:rsidR="00E8539F" w:rsidRPr="00905CFF">
        <w:rPr>
          <w:lang w:val="en-US"/>
        </w:rPr>
        <w:t xml:space="preserve"> </w:t>
      </w:r>
      <w:proofErr w:type="spellStart"/>
      <w:r w:rsidR="00E8539F" w:rsidRPr="00905CFF">
        <w:rPr>
          <w:lang w:val="en-US"/>
        </w:rPr>
        <w:t>nhân</w:t>
      </w:r>
      <w:bookmarkEnd w:id="130"/>
      <w:proofErr w:type="spellEnd"/>
    </w:p>
    <w:p w14:paraId="029575CE" w14:textId="61CCB3A7" w:rsidR="00E8539F" w:rsidRPr="00905CFF" w:rsidRDefault="00E8539F" w:rsidP="00751C85">
      <w:pPr>
        <w:pStyle w:val="ListParagraph"/>
        <w:numPr>
          <w:ilvl w:val="0"/>
          <w:numId w:val="171"/>
        </w:numPr>
        <w:jc w:val="both"/>
        <w:rPr>
          <w:rFonts w:cs="Times New Roman"/>
          <w:b w:val="0"/>
          <w:bCs/>
          <w:i w:val="0"/>
          <w:iCs/>
          <w:szCs w:val="26"/>
          <w:lang w:val="en-US"/>
        </w:rPr>
      </w:pPr>
      <w:proofErr w:type="spellStart"/>
      <w:r w:rsidRPr="00905CFF">
        <w:rPr>
          <w:rFonts w:cs="Times New Roman"/>
          <w:b w:val="0"/>
          <w:bCs/>
          <w:i w:val="0"/>
          <w:iCs/>
          <w:szCs w:val="26"/>
          <w:lang w:val="en-US"/>
        </w:rPr>
        <w:t>Đăng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ký</w:t>
      </w:r>
      <w:proofErr w:type="spellEnd"/>
      <w:r w:rsidRPr="00905CFF">
        <w:rPr>
          <w:rFonts w:cs="Times New Roman"/>
          <w:b w:val="0"/>
          <w:bCs/>
          <w:i w:val="0"/>
          <w:iCs/>
          <w:szCs w:val="26"/>
          <w:lang w:val="en-US"/>
        </w:rPr>
        <w:t>:</w:t>
      </w:r>
    </w:p>
    <w:p w14:paraId="1BCE502E" w14:textId="618B0E00" w:rsidR="00E8539F" w:rsidRPr="006C5EDE" w:rsidRDefault="00E8539F" w:rsidP="006C5EDE">
      <w:pPr>
        <w:pStyle w:val="Heading8"/>
        <w:rPr>
          <w:rFonts w:eastAsia="Times New Roman" w:cs="Times New Roman"/>
          <w:lang w:val="en-US"/>
        </w:rPr>
      </w:pPr>
      <w:bookmarkStart w:id="131" w:name="_Toc186464389"/>
      <w:proofErr w:type="spellStart"/>
      <w:r w:rsidRPr="00905CFF">
        <w:rPr>
          <w:rFonts w:eastAsia="Times New Roman" w:cs="Times New Roman"/>
          <w:lang w:val="en-US"/>
        </w:rPr>
        <w:t>Bảng</w:t>
      </w:r>
      <w:proofErr w:type="spellEnd"/>
      <w:r w:rsidRPr="00905CFF">
        <w:rPr>
          <w:rFonts w:eastAsia="Times New Roman" w:cs="Times New Roman"/>
        </w:rPr>
        <w:t xml:space="preserve"> </w:t>
      </w:r>
      <w:r w:rsidR="001642AA"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5</w:t>
      </w:r>
      <w:r w:rsidRPr="00905CFF">
        <w:rPr>
          <w:rFonts w:eastAsia="Times New Roman" w:cs="Times New Roman"/>
        </w:rPr>
        <w:t xml:space="preserve"> </w:t>
      </w:r>
      <w:proofErr w:type="spellStart"/>
      <w:r w:rsidRPr="00905CFF">
        <w:rPr>
          <w:rFonts w:eastAsia="Times New Roman" w:cs="Times New Roman"/>
          <w:lang w:val="en-US"/>
        </w:rPr>
        <w:t>Kịch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bản</w:t>
      </w:r>
      <w:proofErr w:type="spellEnd"/>
      <w:r w:rsidRPr="00905CFF">
        <w:rPr>
          <w:rFonts w:eastAsia="Times New Roman" w:cs="Times New Roman"/>
          <w:lang w:val="en-US"/>
        </w:rPr>
        <w:t xml:space="preserve"> use case </w:t>
      </w:r>
      <w:proofErr w:type="spellStart"/>
      <w:r w:rsidRPr="00905CFF">
        <w:rPr>
          <w:rFonts w:eastAsia="Times New Roman" w:cs="Times New Roman"/>
          <w:lang w:val="en-US"/>
        </w:rPr>
        <w:t>Đăng</w:t>
      </w:r>
      <w:proofErr w:type="spellEnd"/>
      <w:r w:rsidRPr="00905CFF">
        <w:rPr>
          <w:rFonts w:eastAsia="Times New Roman" w:cs="Times New Roman"/>
          <w:lang w:val="en-US"/>
        </w:rPr>
        <w:t xml:space="preserve"> </w:t>
      </w:r>
      <w:proofErr w:type="spellStart"/>
      <w:r w:rsidRPr="00905CFF">
        <w:rPr>
          <w:rFonts w:eastAsia="Times New Roman" w:cs="Times New Roman"/>
          <w:lang w:val="en-US"/>
        </w:rPr>
        <w:t>ký</w:t>
      </w:r>
      <w:bookmarkEnd w:id="131"/>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E8539F" w:rsidRPr="00905CFF" w14:paraId="50836C4F" w14:textId="77777777" w:rsidTr="00612AD6">
        <w:trPr>
          <w:trHeight w:val="568"/>
        </w:trPr>
        <w:tc>
          <w:tcPr>
            <w:tcW w:w="2427" w:type="dxa"/>
          </w:tcPr>
          <w:p w14:paraId="54E6A6FD" w14:textId="77777777" w:rsidR="00E8539F" w:rsidRPr="00905CFF" w:rsidRDefault="00E8539F" w:rsidP="00612AD6">
            <w:pPr>
              <w:pStyle w:val="TableParagraph"/>
              <w:rPr>
                <w:sz w:val="26"/>
              </w:rPr>
            </w:pPr>
            <w:r w:rsidRPr="00905CFF">
              <w:rPr>
                <w:sz w:val="26"/>
              </w:rPr>
              <w:t>Tên</w:t>
            </w:r>
            <w:r w:rsidRPr="00905CFF">
              <w:rPr>
                <w:spacing w:val="-6"/>
                <w:sz w:val="26"/>
              </w:rPr>
              <w:t xml:space="preserve"> </w:t>
            </w:r>
            <w:r w:rsidRPr="00905CFF">
              <w:rPr>
                <w:sz w:val="26"/>
              </w:rPr>
              <w:t>Use</w:t>
            </w:r>
            <w:r w:rsidRPr="00905CFF">
              <w:rPr>
                <w:spacing w:val="-5"/>
                <w:sz w:val="26"/>
              </w:rPr>
              <w:t xml:space="preserve"> </w:t>
            </w:r>
            <w:r w:rsidRPr="00905CFF">
              <w:rPr>
                <w:spacing w:val="-4"/>
                <w:sz w:val="26"/>
              </w:rPr>
              <w:t>Case</w:t>
            </w:r>
          </w:p>
        </w:tc>
        <w:tc>
          <w:tcPr>
            <w:tcW w:w="6769" w:type="dxa"/>
          </w:tcPr>
          <w:p w14:paraId="2FA10D2E" w14:textId="77777777" w:rsidR="00E8539F" w:rsidRPr="00905CFF" w:rsidRDefault="00E8539F" w:rsidP="00612AD6">
            <w:pPr>
              <w:pStyle w:val="TableParagraph"/>
              <w:ind w:left="105"/>
              <w:rPr>
                <w:sz w:val="26"/>
                <w:lang w:val="en-US"/>
              </w:rPr>
            </w:pPr>
            <w:r w:rsidRPr="00905CFF">
              <w:rPr>
                <w:sz w:val="26"/>
              </w:rPr>
              <w:t>Đăng</w:t>
            </w:r>
            <w:r w:rsidRPr="00905CFF">
              <w:rPr>
                <w:spacing w:val="-7"/>
                <w:sz w:val="26"/>
              </w:rPr>
              <w:t xml:space="preserve"> </w:t>
            </w:r>
            <w:proofErr w:type="spellStart"/>
            <w:r w:rsidRPr="00905CFF">
              <w:rPr>
                <w:spacing w:val="-4"/>
                <w:sz w:val="26"/>
                <w:lang w:val="en-US"/>
              </w:rPr>
              <w:t>ký</w:t>
            </w:r>
            <w:proofErr w:type="spellEnd"/>
          </w:p>
        </w:tc>
      </w:tr>
      <w:tr w:rsidR="00E8539F" w:rsidRPr="00905CFF" w14:paraId="54A4BAF0" w14:textId="77777777" w:rsidTr="00612AD6">
        <w:trPr>
          <w:trHeight w:val="568"/>
        </w:trPr>
        <w:tc>
          <w:tcPr>
            <w:tcW w:w="2427" w:type="dxa"/>
          </w:tcPr>
          <w:p w14:paraId="5CDF014B" w14:textId="77777777" w:rsidR="00E8539F" w:rsidRPr="00905CFF" w:rsidRDefault="00E8539F" w:rsidP="00612AD6">
            <w:pPr>
              <w:pStyle w:val="TableParagraph"/>
              <w:rPr>
                <w:sz w:val="26"/>
              </w:rPr>
            </w:pPr>
            <w:r w:rsidRPr="00905CFF">
              <w:rPr>
                <w:spacing w:val="-2"/>
                <w:sz w:val="26"/>
              </w:rPr>
              <w:t>Actor</w:t>
            </w:r>
          </w:p>
        </w:tc>
        <w:tc>
          <w:tcPr>
            <w:tcW w:w="6769" w:type="dxa"/>
          </w:tcPr>
          <w:p w14:paraId="724177FB" w14:textId="77777777" w:rsidR="00E8539F" w:rsidRPr="00905CFF" w:rsidRDefault="00E8539F" w:rsidP="00612AD6">
            <w:pPr>
              <w:pStyle w:val="TableParagraph"/>
              <w:ind w:left="105"/>
              <w:rPr>
                <w:sz w:val="26"/>
                <w:lang w:val="en-US"/>
              </w:rPr>
            </w:pP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nhân</w:t>
            </w:r>
            <w:proofErr w:type="spellEnd"/>
          </w:p>
        </w:tc>
      </w:tr>
      <w:tr w:rsidR="00E8539F" w:rsidRPr="00905CFF" w14:paraId="107181A2" w14:textId="77777777" w:rsidTr="00612AD6">
        <w:trPr>
          <w:trHeight w:val="1466"/>
        </w:trPr>
        <w:tc>
          <w:tcPr>
            <w:tcW w:w="2427" w:type="dxa"/>
          </w:tcPr>
          <w:p w14:paraId="4EA4729C" w14:textId="77777777" w:rsidR="00E8539F" w:rsidRPr="00905CFF" w:rsidRDefault="00E8539F" w:rsidP="00612AD6">
            <w:pPr>
              <w:pStyle w:val="TableParagraph"/>
              <w:rPr>
                <w:sz w:val="26"/>
              </w:rPr>
            </w:pPr>
            <w:r w:rsidRPr="00905CFF">
              <w:rPr>
                <w:sz w:val="26"/>
              </w:rPr>
              <w:lastRenderedPageBreak/>
              <w:t>Mục</w:t>
            </w:r>
            <w:r w:rsidRPr="00905CFF">
              <w:rPr>
                <w:spacing w:val="-6"/>
                <w:sz w:val="26"/>
              </w:rPr>
              <w:t xml:space="preserve"> </w:t>
            </w:r>
            <w:r w:rsidRPr="00905CFF">
              <w:rPr>
                <w:spacing w:val="-4"/>
                <w:sz w:val="26"/>
              </w:rPr>
              <w:t>tiêu</w:t>
            </w:r>
          </w:p>
        </w:tc>
        <w:tc>
          <w:tcPr>
            <w:tcW w:w="6769" w:type="dxa"/>
          </w:tcPr>
          <w:p w14:paraId="15CDBA51" w14:textId="77777777" w:rsidR="00E8539F" w:rsidRPr="00905CFF" w:rsidRDefault="00E8539F" w:rsidP="00612AD6">
            <w:pPr>
              <w:pStyle w:val="TableParagraph"/>
              <w:spacing w:line="360" w:lineRule="auto"/>
              <w:ind w:left="105" w:right="174"/>
              <w:rPr>
                <w:sz w:val="26"/>
                <w:lang w:val="en-US"/>
              </w:rPr>
            </w:pPr>
            <w:r w:rsidRPr="00905CFF">
              <w:rPr>
                <w:sz w:val="26"/>
              </w:rPr>
              <w:t>Khi</w:t>
            </w:r>
            <w:r w:rsidRPr="00905CFF">
              <w:rPr>
                <w:spacing w:val="-4"/>
                <w:sz w:val="26"/>
              </w:rPr>
              <w:t xml:space="preserve">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r w:rsidRPr="00905CFF">
              <w:rPr>
                <w:sz w:val="26"/>
              </w:rPr>
              <w:t>có</w:t>
            </w:r>
            <w:r w:rsidRPr="00905CFF">
              <w:rPr>
                <w:spacing w:val="-4"/>
                <w:sz w:val="26"/>
              </w:rPr>
              <w:t xml:space="preserve"> </w:t>
            </w:r>
            <w:r w:rsidRPr="00905CFF">
              <w:rPr>
                <w:sz w:val="26"/>
              </w:rPr>
              <w:t>nhu</w:t>
            </w:r>
            <w:r w:rsidRPr="00905CFF">
              <w:rPr>
                <w:spacing w:val="-1"/>
                <w:sz w:val="26"/>
              </w:rPr>
              <w:t xml:space="preserve"> </w:t>
            </w:r>
            <w:r w:rsidRPr="00905CFF">
              <w:rPr>
                <w:sz w:val="26"/>
              </w:rPr>
              <w:t>cầu</w:t>
            </w:r>
            <w:r w:rsidRPr="00905CFF">
              <w:rPr>
                <w:spacing w:val="-1"/>
                <w:sz w:val="26"/>
              </w:rPr>
              <w:t xml:space="preserve"> </w:t>
            </w:r>
            <w:r w:rsidRPr="00905CFF">
              <w:rPr>
                <w:sz w:val="26"/>
              </w:rPr>
              <w:t>truy</w:t>
            </w:r>
            <w:r w:rsidRPr="00905CFF">
              <w:rPr>
                <w:spacing w:val="-9"/>
                <w:sz w:val="26"/>
              </w:rPr>
              <w:t xml:space="preserve"> </w:t>
            </w:r>
            <w:r w:rsidRPr="00905CFF">
              <w:rPr>
                <w:sz w:val="26"/>
              </w:rPr>
              <w:t>cập</w:t>
            </w:r>
            <w:r w:rsidRPr="00905CFF">
              <w:rPr>
                <w:spacing w:val="-4"/>
                <w:sz w:val="26"/>
              </w:rPr>
              <w:t xml:space="preserve"> </w:t>
            </w:r>
            <w:r w:rsidRPr="00905CFF">
              <w:rPr>
                <w:sz w:val="26"/>
              </w:rPr>
              <w:t>để</w:t>
            </w:r>
            <w:r w:rsidRPr="00905CFF">
              <w:rPr>
                <w:spacing w:val="-1"/>
                <w:sz w:val="26"/>
              </w:rPr>
              <w:t xml:space="preserve"> </w:t>
            </w:r>
            <w:r w:rsidRPr="00905CFF">
              <w:rPr>
                <w:sz w:val="26"/>
              </w:rPr>
              <w:t>thực</w:t>
            </w:r>
            <w:r w:rsidRPr="00905CFF">
              <w:rPr>
                <w:spacing w:val="-4"/>
                <w:sz w:val="26"/>
              </w:rPr>
              <w:t xml:space="preserve"> </w:t>
            </w:r>
            <w:r w:rsidRPr="00905CFF">
              <w:rPr>
                <w:sz w:val="26"/>
              </w:rPr>
              <w:t>hiện</w:t>
            </w:r>
            <w:r w:rsidRPr="00905CFF">
              <w:rPr>
                <w:spacing w:val="-4"/>
                <w:sz w:val="26"/>
              </w:rPr>
              <w:t xml:space="preserve"> </w:t>
            </w:r>
            <w:r w:rsidRPr="00905CFF">
              <w:rPr>
                <w:sz w:val="26"/>
              </w:rPr>
              <w:t>các</w:t>
            </w:r>
            <w:r w:rsidRPr="00905CFF">
              <w:rPr>
                <w:spacing w:val="-4"/>
                <w:sz w:val="26"/>
              </w:rPr>
              <w:t xml:space="preserve"> </w:t>
            </w:r>
            <w:r w:rsidRPr="00905CFF">
              <w:rPr>
                <w:sz w:val="26"/>
              </w:rPr>
              <w:t>chức</w:t>
            </w:r>
            <w:r w:rsidRPr="00905CFF">
              <w:rPr>
                <w:spacing w:val="-4"/>
                <w:sz w:val="26"/>
              </w:rPr>
              <w:t xml:space="preserve"> </w:t>
            </w:r>
            <w:r w:rsidRPr="00905CFF">
              <w:rPr>
                <w:sz w:val="26"/>
              </w:rPr>
              <w:t>năng trên hệ thống</w:t>
            </w:r>
            <w:r w:rsidRPr="00905CFF">
              <w:rPr>
                <w:sz w:val="26"/>
                <w:lang w:val="en-US"/>
              </w:rPr>
              <w:t xml:space="preserve"> </w:t>
            </w:r>
            <w:proofErr w:type="spellStart"/>
            <w:r w:rsidRPr="00905CFF">
              <w:rPr>
                <w:sz w:val="26"/>
                <w:lang w:val="en-US"/>
              </w:rPr>
              <w:t>nhưng</w:t>
            </w:r>
            <w:proofErr w:type="spellEnd"/>
            <w:r w:rsidRPr="00905CFF">
              <w:rPr>
                <w:sz w:val="26"/>
                <w:lang w:val="en-US"/>
              </w:rPr>
              <w:t xml:space="preserve"> </w:t>
            </w:r>
            <w:proofErr w:type="spellStart"/>
            <w:r w:rsidRPr="00905CFF">
              <w:rPr>
                <w:sz w:val="26"/>
                <w:lang w:val="en-US"/>
              </w:rPr>
              <w:t>chưa</w:t>
            </w:r>
            <w:proofErr w:type="spellEnd"/>
            <w:r w:rsidRPr="00905CFF">
              <w:rPr>
                <w:sz w:val="26"/>
                <w:lang w:val="en-US"/>
              </w:rPr>
              <w:t xml:space="preserve"> </w:t>
            </w:r>
            <w:proofErr w:type="spellStart"/>
            <w:r w:rsidRPr="00905CFF">
              <w:rPr>
                <w:sz w:val="26"/>
                <w:lang w:val="en-US"/>
              </w:rPr>
              <w:t>có</w:t>
            </w:r>
            <w:proofErr w:type="spellEnd"/>
            <w:r w:rsidRPr="00905CFF">
              <w:rPr>
                <w:sz w:val="26"/>
                <w:lang w:val="en-US"/>
              </w:rPr>
              <w:t xml:space="preserve"> </w:t>
            </w:r>
            <w:proofErr w:type="spellStart"/>
            <w:r w:rsidRPr="00905CFF">
              <w:rPr>
                <w:sz w:val="26"/>
                <w:lang w:val="en-US"/>
              </w:rPr>
              <w:t>tài</w:t>
            </w:r>
            <w:proofErr w:type="spellEnd"/>
            <w:r w:rsidRPr="00905CFF">
              <w:rPr>
                <w:sz w:val="26"/>
                <w:lang w:val="en-US"/>
              </w:rPr>
              <w:t xml:space="preserve"> </w:t>
            </w:r>
            <w:proofErr w:type="spellStart"/>
            <w:r w:rsidRPr="00905CFF">
              <w:rPr>
                <w:sz w:val="26"/>
                <w:lang w:val="en-US"/>
              </w:rPr>
              <w:t>khoản</w:t>
            </w:r>
            <w:proofErr w:type="spellEnd"/>
            <w:r w:rsidRPr="00905CFF">
              <w:rPr>
                <w:sz w:val="26"/>
                <w:lang w:val="en-US"/>
              </w:rPr>
              <w:t xml:space="preserve">, </w:t>
            </w:r>
            <w:proofErr w:type="spellStart"/>
            <w:r w:rsidRPr="00905CFF">
              <w:rPr>
                <w:sz w:val="26"/>
                <w:lang w:val="en-US"/>
              </w:rPr>
              <w:t>người</w:t>
            </w:r>
            <w:proofErr w:type="spellEnd"/>
            <w:r w:rsidRPr="00905CFF">
              <w:rPr>
                <w:sz w:val="26"/>
                <w:lang w:val="en-US"/>
              </w:rPr>
              <w:t xml:space="preserve"> dung </w:t>
            </w:r>
            <w:proofErr w:type="spellStart"/>
            <w:r w:rsidRPr="00905CFF">
              <w:rPr>
                <w:sz w:val="26"/>
                <w:lang w:val="en-US"/>
              </w:rPr>
              <w:t>cần</w:t>
            </w:r>
            <w:proofErr w:type="spellEnd"/>
            <w:r w:rsidRPr="00905CFF">
              <w:rPr>
                <w:sz w:val="26"/>
                <w:lang w:val="en-US"/>
              </w:rPr>
              <w:t xml:space="preserve"> </w:t>
            </w:r>
            <w:proofErr w:type="spellStart"/>
            <w:r w:rsidRPr="00905CFF">
              <w:rPr>
                <w:sz w:val="26"/>
                <w:lang w:val="en-US"/>
              </w:rPr>
              <w:t>đăng</w:t>
            </w:r>
            <w:proofErr w:type="spellEnd"/>
            <w:r w:rsidRPr="00905CFF">
              <w:rPr>
                <w:sz w:val="26"/>
                <w:lang w:val="en-US"/>
              </w:rPr>
              <w:t xml:space="preserve"> </w:t>
            </w:r>
            <w:proofErr w:type="spellStart"/>
            <w:r w:rsidRPr="00905CFF">
              <w:rPr>
                <w:sz w:val="26"/>
                <w:lang w:val="en-US"/>
              </w:rPr>
              <w:t>ký</w:t>
            </w:r>
            <w:proofErr w:type="spellEnd"/>
            <w:r w:rsidRPr="00905CFF">
              <w:rPr>
                <w:sz w:val="26"/>
                <w:lang w:val="en-US"/>
              </w:rPr>
              <w:t xml:space="preserve"> </w:t>
            </w:r>
            <w:proofErr w:type="spellStart"/>
            <w:r w:rsidRPr="00905CFF">
              <w:rPr>
                <w:sz w:val="26"/>
                <w:lang w:val="en-US"/>
              </w:rPr>
              <w:t>tài</w:t>
            </w:r>
            <w:proofErr w:type="spellEnd"/>
            <w:r w:rsidRPr="00905CFF">
              <w:rPr>
                <w:sz w:val="26"/>
                <w:lang w:val="en-US"/>
              </w:rPr>
              <w:t xml:space="preserve"> </w:t>
            </w:r>
            <w:proofErr w:type="spellStart"/>
            <w:r w:rsidRPr="00905CFF">
              <w:rPr>
                <w:sz w:val="26"/>
                <w:lang w:val="en-US"/>
              </w:rPr>
              <w:t>khoản</w:t>
            </w:r>
            <w:proofErr w:type="spellEnd"/>
          </w:p>
        </w:tc>
      </w:tr>
      <w:tr w:rsidR="00E8539F" w:rsidRPr="00905CFF" w14:paraId="4D1D2319" w14:textId="77777777" w:rsidTr="00612AD6">
        <w:trPr>
          <w:trHeight w:val="568"/>
        </w:trPr>
        <w:tc>
          <w:tcPr>
            <w:tcW w:w="2427" w:type="dxa"/>
          </w:tcPr>
          <w:p w14:paraId="6D86CCE9" w14:textId="77777777" w:rsidR="00E8539F" w:rsidRPr="00905CFF" w:rsidRDefault="00E8539F" w:rsidP="00612AD6">
            <w:pPr>
              <w:pStyle w:val="TableParagraph"/>
              <w:rPr>
                <w:sz w:val="26"/>
              </w:rPr>
            </w:pPr>
            <w:r w:rsidRPr="00905CFF">
              <w:rPr>
                <w:sz w:val="26"/>
              </w:rPr>
              <w:t>Tiền</w:t>
            </w:r>
            <w:r w:rsidRPr="00905CFF">
              <w:rPr>
                <w:spacing w:val="-6"/>
                <w:sz w:val="26"/>
              </w:rPr>
              <w:t xml:space="preserve"> </w:t>
            </w:r>
            <w:r w:rsidRPr="00905CFF">
              <w:rPr>
                <w:sz w:val="26"/>
              </w:rPr>
              <w:t>điều</w:t>
            </w:r>
            <w:r w:rsidRPr="00905CFF">
              <w:rPr>
                <w:spacing w:val="-6"/>
                <w:sz w:val="26"/>
              </w:rPr>
              <w:t xml:space="preserve"> </w:t>
            </w:r>
            <w:r w:rsidRPr="00905CFF">
              <w:rPr>
                <w:spacing w:val="-4"/>
                <w:sz w:val="26"/>
              </w:rPr>
              <w:t>kiện</w:t>
            </w:r>
          </w:p>
        </w:tc>
        <w:tc>
          <w:tcPr>
            <w:tcW w:w="6769" w:type="dxa"/>
          </w:tcPr>
          <w:p w14:paraId="676FF529" w14:textId="77777777" w:rsidR="00E8539F" w:rsidRPr="00905CFF" w:rsidRDefault="00E8539F" w:rsidP="00612AD6">
            <w:pPr>
              <w:pStyle w:val="TableParagraph"/>
              <w:ind w:left="105"/>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pacing w:val="-4"/>
                <w:sz w:val="26"/>
              </w:rPr>
              <w:t xml:space="preserve"> </w:t>
            </w:r>
            <w:proofErr w:type="spellStart"/>
            <w:r w:rsidRPr="00905CFF">
              <w:rPr>
                <w:sz w:val="26"/>
                <w:lang w:val="en-US"/>
              </w:rPr>
              <w:t>có</w:t>
            </w:r>
            <w:proofErr w:type="spellEnd"/>
            <w:r w:rsidRPr="00905CFF">
              <w:rPr>
                <w:sz w:val="26"/>
                <w:lang w:val="en-US"/>
              </w:rPr>
              <w:t xml:space="preserve"> email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số</w:t>
            </w:r>
            <w:proofErr w:type="spellEnd"/>
            <w:r w:rsidRPr="00905CFF">
              <w:rPr>
                <w:sz w:val="26"/>
                <w:lang w:val="en-US"/>
              </w:rPr>
              <w:t xml:space="preserve"> </w:t>
            </w:r>
            <w:proofErr w:type="spellStart"/>
            <w:r w:rsidRPr="00905CFF">
              <w:rPr>
                <w:sz w:val="26"/>
                <w:lang w:val="en-US"/>
              </w:rPr>
              <w:t>điện</w:t>
            </w:r>
            <w:proofErr w:type="spellEnd"/>
            <w:r w:rsidRPr="00905CFF">
              <w:rPr>
                <w:sz w:val="26"/>
                <w:lang w:val="en-US"/>
              </w:rPr>
              <w:t xml:space="preserve"> </w:t>
            </w:r>
            <w:proofErr w:type="spellStart"/>
            <w:r w:rsidRPr="00905CFF">
              <w:rPr>
                <w:sz w:val="26"/>
                <w:lang w:val="en-US"/>
              </w:rPr>
              <w:t>thoại</w:t>
            </w:r>
            <w:proofErr w:type="spellEnd"/>
          </w:p>
        </w:tc>
      </w:tr>
      <w:tr w:rsidR="00E8539F" w:rsidRPr="00905CFF" w14:paraId="4ED4E439" w14:textId="77777777" w:rsidTr="00612AD6">
        <w:trPr>
          <w:trHeight w:val="1586"/>
        </w:trPr>
        <w:tc>
          <w:tcPr>
            <w:tcW w:w="2427" w:type="dxa"/>
          </w:tcPr>
          <w:p w14:paraId="71D863ED" w14:textId="77777777" w:rsidR="00E8539F" w:rsidRPr="00905CFF" w:rsidRDefault="00E8539F" w:rsidP="00612AD6">
            <w:pPr>
              <w:pStyle w:val="TableParagraph"/>
              <w:spacing w:line="360" w:lineRule="auto"/>
              <w:rPr>
                <w:sz w:val="26"/>
              </w:rPr>
            </w:pPr>
            <w:r w:rsidRPr="00905CFF">
              <w:rPr>
                <w:sz w:val="26"/>
              </w:rPr>
              <w:t>Luồng</w:t>
            </w:r>
            <w:r w:rsidRPr="00905CFF">
              <w:rPr>
                <w:spacing w:val="-14"/>
                <w:sz w:val="26"/>
              </w:rPr>
              <w:t xml:space="preserve"> </w:t>
            </w:r>
            <w:r w:rsidRPr="00905CFF">
              <w:rPr>
                <w:sz w:val="26"/>
              </w:rPr>
              <w:t>hoạt</w:t>
            </w:r>
            <w:r w:rsidRPr="00905CFF">
              <w:rPr>
                <w:spacing w:val="-12"/>
                <w:sz w:val="26"/>
              </w:rPr>
              <w:t xml:space="preserve"> </w:t>
            </w:r>
            <w:r w:rsidRPr="00905CFF">
              <w:rPr>
                <w:sz w:val="26"/>
              </w:rPr>
              <w:t>động</w:t>
            </w:r>
            <w:r w:rsidRPr="00905CFF">
              <w:rPr>
                <w:spacing w:val="-14"/>
                <w:sz w:val="26"/>
              </w:rPr>
              <w:t xml:space="preserve"> </w:t>
            </w:r>
            <w:r w:rsidRPr="00905CFF">
              <w:rPr>
                <w:sz w:val="26"/>
              </w:rPr>
              <w:t xml:space="preserve">cơ </w:t>
            </w:r>
            <w:r w:rsidRPr="00905CFF">
              <w:rPr>
                <w:spacing w:val="-4"/>
                <w:sz w:val="26"/>
              </w:rPr>
              <w:t>bản</w:t>
            </w:r>
          </w:p>
        </w:tc>
        <w:tc>
          <w:tcPr>
            <w:tcW w:w="6769" w:type="dxa"/>
          </w:tcPr>
          <w:p w14:paraId="157E5FE1" w14:textId="77777777" w:rsidR="00E8539F" w:rsidRPr="00905CFF" w:rsidRDefault="00E8539F" w:rsidP="00E8539F">
            <w:pPr>
              <w:pStyle w:val="TableParagraph"/>
              <w:numPr>
                <w:ilvl w:val="0"/>
                <w:numId w:val="57"/>
              </w:numPr>
              <w:tabs>
                <w:tab w:val="left" w:pos="299"/>
              </w:tabs>
              <w:ind w:left="299" w:hanging="194"/>
              <w:rPr>
                <w:sz w:val="26"/>
              </w:rPr>
            </w:pPr>
            <w:r w:rsidRPr="00905CFF">
              <w:rPr>
                <w:sz w:val="26"/>
              </w:rPr>
              <w:t>Hệ</w:t>
            </w:r>
            <w:r w:rsidRPr="00905CFF">
              <w:rPr>
                <w:spacing w:val="-5"/>
                <w:sz w:val="26"/>
              </w:rPr>
              <w:t xml:space="preserve"> </w:t>
            </w:r>
            <w:r w:rsidRPr="00905CFF">
              <w:rPr>
                <w:sz w:val="26"/>
              </w:rPr>
              <w:t>thống</w:t>
            </w:r>
            <w:r w:rsidRPr="00905CFF">
              <w:rPr>
                <w:spacing w:val="-2"/>
                <w:sz w:val="26"/>
              </w:rPr>
              <w:t xml:space="preserve"> </w:t>
            </w:r>
            <w:r w:rsidRPr="00905CFF">
              <w:rPr>
                <w:sz w:val="26"/>
              </w:rPr>
              <w:t>hiển</w:t>
            </w:r>
            <w:r w:rsidRPr="00905CFF">
              <w:rPr>
                <w:spacing w:val="-5"/>
                <w:sz w:val="26"/>
              </w:rPr>
              <w:t xml:space="preserve"> </w:t>
            </w:r>
            <w:r w:rsidRPr="00905CFF">
              <w:rPr>
                <w:sz w:val="26"/>
              </w:rPr>
              <w:t>thị</w:t>
            </w:r>
            <w:r w:rsidRPr="00905CFF">
              <w:rPr>
                <w:spacing w:val="-4"/>
                <w:sz w:val="26"/>
              </w:rPr>
              <w:t xml:space="preserve"> </w:t>
            </w:r>
            <w:r w:rsidRPr="00905CFF">
              <w:rPr>
                <w:sz w:val="26"/>
              </w:rPr>
              <w:t>giao</w:t>
            </w:r>
            <w:r w:rsidRPr="00905CFF">
              <w:rPr>
                <w:spacing w:val="-5"/>
                <w:sz w:val="26"/>
              </w:rPr>
              <w:t xml:space="preserve"> </w:t>
            </w:r>
            <w:r w:rsidRPr="00905CFF">
              <w:rPr>
                <w:sz w:val="26"/>
              </w:rPr>
              <w:t>diện</w:t>
            </w:r>
            <w:r w:rsidRPr="00905CFF">
              <w:rPr>
                <w:spacing w:val="-5"/>
                <w:sz w:val="26"/>
              </w:rPr>
              <w:t xml:space="preserve"> </w:t>
            </w:r>
            <w:proofErr w:type="spellStart"/>
            <w:r w:rsidRPr="00905CFF">
              <w:rPr>
                <w:sz w:val="26"/>
                <w:lang w:val="en-US"/>
              </w:rPr>
              <w:t>ký</w:t>
            </w:r>
            <w:proofErr w:type="spellEnd"/>
          </w:p>
          <w:p w14:paraId="2C30FA0E" w14:textId="77777777" w:rsidR="00E8539F" w:rsidRPr="00905CFF" w:rsidRDefault="00E8539F" w:rsidP="00E8539F">
            <w:pPr>
              <w:pStyle w:val="TableParagraph"/>
              <w:numPr>
                <w:ilvl w:val="0"/>
                <w:numId w:val="57"/>
              </w:numPr>
              <w:tabs>
                <w:tab w:val="left" w:pos="363"/>
              </w:tabs>
              <w:spacing w:before="210"/>
              <w:ind w:left="363" w:hanging="258"/>
              <w:rPr>
                <w:sz w:val="26"/>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pacing w:val="-2"/>
                <w:sz w:val="26"/>
              </w:rPr>
              <w:t xml:space="preserve"> </w:t>
            </w:r>
            <w:r w:rsidRPr="00905CFF">
              <w:rPr>
                <w:sz w:val="26"/>
              </w:rPr>
              <w:t>nhập</w:t>
            </w:r>
            <w:r w:rsidRPr="00905CFF">
              <w:rPr>
                <w:spacing w:val="-5"/>
                <w:sz w:val="26"/>
              </w:rPr>
              <w:t xml:space="preserve"> </w:t>
            </w:r>
            <w:proofErr w:type="spellStart"/>
            <w:r w:rsidRPr="00905CFF">
              <w:rPr>
                <w:sz w:val="26"/>
                <w:lang w:val="en-US"/>
              </w:rPr>
              <w:t>các</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của</w:t>
            </w:r>
            <w:proofErr w:type="spellEnd"/>
            <w:r w:rsidRPr="00905CFF">
              <w:rPr>
                <w:sz w:val="26"/>
                <w:lang w:val="en-US"/>
              </w:rPr>
              <w:t xml:space="preserve"> </w:t>
            </w:r>
            <w:proofErr w:type="spellStart"/>
            <w:r w:rsidRPr="00905CFF">
              <w:rPr>
                <w:sz w:val="26"/>
                <w:lang w:val="en-US"/>
              </w:rPr>
              <w:t>tài</w:t>
            </w:r>
            <w:proofErr w:type="spellEnd"/>
            <w:r w:rsidRPr="00905CFF">
              <w:rPr>
                <w:sz w:val="26"/>
                <w:lang w:val="en-US"/>
              </w:rPr>
              <w:t xml:space="preserve"> </w:t>
            </w:r>
            <w:proofErr w:type="spellStart"/>
            <w:r w:rsidRPr="00905CFF">
              <w:rPr>
                <w:sz w:val="26"/>
                <w:lang w:val="en-US"/>
              </w:rPr>
              <w:t>khoản</w:t>
            </w:r>
            <w:proofErr w:type="spellEnd"/>
            <w:r w:rsidRPr="00905CFF">
              <w:rPr>
                <w:sz w:val="26"/>
                <w:lang w:val="en-US"/>
              </w:rPr>
              <w:t xml:space="preserve">: </w:t>
            </w:r>
            <w:proofErr w:type="spellStart"/>
            <w:r w:rsidRPr="00905CFF">
              <w:rPr>
                <w:sz w:val="26"/>
                <w:lang w:val="en-US"/>
              </w:rPr>
              <w:t>tên</w:t>
            </w:r>
            <w:proofErr w:type="spellEnd"/>
            <w:r w:rsidRPr="00905CFF">
              <w:rPr>
                <w:sz w:val="26"/>
                <w:lang w:val="en-US"/>
              </w:rPr>
              <w:t xml:space="preserve">, email, </w:t>
            </w:r>
            <w:proofErr w:type="spellStart"/>
            <w:r w:rsidRPr="00905CFF">
              <w:rPr>
                <w:sz w:val="26"/>
                <w:lang w:val="en-US"/>
              </w:rPr>
              <w:t>số</w:t>
            </w:r>
            <w:proofErr w:type="spellEnd"/>
            <w:r w:rsidRPr="00905CFF">
              <w:rPr>
                <w:sz w:val="26"/>
                <w:lang w:val="en-US"/>
              </w:rPr>
              <w:t xml:space="preserve"> </w:t>
            </w:r>
            <w:proofErr w:type="spellStart"/>
            <w:r w:rsidRPr="00905CFF">
              <w:rPr>
                <w:sz w:val="26"/>
                <w:lang w:val="en-US"/>
              </w:rPr>
              <w:t>điện</w:t>
            </w:r>
            <w:proofErr w:type="spellEnd"/>
            <w:r w:rsidRPr="00905CFF">
              <w:rPr>
                <w:sz w:val="26"/>
                <w:lang w:val="en-US"/>
              </w:rPr>
              <w:t xml:space="preserve"> </w:t>
            </w:r>
            <w:proofErr w:type="spellStart"/>
            <w:r w:rsidRPr="00905CFF">
              <w:rPr>
                <w:sz w:val="26"/>
                <w:lang w:val="en-US"/>
              </w:rPr>
              <w:t>thoại</w:t>
            </w:r>
            <w:proofErr w:type="spellEnd"/>
            <w:r w:rsidRPr="00905CFF">
              <w:rPr>
                <w:sz w:val="26"/>
                <w:lang w:val="en-US"/>
              </w:rPr>
              <w:t xml:space="preserve">, </w:t>
            </w:r>
            <w:proofErr w:type="spellStart"/>
            <w:r w:rsidRPr="00905CFF">
              <w:rPr>
                <w:sz w:val="26"/>
                <w:lang w:val="en-US"/>
              </w:rPr>
              <w:t>mật</w:t>
            </w:r>
            <w:proofErr w:type="spellEnd"/>
            <w:r w:rsidRPr="00905CFF">
              <w:rPr>
                <w:sz w:val="26"/>
                <w:lang w:val="en-US"/>
              </w:rPr>
              <w:t xml:space="preserve"> </w:t>
            </w:r>
            <w:proofErr w:type="spellStart"/>
            <w:r w:rsidRPr="00905CFF">
              <w:rPr>
                <w:sz w:val="26"/>
                <w:lang w:val="en-US"/>
              </w:rPr>
              <w:t>khẩu</w:t>
            </w:r>
            <w:proofErr w:type="spellEnd"/>
          </w:p>
          <w:p w14:paraId="6DF5B137" w14:textId="77777777" w:rsidR="00E8539F" w:rsidRPr="00905CFF" w:rsidRDefault="00E8539F" w:rsidP="00E8539F">
            <w:pPr>
              <w:pStyle w:val="TableParagraph"/>
              <w:numPr>
                <w:ilvl w:val="0"/>
                <w:numId w:val="57"/>
              </w:numPr>
              <w:tabs>
                <w:tab w:val="left" w:pos="299"/>
              </w:tabs>
              <w:spacing w:before="210"/>
              <w:ind w:left="299" w:hanging="194"/>
              <w:rPr>
                <w:sz w:val="26"/>
              </w:rPr>
            </w:pPr>
            <w:r w:rsidRPr="00905CFF">
              <w:rPr>
                <w:sz w:val="26"/>
              </w:rPr>
              <w:t>Hệ</w:t>
            </w:r>
            <w:r w:rsidRPr="00905CFF">
              <w:rPr>
                <w:spacing w:val="-5"/>
                <w:sz w:val="26"/>
              </w:rPr>
              <w:t xml:space="preserve"> </w:t>
            </w:r>
            <w:r w:rsidRPr="00905CFF">
              <w:rPr>
                <w:sz w:val="26"/>
              </w:rPr>
              <w:t>thống</w:t>
            </w:r>
            <w:r w:rsidRPr="00905CFF">
              <w:rPr>
                <w:spacing w:val="-1"/>
                <w:sz w:val="26"/>
              </w:rPr>
              <w:t xml:space="preserve"> </w:t>
            </w:r>
            <w:r w:rsidRPr="00905CFF">
              <w:rPr>
                <w:sz w:val="26"/>
              </w:rPr>
              <w:t>kiểm</w:t>
            </w:r>
            <w:r w:rsidRPr="00905CFF">
              <w:rPr>
                <w:spacing w:val="-7"/>
                <w:sz w:val="26"/>
              </w:rPr>
              <w:t xml:space="preserve"> </w:t>
            </w:r>
            <w:r w:rsidRPr="00905CFF">
              <w:rPr>
                <w:sz w:val="26"/>
              </w:rPr>
              <w:t>tra</w:t>
            </w:r>
            <w:r w:rsidRPr="00905CFF">
              <w:rPr>
                <w:spacing w:val="-4"/>
                <w:sz w:val="26"/>
              </w:rPr>
              <w:t xml:space="preserve"> </w:t>
            </w:r>
            <w:proofErr w:type="spellStart"/>
            <w:r w:rsidRPr="00905CFF">
              <w:rPr>
                <w:sz w:val="26"/>
                <w:lang w:val="en-US"/>
              </w:rPr>
              <w:t>định</w:t>
            </w:r>
            <w:proofErr w:type="spellEnd"/>
            <w:r w:rsidRPr="00905CFF">
              <w:rPr>
                <w:sz w:val="26"/>
                <w:lang w:val="en-US"/>
              </w:rPr>
              <w:t xml:space="preserve"> </w:t>
            </w:r>
            <w:proofErr w:type="spellStart"/>
            <w:r w:rsidRPr="00905CFF">
              <w:rPr>
                <w:sz w:val="26"/>
                <w:lang w:val="en-US"/>
              </w:rPr>
              <w:t>dạng</w:t>
            </w:r>
            <w:proofErr w:type="spellEnd"/>
            <w:r w:rsidRPr="00905CFF">
              <w:rPr>
                <w:sz w:val="26"/>
                <w:lang w:val="en-US"/>
              </w:rPr>
              <w:t xml:space="preserve"> </w:t>
            </w:r>
            <w:proofErr w:type="spellStart"/>
            <w:r w:rsidRPr="00905CFF">
              <w:rPr>
                <w:sz w:val="26"/>
                <w:lang w:val="en-US"/>
              </w:rPr>
              <w:t>các</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w:t>
            </w:r>
          </w:p>
          <w:p w14:paraId="059C8BC9" w14:textId="77777777" w:rsidR="00E8539F" w:rsidRPr="00905CFF" w:rsidRDefault="00E8539F" w:rsidP="00E8539F">
            <w:pPr>
              <w:pStyle w:val="TableParagraph"/>
              <w:numPr>
                <w:ilvl w:val="0"/>
                <w:numId w:val="57"/>
              </w:numPr>
              <w:tabs>
                <w:tab w:val="left" w:pos="299"/>
              </w:tabs>
              <w:spacing w:before="210"/>
              <w:ind w:left="299" w:hanging="194"/>
              <w:rPr>
                <w:sz w:val="26"/>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sửa</w:t>
            </w:r>
            <w:proofErr w:type="spellEnd"/>
            <w:r w:rsidRPr="00905CFF">
              <w:rPr>
                <w:sz w:val="26"/>
                <w:lang w:val="en-US"/>
              </w:rPr>
              <w:t xml:space="preserve"> </w:t>
            </w:r>
            <w:proofErr w:type="spellStart"/>
            <w:r w:rsidRPr="00905CFF">
              <w:rPr>
                <w:sz w:val="26"/>
                <w:lang w:val="en-US"/>
              </w:rPr>
              <w:t>các</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cho</w:t>
            </w:r>
            <w:proofErr w:type="spellEnd"/>
            <w:r w:rsidRPr="00905CFF">
              <w:rPr>
                <w:sz w:val="26"/>
                <w:lang w:val="en-US"/>
              </w:rPr>
              <w:t xml:space="preserve"> </w:t>
            </w:r>
            <w:proofErr w:type="spellStart"/>
            <w:r w:rsidRPr="00905CFF">
              <w:rPr>
                <w:sz w:val="26"/>
                <w:lang w:val="en-US"/>
              </w:rPr>
              <w:t>đúng</w:t>
            </w:r>
            <w:proofErr w:type="spellEnd"/>
            <w:r w:rsidRPr="00905CFF">
              <w:rPr>
                <w:sz w:val="26"/>
                <w:lang w:val="en-US"/>
              </w:rPr>
              <w:t xml:space="preserve"> </w:t>
            </w:r>
            <w:proofErr w:type="spellStart"/>
            <w:r w:rsidRPr="00905CFF">
              <w:rPr>
                <w:sz w:val="26"/>
                <w:lang w:val="en-US"/>
              </w:rPr>
              <w:t>định</w:t>
            </w:r>
            <w:proofErr w:type="spellEnd"/>
            <w:r w:rsidRPr="00905CFF">
              <w:rPr>
                <w:sz w:val="26"/>
                <w:lang w:val="en-US"/>
              </w:rPr>
              <w:t xml:space="preserve"> </w:t>
            </w:r>
            <w:proofErr w:type="spellStart"/>
            <w:r w:rsidRPr="00905CFF">
              <w:rPr>
                <w:sz w:val="26"/>
                <w:lang w:val="en-US"/>
              </w:rPr>
              <w:t>dạng</w:t>
            </w:r>
            <w:proofErr w:type="spellEnd"/>
            <w:r w:rsidRPr="00905CFF">
              <w:rPr>
                <w:sz w:val="26"/>
                <w:lang w:val="en-US"/>
              </w:rPr>
              <w:t xml:space="preserve">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gửi</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w:t>
            </w:r>
          </w:p>
          <w:p w14:paraId="61AB5AC9" w14:textId="77777777" w:rsidR="00E8539F" w:rsidRPr="00905CFF" w:rsidRDefault="00E8539F" w:rsidP="00E8539F">
            <w:pPr>
              <w:pStyle w:val="TableParagraph"/>
              <w:numPr>
                <w:ilvl w:val="0"/>
                <w:numId w:val="57"/>
              </w:numPr>
              <w:tabs>
                <w:tab w:val="left" w:pos="299"/>
              </w:tabs>
              <w:spacing w:before="210"/>
              <w:ind w:left="299" w:hanging="194"/>
              <w:rPr>
                <w:sz w:val="26"/>
              </w:rPr>
            </w:pP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kiểm</w:t>
            </w:r>
            <w:proofErr w:type="spellEnd"/>
            <w:r w:rsidRPr="00905CFF">
              <w:rPr>
                <w:sz w:val="26"/>
                <w:lang w:val="en-US"/>
              </w:rPr>
              <w:t xml:space="preserve"> </w:t>
            </w:r>
            <w:proofErr w:type="spellStart"/>
            <w:r w:rsidRPr="00905CFF">
              <w:rPr>
                <w:sz w:val="26"/>
                <w:lang w:val="en-US"/>
              </w:rPr>
              <w:t>tra</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gửi</w:t>
            </w:r>
            <w:proofErr w:type="spellEnd"/>
            <w:r w:rsidRPr="00905CFF">
              <w:rPr>
                <w:sz w:val="26"/>
                <w:lang w:val="en-US"/>
              </w:rPr>
              <w:t xml:space="preserve"> email </w:t>
            </w:r>
            <w:proofErr w:type="spellStart"/>
            <w:r w:rsidRPr="00905CFF">
              <w:rPr>
                <w:sz w:val="26"/>
                <w:lang w:val="en-US"/>
              </w:rPr>
              <w:t>xác</w:t>
            </w:r>
            <w:proofErr w:type="spellEnd"/>
            <w:r w:rsidRPr="00905CFF">
              <w:rPr>
                <w:sz w:val="26"/>
                <w:lang w:val="en-US"/>
              </w:rPr>
              <w:t xml:space="preserve"> </w:t>
            </w:r>
            <w:proofErr w:type="spellStart"/>
            <w:r w:rsidRPr="00905CFF">
              <w:rPr>
                <w:sz w:val="26"/>
                <w:lang w:val="en-US"/>
              </w:rPr>
              <w:t>nhận</w:t>
            </w:r>
            <w:proofErr w:type="spellEnd"/>
          </w:p>
          <w:p w14:paraId="05C6B6C7" w14:textId="77777777" w:rsidR="00E8539F" w:rsidRPr="00905CFF" w:rsidRDefault="00E8539F" w:rsidP="00E8539F">
            <w:pPr>
              <w:pStyle w:val="TableParagraph"/>
              <w:numPr>
                <w:ilvl w:val="0"/>
                <w:numId w:val="57"/>
              </w:numPr>
              <w:tabs>
                <w:tab w:val="left" w:pos="299"/>
              </w:tabs>
              <w:spacing w:before="210"/>
              <w:ind w:left="299" w:hanging="194"/>
              <w:rPr>
                <w:sz w:val="26"/>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truy</w:t>
            </w:r>
            <w:proofErr w:type="spellEnd"/>
            <w:r w:rsidRPr="00905CFF">
              <w:rPr>
                <w:sz w:val="26"/>
                <w:lang w:val="en-US"/>
              </w:rPr>
              <w:t xml:space="preserve"> </w:t>
            </w:r>
            <w:proofErr w:type="spellStart"/>
            <w:r w:rsidRPr="00905CFF">
              <w:rPr>
                <w:sz w:val="26"/>
                <w:lang w:val="en-US"/>
              </w:rPr>
              <w:t>cập</w:t>
            </w:r>
            <w:proofErr w:type="spellEnd"/>
            <w:r w:rsidRPr="00905CFF">
              <w:rPr>
                <w:sz w:val="26"/>
                <w:lang w:val="en-US"/>
              </w:rPr>
              <w:t xml:space="preserve"> email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xác</w:t>
            </w:r>
            <w:proofErr w:type="spellEnd"/>
            <w:r w:rsidRPr="00905CFF">
              <w:rPr>
                <w:sz w:val="26"/>
                <w:lang w:val="en-US"/>
              </w:rPr>
              <w:t xml:space="preserve"> </w:t>
            </w:r>
            <w:proofErr w:type="spellStart"/>
            <w:r w:rsidRPr="00905CFF">
              <w:rPr>
                <w:sz w:val="26"/>
                <w:lang w:val="en-US"/>
              </w:rPr>
              <w:t>nhận</w:t>
            </w:r>
            <w:proofErr w:type="spellEnd"/>
          </w:p>
          <w:p w14:paraId="335E9708" w14:textId="77777777" w:rsidR="00E8539F" w:rsidRPr="00905CFF" w:rsidRDefault="00E8539F" w:rsidP="00E8539F">
            <w:pPr>
              <w:pStyle w:val="TableParagraph"/>
              <w:numPr>
                <w:ilvl w:val="0"/>
                <w:numId w:val="57"/>
              </w:numPr>
              <w:tabs>
                <w:tab w:val="left" w:pos="299"/>
              </w:tabs>
              <w:spacing w:before="210"/>
              <w:ind w:left="299" w:hanging="194"/>
              <w:rPr>
                <w:sz w:val="26"/>
              </w:rPr>
            </w:pP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điều</w:t>
            </w:r>
            <w:proofErr w:type="spellEnd"/>
            <w:r w:rsidRPr="00905CFF">
              <w:rPr>
                <w:sz w:val="26"/>
                <w:lang w:val="en-US"/>
              </w:rPr>
              <w:t xml:space="preserve"> </w:t>
            </w:r>
            <w:proofErr w:type="spellStart"/>
            <w:r w:rsidRPr="00905CFF">
              <w:rPr>
                <w:sz w:val="26"/>
                <w:lang w:val="en-US"/>
              </w:rPr>
              <w:t>hướng</w:t>
            </w:r>
            <w:proofErr w:type="spellEnd"/>
            <w:r w:rsidRPr="00905CFF">
              <w:rPr>
                <w:sz w:val="26"/>
                <w:lang w:val="en-US"/>
              </w:rPr>
              <w:t xml:space="preserve"> </w:t>
            </w:r>
            <w:proofErr w:type="spellStart"/>
            <w:r w:rsidRPr="00905CFF">
              <w:rPr>
                <w:sz w:val="26"/>
                <w:lang w:val="en-US"/>
              </w:rPr>
              <w:t>về</w:t>
            </w:r>
            <w:proofErr w:type="spellEnd"/>
            <w:r w:rsidRPr="00905CFF">
              <w:rPr>
                <w:sz w:val="26"/>
                <w:lang w:val="en-US"/>
              </w:rPr>
              <w:t xml:space="preserve"> </w:t>
            </w:r>
            <w:proofErr w:type="spellStart"/>
            <w:r w:rsidRPr="00905CFF">
              <w:rPr>
                <w:sz w:val="26"/>
                <w:lang w:val="en-US"/>
              </w:rPr>
              <w:t>trang</w:t>
            </w:r>
            <w:proofErr w:type="spellEnd"/>
            <w:r w:rsidRPr="00905CFF">
              <w:rPr>
                <w:sz w:val="26"/>
                <w:lang w:val="en-US"/>
              </w:rPr>
              <w:t xml:space="preserve"> </w:t>
            </w:r>
            <w:proofErr w:type="spellStart"/>
            <w:r w:rsidRPr="00905CFF">
              <w:rPr>
                <w:sz w:val="26"/>
                <w:lang w:val="en-US"/>
              </w:rPr>
              <w:t>đăng</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w:t>
            </w:r>
            <w:proofErr w:type="spellStart"/>
            <w:r w:rsidRPr="00905CFF">
              <w:rPr>
                <w:sz w:val="26"/>
                <w:lang w:val="en-US"/>
              </w:rPr>
              <w:t>lưu</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tài</w:t>
            </w:r>
            <w:proofErr w:type="spellEnd"/>
            <w:r w:rsidRPr="00905CFF">
              <w:rPr>
                <w:sz w:val="26"/>
                <w:lang w:val="en-US"/>
              </w:rPr>
              <w:t xml:space="preserve"> </w:t>
            </w:r>
            <w:proofErr w:type="spellStart"/>
            <w:r w:rsidRPr="00905CFF">
              <w:rPr>
                <w:sz w:val="26"/>
                <w:lang w:val="en-US"/>
              </w:rPr>
              <w:t>khoản</w:t>
            </w:r>
            <w:proofErr w:type="spellEnd"/>
            <w:r w:rsidRPr="00905CFF">
              <w:rPr>
                <w:sz w:val="26"/>
                <w:lang w:val="en-US"/>
              </w:rPr>
              <w:t xml:space="preserve"> </w:t>
            </w:r>
            <w:proofErr w:type="spellStart"/>
            <w:r w:rsidRPr="00905CFF">
              <w:rPr>
                <w:sz w:val="26"/>
                <w:lang w:val="en-US"/>
              </w:rPr>
              <w:t>vào</w:t>
            </w:r>
            <w:proofErr w:type="spellEnd"/>
            <w:r w:rsidRPr="00905CFF">
              <w:rPr>
                <w:sz w:val="26"/>
                <w:lang w:val="en-US"/>
              </w:rPr>
              <w:t xml:space="preserve"> CSDL</w:t>
            </w:r>
          </w:p>
        </w:tc>
      </w:tr>
      <w:tr w:rsidR="00E8539F" w:rsidRPr="00905CFF" w14:paraId="5C5492A3" w14:textId="77777777" w:rsidTr="00612AD6">
        <w:trPr>
          <w:trHeight w:val="1586"/>
        </w:trPr>
        <w:tc>
          <w:tcPr>
            <w:tcW w:w="2427" w:type="dxa"/>
          </w:tcPr>
          <w:p w14:paraId="58444223" w14:textId="77777777" w:rsidR="00E8539F" w:rsidRPr="00905CFF" w:rsidRDefault="00E8539F" w:rsidP="00612AD6">
            <w:pPr>
              <w:pStyle w:val="TableParagraph"/>
              <w:spacing w:line="360" w:lineRule="auto"/>
              <w:rPr>
                <w:sz w:val="26"/>
              </w:rPr>
            </w:pPr>
            <w:r w:rsidRPr="00905CFF">
              <w:rPr>
                <w:sz w:val="26"/>
              </w:rPr>
              <w:t>Ngoại</w:t>
            </w:r>
            <w:r w:rsidRPr="00905CFF">
              <w:rPr>
                <w:spacing w:val="-8"/>
                <w:sz w:val="26"/>
              </w:rPr>
              <w:t xml:space="preserve"> </w:t>
            </w:r>
            <w:r w:rsidRPr="00905CFF">
              <w:rPr>
                <w:spacing w:val="-5"/>
                <w:sz w:val="26"/>
              </w:rPr>
              <w:t>lệ</w:t>
            </w:r>
          </w:p>
        </w:tc>
        <w:tc>
          <w:tcPr>
            <w:tcW w:w="6769" w:type="dxa"/>
          </w:tcPr>
          <w:p w14:paraId="4DAA13FA" w14:textId="77777777" w:rsidR="00E8539F" w:rsidRPr="00905CFF" w:rsidRDefault="00E8539F" w:rsidP="00612AD6">
            <w:pPr>
              <w:pStyle w:val="TableParagraph"/>
              <w:spacing w:before="54"/>
              <w:ind w:left="105"/>
              <w:rPr>
                <w:sz w:val="26"/>
                <w:lang w:val="en-US"/>
              </w:rPr>
            </w:pPr>
            <w:r w:rsidRPr="00905CFF">
              <w:rPr>
                <w:sz w:val="26"/>
                <w:lang w:val="en-US"/>
              </w:rPr>
              <w:t xml:space="preserve">5.1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báo</w:t>
            </w:r>
            <w:proofErr w:type="spellEnd"/>
            <w:r w:rsidRPr="00905CFF">
              <w:rPr>
                <w:sz w:val="26"/>
                <w:lang w:val="en-US"/>
              </w:rPr>
              <w:t xml:space="preserve"> </w:t>
            </w:r>
            <w:proofErr w:type="spellStart"/>
            <w:r w:rsidRPr="00905CFF">
              <w:rPr>
                <w:sz w:val="26"/>
                <w:lang w:val="en-US"/>
              </w:rPr>
              <w:t>lỗi</w:t>
            </w:r>
            <w:proofErr w:type="spellEnd"/>
            <w:r w:rsidRPr="00905CFF">
              <w:rPr>
                <w:sz w:val="26"/>
                <w:lang w:val="en-US"/>
              </w:rPr>
              <w:t xml:space="preserve"> do email </w:t>
            </w:r>
            <w:proofErr w:type="spellStart"/>
            <w:r w:rsidRPr="00905CFF">
              <w:rPr>
                <w:sz w:val="26"/>
                <w:lang w:val="en-US"/>
              </w:rPr>
              <w:t>đã</w:t>
            </w:r>
            <w:proofErr w:type="spellEnd"/>
            <w:r w:rsidRPr="00905CFF">
              <w:rPr>
                <w:sz w:val="26"/>
                <w:lang w:val="en-US"/>
              </w:rPr>
              <w:t xml:space="preserve"> </w:t>
            </w:r>
            <w:proofErr w:type="spellStart"/>
            <w:r w:rsidRPr="00905CFF">
              <w:rPr>
                <w:sz w:val="26"/>
                <w:lang w:val="en-US"/>
              </w:rPr>
              <w:t>được</w:t>
            </w:r>
            <w:proofErr w:type="spellEnd"/>
            <w:r w:rsidRPr="00905CFF">
              <w:rPr>
                <w:sz w:val="26"/>
                <w:lang w:val="en-US"/>
              </w:rPr>
              <w:t xml:space="preserve"> </w:t>
            </w:r>
            <w:proofErr w:type="spellStart"/>
            <w:r w:rsidRPr="00905CFF">
              <w:rPr>
                <w:sz w:val="26"/>
                <w:lang w:val="en-US"/>
              </w:rPr>
              <w:t>đăng</w:t>
            </w:r>
            <w:proofErr w:type="spellEnd"/>
            <w:r w:rsidRPr="00905CFF">
              <w:rPr>
                <w:sz w:val="26"/>
                <w:lang w:val="en-US"/>
              </w:rPr>
              <w:t xml:space="preserve"> </w:t>
            </w:r>
            <w:proofErr w:type="spellStart"/>
            <w:r w:rsidRPr="00905CFF">
              <w:rPr>
                <w:sz w:val="26"/>
                <w:lang w:val="en-US"/>
              </w:rPr>
              <w:t>ký</w:t>
            </w:r>
            <w:proofErr w:type="spellEnd"/>
            <w:r w:rsidRPr="00905CFF">
              <w:rPr>
                <w:sz w:val="26"/>
                <w:lang w:val="en-US"/>
              </w:rPr>
              <w:t xml:space="preserve"> </w:t>
            </w:r>
            <w:proofErr w:type="spellStart"/>
            <w:r w:rsidRPr="00905CFF">
              <w:rPr>
                <w:sz w:val="26"/>
                <w:lang w:val="en-US"/>
              </w:rPr>
              <w:t>trước</w:t>
            </w:r>
            <w:proofErr w:type="spellEnd"/>
            <w:r w:rsidRPr="00905CFF">
              <w:rPr>
                <w:sz w:val="26"/>
                <w:lang w:val="en-US"/>
              </w:rPr>
              <w:t xml:space="preserve"> </w:t>
            </w:r>
            <w:proofErr w:type="spellStart"/>
            <w:r w:rsidRPr="00905CFF">
              <w:rPr>
                <w:sz w:val="26"/>
                <w:lang w:val="en-US"/>
              </w:rPr>
              <w:t>đó</w:t>
            </w:r>
            <w:proofErr w:type="spellEnd"/>
            <w:r w:rsidRPr="00905CFF">
              <w:rPr>
                <w:sz w:val="26"/>
                <w:lang w:val="en-US"/>
              </w:rPr>
              <w:t xml:space="preserve"> </w:t>
            </w:r>
          </w:p>
          <w:p w14:paraId="10CD40CE" w14:textId="77777777" w:rsidR="00E8539F" w:rsidRPr="00905CFF" w:rsidRDefault="00E8539F" w:rsidP="00612AD6">
            <w:pPr>
              <w:pStyle w:val="TableParagraph"/>
              <w:spacing w:before="54"/>
              <w:ind w:left="105"/>
              <w:rPr>
                <w:spacing w:val="-4"/>
                <w:sz w:val="26"/>
                <w:lang w:val="en-US"/>
              </w:rPr>
            </w:pPr>
            <w:r w:rsidRPr="00905CFF">
              <w:rPr>
                <w:spacing w:val="-4"/>
                <w:sz w:val="26"/>
                <w:lang w:val="en-US"/>
              </w:rPr>
              <w:t xml:space="preserve">5.2 Quay </w:t>
            </w:r>
            <w:proofErr w:type="spellStart"/>
            <w:r w:rsidRPr="00905CFF">
              <w:rPr>
                <w:spacing w:val="-4"/>
                <w:sz w:val="26"/>
                <w:lang w:val="en-US"/>
              </w:rPr>
              <w:t>lại</w:t>
            </w:r>
            <w:proofErr w:type="spellEnd"/>
            <w:r w:rsidRPr="00905CFF">
              <w:rPr>
                <w:spacing w:val="-4"/>
                <w:sz w:val="26"/>
                <w:lang w:val="en-US"/>
              </w:rPr>
              <w:t xml:space="preserve"> </w:t>
            </w:r>
            <w:proofErr w:type="spellStart"/>
            <w:r w:rsidRPr="00905CFF">
              <w:rPr>
                <w:spacing w:val="-4"/>
                <w:sz w:val="26"/>
                <w:lang w:val="en-US"/>
              </w:rPr>
              <w:t>bước</w:t>
            </w:r>
            <w:proofErr w:type="spellEnd"/>
            <w:r w:rsidRPr="00905CFF">
              <w:rPr>
                <w:spacing w:val="-4"/>
                <w:sz w:val="26"/>
                <w:lang w:val="en-US"/>
              </w:rPr>
              <w:t xml:space="preserve"> 2</w:t>
            </w:r>
          </w:p>
          <w:p w14:paraId="2D3BD04A" w14:textId="77777777" w:rsidR="00E8539F" w:rsidRPr="00905CFF" w:rsidRDefault="00E8539F" w:rsidP="00612AD6">
            <w:pPr>
              <w:pStyle w:val="TableParagraph"/>
              <w:spacing w:before="54"/>
              <w:ind w:left="105"/>
              <w:rPr>
                <w:spacing w:val="-4"/>
                <w:sz w:val="26"/>
                <w:lang w:val="en-US"/>
              </w:rPr>
            </w:pPr>
            <w:r w:rsidRPr="00905CFF">
              <w:rPr>
                <w:spacing w:val="-4"/>
                <w:sz w:val="26"/>
                <w:lang w:val="en-US"/>
              </w:rPr>
              <w:t xml:space="preserve">6.1 </w:t>
            </w:r>
            <w:proofErr w:type="spellStart"/>
            <w:r w:rsidRPr="00905CFF">
              <w:rPr>
                <w:spacing w:val="-4"/>
                <w:sz w:val="26"/>
                <w:lang w:val="en-US"/>
              </w:rPr>
              <w:t>Người</w:t>
            </w:r>
            <w:proofErr w:type="spellEnd"/>
            <w:r w:rsidRPr="00905CFF">
              <w:rPr>
                <w:spacing w:val="-4"/>
                <w:sz w:val="26"/>
                <w:lang w:val="en-US"/>
              </w:rPr>
              <w:t xml:space="preserve"> </w:t>
            </w:r>
            <w:proofErr w:type="spellStart"/>
            <w:r w:rsidRPr="00905CFF">
              <w:rPr>
                <w:spacing w:val="-4"/>
                <w:sz w:val="26"/>
                <w:lang w:val="en-US"/>
              </w:rPr>
              <w:t>dùng</w:t>
            </w:r>
            <w:proofErr w:type="spellEnd"/>
            <w:r w:rsidRPr="00905CFF">
              <w:rPr>
                <w:spacing w:val="-4"/>
                <w:sz w:val="26"/>
                <w:lang w:val="en-US"/>
              </w:rPr>
              <w:t xml:space="preserve"> </w:t>
            </w:r>
            <w:proofErr w:type="spellStart"/>
            <w:r w:rsidRPr="00905CFF">
              <w:rPr>
                <w:spacing w:val="-4"/>
                <w:sz w:val="26"/>
                <w:lang w:val="en-US"/>
              </w:rPr>
              <w:t>không</w:t>
            </w:r>
            <w:proofErr w:type="spellEnd"/>
            <w:r w:rsidRPr="00905CFF">
              <w:rPr>
                <w:spacing w:val="-4"/>
                <w:sz w:val="26"/>
                <w:lang w:val="en-US"/>
              </w:rPr>
              <w:t xml:space="preserve"> </w:t>
            </w:r>
            <w:proofErr w:type="spellStart"/>
            <w:r w:rsidRPr="00905CFF">
              <w:rPr>
                <w:spacing w:val="-4"/>
                <w:sz w:val="26"/>
                <w:lang w:val="en-US"/>
              </w:rPr>
              <w:t>xác</w:t>
            </w:r>
            <w:proofErr w:type="spellEnd"/>
            <w:r w:rsidRPr="00905CFF">
              <w:rPr>
                <w:spacing w:val="-4"/>
                <w:sz w:val="26"/>
                <w:lang w:val="en-US"/>
              </w:rPr>
              <w:t xml:space="preserve"> </w:t>
            </w:r>
            <w:proofErr w:type="spellStart"/>
            <w:r w:rsidRPr="00905CFF">
              <w:rPr>
                <w:spacing w:val="-4"/>
                <w:sz w:val="26"/>
                <w:lang w:val="en-US"/>
              </w:rPr>
              <w:t>nhận</w:t>
            </w:r>
            <w:proofErr w:type="spellEnd"/>
            <w:r w:rsidRPr="00905CFF">
              <w:rPr>
                <w:spacing w:val="-4"/>
                <w:sz w:val="26"/>
                <w:lang w:val="en-US"/>
              </w:rPr>
              <w:t xml:space="preserve"> email </w:t>
            </w:r>
            <w:proofErr w:type="spellStart"/>
            <w:r w:rsidRPr="00905CFF">
              <w:rPr>
                <w:spacing w:val="-4"/>
                <w:sz w:val="26"/>
                <w:lang w:val="en-US"/>
              </w:rPr>
              <w:t>hoặc</w:t>
            </w:r>
            <w:proofErr w:type="spellEnd"/>
            <w:r w:rsidRPr="00905CFF">
              <w:rPr>
                <w:spacing w:val="-4"/>
                <w:sz w:val="26"/>
                <w:lang w:val="en-US"/>
              </w:rPr>
              <w:t xml:space="preserve"> </w:t>
            </w:r>
            <w:proofErr w:type="spellStart"/>
            <w:r w:rsidRPr="00905CFF">
              <w:rPr>
                <w:spacing w:val="-4"/>
                <w:sz w:val="26"/>
                <w:lang w:val="en-US"/>
              </w:rPr>
              <w:t>xác</w:t>
            </w:r>
            <w:proofErr w:type="spellEnd"/>
            <w:r w:rsidRPr="00905CFF">
              <w:rPr>
                <w:spacing w:val="-4"/>
                <w:sz w:val="26"/>
                <w:lang w:val="en-US"/>
              </w:rPr>
              <w:t xml:space="preserve"> </w:t>
            </w:r>
            <w:proofErr w:type="spellStart"/>
            <w:r w:rsidRPr="00905CFF">
              <w:rPr>
                <w:spacing w:val="-4"/>
                <w:sz w:val="26"/>
                <w:lang w:val="en-US"/>
              </w:rPr>
              <w:t>nhận</w:t>
            </w:r>
            <w:proofErr w:type="spellEnd"/>
            <w:r w:rsidRPr="00905CFF">
              <w:rPr>
                <w:spacing w:val="-4"/>
                <w:sz w:val="26"/>
                <w:lang w:val="en-US"/>
              </w:rPr>
              <w:t xml:space="preserve"> </w:t>
            </w:r>
            <w:proofErr w:type="spellStart"/>
            <w:r w:rsidRPr="00905CFF">
              <w:rPr>
                <w:spacing w:val="-4"/>
                <w:sz w:val="26"/>
                <w:lang w:val="en-US"/>
              </w:rPr>
              <w:t>khi</w:t>
            </w:r>
            <w:proofErr w:type="spellEnd"/>
            <w:r w:rsidRPr="00905CFF">
              <w:rPr>
                <w:spacing w:val="-4"/>
                <w:sz w:val="26"/>
                <w:lang w:val="en-US"/>
              </w:rPr>
              <w:t xml:space="preserve"> </w:t>
            </w:r>
            <w:proofErr w:type="spellStart"/>
            <w:r w:rsidRPr="00905CFF">
              <w:rPr>
                <w:spacing w:val="-4"/>
                <w:sz w:val="26"/>
                <w:lang w:val="en-US"/>
              </w:rPr>
              <w:t>quá</w:t>
            </w:r>
            <w:proofErr w:type="spellEnd"/>
            <w:r w:rsidRPr="00905CFF">
              <w:rPr>
                <w:spacing w:val="-4"/>
                <w:sz w:val="26"/>
                <w:lang w:val="en-US"/>
              </w:rPr>
              <w:t xml:space="preserve"> </w:t>
            </w:r>
            <w:proofErr w:type="spellStart"/>
            <w:r w:rsidRPr="00905CFF">
              <w:rPr>
                <w:spacing w:val="-4"/>
                <w:sz w:val="26"/>
                <w:lang w:val="en-US"/>
              </w:rPr>
              <w:t>thời</w:t>
            </w:r>
            <w:proofErr w:type="spellEnd"/>
            <w:r w:rsidRPr="00905CFF">
              <w:rPr>
                <w:spacing w:val="-4"/>
                <w:sz w:val="26"/>
                <w:lang w:val="en-US"/>
              </w:rPr>
              <w:t xml:space="preserve"> </w:t>
            </w:r>
            <w:proofErr w:type="spellStart"/>
            <w:r w:rsidRPr="00905CFF">
              <w:rPr>
                <w:spacing w:val="-4"/>
                <w:sz w:val="26"/>
                <w:lang w:val="en-US"/>
              </w:rPr>
              <w:t>hạn</w:t>
            </w:r>
            <w:proofErr w:type="spellEnd"/>
          </w:p>
          <w:p w14:paraId="6AB27C39" w14:textId="77777777" w:rsidR="00E8539F" w:rsidRPr="00905CFF" w:rsidRDefault="00E8539F" w:rsidP="00E8539F">
            <w:pPr>
              <w:pStyle w:val="TableParagraph"/>
              <w:numPr>
                <w:ilvl w:val="0"/>
                <w:numId w:val="57"/>
              </w:numPr>
              <w:tabs>
                <w:tab w:val="left" w:pos="299"/>
              </w:tabs>
              <w:ind w:left="299" w:hanging="194"/>
              <w:rPr>
                <w:sz w:val="26"/>
              </w:rPr>
            </w:pPr>
            <w:r w:rsidRPr="00905CFF">
              <w:rPr>
                <w:spacing w:val="-4"/>
                <w:sz w:val="26"/>
                <w:lang w:val="en-US"/>
              </w:rPr>
              <w:t xml:space="preserve">6.2 Quay </w:t>
            </w:r>
            <w:proofErr w:type="spellStart"/>
            <w:r w:rsidRPr="00905CFF">
              <w:rPr>
                <w:spacing w:val="-4"/>
                <w:sz w:val="26"/>
                <w:lang w:val="en-US"/>
              </w:rPr>
              <w:t>lại</w:t>
            </w:r>
            <w:proofErr w:type="spellEnd"/>
            <w:r w:rsidRPr="00905CFF">
              <w:rPr>
                <w:spacing w:val="-4"/>
                <w:sz w:val="26"/>
                <w:lang w:val="en-US"/>
              </w:rPr>
              <w:t xml:space="preserve"> </w:t>
            </w:r>
            <w:proofErr w:type="spellStart"/>
            <w:r w:rsidRPr="00905CFF">
              <w:rPr>
                <w:spacing w:val="-4"/>
                <w:sz w:val="26"/>
                <w:lang w:val="en-US"/>
              </w:rPr>
              <w:t>bước</w:t>
            </w:r>
            <w:proofErr w:type="spellEnd"/>
            <w:r w:rsidRPr="00905CFF">
              <w:rPr>
                <w:spacing w:val="-4"/>
                <w:sz w:val="26"/>
                <w:lang w:val="en-US"/>
              </w:rPr>
              <w:t xml:space="preserve"> 2  </w:t>
            </w:r>
          </w:p>
        </w:tc>
      </w:tr>
    </w:tbl>
    <w:p w14:paraId="3DF9FD78" w14:textId="77777777" w:rsidR="00E8539F" w:rsidRPr="00905CFF" w:rsidRDefault="00E8539F" w:rsidP="00751C85">
      <w:pPr>
        <w:tabs>
          <w:tab w:val="left" w:pos="924"/>
        </w:tabs>
        <w:jc w:val="both"/>
        <w:rPr>
          <w:rFonts w:ascii="Times New Roman" w:hAnsi="Times New Roman" w:cs="Times New Roman"/>
          <w:bCs/>
          <w:iCs/>
          <w:sz w:val="26"/>
          <w:lang w:val="en-US"/>
        </w:rPr>
      </w:pPr>
    </w:p>
    <w:p w14:paraId="3BEA70BB" w14:textId="53278AC0" w:rsidR="00B865F4" w:rsidRPr="00905CFF" w:rsidRDefault="00B865F4" w:rsidP="00751C85">
      <w:pPr>
        <w:pStyle w:val="ListParagraph"/>
        <w:numPr>
          <w:ilvl w:val="0"/>
          <w:numId w:val="172"/>
        </w:numPr>
        <w:jc w:val="both"/>
        <w:rPr>
          <w:rFonts w:cs="Times New Roman"/>
          <w:b w:val="0"/>
          <w:bCs/>
          <w:i w:val="0"/>
          <w:iCs/>
          <w:szCs w:val="26"/>
          <w:lang w:val="en-US"/>
        </w:rPr>
      </w:pPr>
      <w:proofErr w:type="spellStart"/>
      <w:r w:rsidRPr="00905CFF">
        <w:rPr>
          <w:rFonts w:cs="Times New Roman"/>
          <w:b w:val="0"/>
          <w:bCs/>
          <w:i w:val="0"/>
          <w:iCs/>
          <w:szCs w:val="26"/>
          <w:lang w:val="en-US"/>
        </w:rPr>
        <w:t>Tìm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kiếm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w:t>
      </w:r>
    </w:p>
    <w:p w14:paraId="0DCF1835" w14:textId="2EA4F77C" w:rsidR="00B865F4" w:rsidRPr="006C5EDE" w:rsidRDefault="00B865F4" w:rsidP="006C5EDE">
      <w:pPr>
        <w:pStyle w:val="Heading8"/>
        <w:rPr>
          <w:rFonts w:eastAsia="Times New Roman" w:cs="Times New Roman"/>
          <w:lang w:val="en-US"/>
        </w:rPr>
      </w:pPr>
      <w:bookmarkStart w:id="132" w:name="_Toc186464390"/>
      <w:proofErr w:type="spellStart"/>
      <w:r w:rsidRPr="00905CFF">
        <w:rPr>
          <w:rFonts w:eastAsia="Times New Roman" w:cs="Times New Roman"/>
          <w:lang w:val="en-US"/>
        </w:rPr>
        <w:t>Bảng</w:t>
      </w:r>
      <w:proofErr w:type="spellEnd"/>
      <w:r w:rsidRPr="00905CFF">
        <w:rPr>
          <w:rFonts w:eastAsia="Times New Roman" w:cs="Times New Roman"/>
        </w:rPr>
        <w:t xml:space="preserve"> </w:t>
      </w:r>
      <w:r w:rsidR="001642AA" w:rsidRPr="00905CFF">
        <w:rPr>
          <w:rFonts w:eastAsia="Times New Roman" w:cs="Times New Roman"/>
          <w:lang w:val="en-US"/>
        </w:rPr>
        <w:t>3</w:t>
      </w:r>
      <w:r w:rsidRPr="00905CFF">
        <w:rPr>
          <w:rFonts w:eastAsia="Times New Roman" w:cs="Times New Roman"/>
        </w:rPr>
        <w:t>.</w:t>
      </w:r>
      <w:r w:rsidR="00E8539F" w:rsidRPr="00905CFF">
        <w:rPr>
          <w:rFonts w:eastAsia="Times New Roman" w:cs="Times New Roman"/>
          <w:lang w:val="en-US"/>
        </w:rPr>
        <w:t>6</w:t>
      </w:r>
      <w:r w:rsidRPr="00905CFF">
        <w:rPr>
          <w:rFonts w:eastAsia="Times New Roman" w:cs="Times New Roman"/>
        </w:rPr>
        <w:t xml:space="preserve"> </w:t>
      </w:r>
      <w:proofErr w:type="spellStart"/>
      <w:r w:rsidRPr="00905CFF">
        <w:rPr>
          <w:rFonts w:eastAsia="Times New Roman" w:cs="Times New Roman"/>
          <w:lang w:val="en-US"/>
        </w:rPr>
        <w:t>Kịch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bản</w:t>
      </w:r>
      <w:proofErr w:type="spellEnd"/>
      <w:r w:rsidRPr="00905CFF">
        <w:rPr>
          <w:rFonts w:eastAsia="Times New Roman" w:cs="Times New Roman"/>
          <w:lang w:val="en-US"/>
        </w:rPr>
        <w:t xml:space="preserve"> use case </w:t>
      </w:r>
      <w:proofErr w:type="spellStart"/>
      <w:r w:rsidRPr="00905CFF">
        <w:rPr>
          <w:rFonts w:eastAsia="Times New Roman" w:cs="Times New Roman"/>
          <w:lang w:val="en-US"/>
        </w:rPr>
        <w:t>Tìm</w:t>
      </w:r>
      <w:proofErr w:type="spellEnd"/>
      <w:r w:rsidRPr="00905CFF">
        <w:rPr>
          <w:rFonts w:eastAsia="Times New Roman" w:cs="Times New Roman"/>
          <w:lang w:val="en-US"/>
        </w:rPr>
        <w:t xml:space="preserve"> </w:t>
      </w:r>
      <w:proofErr w:type="spellStart"/>
      <w:r w:rsidRPr="00905CFF">
        <w:rPr>
          <w:rFonts w:eastAsia="Times New Roman" w:cs="Times New Roman"/>
          <w:lang w:val="en-US"/>
        </w:rPr>
        <w:t>kiếm</w:t>
      </w:r>
      <w:proofErr w:type="spellEnd"/>
      <w:r w:rsidRPr="00905CFF">
        <w:rPr>
          <w:rFonts w:eastAsia="Times New Roman" w:cs="Times New Roman"/>
          <w:lang w:val="en-US"/>
        </w:rPr>
        <w:t xml:space="preserve"> </w:t>
      </w:r>
      <w:proofErr w:type="spellStart"/>
      <w:r w:rsidRPr="00905CFF">
        <w:rPr>
          <w:rFonts w:eastAsia="Times New Roman" w:cs="Times New Roman"/>
          <w:lang w:val="en-US"/>
        </w:rPr>
        <w:t>bác</w:t>
      </w:r>
      <w:proofErr w:type="spellEnd"/>
      <w:r w:rsidRPr="00905CFF">
        <w:rPr>
          <w:rFonts w:eastAsia="Times New Roman" w:cs="Times New Roman"/>
          <w:lang w:val="en-US"/>
        </w:rPr>
        <w:t xml:space="preserve"> </w:t>
      </w:r>
      <w:proofErr w:type="spellStart"/>
      <w:r w:rsidRPr="00905CFF">
        <w:rPr>
          <w:rFonts w:eastAsia="Times New Roman" w:cs="Times New Roman"/>
          <w:lang w:val="en-US"/>
        </w:rPr>
        <w:t>sĩ</w:t>
      </w:r>
      <w:bookmarkEnd w:id="132"/>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B865F4" w:rsidRPr="00905CFF" w14:paraId="742B2E32" w14:textId="77777777" w:rsidTr="002769DB">
        <w:trPr>
          <w:trHeight w:val="477"/>
        </w:trPr>
        <w:tc>
          <w:tcPr>
            <w:tcW w:w="2427" w:type="dxa"/>
          </w:tcPr>
          <w:p w14:paraId="5CE05A55" w14:textId="77777777" w:rsidR="00B865F4" w:rsidRPr="00905CFF" w:rsidRDefault="00B865F4" w:rsidP="002769DB">
            <w:pPr>
              <w:pStyle w:val="TableParagraph"/>
              <w:rPr>
                <w:sz w:val="26"/>
              </w:rPr>
            </w:pPr>
            <w:r w:rsidRPr="00905CFF">
              <w:rPr>
                <w:sz w:val="26"/>
              </w:rPr>
              <w:t>Tên</w:t>
            </w:r>
            <w:r w:rsidRPr="00905CFF">
              <w:rPr>
                <w:spacing w:val="-6"/>
                <w:sz w:val="26"/>
              </w:rPr>
              <w:t xml:space="preserve"> </w:t>
            </w:r>
            <w:r w:rsidRPr="00905CFF">
              <w:rPr>
                <w:sz w:val="26"/>
              </w:rPr>
              <w:t>Use</w:t>
            </w:r>
            <w:r w:rsidRPr="00905CFF">
              <w:rPr>
                <w:spacing w:val="-5"/>
                <w:sz w:val="26"/>
              </w:rPr>
              <w:t xml:space="preserve"> </w:t>
            </w:r>
            <w:r w:rsidRPr="00905CFF">
              <w:rPr>
                <w:spacing w:val="-4"/>
                <w:sz w:val="26"/>
              </w:rPr>
              <w:t>Case</w:t>
            </w:r>
          </w:p>
        </w:tc>
        <w:tc>
          <w:tcPr>
            <w:tcW w:w="6769" w:type="dxa"/>
          </w:tcPr>
          <w:p w14:paraId="25F647BF" w14:textId="77777777" w:rsidR="00B865F4" w:rsidRPr="00905CFF" w:rsidRDefault="00B865F4" w:rsidP="002769DB">
            <w:pPr>
              <w:pStyle w:val="TableParagraph"/>
              <w:ind w:left="105"/>
              <w:rPr>
                <w:sz w:val="26"/>
                <w:lang w:val="en-US"/>
              </w:rPr>
            </w:pPr>
            <w:proofErr w:type="spellStart"/>
            <w:r w:rsidRPr="00905CFF">
              <w:rPr>
                <w:sz w:val="26"/>
                <w:lang w:val="en-US"/>
              </w:rPr>
              <w:t>Tìm</w:t>
            </w:r>
            <w:proofErr w:type="spellEnd"/>
            <w:r w:rsidRPr="00905CFF">
              <w:rPr>
                <w:sz w:val="26"/>
                <w:lang w:val="en-US"/>
              </w:rPr>
              <w:t xml:space="preserve"> </w:t>
            </w:r>
            <w:proofErr w:type="spellStart"/>
            <w:r w:rsidRPr="00905CFF">
              <w:rPr>
                <w:sz w:val="26"/>
                <w:lang w:val="en-US"/>
              </w:rPr>
              <w:t>kiếm</w:t>
            </w:r>
            <w:proofErr w:type="spellEnd"/>
            <w:r w:rsidRPr="00905CFF">
              <w:rPr>
                <w:sz w:val="26"/>
                <w:lang w:val="en-US"/>
              </w:rPr>
              <w:t xml:space="preserve"> </w:t>
            </w:r>
            <w:proofErr w:type="spellStart"/>
            <w:r w:rsidRPr="00905CFF">
              <w:rPr>
                <w:sz w:val="26"/>
                <w:lang w:val="en-US"/>
              </w:rPr>
              <w:t>bác</w:t>
            </w:r>
            <w:proofErr w:type="spellEnd"/>
            <w:r w:rsidRPr="00905CFF">
              <w:rPr>
                <w:sz w:val="26"/>
                <w:lang w:val="en-US"/>
              </w:rPr>
              <w:t xml:space="preserve"> </w:t>
            </w:r>
            <w:proofErr w:type="spellStart"/>
            <w:r w:rsidRPr="00905CFF">
              <w:rPr>
                <w:sz w:val="26"/>
                <w:lang w:val="en-US"/>
              </w:rPr>
              <w:t>sĩ</w:t>
            </w:r>
            <w:proofErr w:type="spellEnd"/>
          </w:p>
        </w:tc>
      </w:tr>
      <w:tr w:rsidR="00B865F4" w:rsidRPr="00905CFF" w14:paraId="127CC51F" w14:textId="77777777" w:rsidTr="002769DB">
        <w:trPr>
          <w:trHeight w:val="477"/>
        </w:trPr>
        <w:tc>
          <w:tcPr>
            <w:tcW w:w="2427" w:type="dxa"/>
          </w:tcPr>
          <w:p w14:paraId="37981CC4" w14:textId="77777777" w:rsidR="00B865F4" w:rsidRPr="00905CFF" w:rsidRDefault="00B865F4" w:rsidP="002769DB">
            <w:pPr>
              <w:pStyle w:val="TableParagraph"/>
              <w:rPr>
                <w:sz w:val="26"/>
              </w:rPr>
            </w:pPr>
            <w:r w:rsidRPr="00905CFF">
              <w:rPr>
                <w:spacing w:val="-2"/>
                <w:sz w:val="26"/>
              </w:rPr>
              <w:t>Actor</w:t>
            </w:r>
          </w:p>
        </w:tc>
        <w:tc>
          <w:tcPr>
            <w:tcW w:w="6769" w:type="dxa"/>
          </w:tcPr>
          <w:p w14:paraId="6194548E" w14:textId="77777777" w:rsidR="00B865F4" w:rsidRPr="00905CFF" w:rsidRDefault="00B865F4" w:rsidP="002769DB">
            <w:pPr>
              <w:pStyle w:val="TableParagraph"/>
              <w:ind w:left="105"/>
              <w:rPr>
                <w:sz w:val="26"/>
                <w:lang w:val="en-US"/>
              </w:rPr>
            </w:pP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nhân</w:t>
            </w:r>
            <w:proofErr w:type="spellEnd"/>
          </w:p>
        </w:tc>
      </w:tr>
      <w:tr w:rsidR="00B865F4" w:rsidRPr="00905CFF" w14:paraId="7BC9247F" w14:textId="77777777" w:rsidTr="002769DB">
        <w:trPr>
          <w:trHeight w:val="1231"/>
        </w:trPr>
        <w:tc>
          <w:tcPr>
            <w:tcW w:w="2427" w:type="dxa"/>
          </w:tcPr>
          <w:p w14:paraId="57A30190" w14:textId="77777777" w:rsidR="00B865F4" w:rsidRPr="00905CFF" w:rsidRDefault="00B865F4" w:rsidP="002769DB">
            <w:pPr>
              <w:pStyle w:val="TableParagraph"/>
              <w:rPr>
                <w:sz w:val="26"/>
              </w:rPr>
            </w:pPr>
            <w:r w:rsidRPr="00905CFF">
              <w:rPr>
                <w:sz w:val="26"/>
              </w:rPr>
              <w:t>Mục</w:t>
            </w:r>
            <w:r w:rsidRPr="00905CFF">
              <w:rPr>
                <w:spacing w:val="-6"/>
                <w:sz w:val="26"/>
              </w:rPr>
              <w:t xml:space="preserve"> </w:t>
            </w:r>
            <w:r w:rsidRPr="00905CFF">
              <w:rPr>
                <w:spacing w:val="-4"/>
                <w:sz w:val="26"/>
              </w:rPr>
              <w:t>tiêu</w:t>
            </w:r>
          </w:p>
        </w:tc>
        <w:tc>
          <w:tcPr>
            <w:tcW w:w="6769" w:type="dxa"/>
          </w:tcPr>
          <w:p w14:paraId="237FE035" w14:textId="77777777" w:rsidR="00B865F4" w:rsidRPr="00905CFF" w:rsidRDefault="00B865F4" w:rsidP="002769DB">
            <w:pPr>
              <w:pStyle w:val="TableParagraph"/>
              <w:spacing w:line="360" w:lineRule="auto"/>
              <w:ind w:left="105" w:right="174"/>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muốn</w:t>
            </w:r>
            <w:proofErr w:type="spellEnd"/>
            <w:r w:rsidRPr="00905CFF">
              <w:rPr>
                <w:sz w:val="26"/>
                <w:lang w:val="en-US"/>
              </w:rPr>
              <w:t xml:space="preserve"> </w:t>
            </w:r>
            <w:proofErr w:type="spellStart"/>
            <w:r w:rsidRPr="00905CFF">
              <w:rPr>
                <w:sz w:val="26"/>
                <w:lang w:val="en-US"/>
              </w:rPr>
              <w:t>tra</w:t>
            </w:r>
            <w:proofErr w:type="spellEnd"/>
            <w:r w:rsidRPr="00905CFF">
              <w:rPr>
                <w:sz w:val="26"/>
                <w:lang w:val="en-US"/>
              </w:rPr>
              <w:t xml:space="preserve"> </w:t>
            </w:r>
            <w:proofErr w:type="spellStart"/>
            <w:r w:rsidRPr="00905CFF">
              <w:rPr>
                <w:sz w:val="26"/>
                <w:lang w:val="en-US"/>
              </w:rPr>
              <w:t>cứu</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của</w:t>
            </w:r>
            <w:proofErr w:type="spellEnd"/>
            <w:r w:rsidRPr="00905CFF">
              <w:rPr>
                <w:sz w:val="26"/>
                <w:lang w:val="en-US"/>
              </w:rPr>
              <w:t xml:space="preserve"> </w:t>
            </w:r>
            <w:proofErr w:type="spellStart"/>
            <w:r w:rsidRPr="00905CFF">
              <w:rPr>
                <w:sz w:val="26"/>
                <w:lang w:val="en-US"/>
              </w:rPr>
              <w:t>bác</w:t>
            </w:r>
            <w:proofErr w:type="spellEnd"/>
            <w:r w:rsidRPr="00905CFF">
              <w:rPr>
                <w:sz w:val="26"/>
                <w:lang w:val="en-US"/>
              </w:rPr>
              <w:t xml:space="preserve"> </w:t>
            </w:r>
            <w:proofErr w:type="spellStart"/>
            <w:r w:rsidRPr="00905CFF">
              <w:rPr>
                <w:sz w:val="26"/>
                <w:lang w:val="en-US"/>
              </w:rPr>
              <w:t>sĩ</w:t>
            </w:r>
            <w:proofErr w:type="spellEnd"/>
          </w:p>
        </w:tc>
      </w:tr>
      <w:tr w:rsidR="00B865F4" w:rsidRPr="00905CFF" w14:paraId="6D58010A" w14:textId="77777777" w:rsidTr="002769DB">
        <w:trPr>
          <w:trHeight w:val="477"/>
        </w:trPr>
        <w:tc>
          <w:tcPr>
            <w:tcW w:w="2427" w:type="dxa"/>
          </w:tcPr>
          <w:p w14:paraId="6E8A14C5" w14:textId="77777777" w:rsidR="00B865F4" w:rsidRPr="00905CFF" w:rsidRDefault="00B865F4" w:rsidP="002769DB">
            <w:pPr>
              <w:pStyle w:val="TableParagraph"/>
              <w:rPr>
                <w:sz w:val="26"/>
              </w:rPr>
            </w:pPr>
            <w:r w:rsidRPr="00905CFF">
              <w:rPr>
                <w:sz w:val="26"/>
              </w:rPr>
              <w:t>Tiền</w:t>
            </w:r>
            <w:r w:rsidRPr="00905CFF">
              <w:rPr>
                <w:spacing w:val="-6"/>
                <w:sz w:val="26"/>
              </w:rPr>
              <w:t xml:space="preserve"> </w:t>
            </w:r>
            <w:r w:rsidRPr="00905CFF">
              <w:rPr>
                <w:sz w:val="26"/>
              </w:rPr>
              <w:t>điều</w:t>
            </w:r>
            <w:r w:rsidRPr="00905CFF">
              <w:rPr>
                <w:spacing w:val="-6"/>
                <w:sz w:val="26"/>
              </w:rPr>
              <w:t xml:space="preserve"> </w:t>
            </w:r>
            <w:r w:rsidRPr="00905CFF">
              <w:rPr>
                <w:spacing w:val="-4"/>
                <w:sz w:val="26"/>
              </w:rPr>
              <w:t>kiện</w:t>
            </w:r>
          </w:p>
        </w:tc>
        <w:tc>
          <w:tcPr>
            <w:tcW w:w="6769" w:type="dxa"/>
          </w:tcPr>
          <w:p w14:paraId="424BB47D" w14:textId="77777777" w:rsidR="00B865F4" w:rsidRPr="00905CFF" w:rsidRDefault="00B865F4" w:rsidP="002769DB">
            <w:pPr>
              <w:pStyle w:val="TableParagraph"/>
              <w:ind w:left="105"/>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pacing w:val="-4"/>
                <w:sz w:val="26"/>
              </w:rPr>
              <w:t xml:space="preserve"> </w:t>
            </w:r>
            <w:proofErr w:type="spellStart"/>
            <w:r w:rsidRPr="00905CFF">
              <w:rPr>
                <w:sz w:val="26"/>
                <w:lang w:val="en-US"/>
              </w:rPr>
              <w:t>truy</w:t>
            </w:r>
            <w:proofErr w:type="spellEnd"/>
            <w:r w:rsidRPr="00905CFF">
              <w:rPr>
                <w:sz w:val="26"/>
                <w:lang w:val="en-US"/>
              </w:rPr>
              <w:t xml:space="preserve"> </w:t>
            </w:r>
            <w:proofErr w:type="spellStart"/>
            <w:r w:rsidRPr="00905CFF">
              <w:rPr>
                <w:sz w:val="26"/>
                <w:lang w:val="en-US"/>
              </w:rPr>
              <w:t>cập</w:t>
            </w:r>
            <w:proofErr w:type="spellEnd"/>
            <w:r w:rsidRPr="00905CFF">
              <w:rPr>
                <w:sz w:val="26"/>
                <w:lang w:val="en-US"/>
              </w:rPr>
              <w:t xml:space="preserve">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p>
        </w:tc>
      </w:tr>
      <w:tr w:rsidR="00B865F4" w:rsidRPr="00905CFF" w14:paraId="55838F5C" w14:textId="77777777" w:rsidTr="002769DB">
        <w:trPr>
          <w:trHeight w:val="1332"/>
        </w:trPr>
        <w:tc>
          <w:tcPr>
            <w:tcW w:w="2427" w:type="dxa"/>
          </w:tcPr>
          <w:p w14:paraId="642CD078" w14:textId="77777777" w:rsidR="00B865F4" w:rsidRPr="00905CFF" w:rsidRDefault="00B865F4" w:rsidP="002769DB">
            <w:pPr>
              <w:pStyle w:val="TableParagraph"/>
              <w:spacing w:line="360" w:lineRule="auto"/>
              <w:rPr>
                <w:sz w:val="26"/>
              </w:rPr>
            </w:pPr>
            <w:r w:rsidRPr="00905CFF">
              <w:rPr>
                <w:sz w:val="26"/>
              </w:rPr>
              <w:t>Luồng</w:t>
            </w:r>
            <w:r w:rsidRPr="00905CFF">
              <w:rPr>
                <w:spacing w:val="-14"/>
                <w:sz w:val="26"/>
              </w:rPr>
              <w:t xml:space="preserve"> </w:t>
            </w:r>
            <w:r w:rsidRPr="00905CFF">
              <w:rPr>
                <w:sz w:val="26"/>
              </w:rPr>
              <w:t>hoạt</w:t>
            </w:r>
            <w:r w:rsidRPr="00905CFF">
              <w:rPr>
                <w:spacing w:val="-12"/>
                <w:sz w:val="26"/>
              </w:rPr>
              <w:t xml:space="preserve"> </w:t>
            </w:r>
            <w:r w:rsidRPr="00905CFF">
              <w:rPr>
                <w:sz w:val="26"/>
              </w:rPr>
              <w:t>động</w:t>
            </w:r>
            <w:r w:rsidRPr="00905CFF">
              <w:rPr>
                <w:spacing w:val="-14"/>
                <w:sz w:val="26"/>
              </w:rPr>
              <w:t xml:space="preserve"> </w:t>
            </w:r>
            <w:r w:rsidRPr="00905CFF">
              <w:rPr>
                <w:sz w:val="26"/>
              </w:rPr>
              <w:t xml:space="preserve">cơ </w:t>
            </w:r>
            <w:r w:rsidRPr="00905CFF">
              <w:rPr>
                <w:spacing w:val="-4"/>
                <w:sz w:val="26"/>
              </w:rPr>
              <w:t>bản</w:t>
            </w:r>
          </w:p>
        </w:tc>
        <w:tc>
          <w:tcPr>
            <w:tcW w:w="6769" w:type="dxa"/>
          </w:tcPr>
          <w:p w14:paraId="264684E8" w14:textId="77777777" w:rsidR="00B865F4" w:rsidRPr="00905CFF" w:rsidRDefault="00B865F4" w:rsidP="002769DB">
            <w:pPr>
              <w:pStyle w:val="TableParagraph"/>
              <w:tabs>
                <w:tab w:val="left" w:pos="299"/>
              </w:tabs>
              <w:rPr>
                <w:sz w:val="26"/>
              </w:rPr>
            </w:pPr>
            <w:r w:rsidRPr="00905CFF">
              <w:rPr>
                <w:sz w:val="26"/>
                <w:lang w:val="en-US"/>
              </w:rPr>
              <w:t xml:space="preserve">1. </w:t>
            </w:r>
            <w:r w:rsidRPr="00905CFF">
              <w:rPr>
                <w:sz w:val="26"/>
              </w:rPr>
              <w:t>Hệ</w:t>
            </w:r>
            <w:r w:rsidRPr="00905CFF">
              <w:rPr>
                <w:spacing w:val="-5"/>
                <w:sz w:val="26"/>
              </w:rPr>
              <w:t xml:space="preserve"> </w:t>
            </w:r>
            <w:r w:rsidRPr="00905CFF">
              <w:rPr>
                <w:sz w:val="26"/>
              </w:rPr>
              <w:t>thống</w:t>
            </w:r>
            <w:r w:rsidRPr="00905CFF">
              <w:rPr>
                <w:spacing w:val="-2"/>
                <w:sz w:val="26"/>
              </w:rPr>
              <w:t xml:space="preserve"> </w:t>
            </w:r>
            <w:r w:rsidRPr="00905CFF">
              <w:rPr>
                <w:sz w:val="26"/>
              </w:rPr>
              <w:t>hiển</w:t>
            </w:r>
            <w:r w:rsidRPr="00905CFF">
              <w:rPr>
                <w:spacing w:val="-5"/>
                <w:sz w:val="26"/>
              </w:rPr>
              <w:t xml:space="preserve"> </w:t>
            </w:r>
            <w:r w:rsidRPr="00905CFF">
              <w:rPr>
                <w:sz w:val="26"/>
              </w:rPr>
              <w:t>thị</w:t>
            </w:r>
            <w:r w:rsidRPr="00905CFF">
              <w:rPr>
                <w:spacing w:val="-4"/>
                <w:sz w:val="26"/>
              </w:rPr>
              <w:t xml:space="preserve"> </w:t>
            </w:r>
            <w:r w:rsidRPr="00905CFF">
              <w:rPr>
                <w:sz w:val="26"/>
              </w:rPr>
              <w:t>giao</w:t>
            </w:r>
            <w:r w:rsidRPr="00905CFF">
              <w:rPr>
                <w:spacing w:val="-5"/>
                <w:sz w:val="26"/>
              </w:rPr>
              <w:t xml:space="preserve"> </w:t>
            </w:r>
            <w:r w:rsidRPr="00905CFF">
              <w:rPr>
                <w:sz w:val="26"/>
              </w:rPr>
              <w:t>diện</w:t>
            </w:r>
            <w:r w:rsidRPr="00905CFF">
              <w:rPr>
                <w:spacing w:val="-5"/>
                <w:sz w:val="26"/>
              </w:rPr>
              <w:t xml:space="preserve"> </w:t>
            </w:r>
            <w:proofErr w:type="spellStart"/>
            <w:r w:rsidRPr="00905CFF">
              <w:rPr>
                <w:sz w:val="26"/>
                <w:lang w:val="en-US"/>
              </w:rPr>
              <w:t>tra</w:t>
            </w:r>
            <w:proofErr w:type="spellEnd"/>
            <w:r w:rsidRPr="00905CFF">
              <w:rPr>
                <w:sz w:val="26"/>
                <w:lang w:val="en-US"/>
              </w:rPr>
              <w:t xml:space="preserve"> </w:t>
            </w:r>
            <w:proofErr w:type="spellStart"/>
            <w:r w:rsidRPr="00905CFF">
              <w:rPr>
                <w:sz w:val="26"/>
                <w:lang w:val="en-US"/>
              </w:rPr>
              <w:t>cứu</w:t>
            </w:r>
            <w:proofErr w:type="spellEnd"/>
            <w:r w:rsidRPr="00905CFF">
              <w:rPr>
                <w:sz w:val="26"/>
                <w:lang w:val="en-US"/>
              </w:rPr>
              <w:t xml:space="preserve"> </w:t>
            </w:r>
            <w:proofErr w:type="spellStart"/>
            <w:r w:rsidRPr="00905CFF">
              <w:rPr>
                <w:sz w:val="26"/>
                <w:lang w:val="en-US"/>
              </w:rPr>
              <w:t>bác</w:t>
            </w:r>
            <w:proofErr w:type="spellEnd"/>
            <w:r w:rsidRPr="00905CFF">
              <w:rPr>
                <w:sz w:val="26"/>
                <w:lang w:val="en-US"/>
              </w:rPr>
              <w:t xml:space="preserve"> </w:t>
            </w:r>
            <w:proofErr w:type="spellStart"/>
            <w:r w:rsidRPr="00905CFF">
              <w:rPr>
                <w:sz w:val="26"/>
                <w:lang w:val="en-US"/>
              </w:rPr>
              <w:t>sĩ</w:t>
            </w:r>
            <w:proofErr w:type="spellEnd"/>
          </w:p>
          <w:p w14:paraId="7A656EAD" w14:textId="77777777" w:rsidR="00B865F4" w:rsidRPr="00905CFF" w:rsidRDefault="00B865F4" w:rsidP="002769DB">
            <w:pPr>
              <w:pStyle w:val="TableParagraph"/>
              <w:tabs>
                <w:tab w:val="left" w:pos="363"/>
              </w:tabs>
              <w:spacing w:before="210"/>
              <w:rPr>
                <w:sz w:val="26"/>
                <w:lang w:val="en-US"/>
              </w:rPr>
            </w:pPr>
            <w:r w:rsidRPr="00905CFF">
              <w:rPr>
                <w:sz w:val="26"/>
                <w:lang w:val="en-US"/>
              </w:rPr>
              <w:t xml:space="preserve">2.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có</w:t>
            </w:r>
            <w:proofErr w:type="spellEnd"/>
            <w:r w:rsidRPr="00905CFF">
              <w:rPr>
                <w:sz w:val="26"/>
                <w:lang w:val="en-US"/>
              </w:rPr>
              <w:t xml:space="preserve"> </w:t>
            </w:r>
            <w:proofErr w:type="spellStart"/>
            <w:r w:rsidRPr="00905CFF">
              <w:rPr>
                <w:sz w:val="26"/>
                <w:lang w:val="en-US"/>
              </w:rPr>
              <w:t>thể</w:t>
            </w:r>
            <w:proofErr w:type="spellEnd"/>
            <w:r w:rsidRPr="00905CFF">
              <w:rPr>
                <w:sz w:val="26"/>
                <w:lang w:val="en-US"/>
              </w:rPr>
              <w:t xml:space="preserve"> </w:t>
            </w:r>
            <w:proofErr w:type="spellStart"/>
            <w:r w:rsidRPr="00905CFF">
              <w:rPr>
                <w:sz w:val="26"/>
                <w:lang w:val="en-US"/>
              </w:rPr>
              <w:t>chọn</w:t>
            </w:r>
            <w:proofErr w:type="spellEnd"/>
            <w:r w:rsidRPr="00905CFF">
              <w:rPr>
                <w:sz w:val="26"/>
                <w:lang w:val="en-US"/>
              </w:rPr>
              <w:t xml:space="preserve"> </w:t>
            </w:r>
            <w:proofErr w:type="spellStart"/>
            <w:r w:rsidRPr="00905CFF">
              <w:rPr>
                <w:sz w:val="26"/>
                <w:lang w:val="en-US"/>
              </w:rPr>
              <w:t>các</w:t>
            </w:r>
            <w:proofErr w:type="spellEnd"/>
            <w:r w:rsidRPr="00905CFF">
              <w:rPr>
                <w:sz w:val="26"/>
                <w:lang w:val="en-US"/>
              </w:rPr>
              <w:t xml:space="preserve"> </w:t>
            </w:r>
            <w:proofErr w:type="spellStart"/>
            <w:r w:rsidRPr="00905CFF">
              <w:rPr>
                <w:sz w:val="26"/>
                <w:lang w:val="en-US"/>
              </w:rPr>
              <w:t>điều</w:t>
            </w:r>
            <w:proofErr w:type="spellEnd"/>
            <w:r w:rsidRPr="00905CFF">
              <w:rPr>
                <w:sz w:val="26"/>
                <w:lang w:val="en-US"/>
              </w:rPr>
              <w:t xml:space="preserve"> </w:t>
            </w:r>
            <w:proofErr w:type="spellStart"/>
            <w:r w:rsidRPr="00905CFF">
              <w:rPr>
                <w:sz w:val="26"/>
                <w:lang w:val="en-US"/>
              </w:rPr>
              <w:t>kiện</w:t>
            </w:r>
            <w:proofErr w:type="spellEnd"/>
            <w:r w:rsidRPr="00905CFF">
              <w:rPr>
                <w:sz w:val="26"/>
                <w:lang w:val="en-US"/>
              </w:rPr>
              <w:t xml:space="preserve"> </w:t>
            </w:r>
            <w:proofErr w:type="spellStart"/>
            <w:r w:rsidRPr="00905CFF">
              <w:rPr>
                <w:sz w:val="26"/>
                <w:lang w:val="en-US"/>
              </w:rPr>
              <w:t>tra</w:t>
            </w:r>
            <w:proofErr w:type="spellEnd"/>
            <w:r w:rsidRPr="00905CFF">
              <w:rPr>
                <w:sz w:val="26"/>
                <w:lang w:val="en-US"/>
              </w:rPr>
              <w:t xml:space="preserve"> </w:t>
            </w:r>
            <w:proofErr w:type="spellStart"/>
            <w:r w:rsidRPr="00905CFF">
              <w:rPr>
                <w:sz w:val="26"/>
                <w:lang w:val="en-US"/>
              </w:rPr>
              <w:t>cứu</w:t>
            </w:r>
            <w:proofErr w:type="spellEnd"/>
            <w:r w:rsidRPr="00905CFF">
              <w:rPr>
                <w:sz w:val="26"/>
                <w:lang w:val="en-US"/>
              </w:rPr>
              <w:t xml:space="preserve"> </w:t>
            </w:r>
            <w:proofErr w:type="spellStart"/>
            <w:r w:rsidRPr="00905CFF">
              <w:rPr>
                <w:sz w:val="26"/>
                <w:lang w:val="en-US"/>
              </w:rPr>
              <w:t>để</w:t>
            </w:r>
            <w:proofErr w:type="spellEnd"/>
            <w:r w:rsidRPr="00905CFF">
              <w:rPr>
                <w:sz w:val="26"/>
                <w:lang w:val="en-US"/>
              </w:rPr>
              <w:t xml:space="preserve"> </w:t>
            </w:r>
            <w:proofErr w:type="spellStart"/>
            <w:r w:rsidRPr="00905CFF">
              <w:rPr>
                <w:sz w:val="26"/>
                <w:lang w:val="en-US"/>
              </w:rPr>
              <w:t>lọc</w:t>
            </w:r>
            <w:proofErr w:type="spellEnd"/>
            <w:r w:rsidRPr="00905CFF">
              <w:rPr>
                <w:sz w:val="26"/>
                <w:lang w:val="en-US"/>
              </w:rPr>
              <w:t xml:space="preserve"> </w:t>
            </w:r>
            <w:proofErr w:type="spellStart"/>
            <w:r w:rsidRPr="00905CFF">
              <w:rPr>
                <w:sz w:val="26"/>
                <w:lang w:val="en-US"/>
              </w:rPr>
              <w:t>danh</w:t>
            </w:r>
            <w:proofErr w:type="spellEnd"/>
            <w:r w:rsidRPr="00905CFF">
              <w:rPr>
                <w:sz w:val="26"/>
                <w:lang w:val="en-US"/>
              </w:rPr>
              <w:t xml:space="preserve"> </w:t>
            </w:r>
            <w:proofErr w:type="spellStart"/>
            <w:r w:rsidRPr="00905CFF">
              <w:rPr>
                <w:sz w:val="26"/>
                <w:lang w:val="en-US"/>
              </w:rPr>
              <w:t>sách</w:t>
            </w:r>
            <w:proofErr w:type="spellEnd"/>
            <w:r w:rsidRPr="00905CFF">
              <w:rPr>
                <w:sz w:val="26"/>
                <w:lang w:val="en-US"/>
              </w:rPr>
              <w:t xml:space="preserve"> </w:t>
            </w:r>
            <w:proofErr w:type="spellStart"/>
            <w:r w:rsidRPr="00905CFF">
              <w:rPr>
                <w:sz w:val="26"/>
                <w:lang w:val="en-US"/>
              </w:rPr>
              <w:t>bác</w:t>
            </w:r>
            <w:proofErr w:type="spellEnd"/>
            <w:r w:rsidRPr="00905CFF">
              <w:rPr>
                <w:sz w:val="26"/>
                <w:lang w:val="en-US"/>
              </w:rPr>
              <w:t xml:space="preserve"> </w:t>
            </w:r>
            <w:proofErr w:type="spellStart"/>
            <w:r w:rsidRPr="00905CFF">
              <w:rPr>
                <w:sz w:val="26"/>
                <w:lang w:val="en-US"/>
              </w:rPr>
              <w:t>sĩ</w:t>
            </w:r>
            <w:proofErr w:type="spellEnd"/>
          </w:p>
          <w:p w14:paraId="2053DE1B" w14:textId="77777777" w:rsidR="00B865F4" w:rsidRPr="00905CFF" w:rsidRDefault="00B865F4" w:rsidP="002769DB">
            <w:pPr>
              <w:pStyle w:val="TableParagraph"/>
              <w:tabs>
                <w:tab w:val="left" w:pos="363"/>
              </w:tabs>
              <w:spacing w:before="210"/>
              <w:rPr>
                <w:sz w:val="26"/>
                <w:lang w:val="en-US"/>
              </w:rPr>
            </w:pPr>
            <w:r w:rsidRPr="00905CFF">
              <w:rPr>
                <w:sz w:val="26"/>
                <w:lang w:val="en-US"/>
              </w:rPr>
              <w:t xml:space="preserve">3. </w:t>
            </w:r>
            <w:r w:rsidRPr="00905CFF">
              <w:rPr>
                <w:sz w:val="26"/>
              </w:rPr>
              <w:t>Hệ</w:t>
            </w:r>
            <w:r w:rsidRPr="00905CFF">
              <w:rPr>
                <w:spacing w:val="-5"/>
                <w:sz w:val="26"/>
              </w:rPr>
              <w:t xml:space="preserve"> </w:t>
            </w:r>
            <w:r w:rsidRPr="00905CFF">
              <w:rPr>
                <w:sz w:val="26"/>
              </w:rPr>
              <w:t>thống</w:t>
            </w:r>
            <w:r w:rsidRPr="00905CFF">
              <w:rPr>
                <w:spacing w:val="-1"/>
                <w:sz w:val="26"/>
              </w:rPr>
              <w:t xml:space="preserve"> </w:t>
            </w:r>
            <w:proofErr w:type="spellStart"/>
            <w:r w:rsidRPr="00905CFF">
              <w:rPr>
                <w:sz w:val="26"/>
                <w:lang w:val="en-US"/>
              </w:rPr>
              <w:t>lọc</w:t>
            </w:r>
            <w:proofErr w:type="spellEnd"/>
            <w:r w:rsidRPr="00905CFF">
              <w:rPr>
                <w:sz w:val="26"/>
                <w:lang w:val="en-US"/>
              </w:rPr>
              <w:t xml:space="preserve"> </w:t>
            </w:r>
            <w:proofErr w:type="spellStart"/>
            <w:r w:rsidRPr="00905CFF">
              <w:rPr>
                <w:sz w:val="26"/>
                <w:lang w:val="en-US"/>
              </w:rPr>
              <w:t>danh</w:t>
            </w:r>
            <w:proofErr w:type="spellEnd"/>
            <w:r w:rsidRPr="00905CFF">
              <w:rPr>
                <w:sz w:val="26"/>
                <w:lang w:val="en-US"/>
              </w:rPr>
              <w:t xml:space="preserve"> </w:t>
            </w:r>
            <w:proofErr w:type="spellStart"/>
            <w:r w:rsidRPr="00905CFF">
              <w:rPr>
                <w:sz w:val="26"/>
                <w:lang w:val="en-US"/>
              </w:rPr>
              <w:t>sách</w:t>
            </w:r>
            <w:proofErr w:type="spellEnd"/>
            <w:r w:rsidRPr="00905CFF">
              <w:rPr>
                <w:sz w:val="26"/>
                <w:lang w:val="en-US"/>
              </w:rPr>
              <w:t xml:space="preserve"> </w:t>
            </w:r>
            <w:proofErr w:type="spellStart"/>
            <w:r w:rsidRPr="00905CFF">
              <w:rPr>
                <w:sz w:val="26"/>
                <w:lang w:val="en-US"/>
              </w:rPr>
              <w:t>phù</w:t>
            </w:r>
            <w:proofErr w:type="spellEnd"/>
            <w:r w:rsidRPr="00905CFF">
              <w:rPr>
                <w:sz w:val="26"/>
                <w:lang w:val="en-US"/>
              </w:rPr>
              <w:t xml:space="preserve"> </w:t>
            </w:r>
            <w:proofErr w:type="spellStart"/>
            <w:r w:rsidRPr="00905CFF">
              <w:rPr>
                <w:sz w:val="26"/>
                <w:lang w:val="en-US"/>
              </w:rPr>
              <w:t>hợp</w:t>
            </w:r>
            <w:proofErr w:type="spellEnd"/>
            <w:r w:rsidRPr="00905CFF">
              <w:rPr>
                <w:sz w:val="26"/>
                <w:lang w:val="en-US"/>
              </w:rPr>
              <w:t xml:space="preserve"> </w:t>
            </w:r>
            <w:proofErr w:type="spellStart"/>
            <w:r w:rsidRPr="00905CFF">
              <w:rPr>
                <w:sz w:val="26"/>
                <w:lang w:val="en-US"/>
              </w:rPr>
              <w:t>với</w:t>
            </w:r>
            <w:proofErr w:type="spellEnd"/>
            <w:r w:rsidRPr="00905CFF">
              <w:rPr>
                <w:sz w:val="26"/>
                <w:lang w:val="en-US"/>
              </w:rPr>
              <w:t xml:space="preserve"> </w:t>
            </w:r>
            <w:proofErr w:type="spellStart"/>
            <w:r w:rsidRPr="00905CFF">
              <w:rPr>
                <w:sz w:val="26"/>
                <w:lang w:val="en-US"/>
              </w:rPr>
              <w:t>điều</w:t>
            </w:r>
            <w:proofErr w:type="spellEnd"/>
            <w:r w:rsidRPr="00905CFF">
              <w:rPr>
                <w:sz w:val="26"/>
                <w:lang w:val="en-US"/>
              </w:rPr>
              <w:t xml:space="preserve"> </w:t>
            </w:r>
            <w:proofErr w:type="spellStart"/>
            <w:r w:rsidRPr="00905CFF">
              <w:rPr>
                <w:sz w:val="26"/>
                <w:lang w:val="en-US"/>
              </w:rPr>
              <w:t>kiện</w:t>
            </w:r>
            <w:proofErr w:type="spellEnd"/>
          </w:p>
          <w:p w14:paraId="4C7C8401" w14:textId="77777777" w:rsidR="00B865F4" w:rsidRPr="00905CFF" w:rsidRDefault="00B865F4" w:rsidP="002769DB">
            <w:pPr>
              <w:pStyle w:val="TableParagraph"/>
              <w:tabs>
                <w:tab w:val="left" w:pos="299"/>
              </w:tabs>
              <w:spacing w:before="210"/>
              <w:rPr>
                <w:sz w:val="26"/>
              </w:rPr>
            </w:pPr>
            <w:r w:rsidRPr="00905CFF">
              <w:rPr>
                <w:sz w:val="26"/>
                <w:lang w:val="en-US"/>
              </w:rPr>
              <w:t xml:space="preserve">4.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xem</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chi </w:t>
            </w:r>
            <w:proofErr w:type="spellStart"/>
            <w:r w:rsidRPr="00905CFF">
              <w:rPr>
                <w:sz w:val="26"/>
                <w:lang w:val="en-US"/>
              </w:rPr>
              <w:t>tiết</w:t>
            </w:r>
            <w:proofErr w:type="spellEnd"/>
            <w:r w:rsidRPr="00905CFF">
              <w:rPr>
                <w:sz w:val="26"/>
                <w:lang w:val="en-US"/>
              </w:rPr>
              <w:t xml:space="preserve"> </w:t>
            </w:r>
            <w:proofErr w:type="spellStart"/>
            <w:r w:rsidRPr="00905CFF">
              <w:rPr>
                <w:sz w:val="26"/>
                <w:lang w:val="en-US"/>
              </w:rPr>
              <w:t>của</w:t>
            </w:r>
            <w:proofErr w:type="spellEnd"/>
            <w:r w:rsidRPr="00905CFF">
              <w:rPr>
                <w:sz w:val="26"/>
                <w:lang w:val="en-US"/>
              </w:rPr>
              <w:t xml:space="preserve"> </w:t>
            </w:r>
            <w:proofErr w:type="spellStart"/>
            <w:r w:rsidRPr="00905CFF">
              <w:rPr>
                <w:sz w:val="26"/>
                <w:lang w:val="en-US"/>
              </w:rPr>
              <w:t>bác</w:t>
            </w:r>
            <w:proofErr w:type="spellEnd"/>
            <w:r w:rsidRPr="00905CFF">
              <w:rPr>
                <w:sz w:val="26"/>
                <w:lang w:val="en-US"/>
              </w:rPr>
              <w:t xml:space="preserve"> </w:t>
            </w:r>
            <w:proofErr w:type="spellStart"/>
            <w:r w:rsidRPr="00905CFF">
              <w:rPr>
                <w:sz w:val="26"/>
                <w:lang w:val="en-US"/>
              </w:rPr>
              <w:t>sĩ</w:t>
            </w:r>
            <w:proofErr w:type="spellEnd"/>
            <w:r w:rsidRPr="00905CFF">
              <w:rPr>
                <w:sz w:val="26"/>
                <w:lang w:val="en-US"/>
              </w:rPr>
              <w:t xml:space="preserve"> </w:t>
            </w:r>
          </w:p>
          <w:p w14:paraId="5FE0FE2B" w14:textId="77777777" w:rsidR="00B865F4" w:rsidRPr="00905CFF" w:rsidRDefault="00B865F4" w:rsidP="002769DB">
            <w:pPr>
              <w:pStyle w:val="TableParagraph"/>
              <w:tabs>
                <w:tab w:val="left" w:pos="299"/>
              </w:tabs>
              <w:spacing w:before="210"/>
              <w:rPr>
                <w:sz w:val="26"/>
                <w:lang w:val="en-US"/>
              </w:rPr>
            </w:pPr>
            <w:r w:rsidRPr="00905CFF">
              <w:rPr>
                <w:sz w:val="26"/>
                <w:lang w:val="en-US"/>
              </w:rPr>
              <w:lastRenderedPageBreak/>
              <w:t xml:space="preserve">5.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hiển</w:t>
            </w:r>
            <w:proofErr w:type="spellEnd"/>
            <w:r w:rsidRPr="00905CFF">
              <w:rPr>
                <w:sz w:val="26"/>
                <w:lang w:val="en-US"/>
              </w:rPr>
              <w:t xml:space="preserve"> </w:t>
            </w:r>
            <w:proofErr w:type="spellStart"/>
            <w:r w:rsidRPr="00905CFF">
              <w:rPr>
                <w:sz w:val="26"/>
                <w:lang w:val="en-US"/>
              </w:rPr>
              <w:t>thị</w:t>
            </w:r>
            <w:proofErr w:type="spellEnd"/>
            <w:r w:rsidRPr="00905CFF">
              <w:rPr>
                <w:sz w:val="26"/>
                <w:lang w:val="en-US"/>
              </w:rPr>
              <w:t xml:space="preserve"> </w:t>
            </w:r>
            <w:proofErr w:type="spellStart"/>
            <w:r w:rsidRPr="00905CFF">
              <w:rPr>
                <w:sz w:val="26"/>
                <w:lang w:val="en-US"/>
              </w:rPr>
              <w:t>màn</w:t>
            </w:r>
            <w:proofErr w:type="spellEnd"/>
            <w:r w:rsidRPr="00905CFF">
              <w:rPr>
                <w:sz w:val="26"/>
                <w:lang w:val="en-US"/>
              </w:rPr>
              <w:t xml:space="preserve"> </w:t>
            </w:r>
            <w:proofErr w:type="spellStart"/>
            <w:r w:rsidRPr="00905CFF">
              <w:rPr>
                <w:sz w:val="26"/>
                <w:lang w:val="en-US"/>
              </w:rPr>
              <w:t>hình</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chi </w:t>
            </w:r>
            <w:proofErr w:type="spellStart"/>
            <w:r w:rsidRPr="00905CFF">
              <w:rPr>
                <w:sz w:val="26"/>
                <w:lang w:val="en-US"/>
              </w:rPr>
              <w:t>tiết</w:t>
            </w:r>
            <w:proofErr w:type="spellEnd"/>
          </w:p>
        </w:tc>
      </w:tr>
      <w:tr w:rsidR="00B865F4" w:rsidRPr="00905CFF" w14:paraId="5B4C7D3A" w14:textId="77777777" w:rsidTr="002769DB">
        <w:trPr>
          <w:trHeight w:val="679"/>
        </w:trPr>
        <w:tc>
          <w:tcPr>
            <w:tcW w:w="2427" w:type="dxa"/>
          </w:tcPr>
          <w:p w14:paraId="331FB129" w14:textId="77777777" w:rsidR="00B865F4" w:rsidRPr="00905CFF" w:rsidRDefault="00B865F4" w:rsidP="002769DB">
            <w:pPr>
              <w:pStyle w:val="TableParagraph"/>
              <w:spacing w:line="360" w:lineRule="auto"/>
              <w:rPr>
                <w:sz w:val="26"/>
              </w:rPr>
            </w:pPr>
            <w:r w:rsidRPr="00905CFF">
              <w:rPr>
                <w:sz w:val="26"/>
                <w:lang w:val="en-US"/>
              </w:rPr>
              <w:lastRenderedPageBreak/>
              <w:t xml:space="preserve"> </w:t>
            </w:r>
            <w:r w:rsidRPr="00905CFF">
              <w:rPr>
                <w:sz w:val="26"/>
              </w:rPr>
              <w:t>Ngoại</w:t>
            </w:r>
            <w:r w:rsidRPr="00905CFF">
              <w:rPr>
                <w:spacing w:val="-8"/>
                <w:sz w:val="26"/>
              </w:rPr>
              <w:t xml:space="preserve"> </w:t>
            </w:r>
            <w:r w:rsidRPr="00905CFF">
              <w:rPr>
                <w:spacing w:val="-5"/>
                <w:sz w:val="26"/>
              </w:rPr>
              <w:t>lệ</w:t>
            </w:r>
          </w:p>
        </w:tc>
        <w:tc>
          <w:tcPr>
            <w:tcW w:w="6769" w:type="dxa"/>
          </w:tcPr>
          <w:p w14:paraId="61DC4B95" w14:textId="77777777" w:rsidR="00B865F4" w:rsidRPr="00905CFF" w:rsidRDefault="00B865F4" w:rsidP="002769DB">
            <w:pPr>
              <w:rPr>
                <w:rFonts w:ascii="Times New Roman" w:hAnsi="Times New Roman" w:cs="Times New Roman"/>
                <w:lang w:val="en-US"/>
              </w:rPr>
            </w:pPr>
          </w:p>
        </w:tc>
      </w:tr>
    </w:tbl>
    <w:p w14:paraId="357FAC2D" w14:textId="77777777" w:rsidR="00B865F4" w:rsidRPr="00905CFF" w:rsidRDefault="00B865F4" w:rsidP="00751C85">
      <w:pPr>
        <w:jc w:val="both"/>
        <w:rPr>
          <w:rFonts w:ascii="Times New Roman" w:hAnsi="Times New Roman" w:cs="Times New Roman"/>
          <w:lang w:val="en-US"/>
        </w:rPr>
      </w:pPr>
    </w:p>
    <w:p w14:paraId="1969D95A" w14:textId="36C03C0B" w:rsidR="00382196" w:rsidRPr="00905CFF" w:rsidRDefault="00382196" w:rsidP="00751C85">
      <w:pPr>
        <w:pStyle w:val="NoSpacing"/>
        <w:numPr>
          <w:ilvl w:val="0"/>
          <w:numId w:val="173"/>
        </w:numPr>
        <w:jc w:val="both"/>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Đặt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khám</w:t>
      </w:r>
      <w:proofErr w:type="spellEnd"/>
      <w:r w:rsidRPr="00905CFF">
        <w:rPr>
          <w:rFonts w:ascii="Times New Roman" w:hAnsi="Times New Roman" w:cs="Times New Roman"/>
          <w:sz w:val="26"/>
          <w:szCs w:val="26"/>
          <w:lang w:val="en-US"/>
        </w:rPr>
        <w:t>:</w:t>
      </w:r>
    </w:p>
    <w:p w14:paraId="714703BF" w14:textId="77777777" w:rsidR="00382196" w:rsidRPr="00905CFF" w:rsidRDefault="00382196" w:rsidP="00382196">
      <w:pPr>
        <w:rPr>
          <w:rFonts w:ascii="Times New Roman" w:hAnsi="Times New Roman" w:cs="Times New Roman"/>
          <w:lang w:val="en-US"/>
        </w:rPr>
      </w:pPr>
    </w:p>
    <w:p w14:paraId="38A9C541" w14:textId="26451D71" w:rsidR="00382196" w:rsidRPr="00905CFF" w:rsidRDefault="00382196" w:rsidP="00542316">
      <w:pPr>
        <w:pStyle w:val="Heading8"/>
        <w:rPr>
          <w:rFonts w:eastAsia="Times New Roman" w:cs="Times New Roman"/>
          <w:lang w:val="en-US"/>
        </w:rPr>
      </w:pPr>
      <w:bookmarkStart w:id="133" w:name="_Toc186464391"/>
      <w:proofErr w:type="spellStart"/>
      <w:r w:rsidRPr="00905CFF">
        <w:rPr>
          <w:rFonts w:eastAsia="Times New Roman" w:cs="Times New Roman"/>
          <w:lang w:val="en-US"/>
        </w:rPr>
        <w:t>Bảng</w:t>
      </w:r>
      <w:proofErr w:type="spellEnd"/>
      <w:r w:rsidRPr="00905CFF">
        <w:rPr>
          <w:rFonts w:eastAsia="Times New Roman" w:cs="Times New Roman"/>
        </w:rPr>
        <w:t xml:space="preserve"> </w:t>
      </w:r>
      <w:r w:rsidR="001642AA" w:rsidRPr="00905CFF">
        <w:rPr>
          <w:rFonts w:eastAsia="Times New Roman" w:cs="Times New Roman"/>
          <w:lang w:val="en-US"/>
        </w:rPr>
        <w:t>3</w:t>
      </w:r>
      <w:r w:rsidRPr="00905CFF">
        <w:rPr>
          <w:rFonts w:eastAsia="Times New Roman" w:cs="Times New Roman"/>
        </w:rPr>
        <w:t>.</w:t>
      </w:r>
      <w:r w:rsidR="00E8539F" w:rsidRPr="00905CFF">
        <w:rPr>
          <w:rFonts w:eastAsia="Times New Roman" w:cs="Times New Roman"/>
          <w:lang w:val="en-US"/>
        </w:rPr>
        <w:t>7</w:t>
      </w:r>
      <w:r w:rsidRPr="00905CFF">
        <w:rPr>
          <w:rFonts w:eastAsia="Times New Roman" w:cs="Times New Roman"/>
        </w:rPr>
        <w:t xml:space="preserve"> </w:t>
      </w:r>
      <w:proofErr w:type="spellStart"/>
      <w:r w:rsidRPr="00905CFF">
        <w:rPr>
          <w:rFonts w:eastAsia="Times New Roman" w:cs="Times New Roman"/>
          <w:lang w:val="en-US"/>
        </w:rPr>
        <w:t>Kịch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bản</w:t>
      </w:r>
      <w:proofErr w:type="spellEnd"/>
      <w:r w:rsidRPr="00905CFF">
        <w:rPr>
          <w:rFonts w:eastAsia="Times New Roman" w:cs="Times New Roman"/>
          <w:lang w:val="en-US"/>
        </w:rPr>
        <w:t xml:space="preserve"> use case </w:t>
      </w:r>
      <w:proofErr w:type="spellStart"/>
      <w:r w:rsidRPr="00905CFF">
        <w:rPr>
          <w:rFonts w:eastAsia="Times New Roman" w:cs="Times New Roman"/>
          <w:lang w:val="en-US"/>
        </w:rPr>
        <w:t>Đặt</w:t>
      </w:r>
      <w:proofErr w:type="spellEnd"/>
      <w:r w:rsidRPr="00905CFF">
        <w:rPr>
          <w:rFonts w:eastAsia="Times New Roman" w:cs="Times New Roman"/>
          <w:lang w:val="en-US"/>
        </w:rPr>
        <w:t xml:space="preserve"> </w:t>
      </w:r>
      <w:proofErr w:type="spellStart"/>
      <w:r w:rsidRPr="00905CFF">
        <w:rPr>
          <w:rFonts w:eastAsia="Times New Roman" w:cs="Times New Roman"/>
          <w:lang w:val="en-US"/>
        </w:rPr>
        <w:t>lịch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khám</w:t>
      </w:r>
      <w:bookmarkEnd w:id="133"/>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382196" w:rsidRPr="00905CFF" w14:paraId="7F3D55C0" w14:textId="77777777" w:rsidTr="002769DB">
        <w:trPr>
          <w:trHeight w:val="477"/>
        </w:trPr>
        <w:tc>
          <w:tcPr>
            <w:tcW w:w="2427" w:type="dxa"/>
          </w:tcPr>
          <w:p w14:paraId="640116C4" w14:textId="77777777" w:rsidR="00382196" w:rsidRPr="00905CFF" w:rsidRDefault="00382196" w:rsidP="002769DB">
            <w:pPr>
              <w:pStyle w:val="TableParagraph"/>
              <w:rPr>
                <w:sz w:val="26"/>
              </w:rPr>
            </w:pPr>
            <w:r w:rsidRPr="00905CFF">
              <w:rPr>
                <w:sz w:val="26"/>
              </w:rPr>
              <w:t>Tên</w:t>
            </w:r>
            <w:r w:rsidRPr="00905CFF">
              <w:rPr>
                <w:spacing w:val="-6"/>
                <w:sz w:val="26"/>
              </w:rPr>
              <w:t xml:space="preserve"> </w:t>
            </w:r>
            <w:r w:rsidRPr="00905CFF">
              <w:rPr>
                <w:sz w:val="26"/>
              </w:rPr>
              <w:t>Use</w:t>
            </w:r>
            <w:r w:rsidRPr="00905CFF">
              <w:rPr>
                <w:spacing w:val="-5"/>
                <w:sz w:val="26"/>
              </w:rPr>
              <w:t xml:space="preserve"> </w:t>
            </w:r>
            <w:r w:rsidRPr="00905CFF">
              <w:rPr>
                <w:spacing w:val="-4"/>
                <w:sz w:val="26"/>
              </w:rPr>
              <w:t>Case</w:t>
            </w:r>
          </w:p>
        </w:tc>
        <w:tc>
          <w:tcPr>
            <w:tcW w:w="6769" w:type="dxa"/>
          </w:tcPr>
          <w:p w14:paraId="18D35A56" w14:textId="77777777" w:rsidR="00382196" w:rsidRPr="00905CFF" w:rsidRDefault="00382196" w:rsidP="002769DB">
            <w:pPr>
              <w:pStyle w:val="TableParagraph"/>
              <w:ind w:left="105"/>
              <w:rPr>
                <w:sz w:val="26"/>
                <w:lang w:val="en-US"/>
              </w:rPr>
            </w:pPr>
            <w:proofErr w:type="spellStart"/>
            <w:r w:rsidRPr="00905CFF">
              <w:rPr>
                <w:sz w:val="26"/>
                <w:lang w:val="en-US"/>
              </w:rPr>
              <w:t>Đặt</w:t>
            </w:r>
            <w:proofErr w:type="spellEnd"/>
            <w:r w:rsidRPr="00905CFF">
              <w:rPr>
                <w:sz w:val="26"/>
                <w:lang w:val="en-US"/>
              </w:rPr>
              <w:t xml:space="preserve"> </w:t>
            </w:r>
            <w:proofErr w:type="spellStart"/>
            <w:r w:rsidRPr="00905CFF">
              <w:rPr>
                <w:sz w:val="26"/>
                <w:lang w:val="en-US"/>
              </w:rPr>
              <w:t>lịch</w:t>
            </w:r>
            <w:proofErr w:type="spellEnd"/>
            <w:r w:rsidRPr="00905CFF">
              <w:rPr>
                <w:sz w:val="26"/>
                <w:lang w:val="en-US"/>
              </w:rPr>
              <w:t xml:space="preserve"> </w:t>
            </w:r>
            <w:proofErr w:type="spellStart"/>
            <w:r w:rsidRPr="00905CFF">
              <w:rPr>
                <w:sz w:val="26"/>
                <w:lang w:val="en-US"/>
              </w:rPr>
              <w:t>khám</w:t>
            </w:r>
            <w:proofErr w:type="spellEnd"/>
          </w:p>
        </w:tc>
      </w:tr>
      <w:tr w:rsidR="00382196" w:rsidRPr="00905CFF" w14:paraId="00B5EA8E" w14:textId="77777777" w:rsidTr="002769DB">
        <w:trPr>
          <w:trHeight w:val="477"/>
        </w:trPr>
        <w:tc>
          <w:tcPr>
            <w:tcW w:w="2427" w:type="dxa"/>
          </w:tcPr>
          <w:p w14:paraId="6F0FB603" w14:textId="77777777" w:rsidR="00382196" w:rsidRPr="00905CFF" w:rsidRDefault="00382196" w:rsidP="002769DB">
            <w:pPr>
              <w:pStyle w:val="TableParagraph"/>
              <w:rPr>
                <w:sz w:val="26"/>
              </w:rPr>
            </w:pPr>
            <w:r w:rsidRPr="00905CFF">
              <w:rPr>
                <w:spacing w:val="-2"/>
                <w:sz w:val="26"/>
              </w:rPr>
              <w:t>Actor</w:t>
            </w:r>
          </w:p>
        </w:tc>
        <w:tc>
          <w:tcPr>
            <w:tcW w:w="6769" w:type="dxa"/>
          </w:tcPr>
          <w:p w14:paraId="48C67651" w14:textId="77777777" w:rsidR="00382196" w:rsidRPr="00905CFF" w:rsidRDefault="00382196" w:rsidP="002769DB">
            <w:pPr>
              <w:pStyle w:val="TableParagraph"/>
              <w:ind w:left="105"/>
              <w:rPr>
                <w:sz w:val="26"/>
                <w:lang w:val="en-US"/>
              </w:rPr>
            </w:pP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nhân</w:t>
            </w:r>
            <w:proofErr w:type="spellEnd"/>
          </w:p>
        </w:tc>
      </w:tr>
      <w:tr w:rsidR="00382196" w:rsidRPr="00905CFF" w14:paraId="76E398C1" w14:textId="77777777" w:rsidTr="002769DB">
        <w:trPr>
          <w:trHeight w:val="580"/>
        </w:trPr>
        <w:tc>
          <w:tcPr>
            <w:tcW w:w="2427" w:type="dxa"/>
          </w:tcPr>
          <w:p w14:paraId="5DF3F6FE" w14:textId="77777777" w:rsidR="00382196" w:rsidRPr="00905CFF" w:rsidRDefault="00382196" w:rsidP="002769DB">
            <w:pPr>
              <w:pStyle w:val="TableParagraph"/>
              <w:rPr>
                <w:sz w:val="26"/>
              </w:rPr>
            </w:pPr>
            <w:r w:rsidRPr="00905CFF">
              <w:rPr>
                <w:sz w:val="26"/>
              </w:rPr>
              <w:t>Mục</w:t>
            </w:r>
            <w:r w:rsidRPr="00905CFF">
              <w:rPr>
                <w:spacing w:val="-6"/>
                <w:sz w:val="26"/>
              </w:rPr>
              <w:t xml:space="preserve"> </w:t>
            </w:r>
            <w:r w:rsidRPr="00905CFF">
              <w:rPr>
                <w:spacing w:val="-4"/>
                <w:sz w:val="26"/>
              </w:rPr>
              <w:t>tiêu</w:t>
            </w:r>
          </w:p>
        </w:tc>
        <w:tc>
          <w:tcPr>
            <w:tcW w:w="6769" w:type="dxa"/>
          </w:tcPr>
          <w:p w14:paraId="73574AF5" w14:textId="77777777" w:rsidR="00382196" w:rsidRPr="00905CFF" w:rsidRDefault="00382196" w:rsidP="002769DB">
            <w:pPr>
              <w:pStyle w:val="TableParagraph"/>
              <w:spacing w:line="360" w:lineRule="auto"/>
              <w:ind w:left="105" w:right="174"/>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đặt</w:t>
            </w:r>
            <w:proofErr w:type="spellEnd"/>
            <w:r w:rsidRPr="00905CFF">
              <w:rPr>
                <w:sz w:val="26"/>
                <w:lang w:val="en-US"/>
              </w:rPr>
              <w:t xml:space="preserve"> </w:t>
            </w:r>
            <w:proofErr w:type="spellStart"/>
            <w:r w:rsidRPr="00905CFF">
              <w:rPr>
                <w:sz w:val="26"/>
                <w:lang w:val="en-US"/>
              </w:rPr>
              <w:t>lịch</w:t>
            </w:r>
            <w:proofErr w:type="spellEnd"/>
            <w:r w:rsidRPr="00905CFF">
              <w:rPr>
                <w:sz w:val="26"/>
                <w:lang w:val="en-US"/>
              </w:rPr>
              <w:t xml:space="preserve"> </w:t>
            </w:r>
            <w:proofErr w:type="spellStart"/>
            <w:r w:rsidRPr="00905CFF">
              <w:rPr>
                <w:sz w:val="26"/>
                <w:lang w:val="en-US"/>
              </w:rPr>
              <w:t>hẹn</w:t>
            </w:r>
            <w:proofErr w:type="spellEnd"/>
            <w:r w:rsidRPr="00905CFF">
              <w:rPr>
                <w:sz w:val="26"/>
                <w:lang w:val="en-US"/>
              </w:rPr>
              <w:t xml:space="preserve"> </w:t>
            </w:r>
            <w:proofErr w:type="spellStart"/>
            <w:r w:rsidRPr="00905CFF">
              <w:rPr>
                <w:sz w:val="26"/>
                <w:lang w:val="en-US"/>
              </w:rPr>
              <w:t>khám</w:t>
            </w:r>
            <w:proofErr w:type="spellEnd"/>
            <w:r w:rsidRPr="00905CFF">
              <w:rPr>
                <w:sz w:val="26"/>
                <w:lang w:val="en-US"/>
              </w:rPr>
              <w:t xml:space="preserve"> </w:t>
            </w:r>
            <w:proofErr w:type="spellStart"/>
            <w:r w:rsidRPr="00905CFF">
              <w:rPr>
                <w:sz w:val="26"/>
                <w:lang w:val="en-US"/>
              </w:rPr>
              <w:t>thành</w:t>
            </w:r>
            <w:proofErr w:type="spellEnd"/>
            <w:r w:rsidRPr="00905CFF">
              <w:rPr>
                <w:sz w:val="26"/>
                <w:lang w:val="en-US"/>
              </w:rPr>
              <w:t xml:space="preserve"> </w:t>
            </w:r>
            <w:proofErr w:type="spellStart"/>
            <w:r w:rsidRPr="00905CFF">
              <w:rPr>
                <w:sz w:val="26"/>
                <w:lang w:val="en-US"/>
              </w:rPr>
              <w:t>công</w:t>
            </w:r>
            <w:proofErr w:type="spellEnd"/>
          </w:p>
        </w:tc>
      </w:tr>
      <w:tr w:rsidR="00382196" w:rsidRPr="00905CFF" w14:paraId="157F0A2F" w14:textId="77777777" w:rsidTr="002769DB">
        <w:trPr>
          <w:trHeight w:val="477"/>
        </w:trPr>
        <w:tc>
          <w:tcPr>
            <w:tcW w:w="2427" w:type="dxa"/>
          </w:tcPr>
          <w:p w14:paraId="146818C8" w14:textId="77777777" w:rsidR="00382196" w:rsidRPr="00905CFF" w:rsidRDefault="00382196" w:rsidP="002769DB">
            <w:pPr>
              <w:pStyle w:val="TableParagraph"/>
              <w:rPr>
                <w:sz w:val="26"/>
              </w:rPr>
            </w:pPr>
            <w:r w:rsidRPr="00905CFF">
              <w:rPr>
                <w:sz w:val="26"/>
              </w:rPr>
              <w:t>Tiền</w:t>
            </w:r>
            <w:r w:rsidRPr="00905CFF">
              <w:rPr>
                <w:spacing w:val="-6"/>
                <w:sz w:val="26"/>
              </w:rPr>
              <w:t xml:space="preserve"> </w:t>
            </w:r>
            <w:r w:rsidRPr="00905CFF">
              <w:rPr>
                <w:sz w:val="26"/>
              </w:rPr>
              <w:t>điều</w:t>
            </w:r>
            <w:r w:rsidRPr="00905CFF">
              <w:rPr>
                <w:spacing w:val="-6"/>
                <w:sz w:val="26"/>
              </w:rPr>
              <w:t xml:space="preserve"> </w:t>
            </w:r>
            <w:r w:rsidRPr="00905CFF">
              <w:rPr>
                <w:spacing w:val="-4"/>
                <w:sz w:val="26"/>
              </w:rPr>
              <w:t>kiện</w:t>
            </w:r>
          </w:p>
        </w:tc>
        <w:tc>
          <w:tcPr>
            <w:tcW w:w="6769" w:type="dxa"/>
          </w:tcPr>
          <w:p w14:paraId="788B5D16" w14:textId="6398D839" w:rsidR="00382196" w:rsidRPr="00905CFF" w:rsidRDefault="00382196" w:rsidP="002769DB">
            <w:pPr>
              <w:pStyle w:val="TableParagraph"/>
              <w:ind w:left="105"/>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pacing w:val="-4"/>
                <w:sz w:val="26"/>
              </w:rPr>
              <w:t xml:space="preserve"> </w:t>
            </w:r>
            <w:proofErr w:type="spellStart"/>
            <w:r w:rsidRPr="00905CFF">
              <w:rPr>
                <w:sz w:val="26"/>
                <w:lang w:val="en-US"/>
              </w:rPr>
              <w:t>đã</w:t>
            </w:r>
            <w:proofErr w:type="spellEnd"/>
            <w:r w:rsidRPr="00905CFF">
              <w:rPr>
                <w:sz w:val="26"/>
                <w:lang w:val="en-US"/>
              </w:rPr>
              <w:t xml:space="preserve"> </w:t>
            </w:r>
            <w:proofErr w:type="spellStart"/>
            <w:r w:rsidRPr="00905CFF">
              <w:rPr>
                <w:sz w:val="26"/>
                <w:lang w:val="en-US"/>
              </w:rPr>
              <w:t>đăng</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w:t>
            </w:r>
            <w:proofErr w:type="spellStart"/>
            <w:r w:rsidRPr="00905CFF">
              <w:rPr>
                <w:sz w:val="26"/>
                <w:lang w:val="en-US"/>
              </w:rPr>
              <w:t>và</w:t>
            </w:r>
            <w:r w:rsidR="00394A52" w:rsidRPr="00905CFF">
              <w:rPr>
                <w:sz w:val="26"/>
                <w:lang w:val="en-US"/>
              </w:rPr>
              <w:t>o</w:t>
            </w:r>
            <w:proofErr w:type="spellEnd"/>
            <w:r w:rsidRPr="00905CFF">
              <w:rPr>
                <w:sz w:val="26"/>
                <w:lang w:val="en-US"/>
              </w:rPr>
              <w:t xml:space="preserve">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p>
        </w:tc>
      </w:tr>
      <w:tr w:rsidR="00382196" w:rsidRPr="00905CFF" w14:paraId="0A50680B" w14:textId="77777777" w:rsidTr="002769DB">
        <w:trPr>
          <w:trHeight w:val="1332"/>
        </w:trPr>
        <w:tc>
          <w:tcPr>
            <w:tcW w:w="2427" w:type="dxa"/>
          </w:tcPr>
          <w:p w14:paraId="45B663D9" w14:textId="77777777" w:rsidR="00382196" w:rsidRPr="00905CFF" w:rsidRDefault="00382196" w:rsidP="002769DB">
            <w:pPr>
              <w:pStyle w:val="TableParagraph"/>
              <w:spacing w:line="360" w:lineRule="auto"/>
              <w:rPr>
                <w:sz w:val="26"/>
              </w:rPr>
            </w:pPr>
            <w:r w:rsidRPr="00905CFF">
              <w:rPr>
                <w:sz w:val="26"/>
              </w:rPr>
              <w:t>Luồng</w:t>
            </w:r>
            <w:r w:rsidRPr="00905CFF">
              <w:rPr>
                <w:spacing w:val="-14"/>
                <w:sz w:val="26"/>
              </w:rPr>
              <w:t xml:space="preserve"> </w:t>
            </w:r>
            <w:r w:rsidRPr="00905CFF">
              <w:rPr>
                <w:sz w:val="26"/>
              </w:rPr>
              <w:t>hoạt</w:t>
            </w:r>
            <w:r w:rsidRPr="00905CFF">
              <w:rPr>
                <w:spacing w:val="-12"/>
                <w:sz w:val="26"/>
              </w:rPr>
              <w:t xml:space="preserve"> </w:t>
            </w:r>
            <w:r w:rsidRPr="00905CFF">
              <w:rPr>
                <w:sz w:val="26"/>
              </w:rPr>
              <w:t>động</w:t>
            </w:r>
            <w:r w:rsidRPr="00905CFF">
              <w:rPr>
                <w:spacing w:val="-14"/>
                <w:sz w:val="26"/>
              </w:rPr>
              <w:t xml:space="preserve"> </w:t>
            </w:r>
            <w:r w:rsidRPr="00905CFF">
              <w:rPr>
                <w:sz w:val="26"/>
              </w:rPr>
              <w:t xml:space="preserve">cơ </w:t>
            </w:r>
            <w:r w:rsidRPr="00905CFF">
              <w:rPr>
                <w:spacing w:val="-4"/>
                <w:sz w:val="26"/>
              </w:rPr>
              <w:t>bản</w:t>
            </w:r>
          </w:p>
        </w:tc>
        <w:tc>
          <w:tcPr>
            <w:tcW w:w="6769" w:type="dxa"/>
          </w:tcPr>
          <w:p w14:paraId="01214D35" w14:textId="77777777" w:rsidR="00382196" w:rsidRPr="00905CFF" w:rsidRDefault="00382196" w:rsidP="002769DB">
            <w:pPr>
              <w:pStyle w:val="TableParagraph"/>
              <w:tabs>
                <w:tab w:val="left" w:pos="299"/>
              </w:tabs>
              <w:rPr>
                <w:sz w:val="26"/>
              </w:rPr>
            </w:pPr>
            <w:r w:rsidRPr="00905CFF">
              <w:rPr>
                <w:sz w:val="26"/>
                <w:lang w:val="en-US"/>
              </w:rPr>
              <w:t xml:space="preserve">1. </w:t>
            </w:r>
            <w:r w:rsidRPr="00905CFF">
              <w:rPr>
                <w:sz w:val="26"/>
              </w:rPr>
              <w:t>Hệ</w:t>
            </w:r>
            <w:r w:rsidRPr="00905CFF">
              <w:rPr>
                <w:spacing w:val="-5"/>
                <w:sz w:val="26"/>
              </w:rPr>
              <w:t xml:space="preserve"> </w:t>
            </w:r>
            <w:r w:rsidRPr="00905CFF">
              <w:rPr>
                <w:sz w:val="26"/>
              </w:rPr>
              <w:t>thống</w:t>
            </w:r>
            <w:r w:rsidRPr="00905CFF">
              <w:rPr>
                <w:spacing w:val="-2"/>
                <w:sz w:val="26"/>
              </w:rPr>
              <w:t xml:space="preserve"> </w:t>
            </w:r>
            <w:r w:rsidRPr="00905CFF">
              <w:rPr>
                <w:sz w:val="26"/>
              </w:rPr>
              <w:t>hiển</w:t>
            </w:r>
            <w:r w:rsidRPr="00905CFF">
              <w:rPr>
                <w:spacing w:val="-5"/>
                <w:sz w:val="26"/>
              </w:rPr>
              <w:t xml:space="preserve"> </w:t>
            </w:r>
            <w:r w:rsidRPr="00905CFF">
              <w:rPr>
                <w:sz w:val="26"/>
              </w:rPr>
              <w:t>thị</w:t>
            </w:r>
            <w:r w:rsidRPr="00905CFF">
              <w:rPr>
                <w:spacing w:val="-4"/>
                <w:sz w:val="26"/>
              </w:rPr>
              <w:t xml:space="preserve"> </w:t>
            </w:r>
            <w:r w:rsidRPr="00905CFF">
              <w:rPr>
                <w:sz w:val="26"/>
              </w:rPr>
              <w:t>giao</w:t>
            </w:r>
            <w:r w:rsidRPr="00905CFF">
              <w:rPr>
                <w:spacing w:val="-5"/>
                <w:sz w:val="26"/>
              </w:rPr>
              <w:t xml:space="preserve"> </w:t>
            </w:r>
            <w:r w:rsidRPr="00905CFF">
              <w:rPr>
                <w:sz w:val="26"/>
              </w:rPr>
              <w:t>diện</w:t>
            </w:r>
            <w:r w:rsidRPr="00905CFF">
              <w:rPr>
                <w:spacing w:val="-5"/>
                <w:sz w:val="26"/>
              </w:rPr>
              <w:t xml:space="preserve"> </w:t>
            </w:r>
            <w:proofErr w:type="spellStart"/>
            <w:r w:rsidRPr="00905CFF">
              <w:rPr>
                <w:sz w:val="26"/>
                <w:lang w:val="en-US"/>
              </w:rPr>
              <w:t>đặt</w:t>
            </w:r>
            <w:proofErr w:type="spellEnd"/>
            <w:r w:rsidRPr="00905CFF">
              <w:rPr>
                <w:sz w:val="26"/>
                <w:lang w:val="en-US"/>
              </w:rPr>
              <w:t xml:space="preserve"> </w:t>
            </w:r>
            <w:proofErr w:type="spellStart"/>
            <w:r w:rsidRPr="00905CFF">
              <w:rPr>
                <w:sz w:val="26"/>
                <w:lang w:val="en-US"/>
              </w:rPr>
              <w:t>lịch</w:t>
            </w:r>
            <w:proofErr w:type="spellEnd"/>
            <w:r w:rsidRPr="00905CFF">
              <w:rPr>
                <w:sz w:val="26"/>
                <w:lang w:val="en-US"/>
              </w:rPr>
              <w:t xml:space="preserve"> </w:t>
            </w:r>
            <w:proofErr w:type="spellStart"/>
            <w:r w:rsidRPr="00905CFF">
              <w:rPr>
                <w:sz w:val="26"/>
                <w:lang w:val="en-US"/>
              </w:rPr>
              <w:t>khám</w:t>
            </w:r>
            <w:proofErr w:type="spellEnd"/>
          </w:p>
          <w:p w14:paraId="759BA7C4" w14:textId="77777777" w:rsidR="00382196" w:rsidRPr="00905CFF" w:rsidRDefault="00382196" w:rsidP="002769DB">
            <w:pPr>
              <w:pStyle w:val="TableParagraph"/>
              <w:tabs>
                <w:tab w:val="left" w:pos="363"/>
              </w:tabs>
              <w:spacing w:before="210"/>
              <w:rPr>
                <w:sz w:val="26"/>
                <w:lang w:val="en-US"/>
              </w:rPr>
            </w:pPr>
            <w:r w:rsidRPr="00905CFF">
              <w:rPr>
                <w:sz w:val="26"/>
                <w:lang w:val="en-US"/>
              </w:rPr>
              <w:t xml:space="preserve">2.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chọn</w:t>
            </w:r>
            <w:proofErr w:type="spellEnd"/>
            <w:r w:rsidRPr="00905CFF">
              <w:rPr>
                <w:sz w:val="26"/>
                <w:lang w:val="en-US"/>
              </w:rPr>
              <w:t xml:space="preserve"> </w:t>
            </w:r>
            <w:proofErr w:type="spellStart"/>
            <w:r w:rsidRPr="00905CFF">
              <w:rPr>
                <w:sz w:val="26"/>
                <w:lang w:val="en-US"/>
              </w:rPr>
              <w:t>chuyên</w:t>
            </w:r>
            <w:proofErr w:type="spellEnd"/>
            <w:r w:rsidRPr="00905CFF">
              <w:rPr>
                <w:sz w:val="26"/>
                <w:lang w:val="en-US"/>
              </w:rPr>
              <w:t xml:space="preserve"> khoa </w:t>
            </w:r>
            <w:proofErr w:type="spellStart"/>
            <w:r w:rsidRPr="00905CFF">
              <w:rPr>
                <w:sz w:val="26"/>
                <w:lang w:val="en-US"/>
              </w:rPr>
              <w:t>phù</w:t>
            </w:r>
            <w:proofErr w:type="spellEnd"/>
            <w:r w:rsidRPr="00905CFF">
              <w:rPr>
                <w:sz w:val="26"/>
                <w:lang w:val="en-US"/>
              </w:rPr>
              <w:t xml:space="preserve"> </w:t>
            </w:r>
            <w:proofErr w:type="spellStart"/>
            <w:r w:rsidRPr="00905CFF">
              <w:rPr>
                <w:sz w:val="26"/>
                <w:lang w:val="en-US"/>
              </w:rPr>
              <w:t>hợp</w:t>
            </w:r>
            <w:proofErr w:type="spellEnd"/>
            <w:r w:rsidRPr="00905CFF">
              <w:rPr>
                <w:sz w:val="26"/>
                <w:lang w:val="en-US"/>
              </w:rPr>
              <w:t xml:space="preserve"> </w:t>
            </w:r>
            <w:proofErr w:type="spellStart"/>
            <w:r w:rsidRPr="00905CFF">
              <w:rPr>
                <w:sz w:val="26"/>
                <w:lang w:val="en-US"/>
              </w:rPr>
              <w:t>với</w:t>
            </w:r>
            <w:proofErr w:type="spellEnd"/>
            <w:r w:rsidRPr="00905CFF">
              <w:rPr>
                <w:sz w:val="26"/>
                <w:lang w:val="en-US"/>
              </w:rPr>
              <w:t xml:space="preserve"> </w:t>
            </w: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cần</w:t>
            </w:r>
            <w:proofErr w:type="spellEnd"/>
            <w:r w:rsidRPr="00905CFF">
              <w:rPr>
                <w:sz w:val="26"/>
                <w:lang w:val="en-US"/>
              </w:rPr>
              <w:t xml:space="preserve"> </w:t>
            </w:r>
            <w:proofErr w:type="spellStart"/>
            <w:r w:rsidRPr="00905CFF">
              <w:rPr>
                <w:sz w:val="26"/>
                <w:lang w:val="en-US"/>
              </w:rPr>
              <w:t>khám</w:t>
            </w:r>
            <w:proofErr w:type="spellEnd"/>
          </w:p>
          <w:p w14:paraId="6F800F46" w14:textId="77777777" w:rsidR="00382196" w:rsidRPr="00905CFF" w:rsidRDefault="00382196" w:rsidP="002769DB">
            <w:pPr>
              <w:pStyle w:val="TableParagraph"/>
              <w:tabs>
                <w:tab w:val="left" w:pos="363"/>
              </w:tabs>
              <w:spacing w:before="210"/>
              <w:rPr>
                <w:sz w:val="26"/>
                <w:lang w:val="en-US"/>
              </w:rPr>
            </w:pPr>
            <w:r w:rsidRPr="00905CFF">
              <w:rPr>
                <w:sz w:val="26"/>
                <w:lang w:val="en-US"/>
              </w:rPr>
              <w:t xml:space="preserve">3. </w:t>
            </w:r>
            <w:r w:rsidRPr="00905CFF">
              <w:rPr>
                <w:sz w:val="26"/>
              </w:rPr>
              <w:t>Hệ</w:t>
            </w:r>
            <w:r w:rsidRPr="00905CFF">
              <w:rPr>
                <w:spacing w:val="-5"/>
                <w:sz w:val="26"/>
              </w:rPr>
              <w:t xml:space="preserve"> </w:t>
            </w:r>
            <w:r w:rsidRPr="00905CFF">
              <w:rPr>
                <w:sz w:val="26"/>
              </w:rPr>
              <w:t>thống</w:t>
            </w:r>
            <w:r w:rsidRPr="00905CFF">
              <w:rPr>
                <w:spacing w:val="-1"/>
                <w:sz w:val="26"/>
              </w:rPr>
              <w:t xml:space="preserve"> </w:t>
            </w:r>
            <w:proofErr w:type="spellStart"/>
            <w:r w:rsidRPr="00905CFF">
              <w:rPr>
                <w:sz w:val="26"/>
                <w:lang w:val="en-US"/>
              </w:rPr>
              <w:t>lọc</w:t>
            </w:r>
            <w:proofErr w:type="spellEnd"/>
            <w:r w:rsidRPr="00905CFF">
              <w:rPr>
                <w:sz w:val="26"/>
                <w:lang w:val="en-US"/>
              </w:rPr>
              <w:t xml:space="preserve"> </w:t>
            </w:r>
            <w:proofErr w:type="spellStart"/>
            <w:r w:rsidRPr="00905CFF">
              <w:rPr>
                <w:sz w:val="26"/>
                <w:lang w:val="en-US"/>
              </w:rPr>
              <w:t>danh</w:t>
            </w:r>
            <w:proofErr w:type="spellEnd"/>
            <w:r w:rsidRPr="00905CFF">
              <w:rPr>
                <w:sz w:val="26"/>
                <w:lang w:val="en-US"/>
              </w:rPr>
              <w:t xml:space="preserve"> </w:t>
            </w:r>
            <w:proofErr w:type="spellStart"/>
            <w:r w:rsidRPr="00905CFF">
              <w:rPr>
                <w:sz w:val="26"/>
                <w:lang w:val="en-US"/>
              </w:rPr>
              <w:t>sách</w:t>
            </w:r>
            <w:proofErr w:type="spellEnd"/>
            <w:r w:rsidRPr="00905CFF">
              <w:rPr>
                <w:sz w:val="26"/>
                <w:lang w:val="en-US"/>
              </w:rPr>
              <w:t xml:space="preserve"> </w:t>
            </w:r>
            <w:proofErr w:type="spellStart"/>
            <w:r w:rsidRPr="00905CFF">
              <w:rPr>
                <w:sz w:val="26"/>
                <w:lang w:val="en-US"/>
              </w:rPr>
              <w:t>bác</w:t>
            </w:r>
            <w:proofErr w:type="spellEnd"/>
            <w:r w:rsidRPr="00905CFF">
              <w:rPr>
                <w:sz w:val="26"/>
                <w:lang w:val="en-US"/>
              </w:rPr>
              <w:t xml:space="preserve"> </w:t>
            </w:r>
            <w:proofErr w:type="spellStart"/>
            <w:r w:rsidRPr="00905CFF">
              <w:rPr>
                <w:sz w:val="26"/>
                <w:lang w:val="en-US"/>
              </w:rPr>
              <w:t>sĩ</w:t>
            </w:r>
            <w:proofErr w:type="spellEnd"/>
            <w:r w:rsidRPr="00905CFF">
              <w:rPr>
                <w:sz w:val="26"/>
                <w:lang w:val="en-US"/>
              </w:rPr>
              <w:t xml:space="preserve"> </w:t>
            </w:r>
            <w:proofErr w:type="spellStart"/>
            <w:r w:rsidRPr="00905CFF">
              <w:rPr>
                <w:sz w:val="26"/>
                <w:lang w:val="en-US"/>
              </w:rPr>
              <w:t>của</w:t>
            </w:r>
            <w:proofErr w:type="spellEnd"/>
            <w:r w:rsidRPr="00905CFF">
              <w:rPr>
                <w:sz w:val="26"/>
                <w:lang w:val="en-US"/>
              </w:rPr>
              <w:t xml:space="preserve"> </w:t>
            </w:r>
            <w:proofErr w:type="spellStart"/>
            <w:r w:rsidRPr="00905CFF">
              <w:rPr>
                <w:sz w:val="26"/>
                <w:lang w:val="en-US"/>
              </w:rPr>
              <w:t>chuyên</w:t>
            </w:r>
            <w:proofErr w:type="spellEnd"/>
            <w:r w:rsidRPr="00905CFF">
              <w:rPr>
                <w:sz w:val="26"/>
                <w:lang w:val="en-US"/>
              </w:rPr>
              <w:t xml:space="preserve"> khoa </w:t>
            </w:r>
            <w:proofErr w:type="spellStart"/>
            <w:r w:rsidRPr="00905CFF">
              <w:rPr>
                <w:sz w:val="26"/>
                <w:lang w:val="en-US"/>
              </w:rPr>
              <w:t>đó</w:t>
            </w:r>
            <w:proofErr w:type="spellEnd"/>
          </w:p>
          <w:p w14:paraId="1ED6EC97" w14:textId="77777777" w:rsidR="00382196" w:rsidRPr="00905CFF" w:rsidRDefault="00382196" w:rsidP="002769DB">
            <w:pPr>
              <w:pStyle w:val="TableParagraph"/>
              <w:tabs>
                <w:tab w:val="left" w:pos="299"/>
              </w:tabs>
              <w:spacing w:before="210"/>
              <w:rPr>
                <w:sz w:val="26"/>
              </w:rPr>
            </w:pPr>
            <w:r w:rsidRPr="00905CFF">
              <w:rPr>
                <w:sz w:val="26"/>
                <w:lang w:val="en-US"/>
              </w:rPr>
              <w:t xml:space="preserve">4.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chọn</w:t>
            </w:r>
            <w:proofErr w:type="spellEnd"/>
            <w:r w:rsidRPr="00905CFF">
              <w:rPr>
                <w:sz w:val="26"/>
                <w:lang w:val="en-US"/>
              </w:rPr>
              <w:t xml:space="preserve"> </w:t>
            </w:r>
            <w:proofErr w:type="spellStart"/>
            <w:r w:rsidRPr="00905CFF">
              <w:rPr>
                <w:sz w:val="26"/>
                <w:lang w:val="en-US"/>
              </w:rPr>
              <w:t>bác</w:t>
            </w:r>
            <w:proofErr w:type="spellEnd"/>
            <w:r w:rsidRPr="00905CFF">
              <w:rPr>
                <w:sz w:val="26"/>
                <w:lang w:val="en-US"/>
              </w:rPr>
              <w:t xml:space="preserve"> </w:t>
            </w:r>
            <w:proofErr w:type="spellStart"/>
            <w:r w:rsidRPr="00905CFF">
              <w:rPr>
                <w:sz w:val="26"/>
                <w:lang w:val="en-US"/>
              </w:rPr>
              <w:t>sĩ</w:t>
            </w:r>
            <w:proofErr w:type="spellEnd"/>
            <w:r w:rsidRPr="00905CFF">
              <w:rPr>
                <w:sz w:val="26"/>
                <w:lang w:val="en-US"/>
              </w:rPr>
              <w:t xml:space="preserve"> </w:t>
            </w:r>
          </w:p>
          <w:p w14:paraId="363F0F95" w14:textId="77777777" w:rsidR="00382196" w:rsidRPr="00905CFF" w:rsidRDefault="00382196" w:rsidP="002769DB">
            <w:pPr>
              <w:pStyle w:val="TableParagraph"/>
              <w:tabs>
                <w:tab w:val="left" w:pos="299"/>
              </w:tabs>
              <w:spacing w:before="210"/>
              <w:rPr>
                <w:sz w:val="26"/>
                <w:lang w:val="en-US"/>
              </w:rPr>
            </w:pPr>
            <w:r w:rsidRPr="00905CFF">
              <w:rPr>
                <w:sz w:val="26"/>
                <w:lang w:val="en-US"/>
              </w:rPr>
              <w:t xml:space="preserve">5.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hiển</w:t>
            </w:r>
            <w:proofErr w:type="spellEnd"/>
            <w:r w:rsidRPr="00905CFF">
              <w:rPr>
                <w:sz w:val="26"/>
                <w:lang w:val="en-US"/>
              </w:rPr>
              <w:t xml:space="preserve"> </w:t>
            </w:r>
            <w:proofErr w:type="spellStart"/>
            <w:r w:rsidRPr="00905CFF">
              <w:rPr>
                <w:sz w:val="26"/>
                <w:lang w:val="en-US"/>
              </w:rPr>
              <w:t>thị</w:t>
            </w:r>
            <w:proofErr w:type="spellEnd"/>
            <w:r w:rsidRPr="00905CFF">
              <w:rPr>
                <w:sz w:val="26"/>
                <w:lang w:val="en-US"/>
              </w:rPr>
              <w:t xml:space="preserve"> </w:t>
            </w:r>
            <w:proofErr w:type="spellStart"/>
            <w:r w:rsidRPr="00905CFF">
              <w:rPr>
                <w:sz w:val="26"/>
                <w:lang w:val="en-US"/>
              </w:rPr>
              <w:t>khung</w:t>
            </w:r>
            <w:proofErr w:type="spellEnd"/>
            <w:r w:rsidRPr="00905CFF">
              <w:rPr>
                <w:sz w:val="26"/>
                <w:lang w:val="en-US"/>
              </w:rPr>
              <w:t xml:space="preserve"> </w:t>
            </w:r>
            <w:proofErr w:type="spellStart"/>
            <w:r w:rsidRPr="00905CFF">
              <w:rPr>
                <w:sz w:val="26"/>
                <w:lang w:val="en-US"/>
              </w:rPr>
              <w:t>lịch</w:t>
            </w:r>
            <w:proofErr w:type="spellEnd"/>
            <w:r w:rsidRPr="00905CFF">
              <w:rPr>
                <w:sz w:val="26"/>
                <w:lang w:val="en-US"/>
              </w:rPr>
              <w:t xml:space="preserve"> </w:t>
            </w:r>
            <w:proofErr w:type="spellStart"/>
            <w:r w:rsidRPr="00905CFF">
              <w:rPr>
                <w:sz w:val="26"/>
                <w:lang w:val="en-US"/>
              </w:rPr>
              <w:t>hẹn</w:t>
            </w:r>
            <w:proofErr w:type="spellEnd"/>
            <w:r w:rsidRPr="00905CFF">
              <w:rPr>
                <w:sz w:val="26"/>
                <w:lang w:val="en-US"/>
              </w:rPr>
              <w:t xml:space="preserve"> </w:t>
            </w:r>
            <w:proofErr w:type="spellStart"/>
            <w:r w:rsidRPr="00905CFF">
              <w:rPr>
                <w:sz w:val="26"/>
                <w:lang w:val="en-US"/>
              </w:rPr>
              <w:t>có</w:t>
            </w:r>
            <w:proofErr w:type="spellEnd"/>
            <w:r w:rsidRPr="00905CFF">
              <w:rPr>
                <w:sz w:val="26"/>
                <w:lang w:val="en-US"/>
              </w:rPr>
              <w:t xml:space="preserve"> </w:t>
            </w:r>
            <w:proofErr w:type="spellStart"/>
            <w:r w:rsidRPr="00905CFF">
              <w:rPr>
                <w:sz w:val="26"/>
                <w:lang w:val="en-US"/>
              </w:rPr>
              <w:t>ngày</w:t>
            </w:r>
            <w:proofErr w:type="spellEnd"/>
            <w:r w:rsidRPr="00905CFF">
              <w:rPr>
                <w:sz w:val="26"/>
                <w:lang w:val="en-US"/>
              </w:rPr>
              <w:t xml:space="preserve"> </w:t>
            </w:r>
            <w:proofErr w:type="spellStart"/>
            <w:r w:rsidRPr="00905CFF">
              <w:rPr>
                <w:sz w:val="26"/>
                <w:lang w:val="en-US"/>
              </w:rPr>
              <w:t>tháng</w:t>
            </w:r>
            <w:proofErr w:type="spellEnd"/>
            <w:r w:rsidRPr="00905CFF">
              <w:rPr>
                <w:sz w:val="26"/>
                <w:lang w:val="en-US"/>
              </w:rPr>
              <w:t xml:space="preserve">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thời</w:t>
            </w:r>
            <w:proofErr w:type="spellEnd"/>
            <w:r w:rsidRPr="00905CFF">
              <w:rPr>
                <w:sz w:val="26"/>
                <w:lang w:val="en-US"/>
              </w:rPr>
              <w:t xml:space="preserve"> </w:t>
            </w:r>
            <w:proofErr w:type="spellStart"/>
            <w:r w:rsidRPr="00905CFF">
              <w:rPr>
                <w:sz w:val="26"/>
                <w:lang w:val="en-US"/>
              </w:rPr>
              <w:t>gian</w:t>
            </w:r>
            <w:proofErr w:type="spellEnd"/>
            <w:r w:rsidRPr="00905CFF">
              <w:rPr>
                <w:sz w:val="26"/>
                <w:lang w:val="en-US"/>
              </w:rPr>
              <w:t xml:space="preserve">, </w:t>
            </w:r>
            <w:proofErr w:type="spellStart"/>
            <w:r w:rsidRPr="00905CFF">
              <w:rPr>
                <w:sz w:val="26"/>
                <w:lang w:val="en-US"/>
              </w:rPr>
              <w:t>các</w:t>
            </w:r>
            <w:proofErr w:type="spellEnd"/>
            <w:r w:rsidRPr="00905CFF">
              <w:rPr>
                <w:sz w:val="26"/>
                <w:lang w:val="en-US"/>
              </w:rPr>
              <w:t xml:space="preserve"> </w:t>
            </w:r>
            <w:proofErr w:type="spellStart"/>
            <w:r w:rsidRPr="00905CFF">
              <w:rPr>
                <w:sz w:val="26"/>
                <w:lang w:val="en-US"/>
              </w:rPr>
              <w:t>lịch</w:t>
            </w:r>
            <w:proofErr w:type="spellEnd"/>
            <w:r w:rsidRPr="00905CFF">
              <w:rPr>
                <w:sz w:val="26"/>
                <w:lang w:val="en-US"/>
              </w:rPr>
              <w:t xml:space="preserve"> </w:t>
            </w:r>
            <w:proofErr w:type="spellStart"/>
            <w:r w:rsidRPr="00905CFF">
              <w:rPr>
                <w:sz w:val="26"/>
                <w:lang w:val="en-US"/>
              </w:rPr>
              <w:t>hẹn</w:t>
            </w:r>
            <w:proofErr w:type="spellEnd"/>
            <w:r w:rsidRPr="00905CFF">
              <w:rPr>
                <w:sz w:val="26"/>
                <w:lang w:val="en-US"/>
              </w:rPr>
              <w:t xml:space="preserve"> </w:t>
            </w:r>
            <w:proofErr w:type="spellStart"/>
            <w:r w:rsidRPr="00905CFF">
              <w:rPr>
                <w:sz w:val="26"/>
                <w:lang w:val="en-US"/>
              </w:rPr>
              <w:t>đã</w:t>
            </w:r>
            <w:proofErr w:type="spellEnd"/>
            <w:r w:rsidRPr="00905CFF">
              <w:rPr>
                <w:sz w:val="26"/>
                <w:lang w:val="en-US"/>
              </w:rPr>
              <w:t xml:space="preserve"> </w:t>
            </w:r>
            <w:proofErr w:type="spellStart"/>
            <w:r w:rsidRPr="00905CFF">
              <w:rPr>
                <w:sz w:val="26"/>
                <w:lang w:val="en-US"/>
              </w:rPr>
              <w:t>được</w:t>
            </w:r>
            <w:proofErr w:type="spellEnd"/>
            <w:r w:rsidRPr="00905CFF">
              <w:rPr>
                <w:sz w:val="26"/>
                <w:lang w:val="en-US"/>
              </w:rPr>
              <w:t xml:space="preserve"> </w:t>
            </w:r>
            <w:proofErr w:type="spellStart"/>
            <w:r w:rsidRPr="00905CFF">
              <w:rPr>
                <w:sz w:val="26"/>
                <w:lang w:val="en-US"/>
              </w:rPr>
              <w:t>đặt</w:t>
            </w:r>
            <w:proofErr w:type="spellEnd"/>
            <w:r w:rsidRPr="00905CFF">
              <w:rPr>
                <w:sz w:val="26"/>
                <w:lang w:val="en-US"/>
              </w:rPr>
              <w:t xml:space="preserve"> </w:t>
            </w:r>
            <w:proofErr w:type="spellStart"/>
            <w:r w:rsidRPr="00905CFF">
              <w:rPr>
                <w:sz w:val="26"/>
                <w:lang w:val="en-US"/>
              </w:rPr>
              <w:t>của</w:t>
            </w:r>
            <w:proofErr w:type="spellEnd"/>
            <w:r w:rsidRPr="00905CFF">
              <w:rPr>
                <w:sz w:val="26"/>
                <w:lang w:val="en-US"/>
              </w:rPr>
              <w:t xml:space="preserve"> </w:t>
            </w:r>
            <w:proofErr w:type="spellStart"/>
            <w:r w:rsidRPr="00905CFF">
              <w:rPr>
                <w:sz w:val="26"/>
                <w:lang w:val="en-US"/>
              </w:rPr>
              <w:t>bác</w:t>
            </w:r>
            <w:proofErr w:type="spellEnd"/>
            <w:r w:rsidRPr="00905CFF">
              <w:rPr>
                <w:sz w:val="26"/>
                <w:lang w:val="en-US"/>
              </w:rPr>
              <w:t xml:space="preserve"> </w:t>
            </w:r>
            <w:proofErr w:type="spellStart"/>
            <w:r w:rsidRPr="00905CFF">
              <w:rPr>
                <w:sz w:val="26"/>
                <w:lang w:val="en-US"/>
              </w:rPr>
              <w:t>sĩ</w:t>
            </w:r>
            <w:proofErr w:type="spellEnd"/>
            <w:r w:rsidRPr="00905CFF">
              <w:rPr>
                <w:sz w:val="26"/>
                <w:lang w:val="en-US"/>
              </w:rPr>
              <w:t xml:space="preserve"> </w:t>
            </w:r>
            <w:proofErr w:type="spellStart"/>
            <w:r w:rsidRPr="00905CFF">
              <w:rPr>
                <w:sz w:val="26"/>
                <w:lang w:val="en-US"/>
              </w:rPr>
              <w:t>đó</w:t>
            </w:r>
            <w:proofErr w:type="spellEnd"/>
          </w:p>
          <w:p w14:paraId="2C459FD8" w14:textId="77777777" w:rsidR="00382196" w:rsidRPr="00905CFF" w:rsidRDefault="00382196" w:rsidP="002769DB">
            <w:pPr>
              <w:pStyle w:val="TableParagraph"/>
              <w:tabs>
                <w:tab w:val="left" w:pos="299"/>
              </w:tabs>
              <w:spacing w:before="210"/>
              <w:rPr>
                <w:sz w:val="26"/>
                <w:lang w:val="en-US"/>
              </w:rPr>
            </w:pPr>
            <w:r w:rsidRPr="00905CFF">
              <w:rPr>
                <w:sz w:val="26"/>
                <w:lang w:val="en-US"/>
              </w:rPr>
              <w:t xml:space="preserve">6.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chọn</w:t>
            </w:r>
            <w:proofErr w:type="spellEnd"/>
            <w:r w:rsidRPr="00905CFF">
              <w:rPr>
                <w:sz w:val="26"/>
                <w:lang w:val="en-US"/>
              </w:rPr>
              <w:t xml:space="preserve"> </w:t>
            </w:r>
            <w:proofErr w:type="spellStart"/>
            <w:r w:rsidRPr="00905CFF">
              <w:rPr>
                <w:sz w:val="26"/>
                <w:lang w:val="en-US"/>
              </w:rPr>
              <w:t>khung</w:t>
            </w:r>
            <w:proofErr w:type="spellEnd"/>
            <w:r w:rsidRPr="00905CFF">
              <w:rPr>
                <w:sz w:val="26"/>
                <w:lang w:val="en-US"/>
              </w:rPr>
              <w:t xml:space="preserve"> </w:t>
            </w:r>
            <w:proofErr w:type="spellStart"/>
            <w:r w:rsidRPr="00905CFF">
              <w:rPr>
                <w:sz w:val="26"/>
                <w:lang w:val="en-US"/>
              </w:rPr>
              <w:t>thời</w:t>
            </w:r>
            <w:proofErr w:type="spellEnd"/>
            <w:r w:rsidRPr="00905CFF">
              <w:rPr>
                <w:sz w:val="26"/>
                <w:lang w:val="en-US"/>
              </w:rPr>
              <w:t xml:space="preserve"> </w:t>
            </w:r>
            <w:proofErr w:type="spellStart"/>
            <w:r w:rsidRPr="00905CFF">
              <w:rPr>
                <w:sz w:val="26"/>
                <w:lang w:val="en-US"/>
              </w:rPr>
              <w:t>gian</w:t>
            </w:r>
            <w:proofErr w:type="spellEnd"/>
            <w:r w:rsidRPr="00905CFF">
              <w:rPr>
                <w:sz w:val="26"/>
                <w:lang w:val="en-US"/>
              </w:rPr>
              <w:t xml:space="preserve"> </w:t>
            </w:r>
            <w:proofErr w:type="spellStart"/>
            <w:r w:rsidRPr="00905CFF">
              <w:rPr>
                <w:sz w:val="26"/>
                <w:lang w:val="en-US"/>
              </w:rPr>
              <w:t>phù</w:t>
            </w:r>
            <w:proofErr w:type="spellEnd"/>
            <w:r w:rsidRPr="00905CFF">
              <w:rPr>
                <w:sz w:val="26"/>
                <w:lang w:val="en-US"/>
              </w:rPr>
              <w:t xml:space="preserve"> </w:t>
            </w:r>
            <w:proofErr w:type="spellStart"/>
            <w:r w:rsidRPr="00905CFF">
              <w:rPr>
                <w:sz w:val="26"/>
                <w:lang w:val="en-US"/>
              </w:rPr>
              <w:t>hợp</w:t>
            </w:r>
            <w:proofErr w:type="spellEnd"/>
            <w:r w:rsidRPr="00905CFF">
              <w:rPr>
                <w:sz w:val="26"/>
                <w:lang w:val="en-US"/>
              </w:rPr>
              <w:t xml:space="preserve">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ấn</w:t>
            </w:r>
            <w:proofErr w:type="spellEnd"/>
            <w:r w:rsidRPr="00905CFF">
              <w:rPr>
                <w:sz w:val="26"/>
                <w:lang w:val="en-US"/>
              </w:rPr>
              <w:t xml:space="preserve"> </w:t>
            </w:r>
            <w:proofErr w:type="spellStart"/>
            <w:r w:rsidRPr="00905CFF">
              <w:rPr>
                <w:sz w:val="26"/>
                <w:lang w:val="en-US"/>
              </w:rPr>
              <w:t>tiếp</w:t>
            </w:r>
            <w:proofErr w:type="spellEnd"/>
            <w:r w:rsidRPr="00905CFF">
              <w:rPr>
                <w:sz w:val="26"/>
                <w:lang w:val="en-US"/>
              </w:rPr>
              <w:t xml:space="preserve"> </w:t>
            </w:r>
            <w:proofErr w:type="spellStart"/>
            <w:r w:rsidRPr="00905CFF">
              <w:rPr>
                <w:sz w:val="26"/>
                <w:lang w:val="en-US"/>
              </w:rPr>
              <w:t>tục</w:t>
            </w:r>
            <w:proofErr w:type="spellEnd"/>
          </w:p>
          <w:p w14:paraId="0611FDB6" w14:textId="77777777" w:rsidR="00382196" w:rsidRPr="00905CFF" w:rsidRDefault="00382196" w:rsidP="002769DB">
            <w:pPr>
              <w:pStyle w:val="TableParagraph"/>
              <w:tabs>
                <w:tab w:val="left" w:pos="299"/>
              </w:tabs>
              <w:spacing w:before="210"/>
              <w:rPr>
                <w:sz w:val="26"/>
                <w:lang w:val="en-US"/>
              </w:rPr>
            </w:pPr>
            <w:r w:rsidRPr="00905CFF">
              <w:rPr>
                <w:sz w:val="26"/>
                <w:lang w:val="en-US"/>
              </w:rPr>
              <w:t xml:space="preserve">7.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hiển</w:t>
            </w:r>
            <w:proofErr w:type="spellEnd"/>
            <w:r w:rsidRPr="00905CFF">
              <w:rPr>
                <w:sz w:val="26"/>
                <w:lang w:val="en-US"/>
              </w:rPr>
              <w:t xml:space="preserve"> </w:t>
            </w:r>
            <w:proofErr w:type="spellStart"/>
            <w:r w:rsidRPr="00905CFF">
              <w:rPr>
                <w:sz w:val="26"/>
                <w:lang w:val="en-US"/>
              </w:rPr>
              <w:t>thị</w:t>
            </w:r>
            <w:proofErr w:type="spellEnd"/>
            <w:r w:rsidRPr="00905CFF">
              <w:rPr>
                <w:sz w:val="26"/>
                <w:lang w:val="en-US"/>
              </w:rPr>
              <w:t xml:space="preserve"> </w:t>
            </w:r>
            <w:proofErr w:type="spellStart"/>
            <w:r w:rsidRPr="00905CFF">
              <w:rPr>
                <w:sz w:val="26"/>
                <w:lang w:val="en-US"/>
              </w:rPr>
              <w:t>màn</w:t>
            </w:r>
            <w:proofErr w:type="spellEnd"/>
            <w:r w:rsidRPr="00905CFF">
              <w:rPr>
                <w:sz w:val="26"/>
                <w:lang w:val="en-US"/>
              </w:rPr>
              <w:t xml:space="preserve"> </w:t>
            </w:r>
            <w:proofErr w:type="spellStart"/>
            <w:r w:rsidRPr="00905CFF">
              <w:rPr>
                <w:sz w:val="26"/>
                <w:lang w:val="en-US"/>
              </w:rPr>
              <w:t>hình</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chi </w:t>
            </w:r>
            <w:proofErr w:type="spellStart"/>
            <w:r w:rsidRPr="00905CFF">
              <w:rPr>
                <w:sz w:val="26"/>
                <w:lang w:val="en-US"/>
              </w:rPr>
              <w:t>tiết</w:t>
            </w:r>
            <w:proofErr w:type="spellEnd"/>
            <w:r w:rsidRPr="00905CFF">
              <w:rPr>
                <w:sz w:val="26"/>
                <w:lang w:val="en-US"/>
              </w:rPr>
              <w:t xml:space="preserve"> </w:t>
            </w:r>
            <w:proofErr w:type="spellStart"/>
            <w:r w:rsidRPr="00905CFF">
              <w:rPr>
                <w:sz w:val="26"/>
                <w:lang w:val="en-US"/>
              </w:rPr>
              <w:t>của</w:t>
            </w:r>
            <w:proofErr w:type="spellEnd"/>
            <w:r w:rsidRPr="00905CFF">
              <w:rPr>
                <w:sz w:val="26"/>
                <w:lang w:val="en-US"/>
              </w:rPr>
              <w:t xml:space="preserve">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p>
          <w:p w14:paraId="7B3ED33B" w14:textId="77777777" w:rsidR="00382196" w:rsidRPr="00905CFF" w:rsidRDefault="00382196" w:rsidP="002769DB">
            <w:pPr>
              <w:pStyle w:val="TableParagraph"/>
              <w:tabs>
                <w:tab w:val="left" w:pos="299"/>
              </w:tabs>
              <w:spacing w:before="210"/>
              <w:rPr>
                <w:sz w:val="26"/>
                <w:lang w:val="en-US"/>
              </w:rPr>
            </w:pPr>
            <w:r w:rsidRPr="00905CFF">
              <w:rPr>
                <w:sz w:val="26"/>
                <w:lang w:val="en-US"/>
              </w:rPr>
              <w:t xml:space="preserve">8.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chỉnh</w:t>
            </w:r>
            <w:proofErr w:type="spellEnd"/>
            <w:r w:rsidRPr="00905CFF">
              <w:rPr>
                <w:sz w:val="26"/>
                <w:lang w:val="en-US"/>
              </w:rPr>
              <w:t xml:space="preserve"> </w:t>
            </w:r>
            <w:proofErr w:type="spellStart"/>
            <w:r w:rsidRPr="00905CFF">
              <w:rPr>
                <w:sz w:val="26"/>
                <w:lang w:val="en-US"/>
              </w:rPr>
              <w:t>sửa</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ấn</w:t>
            </w:r>
            <w:proofErr w:type="spellEnd"/>
            <w:r w:rsidRPr="00905CFF">
              <w:rPr>
                <w:sz w:val="26"/>
                <w:lang w:val="en-US"/>
              </w:rPr>
              <w:t xml:space="preserve"> </w:t>
            </w:r>
            <w:proofErr w:type="spellStart"/>
            <w:r w:rsidRPr="00905CFF">
              <w:rPr>
                <w:sz w:val="26"/>
                <w:lang w:val="en-US"/>
              </w:rPr>
              <w:t>tiếp</w:t>
            </w:r>
            <w:proofErr w:type="spellEnd"/>
            <w:r w:rsidRPr="00905CFF">
              <w:rPr>
                <w:sz w:val="26"/>
                <w:lang w:val="en-US"/>
              </w:rPr>
              <w:t xml:space="preserve"> </w:t>
            </w:r>
            <w:proofErr w:type="spellStart"/>
            <w:r w:rsidRPr="00905CFF">
              <w:rPr>
                <w:sz w:val="26"/>
                <w:lang w:val="en-US"/>
              </w:rPr>
              <w:t>tục</w:t>
            </w:r>
            <w:proofErr w:type="spellEnd"/>
          </w:p>
          <w:p w14:paraId="343A6D67" w14:textId="77777777" w:rsidR="00382196" w:rsidRPr="00905CFF" w:rsidRDefault="00382196" w:rsidP="002769DB">
            <w:pPr>
              <w:pStyle w:val="TableParagraph"/>
              <w:tabs>
                <w:tab w:val="left" w:pos="299"/>
              </w:tabs>
              <w:spacing w:before="210"/>
              <w:rPr>
                <w:sz w:val="26"/>
                <w:lang w:val="en-US"/>
              </w:rPr>
            </w:pPr>
            <w:r w:rsidRPr="00905CFF">
              <w:rPr>
                <w:sz w:val="26"/>
                <w:lang w:val="en-US"/>
              </w:rPr>
              <w:t xml:space="preserve">9.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chuyển</w:t>
            </w:r>
            <w:proofErr w:type="spellEnd"/>
            <w:r w:rsidRPr="00905CFF">
              <w:rPr>
                <w:sz w:val="26"/>
                <w:lang w:val="en-US"/>
              </w:rPr>
              <w:t xml:space="preserve"> sang </w:t>
            </w:r>
            <w:proofErr w:type="spellStart"/>
            <w:r w:rsidRPr="00905CFF">
              <w:rPr>
                <w:sz w:val="26"/>
                <w:lang w:val="en-US"/>
              </w:rPr>
              <w:t>màn</w:t>
            </w:r>
            <w:proofErr w:type="spellEnd"/>
            <w:r w:rsidRPr="00905CFF">
              <w:rPr>
                <w:sz w:val="26"/>
                <w:lang w:val="en-US"/>
              </w:rPr>
              <w:t xml:space="preserve"> </w:t>
            </w:r>
            <w:proofErr w:type="spellStart"/>
            <w:r w:rsidRPr="00905CFF">
              <w:rPr>
                <w:sz w:val="26"/>
                <w:lang w:val="en-US"/>
              </w:rPr>
              <w:t>hình</w:t>
            </w:r>
            <w:proofErr w:type="spellEnd"/>
            <w:r w:rsidRPr="00905CFF">
              <w:rPr>
                <w:sz w:val="26"/>
                <w:lang w:val="en-US"/>
              </w:rPr>
              <w:t xml:space="preserve"> </w:t>
            </w:r>
            <w:proofErr w:type="spellStart"/>
            <w:r w:rsidRPr="00905CFF">
              <w:rPr>
                <w:sz w:val="26"/>
                <w:lang w:val="en-US"/>
              </w:rPr>
              <w:t>xác</w:t>
            </w:r>
            <w:proofErr w:type="spellEnd"/>
            <w:r w:rsidRPr="00905CFF">
              <w:rPr>
                <w:sz w:val="26"/>
                <w:lang w:val="en-US"/>
              </w:rPr>
              <w:t xml:space="preserve"> </w:t>
            </w:r>
            <w:proofErr w:type="spellStart"/>
            <w:r w:rsidRPr="00905CFF">
              <w:rPr>
                <w:sz w:val="26"/>
                <w:lang w:val="en-US"/>
              </w:rPr>
              <w:t>nhận</w:t>
            </w:r>
            <w:proofErr w:type="spellEnd"/>
            <w:r w:rsidRPr="00905CFF">
              <w:rPr>
                <w:sz w:val="26"/>
                <w:lang w:val="en-US"/>
              </w:rPr>
              <w:t xml:space="preserve"> </w:t>
            </w:r>
            <w:proofErr w:type="spellStart"/>
            <w:r w:rsidRPr="00905CFF">
              <w:rPr>
                <w:sz w:val="26"/>
                <w:lang w:val="en-US"/>
              </w:rPr>
              <w:t>lịch</w:t>
            </w:r>
            <w:proofErr w:type="spellEnd"/>
            <w:r w:rsidRPr="00905CFF">
              <w:rPr>
                <w:sz w:val="26"/>
                <w:lang w:val="en-US"/>
              </w:rPr>
              <w:t xml:space="preserve"> </w:t>
            </w:r>
            <w:proofErr w:type="spellStart"/>
            <w:r w:rsidRPr="00905CFF">
              <w:rPr>
                <w:sz w:val="26"/>
                <w:lang w:val="en-US"/>
              </w:rPr>
              <w:t>hẹn</w:t>
            </w:r>
            <w:proofErr w:type="spellEnd"/>
          </w:p>
          <w:p w14:paraId="4083E2B5" w14:textId="77777777" w:rsidR="00382196" w:rsidRPr="00905CFF" w:rsidRDefault="00382196" w:rsidP="002769DB">
            <w:pPr>
              <w:pStyle w:val="TableParagraph"/>
              <w:tabs>
                <w:tab w:val="left" w:pos="299"/>
              </w:tabs>
              <w:spacing w:before="210"/>
              <w:rPr>
                <w:sz w:val="26"/>
                <w:lang w:val="en-US"/>
              </w:rPr>
            </w:pPr>
            <w:r w:rsidRPr="00905CFF">
              <w:rPr>
                <w:sz w:val="26"/>
                <w:lang w:val="en-US"/>
              </w:rPr>
              <w:t xml:space="preserve">10.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kiểm</w:t>
            </w:r>
            <w:proofErr w:type="spellEnd"/>
            <w:r w:rsidRPr="00905CFF">
              <w:rPr>
                <w:sz w:val="26"/>
                <w:lang w:val="en-US"/>
              </w:rPr>
              <w:t xml:space="preserve"> </w:t>
            </w:r>
            <w:proofErr w:type="spellStart"/>
            <w:r w:rsidRPr="00905CFF">
              <w:rPr>
                <w:sz w:val="26"/>
                <w:lang w:val="en-US"/>
              </w:rPr>
              <w:t>tra</w:t>
            </w:r>
            <w:proofErr w:type="spellEnd"/>
            <w:r w:rsidRPr="00905CFF">
              <w:rPr>
                <w:sz w:val="26"/>
                <w:lang w:val="en-US"/>
              </w:rPr>
              <w:t xml:space="preserve"> </w:t>
            </w:r>
            <w:proofErr w:type="spellStart"/>
            <w:r w:rsidRPr="00905CFF">
              <w:rPr>
                <w:sz w:val="26"/>
                <w:lang w:val="en-US"/>
              </w:rPr>
              <w:t>lại</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lịch</w:t>
            </w:r>
            <w:proofErr w:type="spellEnd"/>
            <w:r w:rsidRPr="00905CFF">
              <w:rPr>
                <w:sz w:val="26"/>
                <w:lang w:val="en-US"/>
              </w:rPr>
              <w:t xml:space="preserve"> </w:t>
            </w:r>
            <w:proofErr w:type="spellStart"/>
            <w:r w:rsidRPr="00905CFF">
              <w:rPr>
                <w:sz w:val="26"/>
                <w:lang w:val="en-US"/>
              </w:rPr>
              <w:t>hẹn</w:t>
            </w:r>
            <w:proofErr w:type="spellEnd"/>
            <w:r w:rsidRPr="00905CFF">
              <w:rPr>
                <w:sz w:val="26"/>
                <w:lang w:val="en-US"/>
              </w:rPr>
              <w:t xml:space="preserve">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ấn</w:t>
            </w:r>
            <w:proofErr w:type="spellEnd"/>
            <w:r w:rsidRPr="00905CFF">
              <w:rPr>
                <w:sz w:val="26"/>
                <w:lang w:val="en-US"/>
              </w:rPr>
              <w:t xml:space="preserve"> </w:t>
            </w:r>
            <w:proofErr w:type="spellStart"/>
            <w:r w:rsidRPr="00905CFF">
              <w:rPr>
                <w:sz w:val="26"/>
                <w:lang w:val="en-US"/>
              </w:rPr>
              <w:t>xác</w:t>
            </w:r>
            <w:proofErr w:type="spellEnd"/>
            <w:r w:rsidRPr="00905CFF">
              <w:rPr>
                <w:sz w:val="26"/>
                <w:lang w:val="en-US"/>
              </w:rPr>
              <w:t xml:space="preserve"> </w:t>
            </w:r>
            <w:proofErr w:type="spellStart"/>
            <w:r w:rsidRPr="00905CFF">
              <w:rPr>
                <w:sz w:val="26"/>
                <w:lang w:val="en-US"/>
              </w:rPr>
              <w:t>nhận</w:t>
            </w:r>
            <w:proofErr w:type="spellEnd"/>
            <w:r w:rsidRPr="00905CFF">
              <w:rPr>
                <w:sz w:val="26"/>
                <w:lang w:val="en-US"/>
              </w:rPr>
              <w:t xml:space="preserve"> (</w:t>
            </w:r>
            <w:proofErr w:type="spellStart"/>
            <w:r w:rsidRPr="00905CFF">
              <w:rPr>
                <w:sz w:val="26"/>
                <w:lang w:val="en-US"/>
              </w:rPr>
              <w:t>Có</w:t>
            </w:r>
            <w:proofErr w:type="spellEnd"/>
            <w:r w:rsidRPr="00905CFF">
              <w:rPr>
                <w:sz w:val="26"/>
                <w:lang w:val="en-US"/>
              </w:rPr>
              <w:t xml:space="preserve"> </w:t>
            </w:r>
            <w:proofErr w:type="spellStart"/>
            <w:r w:rsidRPr="00905CFF">
              <w:rPr>
                <w:sz w:val="26"/>
                <w:lang w:val="en-US"/>
              </w:rPr>
              <w:t>thể</w:t>
            </w:r>
            <w:proofErr w:type="spellEnd"/>
            <w:r w:rsidRPr="00905CFF">
              <w:rPr>
                <w:sz w:val="26"/>
                <w:lang w:val="en-US"/>
              </w:rPr>
              <w:t xml:space="preserve"> quay </w:t>
            </w:r>
            <w:proofErr w:type="spellStart"/>
            <w:r w:rsidRPr="00905CFF">
              <w:rPr>
                <w:sz w:val="26"/>
                <w:lang w:val="en-US"/>
              </w:rPr>
              <w:t>lại</w:t>
            </w:r>
            <w:proofErr w:type="spellEnd"/>
            <w:r w:rsidRPr="00905CFF">
              <w:rPr>
                <w:sz w:val="26"/>
                <w:lang w:val="en-US"/>
              </w:rPr>
              <w:t xml:space="preserve"> </w:t>
            </w:r>
            <w:proofErr w:type="spellStart"/>
            <w:r w:rsidRPr="00905CFF">
              <w:rPr>
                <w:sz w:val="26"/>
                <w:lang w:val="en-US"/>
              </w:rPr>
              <w:t>các</w:t>
            </w:r>
            <w:proofErr w:type="spellEnd"/>
            <w:r w:rsidRPr="00905CFF">
              <w:rPr>
                <w:sz w:val="26"/>
                <w:lang w:val="en-US"/>
              </w:rPr>
              <w:t xml:space="preserve"> </w:t>
            </w:r>
            <w:proofErr w:type="spellStart"/>
            <w:r w:rsidRPr="00905CFF">
              <w:rPr>
                <w:sz w:val="26"/>
                <w:lang w:val="en-US"/>
              </w:rPr>
              <w:t>trang</w:t>
            </w:r>
            <w:proofErr w:type="spellEnd"/>
            <w:r w:rsidRPr="00905CFF">
              <w:rPr>
                <w:sz w:val="26"/>
                <w:lang w:val="en-US"/>
              </w:rPr>
              <w:t xml:space="preserve"> </w:t>
            </w:r>
            <w:proofErr w:type="spellStart"/>
            <w:r w:rsidRPr="00905CFF">
              <w:rPr>
                <w:sz w:val="26"/>
                <w:lang w:val="en-US"/>
              </w:rPr>
              <w:t>trước</w:t>
            </w:r>
            <w:proofErr w:type="spellEnd"/>
            <w:r w:rsidRPr="00905CFF">
              <w:rPr>
                <w:sz w:val="26"/>
                <w:lang w:val="en-US"/>
              </w:rPr>
              <w:t xml:space="preserve"> </w:t>
            </w:r>
            <w:proofErr w:type="spellStart"/>
            <w:r w:rsidRPr="00905CFF">
              <w:rPr>
                <w:sz w:val="26"/>
                <w:lang w:val="en-US"/>
              </w:rPr>
              <w:t>đó</w:t>
            </w:r>
            <w:proofErr w:type="spellEnd"/>
            <w:r w:rsidRPr="00905CFF">
              <w:rPr>
                <w:sz w:val="26"/>
                <w:lang w:val="en-US"/>
              </w:rPr>
              <w:t xml:space="preserve"> </w:t>
            </w:r>
            <w:proofErr w:type="spellStart"/>
            <w:r w:rsidRPr="00905CFF">
              <w:rPr>
                <w:sz w:val="26"/>
                <w:lang w:val="en-US"/>
              </w:rPr>
              <w:t>để</w:t>
            </w:r>
            <w:proofErr w:type="spellEnd"/>
            <w:r w:rsidRPr="00905CFF">
              <w:rPr>
                <w:sz w:val="26"/>
                <w:lang w:val="en-US"/>
              </w:rPr>
              <w:t xml:space="preserve"> </w:t>
            </w:r>
            <w:proofErr w:type="spellStart"/>
            <w:r w:rsidRPr="00905CFF">
              <w:rPr>
                <w:sz w:val="26"/>
                <w:lang w:val="en-US"/>
              </w:rPr>
              <w:t>sửa</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w:t>
            </w:r>
          </w:p>
          <w:p w14:paraId="1E9D0EE0" w14:textId="77777777" w:rsidR="00382196" w:rsidRPr="00905CFF" w:rsidRDefault="00382196" w:rsidP="002769DB">
            <w:pPr>
              <w:pStyle w:val="TableParagraph"/>
              <w:tabs>
                <w:tab w:val="left" w:pos="299"/>
              </w:tabs>
              <w:spacing w:before="210"/>
              <w:rPr>
                <w:sz w:val="26"/>
                <w:lang w:val="en-US"/>
              </w:rPr>
            </w:pPr>
            <w:r w:rsidRPr="00905CFF">
              <w:rPr>
                <w:sz w:val="26"/>
                <w:lang w:val="en-US"/>
              </w:rPr>
              <w:t xml:space="preserve">11.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w:t>
            </w:r>
            <w:proofErr w:type="spellStart"/>
            <w:r w:rsidRPr="00905CFF">
              <w:rPr>
                <w:sz w:val="26"/>
                <w:lang w:val="en-US"/>
              </w:rPr>
              <w:t>báo</w:t>
            </w:r>
            <w:proofErr w:type="spellEnd"/>
            <w:r w:rsidRPr="00905CFF">
              <w:rPr>
                <w:sz w:val="26"/>
                <w:lang w:val="en-US"/>
              </w:rPr>
              <w:t xml:space="preserve"> </w:t>
            </w:r>
            <w:proofErr w:type="spellStart"/>
            <w:r w:rsidRPr="00905CFF">
              <w:rPr>
                <w:sz w:val="26"/>
                <w:lang w:val="en-US"/>
              </w:rPr>
              <w:t>thành</w:t>
            </w:r>
            <w:proofErr w:type="spellEnd"/>
            <w:r w:rsidRPr="00905CFF">
              <w:rPr>
                <w:sz w:val="26"/>
                <w:lang w:val="en-US"/>
              </w:rPr>
              <w:t xml:space="preserve"> </w:t>
            </w:r>
            <w:proofErr w:type="spellStart"/>
            <w:r w:rsidRPr="00905CFF">
              <w:rPr>
                <w:sz w:val="26"/>
                <w:lang w:val="en-US"/>
              </w:rPr>
              <w:t>công</w:t>
            </w:r>
            <w:proofErr w:type="spellEnd"/>
            <w:r w:rsidRPr="00905CFF">
              <w:rPr>
                <w:sz w:val="26"/>
                <w:lang w:val="en-US"/>
              </w:rPr>
              <w:t xml:space="preserve">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lưu</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lịch</w:t>
            </w:r>
            <w:proofErr w:type="spellEnd"/>
            <w:r w:rsidRPr="00905CFF">
              <w:rPr>
                <w:sz w:val="26"/>
                <w:lang w:val="en-US"/>
              </w:rPr>
              <w:t xml:space="preserve"> </w:t>
            </w:r>
            <w:proofErr w:type="spellStart"/>
            <w:r w:rsidRPr="00905CFF">
              <w:rPr>
                <w:sz w:val="26"/>
                <w:lang w:val="en-US"/>
              </w:rPr>
              <w:t>hẹn</w:t>
            </w:r>
            <w:proofErr w:type="spellEnd"/>
            <w:r w:rsidRPr="00905CFF">
              <w:rPr>
                <w:sz w:val="26"/>
                <w:lang w:val="en-US"/>
              </w:rPr>
              <w:t xml:space="preserve"> </w:t>
            </w:r>
            <w:proofErr w:type="spellStart"/>
            <w:r w:rsidRPr="00905CFF">
              <w:rPr>
                <w:sz w:val="26"/>
                <w:lang w:val="en-US"/>
              </w:rPr>
              <w:t>vào</w:t>
            </w:r>
            <w:proofErr w:type="spellEnd"/>
            <w:r w:rsidRPr="00905CFF">
              <w:rPr>
                <w:sz w:val="26"/>
                <w:lang w:val="en-US"/>
              </w:rPr>
              <w:t xml:space="preserve"> CSDL </w:t>
            </w:r>
          </w:p>
        </w:tc>
      </w:tr>
      <w:tr w:rsidR="00382196" w:rsidRPr="00905CFF" w14:paraId="4CF2285C" w14:textId="77777777" w:rsidTr="002769DB">
        <w:trPr>
          <w:trHeight w:val="679"/>
        </w:trPr>
        <w:tc>
          <w:tcPr>
            <w:tcW w:w="2427" w:type="dxa"/>
          </w:tcPr>
          <w:p w14:paraId="49B4181B" w14:textId="77777777" w:rsidR="00382196" w:rsidRPr="00905CFF" w:rsidRDefault="00382196" w:rsidP="002769DB">
            <w:pPr>
              <w:pStyle w:val="TableParagraph"/>
              <w:spacing w:line="360" w:lineRule="auto"/>
              <w:rPr>
                <w:sz w:val="26"/>
              </w:rPr>
            </w:pPr>
            <w:r w:rsidRPr="00905CFF">
              <w:rPr>
                <w:sz w:val="26"/>
                <w:lang w:val="en-US"/>
              </w:rPr>
              <w:t xml:space="preserve"> </w:t>
            </w:r>
            <w:r w:rsidRPr="00905CFF">
              <w:rPr>
                <w:sz w:val="26"/>
              </w:rPr>
              <w:t>Ngoại</w:t>
            </w:r>
            <w:r w:rsidRPr="00905CFF">
              <w:rPr>
                <w:spacing w:val="-8"/>
                <w:sz w:val="26"/>
              </w:rPr>
              <w:t xml:space="preserve"> </w:t>
            </w:r>
            <w:r w:rsidRPr="00905CFF">
              <w:rPr>
                <w:spacing w:val="-5"/>
                <w:sz w:val="26"/>
              </w:rPr>
              <w:t>lệ</w:t>
            </w:r>
          </w:p>
        </w:tc>
        <w:tc>
          <w:tcPr>
            <w:tcW w:w="6769" w:type="dxa"/>
          </w:tcPr>
          <w:p w14:paraId="1D0DA0CC" w14:textId="77777777" w:rsidR="00382196" w:rsidRPr="00905CFF" w:rsidRDefault="00382196" w:rsidP="002769DB">
            <w:pPr>
              <w:rPr>
                <w:rFonts w:ascii="Times New Roman" w:hAnsi="Times New Roman" w:cs="Times New Roman"/>
                <w:sz w:val="26"/>
                <w:szCs w:val="26"/>
                <w:lang w:val="en-US"/>
              </w:rPr>
            </w:pPr>
            <w:r w:rsidRPr="00905CFF">
              <w:rPr>
                <w:rFonts w:ascii="Times New Roman" w:hAnsi="Times New Roman" w:cs="Times New Roman"/>
                <w:lang w:val="en-US"/>
              </w:rPr>
              <w:t xml:space="preserve"> </w:t>
            </w:r>
            <w:r w:rsidRPr="00905CFF">
              <w:rPr>
                <w:rFonts w:ascii="Times New Roman" w:hAnsi="Times New Roman" w:cs="Times New Roman"/>
                <w:sz w:val="26"/>
                <w:szCs w:val="26"/>
                <w:lang w:val="en-US"/>
              </w:rPr>
              <w:t xml:space="preserve">4.1 </w:t>
            </w:r>
            <w:proofErr w:type="spellStart"/>
            <w:r w:rsidRPr="00905CFF">
              <w:rPr>
                <w:rFonts w:ascii="Times New Roman" w:hAnsi="Times New Roman" w:cs="Times New Roman"/>
                <w:sz w:val="26"/>
                <w:szCs w:val="26"/>
                <w:lang w:val="en-US"/>
              </w:rPr>
              <w:t>Người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dùng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đặt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hẹn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từ</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chức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năng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tìm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kiếm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sĩ</w:t>
            </w:r>
            <w:proofErr w:type="spellEnd"/>
          </w:p>
          <w:p w14:paraId="2EDE758C" w14:textId="77777777" w:rsidR="00382196" w:rsidRPr="00905CFF" w:rsidRDefault="00382196" w:rsidP="002769DB">
            <w:pPr>
              <w:rPr>
                <w:rFonts w:ascii="Times New Roman" w:hAnsi="Times New Roman" w:cs="Times New Roman"/>
                <w:sz w:val="26"/>
                <w:lang w:val="en-US"/>
              </w:rPr>
            </w:pPr>
            <w:r w:rsidRPr="00905CFF">
              <w:rPr>
                <w:rFonts w:ascii="Times New Roman" w:hAnsi="Times New Roman" w:cs="Times New Roman"/>
                <w:sz w:val="26"/>
                <w:szCs w:val="26"/>
                <w:lang w:val="en-US"/>
              </w:rPr>
              <w:t xml:space="preserve"> 4.2 </w:t>
            </w:r>
            <w:proofErr w:type="spellStart"/>
            <w:r w:rsidRPr="00905CFF">
              <w:rPr>
                <w:rFonts w:ascii="Times New Roman" w:hAnsi="Times New Roman" w:cs="Times New Roman"/>
                <w:sz w:val="26"/>
                <w:szCs w:val="26"/>
                <w:lang w:val="en-US"/>
              </w:rPr>
              <w:t>Hệ</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thống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chuyển</w:t>
            </w:r>
            <w:proofErr w:type="spellEnd"/>
            <w:r w:rsidRPr="00905CFF">
              <w:rPr>
                <w:rFonts w:ascii="Times New Roman" w:hAnsi="Times New Roman" w:cs="Times New Roman"/>
                <w:sz w:val="26"/>
                <w:szCs w:val="26"/>
                <w:lang w:val="en-US"/>
              </w:rPr>
              <w:t xml:space="preserve"> sang </w:t>
            </w:r>
            <w:proofErr w:type="spellStart"/>
            <w:r w:rsidRPr="00905CFF">
              <w:rPr>
                <w:rFonts w:ascii="Times New Roman" w:hAnsi="Times New Roman" w:cs="Times New Roman"/>
                <w:sz w:val="26"/>
                <w:szCs w:val="26"/>
                <w:lang w:val="en-US"/>
              </w:rPr>
              <w:t>màn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hình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đặt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khám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hiển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thị</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lang w:val="en-US"/>
              </w:rPr>
              <w:t>khung</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lịch</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hẹn</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có</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ngày</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tháng</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và</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thời</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gian</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các</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lịch</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hẹn</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đã</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được</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đặt</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của</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bác</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sĩ</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đó</w:t>
            </w:r>
            <w:proofErr w:type="spellEnd"/>
          </w:p>
          <w:p w14:paraId="2750419F" w14:textId="77777777" w:rsidR="00382196" w:rsidRPr="00905CFF" w:rsidRDefault="00382196" w:rsidP="002769DB">
            <w:pPr>
              <w:rPr>
                <w:rFonts w:ascii="Times New Roman" w:hAnsi="Times New Roman" w:cs="Times New Roman"/>
                <w:sz w:val="26"/>
                <w:szCs w:val="26"/>
                <w:lang w:val="en-US"/>
              </w:rPr>
            </w:pPr>
            <w:r w:rsidRPr="00905CFF">
              <w:rPr>
                <w:rFonts w:ascii="Times New Roman" w:hAnsi="Times New Roman" w:cs="Times New Roman"/>
                <w:sz w:val="26"/>
                <w:lang w:val="en-US"/>
              </w:rPr>
              <w:t xml:space="preserve"> 4.3 </w:t>
            </w:r>
            <w:proofErr w:type="spellStart"/>
            <w:r w:rsidRPr="00905CFF">
              <w:rPr>
                <w:rFonts w:ascii="Times New Roman" w:hAnsi="Times New Roman" w:cs="Times New Roman"/>
                <w:sz w:val="26"/>
                <w:lang w:val="en-US"/>
              </w:rPr>
              <w:t>Tiếp</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tục</w:t>
            </w:r>
            <w:proofErr w:type="spellEnd"/>
            <w:r w:rsidRPr="00905CFF">
              <w:rPr>
                <w:rFonts w:ascii="Times New Roman" w:hAnsi="Times New Roman" w:cs="Times New Roman"/>
                <w:sz w:val="26"/>
                <w:lang w:val="en-US"/>
              </w:rPr>
              <w:t xml:space="preserve"> </w:t>
            </w:r>
            <w:proofErr w:type="spellStart"/>
            <w:r w:rsidRPr="00905CFF">
              <w:rPr>
                <w:rFonts w:ascii="Times New Roman" w:hAnsi="Times New Roman" w:cs="Times New Roman"/>
                <w:sz w:val="26"/>
                <w:lang w:val="en-US"/>
              </w:rPr>
              <w:t>bước</w:t>
            </w:r>
            <w:proofErr w:type="spellEnd"/>
            <w:r w:rsidRPr="00905CFF">
              <w:rPr>
                <w:rFonts w:ascii="Times New Roman" w:hAnsi="Times New Roman" w:cs="Times New Roman"/>
                <w:sz w:val="26"/>
                <w:lang w:val="en-US"/>
              </w:rPr>
              <w:t xml:space="preserve"> 6</w:t>
            </w:r>
          </w:p>
        </w:tc>
      </w:tr>
    </w:tbl>
    <w:p w14:paraId="2E382C84" w14:textId="77777777" w:rsidR="00382196" w:rsidRPr="00905CFF" w:rsidRDefault="00382196" w:rsidP="00382196">
      <w:pPr>
        <w:rPr>
          <w:rFonts w:ascii="Times New Roman" w:hAnsi="Times New Roman" w:cs="Times New Roman"/>
          <w:lang w:val="en-US"/>
        </w:rPr>
      </w:pPr>
    </w:p>
    <w:p w14:paraId="6E2F0037" w14:textId="77777777" w:rsidR="00751C85" w:rsidRPr="00905CFF" w:rsidRDefault="00751C85" w:rsidP="00382196">
      <w:pPr>
        <w:rPr>
          <w:rFonts w:ascii="Times New Roman" w:hAnsi="Times New Roman" w:cs="Times New Roman"/>
          <w:lang w:val="en-US"/>
        </w:rPr>
      </w:pPr>
    </w:p>
    <w:p w14:paraId="733B4809" w14:textId="77777777" w:rsidR="00751C85" w:rsidRPr="00905CFF" w:rsidRDefault="00751C85" w:rsidP="00382196">
      <w:pPr>
        <w:rPr>
          <w:rFonts w:ascii="Times New Roman" w:hAnsi="Times New Roman" w:cs="Times New Roman"/>
          <w:lang w:val="en-US"/>
        </w:rPr>
      </w:pPr>
    </w:p>
    <w:p w14:paraId="193E2F8E" w14:textId="172FFADD" w:rsidR="00D10BAD" w:rsidRPr="00905CFF" w:rsidRDefault="00D10BAD" w:rsidP="00751C85">
      <w:pPr>
        <w:pStyle w:val="NoSpacing"/>
        <w:numPr>
          <w:ilvl w:val="0"/>
          <w:numId w:val="174"/>
        </w:numPr>
        <w:rPr>
          <w:rFonts w:ascii="Times New Roman" w:hAnsi="Times New Roman" w:cs="Times New Roman"/>
          <w:sz w:val="26"/>
          <w:szCs w:val="26"/>
          <w:lang w:val="en-US"/>
        </w:rPr>
      </w:pPr>
      <w:r w:rsidRPr="00905CFF">
        <w:rPr>
          <w:rFonts w:ascii="Times New Roman" w:hAnsi="Times New Roman" w:cs="Times New Roman"/>
          <w:sz w:val="26"/>
          <w:szCs w:val="26"/>
          <w:lang w:val="en-US"/>
        </w:rPr>
        <w:lastRenderedPageBreak/>
        <w:t xml:space="preserve">Quản </w:t>
      </w:r>
      <w:proofErr w:type="spellStart"/>
      <w:r w:rsidRPr="00905CFF">
        <w:rPr>
          <w:rFonts w:ascii="Times New Roman" w:hAnsi="Times New Roman" w:cs="Times New Roman"/>
          <w:sz w:val="26"/>
          <w:szCs w:val="26"/>
          <w:lang w:val="en-US"/>
        </w:rPr>
        <w:t>lý</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bình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luận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Bệnh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nhân</w:t>
      </w:r>
      <w:proofErr w:type="spellEnd"/>
      <w:r w:rsidRPr="00905CFF">
        <w:rPr>
          <w:rFonts w:ascii="Times New Roman" w:hAnsi="Times New Roman" w:cs="Times New Roman"/>
          <w:sz w:val="26"/>
          <w:szCs w:val="26"/>
          <w:lang w:val="en-US"/>
        </w:rPr>
        <w:t>):</w:t>
      </w:r>
    </w:p>
    <w:p w14:paraId="04F9FF65" w14:textId="77777777" w:rsidR="00751C85" w:rsidRPr="00905CFF" w:rsidRDefault="00751C85" w:rsidP="00751C85">
      <w:pPr>
        <w:pStyle w:val="NoSpacing"/>
        <w:ind w:left="720"/>
        <w:rPr>
          <w:rFonts w:ascii="Times New Roman" w:hAnsi="Times New Roman" w:cs="Times New Roman"/>
          <w:sz w:val="26"/>
          <w:szCs w:val="26"/>
          <w:lang w:val="en-US"/>
        </w:rPr>
      </w:pPr>
    </w:p>
    <w:p w14:paraId="01B31748" w14:textId="6590BFDD" w:rsidR="00D10BAD" w:rsidRPr="00905CFF" w:rsidRDefault="00D10BAD" w:rsidP="00D10BAD">
      <w:pPr>
        <w:pStyle w:val="Heading8"/>
        <w:rPr>
          <w:rFonts w:eastAsia="Times New Roman" w:cs="Times New Roman"/>
          <w:lang w:val="en-US"/>
        </w:rPr>
      </w:pPr>
      <w:bookmarkStart w:id="134" w:name="_Toc186464392"/>
      <w:proofErr w:type="spellStart"/>
      <w:r w:rsidRPr="00905CFF">
        <w:rPr>
          <w:rFonts w:eastAsia="Times New Roman" w:cs="Times New Roman"/>
          <w:lang w:val="en-US"/>
        </w:rPr>
        <w:t>Bảng</w:t>
      </w:r>
      <w:proofErr w:type="spellEnd"/>
      <w:r w:rsidRPr="00905CFF">
        <w:rPr>
          <w:rFonts w:eastAsia="Times New Roman" w:cs="Times New Roman"/>
        </w:rPr>
        <w:t xml:space="preserve"> </w:t>
      </w:r>
      <w:r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8</w:t>
      </w:r>
      <w:r w:rsidRPr="00905CFF">
        <w:rPr>
          <w:rFonts w:eastAsia="Times New Roman" w:cs="Times New Roman"/>
        </w:rPr>
        <w:t xml:space="preserve"> </w:t>
      </w:r>
      <w:proofErr w:type="spellStart"/>
      <w:r w:rsidRPr="00905CFF">
        <w:rPr>
          <w:rFonts w:eastAsia="Times New Roman" w:cs="Times New Roman"/>
          <w:lang w:val="en-US"/>
        </w:rPr>
        <w:t>Kịch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bản</w:t>
      </w:r>
      <w:proofErr w:type="spellEnd"/>
      <w:r w:rsidRPr="00905CFF">
        <w:rPr>
          <w:rFonts w:eastAsia="Times New Roman" w:cs="Times New Roman"/>
          <w:lang w:val="en-US"/>
        </w:rPr>
        <w:t xml:space="preserve"> use case </w:t>
      </w:r>
      <w:r w:rsidRPr="00905CFF">
        <w:rPr>
          <w:rFonts w:cs="Times New Roman"/>
          <w:szCs w:val="26"/>
          <w:lang w:val="en-US"/>
        </w:rPr>
        <w:t xml:space="preserve">Quản </w:t>
      </w:r>
      <w:proofErr w:type="spellStart"/>
      <w:r w:rsidRPr="00905CFF">
        <w:rPr>
          <w:rFonts w:cs="Times New Roman"/>
          <w:szCs w:val="26"/>
          <w:lang w:val="en-US"/>
        </w:rPr>
        <w:t>lý</w:t>
      </w:r>
      <w:proofErr w:type="spellEnd"/>
      <w:r w:rsidRPr="00905CFF">
        <w:rPr>
          <w:rFonts w:cs="Times New Roman"/>
          <w:szCs w:val="26"/>
          <w:lang w:val="en-US"/>
        </w:rPr>
        <w:t xml:space="preserve"> </w:t>
      </w:r>
      <w:proofErr w:type="spellStart"/>
      <w:r w:rsidRPr="00905CFF">
        <w:rPr>
          <w:rFonts w:cs="Times New Roman"/>
          <w:szCs w:val="26"/>
          <w:lang w:val="en-US"/>
        </w:rPr>
        <w:t>bình</w:t>
      </w:r>
      <w:proofErr w:type="spellEnd"/>
      <w:r w:rsidRPr="00905CFF">
        <w:rPr>
          <w:rFonts w:cs="Times New Roman"/>
          <w:szCs w:val="26"/>
          <w:lang w:val="en-US"/>
        </w:rPr>
        <w:t xml:space="preserve"> </w:t>
      </w:r>
      <w:proofErr w:type="spellStart"/>
      <w:r w:rsidRPr="00905CFF">
        <w:rPr>
          <w:rFonts w:cs="Times New Roman"/>
          <w:szCs w:val="26"/>
          <w:lang w:val="en-US"/>
        </w:rPr>
        <w:t>luận</w:t>
      </w:r>
      <w:proofErr w:type="spellEnd"/>
      <w:r w:rsidR="00622725">
        <w:rPr>
          <w:rFonts w:cs="Times New Roman"/>
          <w:szCs w:val="26"/>
          <w:lang w:val="en-US"/>
        </w:rPr>
        <w:t xml:space="preserve"> (</w:t>
      </w:r>
      <w:proofErr w:type="spellStart"/>
      <w:r w:rsidR="00622725">
        <w:rPr>
          <w:rFonts w:cs="Times New Roman"/>
          <w:szCs w:val="26"/>
          <w:lang w:val="en-US"/>
        </w:rPr>
        <w:t>Bệnh</w:t>
      </w:r>
      <w:proofErr w:type="spellEnd"/>
      <w:r w:rsidR="00622725">
        <w:rPr>
          <w:rFonts w:cs="Times New Roman"/>
          <w:szCs w:val="26"/>
          <w:lang w:val="en-US"/>
        </w:rPr>
        <w:t xml:space="preserve"> </w:t>
      </w:r>
      <w:proofErr w:type="spellStart"/>
      <w:r w:rsidR="00622725">
        <w:rPr>
          <w:rFonts w:cs="Times New Roman"/>
          <w:szCs w:val="26"/>
          <w:lang w:val="en-US"/>
        </w:rPr>
        <w:t>nhân</w:t>
      </w:r>
      <w:proofErr w:type="spellEnd"/>
      <w:r w:rsidR="00622725">
        <w:rPr>
          <w:rFonts w:cs="Times New Roman"/>
          <w:szCs w:val="26"/>
          <w:lang w:val="en-US"/>
        </w:rPr>
        <w:t>)</w:t>
      </w:r>
      <w:bookmarkEnd w:id="134"/>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D10BAD" w:rsidRPr="00905CFF" w14:paraId="2E83A1DB" w14:textId="77777777" w:rsidTr="00F15F70">
        <w:trPr>
          <w:trHeight w:val="477"/>
        </w:trPr>
        <w:tc>
          <w:tcPr>
            <w:tcW w:w="2304" w:type="dxa"/>
          </w:tcPr>
          <w:p w14:paraId="4E90DD94" w14:textId="77777777" w:rsidR="00D10BAD" w:rsidRPr="00905CFF" w:rsidRDefault="00D10BAD" w:rsidP="00F15F70">
            <w:pPr>
              <w:pStyle w:val="TableParagraph"/>
              <w:rPr>
                <w:sz w:val="26"/>
              </w:rPr>
            </w:pPr>
            <w:r w:rsidRPr="00905CFF">
              <w:rPr>
                <w:sz w:val="26"/>
              </w:rPr>
              <w:t>Tên</w:t>
            </w:r>
            <w:r w:rsidRPr="00905CFF">
              <w:rPr>
                <w:spacing w:val="-6"/>
                <w:sz w:val="26"/>
              </w:rPr>
              <w:t xml:space="preserve"> </w:t>
            </w:r>
            <w:r w:rsidRPr="00905CFF">
              <w:rPr>
                <w:sz w:val="26"/>
              </w:rPr>
              <w:t>Use</w:t>
            </w:r>
            <w:r w:rsidRPr="00905CFF">
              <w:rPr>
                <w:spacing w:val="-5"/>
                <w:sz w:val="26"/>
              </w:rPr>
              <w:t xml:space="preserve"> </w:t>
            </w:r>
            <w:r w:rsidRPr="00905CFF">
              <w:rPr>
                <w:spacing w:val="-4"/>
                <w:sz w:val="26"/>
              </w:rPr>
              <w:t>Case</w:t>
            </w:r>
          </w:p>
        </w:tc>
        <w:tc>
          <w:tcPr>
            <w:tcW w:w="6892" w:type="dxa"/>
          </w:tcPr>
          <w:p w14:paraId="269147FE" w14:textId="77777777" w:rsidR="00D10BAD" w:rsidRPr="00905CFF" w:rsidRDefault="00D10BAD" w:rsidP="00F15F70">
            <w:pPr>
              <w:pStyle w:val="TableParagraph"/>
              <w:ind w:left="105"/>
              <w:rPr>
                <w:sz w:val="26"/>
                <w:szCs w:val="26"/>
                <w:lang w:val="en-US"/>
              </w:rPr>
            </w:pPr>
            <w:r w:rsidRPr="00905CFF">
              <w:rPr>
                <w:sz w:val="26"/>
                <w:szCs w:val="26"/>
                <w:lang w:val="en-US"/>
              </w:rPr>
              <w:t xml:space="preserve">Quản </w:t>
            </w:r>
            <w:proofErr w:type="spellStart"/>
            <w:r w:rsidRPr="00905CFF">
              <w:rPr>
                <w:sz w:val="26"/>
                <w:szCs w:val="26"/>
                <w:lang w:val="en-US"/>
              </w:rPr>
              <w:t>lý</w:t>
            </w:r>
            <w:proofErr w:type="spellEnd"/>
            <w:r w:rsidRPr="00905CFF">
              <w:rPr>
                <w:sz w:val="26"/>
                <w:szCs w:val="26"/>
                <w:lang w:val="en-US"/>
              </w:rPr>
              <w:t xml:space="preserve"> </w:t>
            </w:r>
            <w:proofErr w:type="spellStart"/>
            <w:r w:rsidRPr="00905CFF">
              <w:rPr>
                <w:sz w:val="26"/>
                <w:szCs w:val="26"/>
                <w:lang w:val="en-US"/>
              </w:rPr>
              <w:t>bình</w:t>
            </w:r>
            <w:proofErr w:type="spellEnd"/>
            <w:r w:rsidRPr="00905CFF">
              <w:rPr>
                <w:sz w:val="26"/>
                <w:szCs w:val="26"/>
                <w:lang w:val="en-US"/>
              </w:rPr>
              <w:t xml:space="preserve"> </w:t>
            </w:r>
            <w:proofErr w:type="spellStart"/>
            <w:r w:rsidRPr="00905CFF">
              <w:rPr>
                <w:sz w:val="26"/>
                <w:szCs w:val="26"/>
                <w:lang w:val="en-US"/>
              </w:rPr>
              <w:t>luận</w:t>
            </w:r>
            <w:proofErr w:type="spellEnd"/>
          </w:p>
        </w:tc>
      </w:tr>
      <w:tr w:rsidR="00D10BAD" w:rsidRPr="00905CFF" w14:paraId="7788E90D" w14:textId="77777777" w:rsidTr="00F15F70">
        <w:trPr>
          <w:trHeight w:val="477"/>
        </w:trPr>
        <w:tc>
          <w:tcPr>
            <w:tcW w:w="2304" w:type="dxa"/>
          </w:tcPr>
          <w:p w14:paraId="0AE52C73" w14:textId="77777777" w:rsidR="00D10BAD" w:rsidRPr="00905CFF" w:rsidRDefault="00D10BAD" w:rsidP="00F15F70">
            <w:pPr>
              <w:pStyle w:val="TableParagraph"/>
              <w:rPr>
                <w:sz w:val="26"/>
              </w:rPr>
            </w:pPr>
            <w:r w:rsidRPr="00905CFF">
              <w:rPr>
                <w:spacing w:val="-2"/>
                <w:sz w:val="26"/>
              </w:rPr>
              <w:t>Actor</w:t>
            </w:r>
          </w:p>
        </w:tc>
        <w:tc>
          <w:tcPr>
            <w:tcW w:w="6892" w:type="dxa"/>
          </w:tcPr>
          <w:p w14:paraId="14E6DBBF" w14:textId="77777777" w:rsidR="00D10BAD" w:rsidRPr="00905CFF" w:rsidRDefault="00D10BAD" w:rsidP="00F15F70">
            <w:pPr>
              <w:pStyle w:val="TableParagraph"/>
              <w:ind w:left="105"/>
              <w:rPr>
                <w:sz w:val="26"/>
                <w:lang w:val="en-US"/>
              </w:rPr>
            </w:pP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nhân</w:t>
            </w:r>
            <w:proofErr w:type="spellEnd"/>
          </w:p>
        </w:tc>
      </w:tr>
      <w:tr w:rsidR="00D10BAD" w:rsidRPr="00905CFF" w14:paraId="5E19201F" w14:textId="77777777" w:rsidTr="00F15F70">
        <w:trPr>
          <w:trHeight w:val="580"/>
        </w:trPr>
        <w:tc>
          <w:tcPr>
            <w:tcW w:w="2304" w:type="dxa"/>
          </w:tcPr>
          <w:p w14:paraId="5A61A08A" w14:textId="77777777" w:rsidR="00D10BAD" w:rsidRPr="00905CFF" w:rsidRDefault="00D10BAD" w:rsidP="00F15F70">
            <w:pPr>
              <w:pStyle w:val="TableParagraph"/>
              <w:rPr>
                <w:sz w:val="26"/>
              </w:rPr>
            </w:pPr>
            <w:r w:rsidRPr="00905CFF">
              <w:rPr>
                <w:sz w:val="26"/>
              </w:rPr>
              <w:t>Mục</w:t>
            </w:r>
            <w:r w:rsidRPr="00905CFF">
              <w:rPr>
                <w:spacing w:val="-6"/>
                <w:sz w:val="26"/>
              </w:rPr>
              <w:t xml:space="preserve"> </w:t>
            </w:r>
            <w:r w:rsidRPr="00905CFF">
              <w:rPr>
                <w:spacing w:val="-4"/>
                <w:sz w:val="26"/>
              </w:rPr>
              <w:t>tiêu</w:t>
            </w:r>
          </w:p>
        </w:tc>
        <w:tc>
          <w:tcPr>
            <w:tcW w:w="6892" w:type="dxa"/>
          </w:tcPr>
          <w:p w14:paraId="6E58C20B" w14:textId="77777777" w:rsidR="00D10BAD" w:rsidRPr="00905CFF" w:rsidRDefault="00D10BAD" w:rsidP="00F15F70">
            <w:pPr>
              <w:pStyle w:val="TableParagraph"/>
              <w:spacing w:line="360" w:lineRule="auto"/>
              <w:ind w:left="105" w:right="174"/>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xem</w:t>
            </w:r>
            <w:proofErr w:type="spellEnd"/>
            <w:r w:rsidRPr="00905CFF">
              <w:rPr>
                <w:sz w:val="26"/>
                <w:lang w:val="en-US"/>
              </w:rPr>
              <w:t xml:space="preserve">, </w:t>
            </w:r>
            <w:proofErr w:type="spellStart"/>
            <w:r w:rsidRPr="00905CFF">
              <w:rPr>
                <w:sz w:val="26"/>
                <w:lang w:val="en-US"/>
              </w:rPr>
              <w:t>sửa</w:t>
            </w:r>
            <w:proofErr w:type="spellEnd"/>
            <w:r w:rsidRPr="00905CFF">
              <w:rPr>
                <w:sz w:val="26"/>
                <w:lang w:val="en-US"/>
              </w:rPr>
              <w:t xml:space="preserve">, </w:t>
            </w:r>
            <w:proofErr w:type="spellStart"/>
            <w:r w:rsidRPr="00905CFF">
              <w:rPr>
                <w:sz w:val="26"/>
                <w:lang w:val="en-US"/>
              </w:rPr>
              <w:t>xóa</w:t>
            </w:r>
            <w:proofErr w:type="spellEnd"/>
            <w:r w:rsidRPr="00905CFF">
              <w:rPr>
                <w:sz w:val="26"/>
                <w:lang w:val="en-US"/>
              </w:rPr>
              <w:t xml:space="preserve"> </w:t>
            </w:r>
            <w:proofErr w:type="spellStart"/>
            <w:r w:rsidRPr="00905CFF">
              <w:rPr>
                <w:sz w:val="26"/>
                <w:lang w:val="en-US"/>
              </w:rPr>
              <w:t>các</w:t>
            </w:r>
            <w:proofErr w:type="spellEnd"/>
            <w:r w:rsidRPr="00905CFF">
              <w:rPr>
                <w:sz w:val="26"/>
                <w:lang w:val="en-US"/>
              </w:rPr>
              <w:t xml:space="preserve"> </w:t>
            </w:r>
            <w:proofErr w:type="spellStart"/>
            <w:r w:rsidRPr="00905CFF">
              <w:rPr>
                <w:sz w:val="26"/>
                <w:lang w:val="en-US"/>
              </w:rPr>
              <w:t>bình</w:t>
            </w:r>
            <w:proofErr w:type="spellEnd"/>
            <w:r w:rsidRPr="00905CFF">
              <w:rPr>
                <w:sz w:val="26"/>
                <w:lang w:val="en-US"/>
              </w:rPr>
              <w:t xml:space="preserve"> </w:t>
            </w:r>
            <w:proofErr w:type="spellStart"/>
            <w:r w:rsidRPr="00905CFF">
              <w:rPr>
                <w:sz w:val="26"/>
                <w:lang w:val="en-US"/>
              </w:rPr>
              <w:t>luận</w:t>
            </w:r>
            <w:proofErr w:type="spellEnd"/>
            <w:r w:rsidRPr="00905CFF">
              <w:rPr>
                <w:sz w:val="26"/>
                <w:lang w:val="en-US"/>
              </w:rPr>
              <w:t xml:space="preserve"> </w:t>
            </w:r>
            <w:proofErr w:type="spellStart"/>
            <w:r w:rsidRPr="00905CFF">
              <w:rPr>
                <w:sz w:val="26"/>
                <w:lang w:val="en-US"/>
              </w:rPr>
              <w:t>của</w:t>
            </w:r>
            <w:proofErr w:type="spellEnd"/>
            <w:r w:rsidRPr="00905CFF">
              <w:rPr>
                <w:sz w:val="26"/>
                <w:lang w:val="en-US"/>
              </w:rPr>
              <w:t xml:space="preserve"> </w:t>
            </w:r>
            <w:proofErr w:type="spellStart"/>
            <w:r w:rsidRPr="00905CFF">
              <w:rPr>
                <w:sz w:val="26"/>
                <w:lang w:val="en-US"/>
              </w:rPr>
              <w:t>mình</w:t>
            </w:r>
            <w:proofErr w:type="spellEnd"/>
          </w:p>
        </w:tc>
      </w:tr>
      <w:tr w:rsidR="00D10BAD" w:rsidRPr="00905CFF" w14:paraId="151C382E" w14:textId="77777777" w:rsidTr="00F15F70">
        <w:trPr>
          <w:trHeight w:val="477"/>
        </w:trPr>
        <w:tc>
          <w:tcPr>
            <w:tcW w:w="2304" w:type="dxa"/>
          </w:tcPr>
          <w:p w14:paraId="04F2367B" w14:textId="77777777" w:rsidR="00D10BAD" w:rsidRPr="00905CFF" w:rsidRDefault="00D10BAD" w:rsidP="00F15F70">
            <w:pPr>
              <w:pStyle w:val="TableParagraph"/>
              <w:rPr>
                <w:sz w:val="26"/>
              </w:rPr>
            </w:pPr>
            <w:r w:rsidRPr="00905CFF">
              <w:rPr>
                <w:sz w:val="26"/>
              </w:rPr>
              <w:t>Tiền</w:t>
            </w:r>
            <w:r w:rsidRPr="00905CFF">
              <w:rPr>
                <w:spacing w:val="-6"/>
                <w:sz w:val="26"/>
              </w:rPr>
              <w:t xml:space="preserve"> </w:t>
            </w:r>
            <w:r w:rsidRPr="00905CFF">
              <w:rPr>
                <w:sz w:val="26"/>
              </w:rPr>
              <w:t>điều</w:t>
            </w:r>
            <w:r w:rsidRPr="00905CFF">
              <w:rPr>
                <w:spacing w:val="-6"/>
                <w:sz w:val="26"/>
              </w:rPr>
              <w:t xml:space="preserve"> </w:t>
            </w:r>
            <w:r w:rsidRPr="00905CFF">
              <w:rPr>
                <w:spacing w:val="-4"/>
                <w:sz w:val="26"/>
              </w:rPr>
              <w:t>kiện</w:t>
            </w:r>
          </w:p>
        </w:tc>
        <w:tc>
          <w:tcPr>
            <w:tcW w:w="6892" w:type="dxa"/>
          </w:tcPr>
          <w:p w14:paraId="5B20D1C4" w14:textId="77777777" w:rsidR="00D10BAD" w:rsidRPr="00905CFF" w:rsidRDefault="00D10BAD" w:rsidP="00F15F70">
            <w:pPr>
              <w:pStyle w:val="TableParagraph"/>
              <w:ind w:left="105"/>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pacing w:val="-4"/>
                <w:sz w:val="26"/>
              </w:rPr>
              <w:t xml:space="preserve"> </w:t>
            </w:r>
            <w:proofErr w:type="spellStart"/>
            <w:r w:rsidRPr="00905CFF">
              <w:rPr>
                <w:sz w:val="26"/>
                <w:lang w:val="en-US"/>
              </w:rPr>
              <w:t>đã</w:t>
            </w:r>
            <w:proofErr w:type="spellEnd"/>
            <w:r w:rsidRPr="00905CFF">
              <w:rPr>
                <w:sz w:val="26"/>
                <w:lang w:val="en-US"/>
              </w:rPr>
              <w:t xml:space="preserve"> </w:t>
            </w:r>
            <w:proofErr w:type="spellStart"/>
            <w:r w:rsidRPr="00905CFF">
              <w:rPr>
                <w:sz w:val="26"/>
                <w:lang w:val="en-US"/>
              </w:rPr>
              <w:t>đăng</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w:t>
            </w:r>
            <w:proofErr w:type="spellStart"/>
            <w:r w:rsidRPr="00905CFF">
              <w:rPr>
                <w:sz w:val="26"/>
                <w:lang w:val="en-US"/>
              </w:rPr>
              <w:t>vào</w:t>
            </w:r>
            <w:proofErr w:type="spellEnd"/>
            <w:r w:rsidRPr="00905CFF">
              <w:rPr>
                <w:sz w:val="26"/>
                <w:lang w:val="en-US"/>
              </w:rPr>
              <w:t xml:space="preserve">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p>
        </w:tc>
      </w:tr>
      <w:tr w:rsidR="00D10BAD" w:rsidRPr="00905CFF" w14:paraId="78B390A5" w14:textId="77777777" w:rsidTr="00F15F70">
        <w:trPr>
          <w:trHeight w:val="1412"/>
        </w:trPr>
        <w:tc>
          <w:tcPr>
            <w:tcW w:w="2304" w:type="dxa"/>
          </w:tcPr>
          <w:p w14:paraId="76A3E65E" w14:textId="77777777" w:rsidR="00D10BAD" w:rsidRPr="00905CFF" w:rsidRDefault="00D10BAD" w:rsidP="00F15F70">
            <w:pPr>
              <w:pStyle w:val="TableParagraph"/>
              <w:spacing w:line="360" w:lineRule="auto"/>
              <w:rPr>
                <w:sz w:val="26"/>
              </w:rPr>
            </w:pPr>
            <w:r w:rsidRPr="00905CFF">
              <w:rPr>
                <w:sz w:val="26"/>
              </w:rPr>
              <w:t>Luồng</w:t>
            </w:r>
            <w:r w:rsidRPr="00905CFF">
              <w:rPr>
                <w:spacing w:val="-14"/>
                <w:sz w:val="26"/>
              </w:rPr>
              <w:t xml:space="preserve"> </w:t>
            </w:r>
            <w:r w:rsidRPr="00905CFF">
              <w:rPr>
                <w:sz w:val="26"/>
              </w:rPr>
              <w:t>hoạt</w:t>
            </w:r>
            <w:r w:rsidRPr="00905CFF">
              <w:rPr>
                <w:spacing w:val="-12"/>
                <w:sz w:val="26"/>
              </w:rPr>
              <w:t xml:space="preserve"> </w:t>
            </w:r>
            <w:r w:rsidRPr="00905CFF">
              <w:rPr>
                <w:sz w:val="26"/>
              </w:rPr>
              <w:t>động</w:t>
            </w:r>
            <w:r w:rsidRPr="00905CFF">
              <w:rPr>
                <w:spacing w:val="-14"/>
                <w:sz w:val="26"/>
              </w:rPr>
              <w:t xml:space="preserve"> </w:t>
            </w:r>
            <w:r w:rsidRPr="00905CFF">
              <w:rPr>
                <w:sz w:val="26"/>
              </w:rPr>
              <w:t xml:space="preserve">cơ </w:t>
            </w:r>
            <w:r w:rsidRPr="00905CFF">
              <w:rPr>
                <w:spacing w:val="-4"/>
                <w:sz w:val="26"/>
              </w:rPr>
              <w:t>bản</w:t>
            </w:r>
          </w:p>
        </w:tc>
        <w:tc>
          <w:tcPr>
            <w:tcW w:w="6892" w:type="dxa"/>
          </w:tcPr>
          <w:p w14:paraId="08C9A40E" w14:textId="77777777" w:rsidR="00D10BAD" w:rsidRPr="00905CFF" w:rsidRDefault="00D10BAD" w:rsidP="00F15F70">
            <w:pPr>
              <w:pStyle w:val="TableParagraph"/>
              <w:rPr>
                <w:sz w:val="26"/>
                <w:lang w:val="en-US"/>
              </w:rPr>
            </w:pPr>
            <w:r w:rsidRPr="00905CFF">
              <w:rPr>
                <w:sz w:val="26"/>
                <w:lang w:val="en-US"/>
              </w:rPr>
              <w:t xml:space="preserve">1. </w:t>
            </w:r>
            <w:r w:rsidRPr="00905CFF">
              <w:rPr>
                <w:sz w:val="26"/>
                <w:lang w:val="vi-VN"/>
              </w:rPr>
              <w:t xml:space="preserve">Hệ thống hiển thị </w:t>
            </w:r>
            <w:proofErr w:type="spellStart"/>
            <w:r w:rsidRPr="00905CFF">
              <w:rPr>
                <w:sz w:val="26"/>
                <w:lang w:val="en-US"/>
              </w:rPr>
              <w:t>màn</w:t>
            </w:r>
            <w:proofErr w:type="spellEnd"/>
            <w:r w:rsidRPr="00905CFF">
              <w:rPr>
                <w:sz w:val="26"/>
                <w:lang w:val="en-US"/>
              </w:rPr>
              <w:t xml:space="preserve"> </w:t>
            </w:r>
            <w:proofErr w:type="spellStart"/>
            <w:r w:rsidRPr="00905CFF">
              <w:rPr>
                <w:sz w:val="26"/>
                <w:lang w:val="en-US"/>
              </w:rPr>
              <w:t>hình</w:t>
            </w:r>
            <w:proofErr w:type="spellEnd"/>
            <w:r w:rsidRPr="00905CFF">
              <w:rPr>
                <w:sz w:val="26"/>
                <w:lang w:val="en-US"/>
              </w:rPr>
              <w:t xml:space="preserve"> </w:t>
            </w:r>
            <w:proofErr w:type="spellStart"/>
            <w:r w:rsidRPr="00905CFF">
              <w:rPr>
                <w:sz w:val="26"/>
                <w:lang w:val="en-US"/>
              </w:rPr>
              <w:t>danh</w:t>
            </w:r>
            <w:proofErr w:type="spellEnd"/>
            <w:r w:rsidRPr="00905CFF">
              <w:rPr>
                <w:sz w:val="26"/>
                <w:lang w:val="en-US"/>
              </w:rPr>
              <w:t xml:space="preserve"> </w:t>
            </w:r>
            <w:proofErr w:type="spellStart"/>
            <w:r w:rsidRPr="00905CFF">
              <w:rPr>
                <w:sz w:val="26"/>
                <w:lang w:val="en-US"/>
              </w:rPr>
              <w:t>sách</w:t>
            </w:r>
            <w:proofErr w:type="spellEnd"/>
            <w:r w:rsidRPr="00905CFF">
              <w:rPr>
                <w:sz w:val="26"/>
                <w:lang w:val="en-US"/>
              </w:rPr>
              <w:t xml:space="preserve"> </w:t>
            </w:r>
            <w:proofErr w:type="spellStart"/>
            <w:r w:rsidRPr="00905CFF">
              <w:rPr>
                <w:sz w:val="26"/>
                <w:lang w:val="en-US"/>
              </w:rPr>
              <w:t>các</w:t>
            </w:r>
            <w:proofErr w:type="spellEnd"/>
            <w:r w:rsidRPr="00905CFF">
              <w:rPr>
                <w:sz w:val="26"/>
                <w:lang w:val="en-US"/>
              </w:rPr>
              <w:t xml:space="preserve"> </w:t>
            </w:r>
            <w:proofErr w:type="spellStart"/>
            <w:r w:rsidRPr="00905CFF">
              <w:rPr>
                <w:sz w:val="26"/>
                <w:lang w:val="en-US"/>
              </w:rPr>
              <w:t>bình</w:t>
            </w:r>
            <w:proofErr w:type="spellEnd"/>
            <w:r w:rsidRPr="00905CFF">
              <w:rPr>
                <w:sz w:val="26"/>
                <w:lang w:val="en-US"/>
              </w:rPr>
              <w:t xml:space="preserve"> </w:t>
            </w:r>
            <w:proofErr w:type="spellStart"/>
            <w:r w:rsidRPr="00905CFF">
              <w:rPr>
                <w:sz w:val="26"/>
                <w:lang w:val="en-US"/>
              </w:rPr>
              <w:t>luận</w:t>
            </w:r>
            <w:proofErr w:type="spellEnd"/>
            <w:r w:rsidRPr="00905CFF">
              <w:rPr>
                <w:sz w:val="26"/>
                <w:lang w:val="en-US"/>
              </w:rPr>
              <w:t xml:space="preserve"> </w:t>
            </w:r>
            <w:proofErr w:type="spellStart"/>
            <w:r w:rsidRPr="00905CFF">
              <w:rPr>
                <w:sz w:val="26"/>
                <w:lang w:val="en-US"/>
              </w:rPr>
              <w:t>của</w:t>
            </w:r>
            <w:proofErr w:type="spellEnd"/>
            <w:r w:rsidRPr="00905CFF">
              <w:rPr>
                <w:sz w:val="26"/>
                <w:lang w:val="en-US"/>
              </w:rPr>
              <w:t xml:space="preserve">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được</w:t>
            </w:r>
            <w:proofErr w:type="spellEnd"/>
            <w:r w:rsidRPr="00905CFF">
              <w:rPr>
                <w:sz w:val="26"/>
                <w:lang w:val="en-US"/>
              </w:rPr>
              <w:t xml:space="preserve"> </w:t>
            </w:r>
            <w:proofErr w:type="spellStart"/>
            <w:r w:rsidRPr="00905CFF">
              <w:rPr>
                <w:sz w:val="26"/>
                <w:lang w:val="en-US"/>
              </w:rPr>
              <w:t>phân</w:t>
            </w:r>
            <w:proofErr w:type="spellEnd"/>
            <w:r w:rsidRPr="00905CFF">
              <w:rPr>
                <w:sz w:val="26"/>
                <w:lang w:val="en-US"/>
              </w:rPr>
              <w:t xml:space="preserve"> </w:t>
            </w:r>
            <w:proofErr w:type="spellStart"/>
            <w:r w:rsidRPr="00905CFF">
              <w:rPr>
                <w:sz w:val="26"/>
                <w:lang w:val="en-US"/>
              </w:rPr>
              <w:t>loại</w:t>
            </w:r>
            <w:proofErr w:type="spellEnd"/>
            <w:r w:rsidRPr="00905CFF">
              <w:rPr>
                <w:sz w:val="26"/>
                <w:lang w:val="en-US"/>
              </w:rPr>
              <w:t xml:space="preserve"> review </w:t>
            </w:r>
            <w:proofErr w:type="spellStart"/>
            <w:r w:rsidRPr="00905CFF">
              <w:rPr>
                <w:sz w:val="26"/>
                <w:lang w:val="en-US"/>
              </w:rPr>
              <w:t>về</w:t>
            </w:r>
            <w:proofErr w:type="spellEnd"/>
            <w:r w:rsidRPr="00905CFF">
              <w:rPr>
                <w:sz w:val="26"/>
                <w:lang w:val="en-US"/>
              </w:rPr>
              <w:t xml:space="preserve"> </w:t>
            </w:r>
            <w:proofErr w:type="spellStart"/>
            <w:r w:rsidRPr="00905CFF">
              <w:rPr>
                <w:sz w:val="26"/>
                <w:lang w:val="en-US"/>
              </w:rPr>
              <w:t>phòng</w:t>
            </w:r>
            <w:proofErr w:type="spellEnd"/>
            <w:r w:rsidRPr="00905CFF">
              <w:rPr>
                <w:sz w:val="26"/>
                <w:lang w:val="en-US"/>
              </w:rPr>
              <w:t xml:space="preserve"> </w:t>
            </w:r>
            <w:proofErr w:type="spellStart"/>
            <w:r w:rsidRPr="00905CFF">
              <w:rPr>
                <w:sz w:val="26"/>
                <w:lang w:val="en-US"/>
              </w:rPr>
              <w:t>khám</w:t>
            </w:r>
            <w:proofErr w:type="spellEnd"/>
            <w:r w:rsidRPr="00905CFF">
              <w:rPr>
                <w:sz w:val="26"/>
                <w:lang w:val="en-US"/>
              </w:rPr>
              <w:t xml:space="preserve"> </w:t>
            </w:r>
            <w:proofErr w:type="spellStart"/>
            <w:r w:rsidRPr="00905CFF">
              <w:rPr>
                <w:sz w:val="26"/>
                <w:lang w:val="en-US"/>
              </w:rPr>
              <w:t>và</w:t>
            </w:r>
            <w:proofErr w:type="spellEnd"/>
            <w:r w:rsidRPr="00905CFF">
              <w:rPr>
                <w:sz w:val="26"/>
                <w:lang w:val="en-US"/>
              </w:rPr>
              <w:t xml:space="preserve"> review </w:t>
            </w:r>
            <w:proofErr w:type="spellStart"/>
            <w:r w:rsidRPr="00905CFF">
              <w:rPr>
                <w:sz w:val="26"/>
                <w:lang w:val="en-US"/>
              </w:rPr>
              <w:t>về</w:t>
            </w:r>
            <w:proofErr w:type="spellEnd"/>
            <w:r w:rsidRPr="00905CFF">
              <w:rPr>
                <w:sz w:val="26"/>
                <w:lang w:val="en-US"/>
              </w:rPr>
              <w:t xml:space="preserve"> </w:t>
            </w:r>
            <w:proofErr w:type="spellStart"/>
            <w:r w:rsidRPr="00905CFF">
              <w:rPr>
                <w:sz w:val="26"/>
                <w:lang w:val="en-US"/>
              </w:rPr>
              <w:t>bác</w:t>
            </w:r>
            <w:proofErr w:type="spellEnd"/>
            <w:r w:rsidRPr="00905CFF">
              <w:rPr>
                <w:sz w:val="26"/>
                <w:lang w:val="en-US"/>
              </w:rPr>
              <w:t xml:space="preserve"> </w:t>
            </w:r>
            <w:proofErr w:type="spellStart"/>
            <w:r w:rsidRPr="00905CFF">
              <w:rPr>
                <w:sz w:val="26"/>
                <w:lang w:val="en-US"/>
              </w:rPr>
              <w:t>sĩ</w:t>
            </w:r>
            <w:proofErr w:type="spellEnd"/>
          </w:p>
          <w:p w14:paraId="3AA762F6" w14:textId="77777777" w:rsidR="00D10BAD" w:rsidRPr="00905CFF" w:rsidRDefault="00D10BAD" w:rsidP="00F15F70">
            <w:pPr>
              <w:pStyle w:val="TableParagraph"/>
              <w:tabs>
                <w:tab w:val="left" w:pos="299"/>
              </w:tabs>
              <w:rPr>
                <w:sz w:val="26"/>
                <w:lang w:val="en-US"/>
              </w:rPr>
            </w:pPr>
            <w:r w:rsidRPr="00905CFF">
              <w:rPr>
                <w:sz w:val="26"/>
                <w:lang w:val="en-US"/>
              </w:rPr>
              <w:t xml:space="preserve">2.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có</w:t>
            </w:r>
            <w:proofErr w:type="spellEnd"/>
            <w:r w:rsidRPr="00905CFF">
              <w:rPr>
                <w:sz w:val="26"/>
                <w:lang w:val="en-US"/>
              </w:rPr>
              <w:t xml:space="preserve"> </w:t>
            </w:r>
            <w:proofErr w:type="spellStart"/>
            <w:r w:rsidRPr="00905CFF">
              <w:rPr>
                <w:sz w:val="26"/>
                <w:lang w:val="en-US"/>
              </w:rPr>
              <w:t>thể</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w:t>
            </w:r>
            <w:proofErr w:type="spellStart"/>
            <w:r w:rsidRPr="00905CFF">
              <w:rPr>
                <w:sz w:val="26"/>
                <w:lang w:val="en-US"/>
              </w:rPr>
              <w:t>điều</w:t>
            </w:r>
            <w:proofErr w:type="spellEnd"/>
            <w:r w:rsidRPr="00905CFF">
              <w:rPr>
                <w:sz w:val="26"/>
                <w:lang w:val="en-US"/>
              </w:rPr>
              <w:t xml:space="preserve"> </w:t>
            </w:r>
            <w:proofErr w:type="spellStart"/>
            <w:r w:rsidRPr="00905CFF">
              <w:rPr>
                <w:sz w:val="26"/>
                <w:lang w:val="en-US"/>
              </w:rPr>
              <w:t>kiện</w:t>
            </w:r>
            <w:proofErr w:type="spellEnd"/>
            <w:r w:rsidRPr="00905CFF">
              <w:rPr>
                <w:sz w:val="26"/>
                <w:lang w:val="en-US"/>
              </w:rPr>
              <w:t xml:space="preserve"> </w:t>
            </w:r>
            <w:proofErr w:type="spellStart"/>
            <w:r w:rsidRPr="00905CFF">
              <w:rPr>
                <w:sz w:val="26"/>
                <w:lang w:val="en-US"/>
              </w:rPr>
              <w:t>để</w:t>
            </w:r>
            <w:proofErr w:type="spellEnd"/>
            <w:r w:rsidRPr="00905CFF">
              <w:rPr>
                <w:sz w:val="26"/>
                <w:lang w:val="en-US"/>
              </w:rPr>
              <w:t xml:space="preserve"> </w:t>
            </w:r>
            <w:proofErr w:type="spellStart"/>
            <w:r w:rsidRPr="00905CFF">
              <w:rPr>
                <w:sz w:val="26"/>
                <w:lang w:val="en-US"/>
              </w:rPr>
              <w:t>lọc</w:t>
            </w:r>
            <w:proofErr w:type="spellEnd"/>
            <w:r w:rsidRPr="00905CFF">
              <w:rPr>
                <w:sz w:val="26"/>
                <w:lang w:val="en-US"/>
              </w:rPr>
              <w:t xml:space="preserve"> </w:t>
            </w:r>
            <w:proofErr w:type="spellStart"/>
            <w:r w:rsidRPr="00905CFF">
              <w:rPr>
                <w:sz w:val="26"/>
                <w:lang w:val="en-US"/>
              </w:rPr>
              <w:t>danh</w:t>
            </w:r>
            <w:proofErr w:type="spellEnd"/>
            <w:r w:rsidRPr="00905CFF">
              <w:rPr>
                <w:sz w:val="26"/>
                <w:lang w:val="en-US"/>
              </w:rPr>
              <w:t xml:space="preserve"> </w:t>
            </w:r>
            <w:proofErr w:type="spellStart"/>
            <w:r w:rsidRPr="00905CFF">
              <w:rPr>
                <w:sz w:val="26"/>
                <w:lang w:val="en-US"/>
              </w:rPr>
              <w:t>sách</w:t>
            </w:r>
            <w:proofErr w:type="spellEnd"/>
          </w:p>
          <w:p w14:paraId="428C41D9" w14:textId="77777777" w:rsidR="00D10BAD" w:rsidRPr="00905CFF" w:rsidRDefault="00D10BAD" w:rsidP="00F15F70">
            <w:pPr>
              <w:pStyle w:val="TableParagraph"/>
              <w:tabs>
                <w:tab w:val="left" w:pos="299"/>
              </w:tabs>
              <w:rPr>
                <w:sz w:val="26"/>
                <w:lang w:val="en-US"/>
              </w:rPr>
            </w:pPr>
            <w:r w:rsidRPr="00905CFF">
              <w:rPr>
                <w:sz w:val="26"/>
                <w:lang w:val="en-US"/>
              </w:rPr>
              <w:t xml:space="preserve">3. </w:t>
            </w:r>
            <w:r w:rsidRPr="00905CFF">
              <w:rPr>
                <w:sz w:val="26"/>
                <w:lang w:val="vi-VN"/>
              </w:rPr>
              <w:t xml:space="preserve">Hệ thống </w:t>
            </w:r>
            <w:proofErr w:type="spellStart"/>
            <w:r w:rsidRPr="00905CFF">
              <w:rPr>
                <w:sz w:val="26"/>
                <w:lang w:val="en-US"/>
              </w:rPr>
              <w:t>lọc</w:t>
            </w:r>
            <w:proofErr w:type="spellEnd"/>
            <w:r w:rsidRPr="00905CFF">
              <w:rPr>
                <w:sz w:val="26"/>
                <w:lang w:val="en-US"/>
              </w:rPr>
              <w:t xml:space="preserve"> </w:t>
            </w:r>
            <w:proofErr w:type="spellStart"/>
            <w:r w:rsidRPr="00905CFF">
              <w:rPr>
                <w:sz w:val="26"/>
                <w:lang w:val="en-US"/>
              </w:rPr>
              <w:t>danh</w:t>
            </w:r>
            <w:proofErr w:type="spellEnd"/>
            <w:r w:rsidRPr="00905CFF">
              <w:rPr>
                <w:sz w:val="26"/>
                <w:lang w:val="en-US"/>
              </w:rPr>
              <w:t xml:space="preserve"> </w:t>
            </w:r>
            <w:proofErr w:type="spellStart"/>
            <w:r w:rsidRPr="00905CFF">
              <w:rPr>
                <w:sz w:val="26"/>
                <w:lang w:val="en-US"/>
              </w:rPr>
              <w:t>sách</w:t>
            </w:r>
            <w:proofErr w:type="spellEnd"/>
            <w:r w:rsidRPr="00905CFF">
              <w:rPr>
                <w:sz w:val="26"/>
                <w:lang w:val="en-US"/>
              </w:rPr>
              <w:t xml:space="preserve"> </w:t>
            </w:r>
            <w:proofErr w:type="spellStart"/>
            <w:r w:rsidRPr="00905CFF">
              <w:rPr>
                <w:sz w:val="26"/>
                <w:lang w:val="en-US"/>
              </w:rPr>
              <w:t>phù</w:t>
            </w:r>
            <w:proofErr w:type="spellEnd"/>
            <w:r w:rsidRPr="00905CFF">
              <w:rPr>
                <w:sz w:val="26"/>
                <w:lang w:val="en-US"/>
              </w:rPr>
              <w:t xml:space="preserve"> </w:t>
            </w:r>
            <w:proofErr w:type="spellStart"/>
            <w:r w:rsidRPr="00905CFF">
              <w:rPr>
                <w:sz w:val="26"/>
                <w:lang w:val="en-US"/>
              </w:rPr>
              <w:t>hợp</w:t>
            </w:r>
            <w:proofErr w:type="spellEnd"/>
            <w:r w:rsidRPr="00905CFF">
              <w:rPr>
                <w:sz w:val="26"/>
                <w:lang w:val="en-US"/>
              </w:rPr>
              <w:t xml:space="preserve"> </w:t>
            </w:r>
            <w:proofErr w:type="spellStart"/>
            <w:r w:rsidRPr="00905CFF">
              <w:rPr>
                <w:sz w:val="26"/>
                <w:lang w:val="en-US"/>
              </w:rPr>
              <w:t>điều</w:t>
            </w:r>
            <w:proofErr w:type="spellEnd"/>
            <w:r w:rsidRPr="00905CFF">
              <w:rPr>
                <w:sz w:val="26"/>
                <w:lang w:val="en-US"/>
              </w:rPr>
              <w:t xml:space="preserve"> </w:t>
            </w:r>
            <w:proofErr w:type="spellStart"/>
            <w:r w:rsidRPr="00905CFF">
              <w:rPr>
                <w:sz w:val="26"/>
                <w:lang w:val="en-US"/>
              </w:rPr>
              <w:t>kiện</w:t>
            </w:r>
            <w:proofErr w:type="spellEnd"/>
          </w:p>
          <w:p w14:paraId="19C6EA71" w14:textId="77777777" w:rsidR="00D10BAD" w:rsidRPr="00905CFF" w:rsidRDefault="00D10BAD" w:rsidP="00F15F70">
            <w:pPr>
              <w:pStyle w:val="TableParagraph"/>
              <w:tabs>
                <w:tab w:val="left" w:pos="299"/>
              </w:tabs>
              <w:rPr>
                <w:sz w:val="26"/>
                <w:lang w:val="en-US"/>
              </w:rPr>
            </w:pPr>
            <w:r w:rsidRPr="00905CFF">
              <w:rPr>
                <w:sz w:val="26"/>
                <w:lang w:val="en-US"/>
              </w:rPr>
              <w:t xml:space="preserve">4.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có</w:t>
            </w:r>
            <w:proofErr w:type="spellEnd"/>
            <w:r w:rsidRPr="00905CFF">
              <w:rPr>
                <w:sz w:val="26"/>
                <w:lang w:val="en-US"/>
              </w:rPr>
              <w:t xml:space="preserve"> </w:t>
            </w:r>
            <w:proofErr w:type="spellStart"/>
            <w:r w:rsidRPr="00905CFF">
              <w:rPr>
                <w:sz w:val="26"/>
                <w:lang w:val="en-US"/>
              </w:rPr>
              <w:t>thể</w:t>
            </w:r>
            <w:proofErr w:type="spellEnd"/>
            <w:r w:rsidRPr="00905CFF">
              <w:rPr>
                <w:sz w:val="26"/>
                <w:lang w:val="en-US"/>
              </w:rPr>
              <w:t xml:space="preserve"> </w:t>
            </w:r>
            <w:proofErr w:type="spellStart"/>
            <w:r w:rsidRPr="00905CFF">
              <w:rPr>
                <w:sz w:val="26"/>
                <w:lang w:val="en-US"/>
              </w:rPr>
              <w:t>thực</w:t>
            </w:r>
            <w:proofErr w:type="spellEnd"/>
            <w:r w:rsidRPr="00905CFF">
              <w:rPr>
                <w:sz w:val="26"/>
                <w:lang w:val="en-US"/>
              </w:rPr>
              <w:t xml:space="preserve"> </w:t>
            </w:r>
            <w:proofErr w:type="spellStart"/>
            <w:r w:rsidRPr="00905CFF">
              <w:rPr>
                <w:sz w:val="26"/>
                <w:lang w:val="en-US"/>
              </w:rPr>
              <w:t>hiện</w:t>
            </w:r>
            <w:proofErr w:type="spellEnd"/>
            <w:r w:rsidRPr="00905CFF">
              <w:rPr>
                <w:sz w:val="26"/>
                <w:lang w:val="en-US"/>
              </w:rPr>
              <w:t xml:space="preserve"> </w:t>
            </w:r>
            <w:proofErr w:type="spellStart"/>
            <w:r w:rsidRPr="00905CFF">
              <w:rPr>
                <w:sz w:val="26"/>
                <w:lang w:val="en-US"/>
              </w:rPr>
              <w:t>thao</w:t>
            </w:r>
            <w:proofErr w:type="spellEnd"/>
            <w:r w:rsidRPr="00905CFF">
              <w:rPr>
                <w:sz w:val="26"/>
                <w:lang w:val="en-US"/>
              </w:rPr>
              <w:t xml:space="preserve"> </w:t>
            </w:r>
            <w:proofErr w:type="spellStart"/>
            <w:r w:rsidRPr="00905CFF">
              <w:rPr>
                <w:sz w:val="26"/>
                <w:lang w:val="en-US"/>
              </w:rPr>
              <w:t>tác</w:t>
            </w:r>
            <w:proofErr w:type="spellEnd"/>
            <w:r w:rsidRPr="00905CFF">
              <w:rPr>
                <w:sz w:val="26"/>
                <w:lang w:val="en-US"/>
              </w:rPr>
              <w:t xml:space="preserve"> </w:t>
            </w:r>
            <w:proofErr w:type="spellStart"/>
            <w:r w:rsidRPr="00905CFF">
              <w:rPr>
                <w:sz w:val="26"/>
                <w:lang w:val="en-US"/>
              </w:rPr>
              <w:t>với</w:t>
            </w:r>
            <w:proofErr w:type="spellEnd"/>
            <w:r w:rsidRPr="00905CFF">
              <w:rPr>
                <w:sz w:val="26"/>
                <w:lang w:val="en-US"/>
              </w:rPr>
              <w:t xml:space="preserve"> </w:t>
            </w:r>
            <w:proofErr w:type="spellStart"/>
            <w:r w:rsidRPr="00905CFF">
              <w:rPr>
                <w:sz w:val="26"/>
                <w:lang w:val="en-US"/>
              </w:rPr>
              <w:t>bình</w:t>
            </w:r>
            <w:proofErr w:type="spellEnd"/>
            <w:r w:rsidRPr="00905CFF">
              <w:rPr>
                <w:sz w:val="26"/>
                <w:lang w:val="en-US"/>
              </w:rPr>
              <w:t xml:space="preserve"> </w:t>
            </w:r>
            <w:proofErr w:type="spellStart"/>
            <w:r w:rsidRPr="00905CFF">
              <w:rPr>
                <w:sz w:val="26"/>
                <w:lang w:val="en-US"/>
              </w:rPr>
              <w:t>luận</w:t>
            </w:r>
            <w:proofErr w:type="spellEnd"/>
            <w:r w:rsidRPr="00905CFF">
              <w:rPr>
                <w:sz w:val="26"/>
                <w:lang w:val="en-US"/>
              </w:rPr>
              <w:t>:</w:t>
            </w:r>
            <w:r w:rsidRPr="00905CFF">
              <w:rPr>
                <w:sz w:val="26"/>
                <w:lang w:val="en-US"/>
              </w:rPr>
              <w:br/>
              <w:t xml:space="preserve">    4.1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chọn</w:t>
            </w:r>
            <w:proofErr w:type="spellEnd"/>
            <w:r w:rsidRPr="00905CFF">
              <w:rPr>
                <w:sz w:val="26"/>
                <w:lang w:val="en-US"/>
              </w:rPr>
              <w:t xml:space="preserve"> </w:t>
            </w:r>
            <w:proofErr w:type="spellStart"/>
            <w:r w:rsidRPr="00905CFF">
              <w:rPr>
                <w:sz w:val="26"/>
                <w:lang w:val="en-US"/>
              </w:rPr>
              <w:t>Sửa</w:t>
            </w:r>
            <w:proofErr w:type="spellEnd"/>
            <w:r w:rsidRPr="00905CFF">
              <w:rPr>
                <w:sz w:val="26"/>
                <w:lang w:val="en-US"/>
              </w:rPr>
              <w:t xml:space="preserve"> </w:t>
            </w:r>
            <w:proofErr w:type="spellStart"/>
            <w:r w:rsidRPr="00905CFF">
              <w:rPr>
                <w:sz w:val="26"/>
                <w:lang w:val="en-US"/>
              </w:rPr>
              <w:t>bình</w:t>
            </w:r>
            <w:proofErr w:type="spellEnd"/>
            <w:r w:rsidRPr="00905CFF">
              <w:rPr>
                <w:sz w:val="26"/>
                <w:lang w:val="en-US"/>
              </w:rPr>
              <w:t xml:space="preserve"> </w:t>
            </w:r>
            <w:proofErr w:type="spellStart"/>
            <w:r w:rsidRPr="00905CFF">
              <w:rPr>
                <w:sz w:val="26"/>
                <w:lang w:val="en-US"/>
              </w:rPr>
              <w:t>luận</w:t>
            </w:r>
            <w:proofErr w:type="spellEnd"/>
          </w:p>
          <w:p w14:paraId="7F1CA4E6" w14:textId="77777777" w:rsidR="00D10BAD" w:rsidRPr="00905CFF" w:rsidRDefault="00D10BAD" w:rsidP="00F15F70">
            <w:pPr>
              <w:pStyle w:val="TableParagraph"/>
              <w:tabs>
                <w:tab w:val="left" w:pos="299"/>
              </w:tabs>
              <w:rPr>
                <w:sz w:val="26"/>
                <w:lang w:val="en-US"/>
              </w:rPr>
            </w:pPr>
            <w:r w:rsidRPr="00905CFF">
              <w:rPr>
                <w:sz w:val="26"/>
                <w:lang w:val="en-US"/>
              </w:rPr>
              <w:t xml:space="preserve">          4.1.1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hiển</w:t>
            </w:r>
            <w:proofErr w:type="spellEnd"/>
            <w:r w:rsidRPr="00905CFF">
              <w:rPr>
                <w:sz w:val="26"/>
                <w:lang w:val="en-US"/>
              </w:rPr>
              <w:t xml:space="preserve"> </w:t>
            </w:r>
            <w:proofErr w:type="spellStart"/>
            <w:r w:rsidRPr="00905CFF">
              <w:rPr>
                <w:sz w:val="26"/>
                <w:lang w:val="en-US"/>
              </w:rPr>
              <w:t>thị</w:t>
            </w:r>
            <w:proofErr w:type="spellEnd"/>
            <w:r w:rsidRPr="00905CFF">
              <w:rPr>
                <w:sz w:val="26"/>
                <w:lang w:val="en-US"/>
              </w:rPr>
              <w:t xml:space="preserve"> popup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bình</w:t>
            </w:r>
            <w:proofErr w:type="spellEnd"/>
            <w:r w:rsidRPr="00905CFF">
              <w:rPr>
                <w:sz w:val="26"/>
                <w:lang w:val="en-US"/>
              </w:rPr>
              <w:t xml:space="preserve"> </w:t>
            </w:r>
            <w:proofErr w:type="spellStart"/>
            <w:r w:rsidRPr="00905CFF">
              <w:rPr>
                <w:sz w:val="26"/>
                <w:lang w:val="en-US"/>
              </w:rPr>
              <w:t>luận</w:t>
            </w:r>
            <w:proofErr w:type="spellEnd"/>
            <w:r w:rsidRPr="00905CFF">
              <w:rPr>
                <w:sz w:val="26"/>
                <w:lang w:val="en-US"/>
              </w:rPr>
              <w:t xml:space="preserve"> </w:t>
            </w:r>
            <w:proofErr w:type="spellStart"/>
            <w:r w:rsidRPr="00905CFF">
              <w:rPr>
                <w:sz w:val="26"/>
                <w:lang w:val="en-US"/>
              </w:rPr>
              <w:t>cho</w:t>
            </w:r>
            <w:proofErr w:type="spellEnd"/>
            <w:r w:rsidRPr="00905CFF">
              <w:rPr>
                <w:sz w:val="26"/>
                <w:lang w:val="en-US"/>
              </w:rPr>
              <w:t xml:space="preserve"> </w:t>
            </w:r>
            <w:proofErr w:type="spellStart"/>
            <w:r w:rsidRPr="00905CFF">
              <w:rPr>
                <w:sz w:val="26"/>
                <w:lang w:val="en-US"/>
              </w:rPr>
              <w:t>phép</w:t>
            </w:r>
            <w:proofErr w:type="spellEnd"/>
            <w:r w:rsidRPr="00905CFF">
              <w:rPr>
                <w:sz w:val="26"/>
                <w:lang w:val="en-US"/>
              </w:rPr>
              <w:t xml:space="preserve"> </w:t>
            </w:r>
            <w:proofErr w:type="spellStart"/>
            <w:r w:rsidRPr="00905CFF">
              <w:rPr>
                <w:sz w:val="26"/>
                <w:lang w:val="en-US"/>
              </w:rPr>
              <w:t>sửa</w:t>
            </w:r>
            <w:proofErr w:type="spellEnd"/>
          </w:p>
          <w:p w14:paraId="08EF0012" w14:textId="77777777" w:rsidR="00D10BAD" w:rsidRPr="00905CFF" w:rsidRDefault="00D10BAD" w:rsidP="00F15F70">
            <w:pPr>
              <w:pStyle w:val="TableParagraph"/>
              <w:tabs>
                <w:tab w:val="left" w:pos="299"/>
              </w:tabs>
              <w:rPr>
                <w:sz w:val="26"/>
                <w:lang w:val="en-US"/>
              </w:rPr>
            </w:pPr>
            <w:r w:rsidRPr="00905CFF">
              <w:rPr>
                <w:sz w:val="26"/>
                <w:lang w:val="en-US"/>
              </w:rPr>
              <w:t xml:space="preserve">          4.1.2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sửa</w:t>
            </w:r>
            <w:proofErr w:type="spellEnd"/>
            <w:r w:rsidRPr="00905CFF">
              <w:rPr>
                <w:sz w:val="26"/>
                <w:lang w:val="en-US"/>
              </w:rPr>
              <w:t xml:space="preserve"> </w:t>
            </w:r>
            <w:proofErr w:type="spellStart"/>
            <w:r w:rsidRPr="00905CFF">
              <w:rPr>
                <w:sz w:val="26"/>
                <w:lang w:val="en-US"/>
              </w:rPr>
              <w:t>nội</w:t>
            </w:r>
            <w:proofErr w:type="spellEnd"/>
            <w:r w:rsidRPr="00905CFF">
              <w:rPr>
                <w:sz w:val="26"/>
                <w:lang w:val="en-US"/>
              </w:rPr>
              <w:t xml:space="preserve"> dung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ấn</w:t>
            </w:r>
            <w:proofErr w:type="spellEnd"/>
            <w:r w:rsidRPr="00905CFF">
              <w:rPr>
                <w:sz w:val="26"/>
                <w:lang w:val="en-US"/>
              </w:rPr>
              <w:t xml:space="preserve"> </w:t>
            </w:r>
            <w:proofErr w:type="spellStart"/>
            <w:r w:rsidRPr="00905CFF">
              <w:rPr>
                <w:sz w:val="26"/>
                <w:lang w:val="en-US"/>
              </w:rPr>
              <w:t>lưu</w:t>
            </w:r>
            <w:proofErr w:type="spellEnd"/>
            <w:r w:rsidRPr="00905CFF">
              <w:rPr>
                <w:sz w:val="26"/>
                <w:lang w:val="en-US"/>
              </w:rPr>
              <w:br/>
              <w:t xml:space="preserve">          4.1.3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đóng</w:t>
            </w:r>
            <w:proofErr w:type="spellEnd"/>
            <w:r w:rsidRPr="00905CFF">
              <w:rPr>
                <w:sz w:val="26"/>
                <w:lang w:val="en-US"/>
              </w:rPr>
              <w:t xml:space="preserve"> popup, </w:t>
            </w:r>
            <w:proofErr w:type="spellStart"/>
            <w:r w:rsidRPr="00905CFF">
              <w:rPr>
                <w:sz w:val="26"/>
                <w:lang w:val="en-US"/>
              </w:rPr>
              <w:t>lưu</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vào</w:t>
            </w:r>
            <w:proofErr w:type="spellEnd"/>
            <w:r w:rsidRPr="00905CFF">
              <w:rPr>
                <w:sz w:val="26"/>
                <w:lang w:val="en-US"/>
              </w:rPr>
              <w:t xml:space="preserve"> CSDL</w:t>
            </w:r>
          </w:p>
          <w:p w14:paraId="53E27766" w14:textId="77777777" w:rsidR="00D10BAD" w:rsidRPr="00905CFF" w:rsidRDefault="00D10BAD" w:rsidP="00F15F70">
            <w:pPr>
              <w:pStyle w:val="TableParagraph"/>
              <w:tabs>
                <w:tab w:val="left" w:pos="299"/>
              </w:tabs>
              <w:rPr>
                <w:sz w:val="26"/>
                <w:lang w:val="en-US"/>
              </w:rPr>
            </w:pPr>
            <w:r w:rsidRPr="00905CFF">
              <w:rPr>
                <w:sz w:val="26"/>
                <w:lang w:val="en-US"/>
              </w:rPr>
              <w:t xml:space="preserve">    4.2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chọn</w:t>
            </w:r>
            <w:proofErr w:type="spellEnd"/>
            <w:r w:rsidRPr="00905CFF">
              <w:rPr>
                <w:sz w:val="26"/>
                <w:lang w:val="en-US"/>
              </w:rPr>
              <w:t xml:space="preserve"> </w:t>
            </w:r>
            <w:proofErr w:type="spellStart"/>
            <w:r w:rsidRPr="00905CFF">
              <w:rPr>
                <w:sz w:val="26"/>
                <w:lang w:val="en-US"/>
              </w:rPr>
              <w:t>Xóa</w:t>
            </w:r>
            <w:proofErr w:type="spellEnd"/>
            <w:r w:rsidRPr="00905CFF">
              <w:rPr>
                <w:sz w:val="26"/>
                <w:lang w:val="en-US"/>
              </w:rPr>
              <w:t xml:space="preserve"> </w:t>
            </w:r>
            <w:proofErr w:type="spellStart"/>
            <w:r w:rsidRPr="00905CFF">
              <w:rPr>
                <w:sz w:val="26"/>
                <w:lang w:val="en-US"/>
              </w:rPr>
              <w:t>bình</w:t>
            </w:r>
            <w:proofErr w:type="spellEnd"/>
            <w:r w:rsidRPr="00905CFF">
              <w:rPr>
                <w:sz w:val="26"/>
                <w:lang w:val="en-US"/>
              </w:rPr>
              <w:t xml:space="preserve"> </w:t>
            </w:r>
            <w:proofErr w:type="spellStart"/>
            <w:r w:rsidRPr="00905CFF">
              <w:rPr>
                <w:sz w:val="26"/>
                <w:lang w:val="en-US"/>
              </w:rPr>
              <w:t>luận</w:t>
            </w:r>
            <w:proofErr w:type="spellEnd"/>
            <w:r w:rsidRPr="00905CFF">
              <w:rPr>
                <w:sz w:val="26"/>
                <w:lang w:val="en-US"/>
              </w:rPr>
              <w:br/>
              <w:t xml:space="preserve">          4.2.1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hiện</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w:t>
            </w:r>
            <w:proofErr w:type="spellStart"/>
            <w:r w:rsidRPr="00905CFF">
              <w:rPr>
                <w:sz w:val="26"/>
                <w:lang w:val="en-US"/>
              </w:rPr>
              <w:t>báo</w:t>
            </w:r>
            <w:proofErr w:type="spellEnd"/>
            <w:r w:rsidRPr="00905CFF">
              <w:rPr>
                <w:sz w:val="26"/>
                <w:lang w:val="en-US"/>
              </w:rPr>
              <w:t xml:space="preserve"> </w:t>
            </w:r>
            <w:proofErr w:type="spellStart"/>
            <w:r w:rsidRPr="00905CFF">
              <w:rPr>
                <w:sz w:val="26"/>
                <w:lang w:val="en-US"/>
              </w:rPr>
              <w:t>có</w:t>
            </w:r>
            <w:proofErr w:type="spellEnd"/>
            <w:r w:rsidRPr="00905CFF">
              <w:rPr>
                <w:sz w:val="26"/>
                <w:lang w:val="en-US"/>
              </w:rPr>
              <w:t xml:space="preserve"> </w:t>
            </w:r>
            <w:proofErr w:type="spellStart"/>
            <w:r w:rsidRPr="00905CFF">
              <w:rPr>
                <w:sz w:val="26"/>
                <w:lang w:val="en-US"/>
              </w:rPr>
              <w:t>chắc</w:t>
            </w:r>
            <w:proofErr w:type="spellEnd"/>
            <w:r w:rsidRPr="00905CFF">
              <w:rPr>
                <w:sz w:val="26"/>
                <w:lang w:val="en-US"/>
              </w:rPr>
              <w:t xml:space="preserve"> </w:t>
            </w:r>
            <w:proofErr w:type="spellStart"/>
            <w:r w:rsidRPr="00905CFF">
              <w:rPr>
                <w:sz w:val="26"/>
                <w:lang w:val="en-US"/>
              </w:rPr>
              <w:t>chắn</w:t>
            </w:r>
            <w:proofErr w:type="spellEnd"/>
            <w:r w:rsidRPr="00905CFF">
              <w:rPr>
                <w:sz w:val="26"/>
                <w:lang w:val="en-US"/>
              </w:rPr>
              <w:t xml:space="preserve"> </w:t>
            </w:r>
            <w:proofErr w:type="spellStart"/>
            <w:r w:rsidRPr="00905CFF">
              <w:rPr>
                <w:sz w:val="26"/>
                <w:lang w:val="en-US"/>
              </w:rPr>
              <w:t>muốn</w:t>
            </w:r>
            <w:proofErr w:type="spellEnd"/>
            <w:r w:rsidRPr="00905CFF">
              <w:rPr>
                <w:sz w:val="26"/>
                <w:lang w:val="en-US"/>
              </w:rPr>
              <w:t xml:space="preserve"> </w:t>
            </w:r>
            <w:proofErr w:type="spellStart"/>
            <w:r w:rsidRPr="00905CFF">
              <w:rPr>
                <w:sz w:val="26"/>
                <w:lang w:val="en-US"/>
              </w:rPr>
              <w:t>xóa</w:t>
            </w:r>
            <w:proofErr w:type="spellEnd"/>
            <w:r w:rsidRPr="00905CFF">
              <w:rPr>
                <w:sz w:val="26"/>
                <w:lang w:val="en-US"/>
              </w:rPr>
              <w:br/>
              <w:t xml:space="preserve">          4.2.2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ấn</w:t>
            </w:r>
            <w:proofErr w:type="spellEnd"/>
            <w:r w:rsidRPr="00905CFF">
              <w:rPr>
                <w:sz w:val="26"/>
                <w:lang w:val="en-US"/>
              </w:rPr>
              <w:t xml:space="preserve"> </w:t>
            </w:r>
            <w:proofErr w:type="spellStart"/>
            <w:r w:rsidRPr="00905CFF">
              <w:rPr>
                <w:sz w:val="26"/>
                <w:lang w:val="en-US"/>
              </w:rPr>
              <w:t>Đồng</w:t>
            </w:r>
            <w:proofErr w:type="spellEnd"/>
            <w:r w:rsidRPr="00905CFF">
              <w:rPr>
                <w:sz w:val="26"/>
                <w:lang w:val="en-US"/>
              </w:rPr>
              <w:t xml:space="preserve"> ý/Quay </w:t>
            </w:r>
            <w:proofErr w:type="spellStart"/>
            <w:r w:rsidRPr="00905CFF">
              <w:rPr>
                <w:sz w:val="26"/>
                <w:lang w:val="en-US"/>
              </w:rPr>
              <w:t>lại</w:t>
            </w:r>
            <w:proofErr w:type="spellEnd"/>
            <w:r w:rsidRPr="00905CFF">
              <w:rPr>
                <w:sz w:val="26"/>
                <w:lang w:val="en-US"/>
              </w:rPr>
              <w:br/>
              <w:t xml:space="preserve">          4.2.3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xóa</w:t>
            </w:r>
            <w:proofErr w:type="spellEnd"/>
            <w:r w:rsidRPr="00905CFF">
              <w:rPr>
                <w:sz w:val="26"/>
                <w:lang w:val="en-US"/>
              </w:rPr>
              <w:t xml:space="preserve"> </w:t>
            </w:r>
            <w:proofErr w:type="spellStart"/>
            <w:r w:rsidRPr="00905CFF">
              <w:rPr>
                <w:sz w:val="26"/>
                <w:lang w:val="en-US"/>
              </w:rPr>
              <w:t>dữ</w:t>
            </w:r>
            <w:proofErr w:type="spellEnd"/>
            <w:r w:rsidRPr="00905CFF">
              <w:rPr>
                <w:sz w:val="26"/>
                <w:lang w:val="en-US"/>
              </w:rPr>
              <w:t xml:space="preserve"> </w:t>
            </w:r>
            <w:proofErr w:type="spellStart"/>
            <w:r w:rsidRPr="00905CFF">
              <w:rPr>
                <w:sz w:val="26"/>
                <w:lang w:val="en-US"/>
              </w:rPr>
              <w:t>liệu</w:t>
            </w:r>
            <w:proofErr w:type="spellEnd"/>
            <w:r w:rsidRPr="00905CFF">
              <w:rPr>
                <w:sz w:val="26"/>
                <w:lang w:val="en-US"/>
              </w:rPr>
              <w:t xml:space="preserve"> </w:t>
            </w:r>
            <w:proofErr w:type="spellStart"/>
            <w:r w:rsidRPr="00905CFF">
              <w:rPr>
                <w:sz w:val="26"/>
                <w:lang w:val="en-US"/>
              </w:rPr>
              <w:t>nếu</w:t>
            </w:r>
            <w:proofErr w:type="spellEnd"/>
            <w:r w:rsidRPr="00905CFF">
              <w:rPr>
                <w:sz w:val="26"/>
                <w:lang w:val="en-US"/>
              </w:rPr>
              <w:t xml:space="preserve">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ấn</w:t>
            </w:r>
            <w:proofErr w:type="spellEnd"/>
            <w:r w:rsidRPr="00905CFF">
              <w:rPr>
                <w:sz w:val="26"/>
                <w:lang w:val="en-US"/>
              </w:rPr>
              <w:t xml:space="preserve"> </w:t>
            </w:r>
            <w:proofErr w:type="spellStart"/>
            <w:r w:rsidRPr="00905CFF">
              <w:rPr>
                <w:sz w:val="26"/>
                <w:lang w:val="en-US"/>
              </w:rPr>
              <w:t>Đồng</w:t>
            </w:r>
            <w:proofErr w:type="spellEnd"/>
            <w:r w:rsidRPr="00905CFF">
              <w:rPr>
                <w:sz w:val="26"/>
                <w:lang w:val="en-US"/>
              </w:rPr>
              <w:t xml:space="preserve"> ý</w:t>
            </w:r>
          </w:p>
          <w:p w14:paraId="320B5B1F" w14:textId="77777777" w:rsidR="00D10BAD" w:rsidRPr="00905CFF" w:rsidRDefault="00D10BAD" w:rsidP="00F15F70">
            <w:pPr>
              <w:pStyle w:val="TableParagraph"/>
              <w:tabs>
                <w:tab w:val="left" w:pos="299"/>
              </w:tabs>
              <w:rPr>
                <w:sz w:val="26"/>
                <w:lang w:val="en-US"/>
              </w:rPr>
            </w:pPr>
            <w:r w:rsidRPr="00905CFF">
              <w:rPr>
                <w:sz w:val="26"/>
                <w:lang w:val="en-US"/>
              </w:rPr>
              <w:t xml:space="preserve">5.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cập</w:t>
            </w:r>
            <w:proofErr w:type="spellEnd"/>
            <w:r w:rsidRPr="00905CFF">
              <w:rPr>
                <w:sz w:val="26"/>
                <w:lang w:val="en-US"/>
              </w:rPr>
              <w:t xml:space="preserve"> </w:t>
            </w:r>
            <w:proofErr w:type="spellStart"/>
            <w:r w:rsidRPr="00905CFF">
              <w:rPr>
                <w:sz w:val="26"/>
                <w:lang w:val="en-US"/>
              </w:rPr>
              <w:t>nhật</w:t>
            </w:r>
            <w:proofErr w:type="spellEnd"/>
            <w:r w:rsidRPr="00905CFF">
              <w:rPr>
                <w:sz w:val="26"/>
                <w:lang w:val="en-US"/>
              </w:rPr>
              <w:t xml:space="preserve"> </w:t>
            </w:r>
            <w:proofErr w:type="spellStart"/>
            <w:r w:rsidRPr="00905CFF">
              <w:rPr>
                <w:sz w:val="26"/>
                <w:lang w:val="en-US"/>
              </w:rPr>
              <w:t>lại</w:t>
            </w:r>
            <w:proofErr w:type="spellEnd"/>
            <w:r w:rsidRPr="00905CFF">
              <w:rPr>
                <w:sz w:val="26"/>
                <w:lang w:val="en-US"/>
              </w:rPr>
              <w:t xml:space="preserve"> </w:t>
            </w:r>
            <w:proofErr w:type="spellStart"/>
            <w:r w:rsidRPr="00905CFF">
              <w:rPr>
                <w:sz w:val="26"/>
                <w:lang w:val="en-US"/>
              </w:rPr>
              <w:t>danh</w:t>
            </w:r>
            <w:proofErr w:type="spellEnd"/>
            <w:r w:rsidRPr="00905CFF">
              <w:rPr>
                <w:sz w:val="26"/>
                <w:lang w:val="en-US"/>
              </w:rPr>
              <w:t xml:space="preserve"> </w:t>
            </w:r>
            <w:proofErr w:type="spellStart"/>
            <w:r w:rsidRPr="00905CFF">
              <w:rPr>
                <w:sz w:val="26"/>
                <w:lang w:val="en-US"/>
              </w:rPr>
              <w:t>sách</w:t>
            </w:r>
            <w:proofErr w:type="spellEnd"/>
          </w:p>
        </w:tc>
      </w:tr>
      <w:tr w:rsidR="00D10BAD" w:rsidRPr="00905CFF" w14:paraId="0AB46279" w14:textId="77777777" w:rsidTr="00F15F70">
        <w:trPr>
          <w:trHeight w:val="679"/>
        </w:trPr>
        <w:tc>
          <w:tcPr>
            <w:tcW w:w="2304" w:type="dxa"/>
          </w:tcPr>
          <w:p w14:paraId="1BC108B9" w14:textId="77777777" w:rsidR="00D10BAD" w:rsidRPr="00905CFF" w:rsidRDefault="00D10BAD" w:rsidP="00F15F70">
            <w:pPr>
              <w:pStyle w:val="TableParagraph"/>
              <w:spacing w:line="360" w:lineRule="auto"/>
              <w:rPr>
                <w:sz w:val="26"/>
              </w:rPr>
            </w:pPr>
            <w:r w:rsidRPr="00905CFF">
              <w:rPr>
                <w:sz w:val="26"/>
                <w:lang w:val="en-US"/>
              </w:rPr>
              <w:t xml:space="preserve"> </w:t>
            </w:r>
            <w:r w:rsidRPr="00905CFF">
              <w:rPr>
                <w:sz w:val="26"/>
              </w:rPr>
              <w:t>Ngoại</w:t>
            </w:r>
            <w:r w:rsidRPr="00905CFF">
              <w:rPr>
                <w:spacing w:val="-8"/>
                <w:sz w:val="26"/>
              </w:rPr>
              <w:t xml:space="preserve"> </w:t>
            </w:r>
            <w:r w:rsidRPr="00905CFF">
              <w:rPr>
                <w:spacing w:val="-5"/>
                <w:sz w:val="26"/>
              </w:rPr>
              <w:t>lệ</w:t>
            </w:r>
          </w:p>
        </w:tc>
        <w:tc>
          <w:tcPr>
            <w:tcW w:w="6892" w:type="dxa"/>
          </w:tcPr>
          <w:p w14:paraId="57786192" w14:textId="77777777" w:rsidR="00D10BAD" w:rsidRPr="00905CFF" w:rsidRDefault="00D10BAD" w:rsidP="00F15F70">
            <w:pPr>
              <w:rPr>
                <w:rFonts w:ascii="Times New Roman" w:hAnsi="Times New Roman" w:cs="Times New Roman"/>
                <w:sz w:val="26"/>
                <w:szCs w:val="26"/>
                <w:lang w:val="en-US"/>
              </w:rPr>
            </w:pPr>
            <w:r w:rsidRPr="00905CFF">
              <w:rPr>
                <w:rFonts w:ascii="Times New Roman" w:hAnsi="Times New Roman" w:cs="Times New Roman"/>
                <w:lang w:val="en-US"/>
              </w:rPr>
              <w:t xml:space="preserve"> </w:t>
            </w:r>
          </w:p>
          <w:p w14:paraId="4043F901" w14:textId="77777777" w:rsidR="00D10BAD" w:rsidRPr="00905CFF" w:rsidRDefault="00D10BAD" w:rsidP="00F15F70">
            <w:pPr>
              <w:rPr>
                <w:rFonts w:ascii="Times New Roman" w:hAnsi="Times New Roman" w:cs="Times New Roman"/>
                <w:sz w:val="26"/>
                <w:szCs w:val="26"/>
                <w:lang w:val="en-US"/>
              </w:rPr>
            </w:pPr>
          </w:p>
        </w:tc>
      </w:tr>
    </w:tbl>
    <w:p w14:paraId="519ED19D" w14:textId="77777777" w:rsidR="00382196" w:rsidRPr="00905CFF" w:rsidRDefault="00382196" w:rsidP="00382196">
      <w:pPr>
        <w:rPr>
          <w:rFonts w:ascii="Times New Roman" w:hAnsi="Times New Roman" w:cs="Times New Roman"/>
          <w:lang w:val="en-US"/>
        </w:rPr>
      </w:pPr>
    </w:p>
    <w:p w14:paraId="53CB8DA8" w14:textId="0677BB52" w:rsidR="00751C85" w:rsidRPr="00905CFF" w:rsidRDefault="00751C85" w:rsidP="00751C85">
      <w:pPr>
        <w:pStyle w:val="ListParagraph"/>
        <w:numPr>
          <w:ilvl w:val="0"/>
          <w:numId w:val="175"/>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Quản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lịch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khám</w:t>
      </w:r>
      <w:proofErr w:type="spellEnd"/>
      <w:r w:rsidRPr="00905CFF">
        <w:rPr>
          <w:rFonts w:eastAsia="Times New Roman" w:cs="Times New Roman"/>
          <w:b w:val="0"/>
          <w:bCs/>
          <w:i w:val="0"/>
          <w:iCs/>
          <w:szCs w:val="26"/>
          <w:lang w:val="en-US"/>
        </w:rPr>
        <w:t>:</w:t>
      </w:r>
    </w:p>
    <w:p w14:paraId="43063B4D" w14:textId="0293E628" w:rsidR="00751C85" w:rsidRPr="00905CFF" w:rsidRDefault="00751C85" w:rsidP="00751C85">
      <w:pPr>
        <w:pStyle w:val="Heading8"/>
        <w:rPr>
          <w:rFonts w:eastAsia="Times New Roman" w:cs="Times New Roman"/>
          <w:lang w:val="en-US"/>
        </w:rPr>
      </w:pPr>
      <w:bookmarkStart w:id="135" w:name="_Toc186464393"/>
      <w:proofErr w:type="spellStart"/>
      <w:r w:rsidRPr="00905CFF">
        <w:rPr>
          <w:rFonts w:eastAsia="Times New Roman" w:cs="Times New Roman"/>
          <w:lang w:val="en-US"/>
        </w:rPr>
        <w:t>Bảng</w:t>
      </w:r>
      <w:proofErr w:type="spellEnd"/>
      <w:r w:rsidRPr="00905CFF">
        <w:rPr>
          <w:rFonts w:eastAsia="Times New Roman" w:cs="Times New Roman"/>
        </w:rPr>
        <w:t xml:space="preserve"> </w:t>
      </w:r>
      <w:r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9</w:t>
      </w:r>
      <w:r w:rsidRPr="00905CFF">
        <w:rPr>
          <w:rFonts w:eastAsia="Times New Roman" w:cs="Times New Roman"/>
        </w:rPr>
        <w:t xml:space="preserve"> </w:t>
      </w:r>
      <w:proofErr w:type="spellStart"/>
      <w:r w:rsidRPr="00905CFF">
        <w:rPr>
          <w:rFonts w:eastAsia="Times New Roman" w:cs="Times New Roman"/>
          <w:lang w:val="en-US"/>
        </w:rPr>
        <w:t>Kịch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bản</w:t>
      </w:r>
      <w:proofErr w:type="spellEnd"/>
      <w:r w:rsidRPr="00905CFF">
        <w:rPr>
          <w:rFonts w:eastAsia="Times New Roman" w:cs="Times New Roman"/>
          <w:lang w:val="en-US"/>
        </w:rPr>
        <w:t xml:space="preserve"> use case </w:t>
      </w:r>
      <w:r w:rsidRPr="00905CFF">
        <w:rPr>
          <w:rFonts w:cs="Times New Roman"/>
          <w:szCs w:val="26"/>
          <w:lang w:val="en-US"/>
        </w:rPr>
        <w:t xml:space="preserve">Quản </w:t>
      </w:r>
      <w:proofErr w:type="spellStart"/>
      <w:r w:rsidRPr="00905CFF">
        <w:rPr>
          <w:rFonts w:cs="Times New Roman"/>
          <w:szCs w:val="26"/>
          <w:lang w:val="en-US"/>
        </w:rPr>
        <w:t>lý</w:t>
      </w:r>
      <w:proofErr w:type="spellEnd"/>
      <w:r w:rsidRPr="00905CFF">
        <w:rPr>
          <w:rFonts w:cs="Times New Roman"/>
          <w:szCs w:val="26"/>
          <w:lang w:val="en-US"/>
        </w:rPr>
        <w:t xml:space="preserve"> </w:t>
      </w:r>
      <w:proofErr w:type="spellStart"/>
      <w:r w:rsidRPr="00905CFF">
        <w:rPr>
          <w:rFonts w:cs="Times New Roman"/>
          <w:szCs w:val="26"/>
          <w:lang w:val="en-US"/>
        </w:rPr>
        <w:t>lịch</w:t>
      </w:r>
      <w:proofErr w:type="spellEnd"/>
      <w:r w:rsidRPr="00905CFF">
        <w:rPr>
          <w:rFonts w:cs="Times New Roman"/>
          <w:szCs w:val="26"/>
          <w:lang w:val="en-US"/>
        </w:rPr>
        <w:t xml:space="preserve"> </w:t>
      </w:r>
      <w:proofErr w:type="spellStart"/>
      <w:r w:rsidRPr="00905CFF">
        <w:rPr>
          <w:rFonts w:cs="Times New Roman"/>
          <w:szCs w:val="26"/>
          <w:lang w:val="en-US"/>
        </w:rPr>
        <w:t>khám</w:t>
      </w:r>
      <w:proofErr w:type="spellEnd"/>
      <w:r w:rsidR="00622725">
        <w:rPr>
          <w:rFonts w:cs="Times New Roman"/>
          <w:szCs w:val="26"/>
          <w:lang w:val="en-US"/>
        </w:rPr>
        <w:t xml:space="preserve"> (</w:t>
      </w:r>
      <w:proofErr w:type="spellStart"/>
      <w:r w:rsidR="00622725">
        <w:rPr>
          <w:rFonts w:cs="Times New Roman"/>
          <w:szCs w:val="26"/>
          <w:lang w:val="en-US"/>
        </w:rPr>
        <w:t>Bệnh</w:t>
      </w:r>
      <w:proofErr w:type="spellEnd"/>
      <w:r w:rsidR="00622725">
        <w:rPr>
          <w:rFonts w:cs="Times New Roman"/>
          <w:szCs w:val="26"/>
          <w:lang w:val="en-US"/>
        </w:rPr>
        <w:t xml:space="preserve"> </w:t>
      </w:r>
      <w:proofErr w:type="spellStart"/>
      <w:r w:rsidR="00622725">
        <w:rPr>
          <w:rFonts w:cs="Times New Roman"/>
          <w:szCs w:val="26"/>
          <w:lang w:val="en-US"/>
        </w:rPr>
        <w:t>nhân</w:t>
      </w:r>
      <w:proofErr w:type="spellEnd"/>
      <w:r w:rsidR="00622725">
        <w:rPr>
          <w:rFonts w:cs="Times New Roman"/>
          <w:szCs w:val="26"/>
          <w:lang w:val="en-US"/>
        </w:rPr>
        <w:t>)</w:t>
      </w:r>
      <w:bookmarkEnd w:id="135"/>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751C85" w:rsidRPr="00905CFF" w14:paraId="56D09696" w14:textId="77777777" w:rsidTr="00F15F70">
        <w:trPr>
          <w:trHeight w:val="477"/>
        </w:trPr>
        <w:tc>
          <w:tcPr>
            <w:tcW w:w="2304" w:type="dxa"/>
          </w:tcPr>
          <w:p w14:paraId="611DC792" w14:textId="77777777" w:rsidR="00751C85" w:rsidRPr="00905CFF" w:rsidRDefault="00751C85" w:rsidP="00F15F70">
            <w:pPr>
              <w:pStyle w:val="TableParagraph"/>
              <w:rPr>
                <w:sz w:val="26"/>
              </w:rPr>
            </w:pPr>
            <w:r w:rsidRPr="00905CFF">
              <w:rPr>
                <w:sz w:val="26"/>
              </w:rPr>
              <w:t>Tên</w:t>
            </w:r>
            <w:r w:rsidRPr="00905CFF">
              <w:rPr>
                <w:spacing w:val="-6"/>
                <w:sz w:val="26"/>
              </w:rPr>
              <w:t xml:space="preserve"> </w:t>
            </w:r>
            <w:r w:rsidRPr="00905CFF">
              <w:rPr>
                <w:sz w:val="26"/>
              </w:rPr>
              <w:t>Use</w:t>
            </w:r>
            <w:r w:rsidRPr="00905CFF">
              <w:rPr>
                <w:spacing w:val="-5"/>
                <w:sz w:val="26"/>
              </w:rPr>
              <w:t xml:space="preserve"> </w:t>
            </w:r>
            <w:r w:rsidRPr="00905CFF">
              <w:rPr>
                <w:spacing w:val="-4"/>
                <w:sz w:val="26"/>
              </w:rPr>
              <w:t>Case</w:t>
            </w:r>
          </w:p>
        </w:tc>
        <w:tc>
          <w:tcPr>
            <w:tcW w:w="6892" w:type="dxa"/>
          </w:tcPr>
          <w:p w14:paraId="4E7E1AA2" w14:textId="77777777" w:rsidR="00751C85" w:rsidRPr="00905CFF" w:rsidRDefault="00751C85" w:rsidP="00F15F70">
            <w:pPr>
              <w:pStyle w:val="TableParagraph"/>
              <w:ind w:left="105"/>
              <w:rPr>
                <w:sz w:val="26"/>
                <w:szCs w:val="26"/>
                <w:lang w:val="en-US"/>
              </w:rPr>
            </w:pPr>
            <w:r w:rsidRPr="00905CFF">
              <w:rPr>
                <w:sz w:val="26"/>
                <w:szCs w:val="26"/>
                <w:lang w:val="en-US"/>
              </w:rPr>
              <w:t xml:space="preserve">Quản </w:t>
            </w:r>
            <w:proofErr w:type="spellStart"/>
            <w:r w:rsidRPr="00905CFF">
              <w:rPr>
                <w:sz w:val="26"/>
                <w:szCs w:val="26"/>
                <w:lang w:val="en-US"/>
              </w:rPr>
              <w:t>lý</w:t>
            </w:r>
            <w:proofErr w:type="spellEnd"/>
            <w:r w:rsidRPr="00905CFF">
              <w:rPr>
                <w:sz w:val="26"/>
                <w:szCs w:val="26"/>
                <w:lang w:val="en-US"/>
              </w:rPr>
              <w:t xml:space="preserve"> </w:t>
            </w:r>
            <w:proofErr w:type="spellStart"/>
            <w:r w:rsidRPr="00905CFF">
              <w:rPr>
                <w:sz w:val="26"/>
                <w:szCs w:val="26"/>
                <w:lang w:val="en-US"/>
              </w:rPr>
              <w:t>lịch</w:t>
            </w:r>
            <w:proofErr w:type="spellEnd"/>
            <w:r w:rsidRPr="00905CFF">
              <w:rPr>
                <w:sz w:val="26"/>
                <w:szCs w:val="26"/>
                <w:lang w:val="en-US"/>
              </w:rPr>
              <w:t xml:space="preserve"> </w:t>
            </w:r>
            <w:proofErr w:type="spellStart"/>
            <w:r w:rsidRPr="00905CFF">
              <w:rPr>
                <w:sz w:val="26"/>
                <w:szCs w:val="26"/>
                <w:lang w:val="en-US"/>
              </w:rPr>
              <w:t>khám</w:t>
            </w:r>
            <w:proofErr w:type="spellEnd"/>
          </w:p>
        </w:tc>
      </w:tr>
      <w:tr w:rsidR="00751C85" w:rsidRPr="00905CFF" w14:paraId="5A3DAB9A" w14:textId="77777777" w:rsidTr="00F15F70">
        <w:trPr>
          <w:trHeight w:val="477"/>
        </w:trPr>
        <w:tc>
          <w:tcPr>
            <w:tcW w:w="2304" w:type="dxa"/>
          </w:tcPr>
          <w:p w14:paraId="1B2DDB40" w14:textId="77777777" w:rsidR="00751C85" w:rsidRPr="00905CFF" w:rsidRDefault="00751C85" w:rsidP="00F15F70">
            <w:pPr>
              <w:pStyle w:val="TableParagraph"/>
              <w:rPr>
                <w:sz w:val="26"/>
              </w:rPr>
            </w:pPr>
            <w:r w:rsidRPr="00905CFF">
              <w:rPr>
                <w:spacing w:val="-2"/>
                <w:sz w:val="26"/>
              </w:rPr>
              <w:t>Actor</w:t>
            </w:r>
          </w:p>
        </w:tc>
        <w:tc>
          <w:tcPr>
            <w:tcW w:w="6892" w:type="dxa"/>
          </w:tcPr>
          <w:p w14:paraId="4940E929" w14:textId="77777777" w:rsidR="00751C85" w:rsidRPr="00905CFF" w:rsidRDefault="00751C85" w:rsidP="00F15F70">
            <w:pPr>
              <w:pStyle w:val="TableParagraph"/>
              <w:ind w:left="105"/>
              <w:rPr>
                <w:sz w:val="26"/>
                <w:lang w:val="en-US"/>
              </w:rPr>
            </w:pP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nhân</w:t>
            </w:r>
            <w:proofErr w:type="spellEnd"/>
          </w:p>
        </w:tc>
      </w:tr>
      <w:tr w:rsidR="00751C85" w:rsidRPr="00905CFF" w14:paraId="5F8D3390" w14:textId="77777777" w:rsidTr="00F15F70">
        <w:trPr>
          <w:trHeight w:val="580"/>
        </w:trPr>
        <w:tc>
          <w:tcPr>
            <w:tcW w:w="2304" w:type="dxa"/>
          </w:tcPr>
          <w:p w14:paraId="0AED0765" w14:textId="77777777" w:rsidR="00751C85" w:rsidRPr="00905CFF" w:rsidRDefault="00751C85" w:rsidP="00F15F70">
            <w:pPr>
              <w:pStyle w:val="TableParagraph"/>
              <w:rPr>
                <w:sz w:val="26"/>
              </w:rPr>
            </w:pPr>
            <w:r w:rsidRPr="00905CFF">
              <w:rPr>
                <w:sz w:val="26"/>
              </w:rPr>
              <w:t>Mục</w:t>
            </w:r>
            <w:r w:rsidRPr="00905CFF">
              <w:rPr>
                <w:spacing w:val="-6"/>
                <w:sz w:val="26"/>
              </w:rPr>
              <w:t xml:space="preserve"> </w:t>
            </w:r>
            <w:r w:rsidRPr="00905CFF">
              <w:rPr>
                <w:spacing w:val="-4"/>
                <w:sz w:val="26"/>
              </w:rPr>
              <w:t>tiêu</w:t>
            </w:r>
          </w:p>
        </w:tc>
        <w:tc>
          <w:tcPr>
            <w:tcW w:w="6892" w:type="dxa"/>
          </w:tcPr>
          <w:p w14:paraId="42415601" w14:textId="77777777" w:rsidR="00751C85" w:rsidRPr="00905CFF" w:rsidRDefault="00751C85" w:rsidP="00F15F70">
            <w:pPr>
              <w:pStyle w:val="TableParagraph"/>
              <w:spacing w:line="360" w:lineRule="auto"/>
              <w:ind w:left="105" w:right="174"/>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có</w:t>
            </w:r>
            <w:proofErr w:type="spellEnd"/>
            <w:r w:rsidRPr="00905CFF">
              <w:rPr>
                <w:sz w:val="26"/>
                <w:lang w:val="en-US"/>
              </w:rPr>
              <w:t xml:space="preserve"> </w:t>
            </w:r>
            <w:proofErr w:type="spellStart"/>
            <w:r w:rsidRPr="00905CFF">
              <w:rPr>
                <w:sz w:val="26"/>
                <w:lang w:val="en-US"/>
              </w:rPr>
              <w:t>thể</w:t>
            </w:r>
            <w:proofErr w:type="spellEnd"/>
            <w:r w:rsidRPr="00905CFF">
              <w:rPr>
                <w:sz w:val="26"/>
                <w:lang w:val="en-US"/>
              </w:rPr>
              <w:t xml:space="preserve"> </w:t>
            </w:r>
            <w:proofErr w:type="spellStart"/>
            <w:r w:rsidRPr="00905CFF">
              <w:rPr>
                <w:sz w:val="26"/>
                <w:lang w:val="en-US"/>
              </w:rPr>
              <w:t>xem</w:t>
            </w:r>
            <w:proofErr w:type="spellEnd"/>
            <w:r w:rsidRPr="00905CFF">
              <w:rPr>
                <w:sz w:val="26"/>
                <w:lang w:val="en-US"/>
              </w:rPr>
              <w:t xml:space="preserve"> </w:t>
            </w: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án</w:t>
            </w:r>
            <w:proofErr w:type="spellEnd"/>
            <w:r w:rsidRPr="00905CFF">
              <w:rPr>
                <w:sz w:val="26"/>
                <w:lang w:val="en-US"/>
              </w:rPr>
              <w:t xml:space="preserve">, </w:t>
            </w:r>
            <w:proofErr w:type="spellStart"/>
            <w:r w:rsidRPr="00905CFF">
              <w:rPr>
                <w:sz w:val="26"/>
                <w:lang w:val="en-US"/>
              </w:rPr>
              <w:t>xem</w:t>
            </w:r>
            <w:proofErr w:type="spellEnd"/>
            <w:r w:rsidRPr="00905CFF">
              <w:rPr>
                <w:sz w:val="26"/>
                <w:lang w:val="en-US"/>
              </w:rPr>
              <w:t xml:space="preserve"> </w:t>
            </w:r>
            <w:proofErr w:type="spellStart"/>
            <w:r w:rsidRPr="00905CFF">
              <w:rPr>
                <w:sz w:val="26"/>
                <w:lang w:val="en-US"/>
              </w:rPr>
              <w:t>hóa</w:t>
            </w:r>
            <w:proofErr w:type="spellEnd"/>
            <w:r w:rsidRPr="00905CFF">
              <w:rPr>
                <w:sz w:val="26"/>
                <w:lang w:val="en-US"/>
              </w:rPr>
              <w:t xml:space="preserve"> </w:t>
            </w:r>
            <w:proofErr w:type="spellStart"/>
            <w:r w:rsidRPr="00905CFF">
              <w:rPr>
                <w:sz w:val="26"/>
                <w:lang w:val="en-US"/>
              </w:rPr>
              <w:t>đơn</w:t>
            </w:r>
            <w:proofErr w:type="spellEnd"/>
            <w:r w:rsidRPr="00905CFF">
              <w:rPr>
                <w:sz w:val="26"/>
                <w:lang w:val="en-US"/>
              </w:rPr>
              <w:t xml:space="preserve">, </w:t>
            </w:r>
            <w:proofErr w:type="spellStart"/>
            <w:r w:rsidRPr="00905CFF">
              <w:rPr>
                <w:sz w:val="26"/>
                <w:lang w:val="en-US"/>
              </w:rPr>
              <w:t>hủy</w:t>
            </w:r>
            <w:proofErr w:type="spellEnd"/>
            <w:r w:rsidRPr="00905CFF">
              <w:rPr>
                <w:sz w:val="26"/>
                <w:lang w:val="en-US"/>
              </w:rPr>
              <w:t xml:space="preserve"> </w:t>
            </w:r>
            <w:proofErr w:type="spellStart"/>
            <w:r w:rsidRPr="00905CFF">
              <w:rPr>
                <w:sz w:val="26"/>
                <w:lang w:val="en-US"/>
              </w:rPr>
              <w:t>lịch</w:t>
            </w:r>
            <w:proofErr w:type="spellEnd"/>
            <w:r w:rsidRPr="00905CFF">
              <w:rPr>
                <w:sz w:val="26"/>
                <w:lang w:val="en-US"/>
              </w:rPr>
              <w:t xml:space="preserve"> </w:t>
            </w:r>
            <w:proofErr w:type="spellStart"/>
            <w:r w:rsidRPr="00905CFF">
              <w:rPr>
                <w:sz w:val="26"/>
                <w:lang w:val="en-US"/>
              </w:rPr>
              <w:t>hẹn</w:t>
            </w:r>
            <w:proofErr w:type="spellEnd"/>
            <w:r w:rsidRPr="00905CFF">
              <w:rPr>
                <w:sz w:val="26"/>
                <w:lang w:val="en-US"/>
              </w:rPr>
              <w:t xml:space="preserve"> </w:t>
            </w:r>
            <w:proofErr w:type="spellStart"/>
            <w:r w:rsidRPr="00905CFF">
              <w:rPr>
                <w:sz w:val="26"/>
                <w:lang w:val="en-US"/>
              </w:rPr>
              <w:t>khám</w:t>
            </w:r>
            <w:proofErr w:type="spellEnd"/>
            <w:r w:rsidRPr="00905CFF">
              <w:rPr>
                <w:sz w:val="26"/>
                <w:lang w:val="en-US"/>
              </w:rPr>
              <w:t xml:space="preserve"> </w:t>
            </w:r>
            <w:proofErr w:type="spellStart"/>
            <w:r w:rsidRPr="00905CFF">
              <w:rPr>
                <w:sz w:val="26"/>
                <w:lang w:val="en-US"/>
              </w:rPr>
              <w:t>của</w:t>
            </w:r>
            <w:proofErr w:type="spellEnd"/>
            <w:r w:rsidRPr="00905CFF">
              <w:rPr>
                <w:sz w:val="26"/>
                <w:lang w:val="en-US"/>
              </w:rPr>
              <w:t xml:space="preserve"> </w:t>
            </w:r>
            <w:proofErr w:type="spellStart"/>
            <w:r w:rsidRPr="00905CFF">
              <w:rPr>
                <w:sz w:val="26"/>
                <w:lang w:val="en-US"/>
              </w:rPr>
              <w:t>mình</w:t>
            </w:r>
            <w:proofErr w:type="spellEnd"/>
          </w:p>
        </w:tc>
      </w:tr>
      <w:tr w:rsidR="00751C85" w:rsidRPr="00905CFF" w14:paraId="6D0F95D2" w14:textId="77777777" w:rsidTr="00F15F70">
        <w:trPr>
          <w:trHeight w:val="477"/>
        </w:trPr>
        <w:tc>
          <w:tcPr>
            <w:tcW w:w="2304" w:type="dxa"/>
          </w:tcPr>
          <w:p w14:paraId="46FFF4ED" w14:textId="77777777" w:rsidR="00751C85" w:rsidRPr="00905CFF" w:rsidRDefault="00751C85" w:rsidP="00F15F70">
            <w:pPr>
              <w:pStyle w:val="TableParagraph"/>
              <w:rPr>
                <w:sz w:val="26"/>
              </w:rPr>
            </w:pPr>
            <w:r w:rsidRPr="00905CFF">
              <w:rPr>
                <w:sz w:val="26"/>
              </w:rPr>
              <w:t>Tiền</w:t>
            </w:r>
            <w:r w:rsidRPr="00905CFF">
              <w:rPr>
                <w:spacing w:val="-6"/>
                <w:sz w:val="26"/>
              </w:rPr>
              <w:t xml:space="preserve"> </w:t>
            </w:r>
            <w:r w:rsidRPr="00905CFF">
              <w:rPr>
                <w:sz w:val="26"/>
              </w:rPr>
              <w:t>điều</w:t>
            </w:r>
            <w:r w:rsidRPr="00905CFF">
              <w:rPr>
                <w:spacing w:val="-6"/>
                <w:sz w:val="26"/>
              </w:rPr>
              <w:t xml:space="preserve"> </w:t>
            </w:r>
            <w:r w:rsidRPr="00905CFF">
              <w:rPr>
                <w:spacing w:val="-4"/>
                <w:sz w:val="26"/>
              </w:rPr>
              <w:t>kiện</w:t>
            </w:r>
          </w:p>
        </w:tc>
        <w:tc>
          <w:tcPr>
            <w:tcW w:w="6892" w:type="dxa"/>
          </w:tcPr>
          <w:p w14:paraId="64640B3A" w14:textId="77777777" w:rsidR="00751C85" w:rsidRPr="00905CFF" w:rsidRDefault="00751C85" w:rsidP="00F15F70">
            <w:pPr>
              <w:pStyle w:val="TableParagraph"/>
              <w:ind w:left="105"/>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pacing w:val="-4"/>
                <w:sz w:val="26"/>
              </w:rPr>
              <w:t xml:space="preserve"> </w:t>
            </w:r>
            <w:proofErr w:type="spellStart"/>
            <w:r w:rsidRPr="00905CFF">
              <w:rPr>
                <w:sz w:val="26"/>
                <w:lang w:val="en-US"/>
              </w:rPr>
              <w:t>đã</w:t>
            </w:r>
            <w:proofErr w:type="spellEnd"/>
            <w:r w:rsidRPr="00905CFF">
              <w:rPr>
                <w:sz w:val="26"/>
                <w:lang w:val="en-US"/>
              </w:rPr>
              <w:t xml:space="preserve"> </w:t>
            </w:r>
            <w:proofErr w:type="spellStart"/>
            <w:r w:rsidRPr="00905CFF">
              <w:rPr>
                <w:sz w:val="26"/>
                <w:lang w:val="en-US"/>
              </w:rPr>
              <w:t>đăng</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w:t>
            </w:r>
            <w:proofErr w:type="spellStart"/>
            <w:r w:rsidRPr="00905CFF">
              <w:rPr>
                <w:sz w:val="26"/>
                <w:lang w:val="en-US"/>
              </w:rPr>
              <w:t>vào</w:t>
            </w:r>
            <w:proofErr w:type="spellEnd"/>
            <w:r w:rsidRPr="00905CFF">
              <w:rPr>
                <w:sz w:val="26"/>
                <w:lang w:val="en-US"/>
              </w:rPr>
              <w:t xml:space="preserve">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đã</w:t>
            </w:r>
            <w:proofErr w:type="spellEnd"/>
            <w:r w:rsidRPr="00905CFF">
              <w:rPr>
                <w:sz w:val="26"/>
                <w:lang w:val="en-US"/>
              </w:rPr>
              <w:t xml:space="preserve"> </w:t>
            </w:r>
            <w:proofErr w:type="spellStart"/>
            <w:r w:rsidRPr="00905CFF">
              <w:rPr>
                <w:sz w:val="26"/>
                <w:lang w:val="en-US"/>
              </w:rPr>
              <w:t>từng</w:t>
            </w:r>
            <w:proofErr w:type="spellEnd"/>
            <w:r w:rsidRPr="00905CFF">
              <w:rPr>
                <w:sz w:val="26"/>
                <w:lang w:val="en-US"/>
              </w:rPr>
              <w:t xml:space="preserve"> </w:t>
            </w:r>
            <w:proofErr w:type="spellStart"/>
            <w:r w:rsidRPr="00905CFF">
              <w:rPr>
                <w:sz w:val="26"/>
                <w:lang w:val="en-US"/>
              </w:rPr>
              <w:t>đặt</w:t>
            </w:r>
            <w:proofErr w:type="spellEnd"/>
            <w:r w:rsidRPr="00905CFF">
              <w:rPr>
                <w:sz w:val="26"/>
                <w:lang w:val="en-US"/>
              </w:rPr>
              <w:t xml:space="preserve"> </w:t>
            </w:r>
            <w:proofErr w:type="spellStart"/>
            <w:r w:rsidRPr="00905CFF">
              <w:rPr>
                <w:sz w:val="26"/>
                <w:lang w:val="en-US"/>
              </w:rPr>
              <w:t>lịch</w:t>
            </w:r>
            <w:proofErr w:type="spellEnd"/>
            <w:r w:rsidRPr="00905CFF">
              <w:rPr>
                <w:sz w:val="26"/>
                <w:lang w:val="en-US"/>
              </w:rPr>
              <w:t xml:space="preserve"> </w:t>
            </w:r>
            <w:proofErr w:type="spellStart"/>
            <w:r w:rsidRPr="00905CFF">
              <w:rPr>
                <w:sz w:val="26"/>
                <w:lang w:val="en-US"/>
              </w:rPr>
              <w:t>khám</w:t>
            </w:r>
            <w:proofErr w:type="spellEnd"/>
          </w:p>
        </w:tc>
      </w:tr>
      <w:tr w:rsidR="00751C85" w:rsidRPr="00905CFF" w14:paraId="144DF728" w14:textId="77777777" w:rsidTr="00F15F70">
        <w:trPr>
          <w:trHeight w:val="1412"/>
        </w:trPr>
        <w:tc>
          <w:tcPr>
            <w:tcW w:w="2304" w:type="dxa"/>
          </w:tcPr>
          <w:p w14:paraId="09F38CC2" w14:textId="77777777" w:rsidR="00751C85" w:rsidRPr="00905CFF" w:rsidRDefault="00751C85" w:rsidP="00F15F70">
            <w:pPr>
              <w:pStyle w:val="TableParagraph"/>
              <w:spacing w:line="360" w:lineRule="auto"/>
              <w:rPr>
                <w:sz w:val="26"/>
              </w:rPr>
            </w:pPr>
            <w:r w:rsidRPr="00905CFF">
              <w:rPr>
                <w:sz w:val="26"/>
              </w:rPr>
              <w:t>Luồng</w:t>
            </w:r>
            <w:r w:rsidRPr="00905CFF">
              <w:rPr>
                <w:spacing w:val="-14"/>
                <w:sz w:val="26"/>
              </w:rPr>
              <w:t xml:space="preserve"> </w:t>
            </w:r>
            <w:r w:rsidRPr="00905CFF">
              <w:rPr>
                <w:sz w:val="26"/>
              </w:rPr>
              <w:t>hoạt</w:t>
            </w:r>
            <w:r w:rsidRPr="00905CFF">
              <w:rPr>
                <w:spacing w:val="-12"/>
                <w:sz w:val="26"/>
              </w:rPr>
              <w:t xml:space="preserve"> </w:t>
            </w:r>
            <w:r w:rsidRPr="00905CFF">
              <w:rPr>
                <w:sz w:val="26"/>
              </w:rPr>
              <w:t>động</w:t>
            </w:r>
            <w:r w:rsidRPr="00905CFF">
              <w:rPr>
                <w:spacing w:val="-14"/>
                <w:sz w:val="26"/>
              </w:rPr>
              <w:t xml:space="preserve"> </w:t>
            </w:r>
            <w:r w:rsidRPr="00905CFF">
              <w:rPr>
                <w:sz w:val="26"/>
              </w:rPr>
              <w:t xml:space="preserve">cơ </w:t>
            </w:r>
            <w:r w:rsidRPr="00905CFF">
              <w:rPr>
                <w:spacing w:val="-4"/>
                <w:sz w:val="26"/>
              </w:rPr>
              <w:t>bản</w:t>
            </w:r>
          </w:p>
        </w:tc>
        <w:tc>
          <w:tcPr>
            <w:tcW w:w="6892" w:type="dxa"/>
          </w:tcPr>
          <w:p w14:paraId="5F6B9E81" w14:textId="77777777" w:rsidR="00751C85" w:rsidRPr="00905CFF" w:rsidRDefault="00751C85" w:rsidP="00F15F70">
            <w:pPr>
              <w:pStyle w:val="TableParagraph"/>
              <w:rPr>
                <w:sz w:val="26"/>
                <w:lang w:val="en-US"/>
              </w:rPr>
            </w:pPr>
            <w:r w:rsidRPr="00905CFF">
              <w:rPr>
                <w:sz w:val="26"/>
                <w:lang w:val="en-US"/>
              </w:rPr>
              <w:t xml:space="preserve">1. </w:t>
            </w: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nhân</w:t>
            </w:r>
            <w:proofErr w:type="spellEnd"/>
            <w:r w:rsidRPr="00905CFF">
              <w:rPr>
                <w:sz w:val="26"/>
                <w:lang w:val="en-US"/>
              </w:rPr>
              <w:t xml:space="preserve"> </w:t>
            </w:r>
            <w:proofErr w:type="spellStart"/>
            <w:r w:rsidRPr="00905CFF">
              <w:rPr>
                <w:sz w:val="26"/>
                <w:lang w:val="en-US"/>
              </w:rPr>
              <w:t>vào</w:t>
            </w:r>
            <w:proofErr w:type="spellEnd"/>
            <w:r w:rsidRPr="00905CFF">
              <w:rPr>
                <w:sz w:val="26"/>
                <w:lang w:val="en-US"/>
              </w:rPr>
              <w:t xml:space="preserve"> </w:t>
            </w:r>
            <w:proofErr w:type="spellStart"/>
            <w:r w:rsidRPr="00905CFF">
              <w:rPr>
                <w:sz w:val="26"/>
                <w:lang w:val="en-US"/>
              </w:rPr>
              <w:t>trang</w:t>
            </w:r>
            <w:proofErr w:type="spellEnd"/>
            <w:r w:rsidRPr="00905CFF">
              <w:rPr>
                <w:sz w:val="26"/>
                <w:lang w:val="en-US"/>
              </w:rPr>
              <w:t xml:space="preserve"> </w:t>
            </w:r>
            <w:proofErr w:type="spellStart"/>
            <w:r w:rsidRPr="00905CFF">
              <w:rPr>
                <w:sz w:val="26"/>
                <w:lang w:val="en-US"/>
              </w:rPr>
              <w:t>hồ</w:t>
            </w:r>
            <w:proofErr w:type="spellEnd"/>
            <w:r w:rsidRPr="00905CFF">
              <w:rPr>
                <w:sz w:val="26"/>
                <w:lang w:val="en-US"/>
              </w:rPr>
              <w:t xml:space="preserve"> </w:t>
            </w:r>
            <w:proofErr w:type="spellStart"/>
            <w:r w:rsidRPr="00905CFF">
              <w:rPr>
                <w:sz w:val="26"/>
                <w:lang w:val="en-US"/>
              </w:rPr>
              <w:t>sơ</w:t>
            </w:r>
            <w:proofErr w:type="spellEnd"/>
            <w:r w:rsidRPr="00905CFF">
              <w:rPr>
                <w:sz w:val="26"/>
                <w:lang w:val="en-US"/>
              </w:rPr>
              <w:t xml:space="preserve"> </w:t>
            </w:r>
            <w:proofErr w:type="spellStart"/>
            <w:r w:rsidRPr="00905CFF">
              <w:rPr>
                <w:sz w:val="26"/>
                <w:lang w:val="en-US"/>
              </w:rPr>
              <w:t>của</w:t>
            </w:r>
            <w:proofErr w:type="spellEnd"/>
            <w:r w:rsidRPr="00905CFF">
              <w:rPr>
                <w:sz w:val="26"/>
                <w:lang w:val="en-US"/>
              </w:rPr>
              <w:t xml:space="preserve"> </w:t>
            </w:r>
            <w:proofErr w:type="spellStart"/>
            <w:r w:rsidRPr="00905CFF">
              <w:rPr>
                <w:sz w:val="26"/>
                <w:lang w:val="en-US"/>
              </w:rPr>
              <w:t>mình</w:t>
            </w:r>
            <w:proofErr w:type="spellEnd"/>
          </w:p>
          <w:p w14:paraId="3EACA543" w14:textId="77777777" w:rsidR="00751C85" w:rsidRPr="00905CFF" w:rsidRDefault="00751C85" w:rsidP="00F15F70">
            <w:pPr>
              <w:pStyle w:val="TableParagraph"/>
              <w:rPr>
                <w:sz w:val="26"/>
                <w:lang w:val="en-US"/>
              </w:rPr>
            </w:pPr>
            <w:r w:rsidRPr="00905CFF">
              <w:rPr>
                <w:sz w:val="26"/>
                <w:lang w:val="en-US"/>
              </w:rPr>
              <w:t xml:space="preserve">2. </w:t>
            </w:r>
            <w:r w:rsidRPr="00905CFF">
              <w:rPr>
                <w:sz w:val="26"/>
                <w:lang w:val="vi-VN"/>
              </w:rPr>
              <w:t xml:space="preserve">Hệ thống hiển thị </w:t>
            </w:r>
            <w:proofErr w:type="spellStart"/>
            <w:r w:rsidRPr="00905CFF">
              <w:rPr>
                <w:sz w:val="26"/>
                <w:lang w:val="en-US"/>
              </w:rPr>
              <w:t>danh</w:t>
            </w:r>
            <w:proofErr w:type="spellEnd"/>
            <w:r w:rsidRPr="00905CFF">
              <w:rPr>
                <w:sz w:val="26"/>
                <w:lang w:val="en-US"/>
              </w:rPr>
              <w:t xml:space="preserve"> </w:t>
            </w:r>
            <w:proofErr w:type="spellStart"/>
            <w:r w:rsidRPr="00905CFF">
              <w:rPr>
                <w:sz w:val="26"/>
                <w:lang w:val="en-US"/>
              </w:rPr>
              <w:t>sách</w:t>
            </w:r>
            <w:proofErr w:type="spellEnd"/>
            <w:r w:rsidRPr="00905CFF">
              <w:rPr>
                <w:sz w:val="26"/>
                <w:lang w:val="en-US"/>
              </w:rPr>
              <w:t xml:space="preserve"> </w:t>
            </w:r>
            <w:proofErr w:type="spellStart"/>
            <w:r w:rsidRPr="00905CFF">
              <w:rPr>
                <w:sz w:val="26"/>
                <w:lang w:val="en-US"/>
              </w:rPr>
              <w:t>lịch</w:t>
            </w:r>
            <w:proofErr w:type="spellEnd"/>
            <w:r w:rsidRPr="00905CFF">
              <w:rPr>
                <w:sz w:val="26"/>
                <w:lang w:val="en-US"/>
              </w:rPr>
              <w:t xml:space="preserve"> </w:t>
            </w:r>
            <w:proofErr w:type="spellStart"/>
            <w:r w:rsidRPr="00905CFF">
              <w:rPr>
                <w:sz w:val="26"/>
                <w:lang w:val="en-US"/>
              </w:rPr>
              <w:t>sử</w:t>
            </w:r>
            <w:proofErr w:type="spellEnd"/>
            <w:r w:rsidRPr="00905CFF">
              <w:rPr>
                <w:sz w:val="26"/>
                <w:lang w:val="en-US"/>
              </w:rPr>
              <w:t xml:space="preserve"> </w:t>
            </w:r>
            <w:proofErr w:type="spellStart"/>
            <w:r w:rsidRPr="00905CFF">
              <w:rPr>
                <w:sz w:val="26"/>
                <w:lang w:val="en-US"/>
              </w:rPr>
              <w:t>khám</w:t>
            </w:r>
            <w:proofErr w:type="spellEnd"/>
            <w:r w:rsidRPr="00905CFF">
              <w:rPr>
                <w:sz w:val="26"/>
                <w:lang w:val="en-US"/>
              </w:rPr>
              <w:t xml:space="preserve"> </w:t>
            </w:r>
            <w:proofErr w:type="spellStart"/>
            <w:r w:rsidRPr="00905CFF">
              <w:rPr>
                <w:sz w:val="26"/>
                <w:lang w:val="en-US"/>
              </w:rPr>
              <w:t>theo</w:t>
            </w:r>
            <w:proofErr w:type="spellEnd"/>
            <w:r w:rsidRPr="00905CFF">
              <w:rPr>
                <w:sz w:val="26"/>
                <w:lang w:val="en-US"/>
              </w:rPr>
              <w:t xml:space="preserve"> </w:t>
            </w:r>
            <w:proofErr w:type="spellStart"/>
            <w:r w:rsidRPr="00905CFF">
              <w:rPr>
                <w:sz w:val="26"/>
                <w:lang w:val="en-US"/>
              </w:rPr>
              <w:t>từng</w:t>
            </w:r>
            <w:proofErr w:type="spellEnd"/>
            <w:r w:rsidRPr="00905CFF">
              <w:rPr>
                <w:sz w:val="26"/>
                <w:lang w:val="en-US"/>
              </w:rPr>
              <w:t xml:space="preserve"> </w:t>
            </w:r>
            <w:proofErr w:type="spellStart"/>
            <w:r w:rsidRPr="00905CFF">
              <w:rPr>
                <w:sz w:val="26"/>
                <w:lang w:val="en-US"/>
              </w:rPr>
              <w:t>mục</w:t>
            </w:r>
            <w:proofErr w:type="spellEnd"/>
            <w:r w:rsidRPr="00905CFF">
              <w:rPr>
                <w:sz w:val="26"/>
                <w:lang w:val="en-US"/>
              </w:rPr>
              <w:t xml:space="preserve"> “</w:t>
            </w:r>
            <w:proofErr w:type="spellStart"/>
            <w:r w:rsidRPr="00905CFF">
              <w:rPr>
                <w:sz w:val="26"/>
                <w:lang w:val="en-US"/>
              </w:rPr>
              <w:t>Lịch</w:t>
            </w:r>
            <w:proofErr w:type="spellEnd"/>
            <w:r w:rsidRPr="00905CFF">
              <w:rPr>
                <w:sz w:val="26"/>
                <w:lang w:val="en-US"/>
              </w:rPr>
              <w:t xml:space="preserve"> </w:t>
            </w:r>
            <w:proofErr w:type="spellStart"/>
            <w:r w:rsidRPr="00905CFF">
              <w:rPr>
                <w:sz w:val="26"/>
                <w:lang w:val="en-US"/>
              </w:rPr>
              <w:t>khám</w:t>
            </w:r>
            <w:proofErr w:type="spellEnd"/>
            <w:r w:rsidRPr="00905CFF">
              <w:rPr>
                <w:sz w:val="26"/>
                <w:lang w:val="en-US"/>
              </w:rPr>
              <w:t>”, “</w:t>
            </w: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án</w:t>
            </w:r>
            <w:proofErr w:type="spellEnd"/>
            <w:r w:rsidRPr="00905CFF">
              <w:rPr>
                <w:sz w:val="26"/>
                <w:lang w:val="en-US"/>
              </w:rPr>
              <w:t xml:space="preserve">”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Hóa</w:t>
            </w:r>
            <w:proofErr w:type="spellEnd"/>
            <w:r w:rsidRPr="00905CFF">
              <w:rPr>
                <w:sz w:val="26"/>
                <w:lang w:val="en-US"/>
              </w:rPr>
              <w:t xml:space="preserve"> </w:t>
            </w:r>
            <w:proofErr w:type="spellStart"/>
            <w:r w:rsidRPr="00905CFF">
              <w:rPr>
                <w:sz w:val="26"/>
                <w:lang w:val="en-US"/>
              </w:rPr>
              <w:t>đơn</w:t>
            </w:r>
            <w:proofErr w:type="spellEnd"/>
            <w:r w:rsidRPr="00905CFF">
              <w:rPr>
                <w:sz w:val="26"/>
                <w:lang w:val="en-US"/>
              </w:rPr>
              <w:t>”</w:t>
            </w:r>
          </w:p>
          <w:p w14:paraId="004CD27C" w14:textId="77777777" w:rsidR="00751C85" w:rsidRPr="00905CFF" w:rsidRDefault="00751C85" w:rsidP="00F15F70">
            <w:pPr>
              <w:pStyle w:val="TableParagraph"/>
              <w:rPr>
                <w:sz w:val="26"/>
                <w:lang w:val="en-US"/>
              </w:rPr>
            </w:pPr>
            <w:r w:rsidRPr="00905CFF">
              <w:rPr>
                <w:sz w:val="26"/>
                <w:lang w:val="en-US"/>
              </w:rPr>
              <w:t xml:space="preserve">- </w:t>
            </w:r>
            <w:proofErr w:type="spellStart"/>
            <w:r w:rsidRPr="00905CFF">
              <w:rPr>
                <w:sz w:val="26"/>
                <w:lang w:val="en-US"/>
              </w:rPr>
              <w:t>Mục</w:t>
            </w:r>
            <w:proofErr w:type="spellEnd"/>
            <w:r w:rsidRPr="00905CFF">
              <w:rPr>
                <w:sz w:val="26"/>
                <w:lang w:val="en-US"/>
              </w:rPr>
              <w:t xml:space="preserve"> “</w:t>
            </w:r>
            <w:proofErr w:type="spellStart"/>
            <w:r w:rsidRPr="00905CFF">
              <w:rPr>
                <w:sz w:val="26"/>
                <w:lang w:val="en-US"/>
              </w:rPr>
              <w:t>Lịch</w:t>
            </w:r>
            <w:proofErr w:type="spellEnd"/>
            <w:r w:rsidRPr="00905CFF">
              <w:rPr>
                <w:sz w:val="26"/>
                <w:lang w:val="en-US"/>
              </w:rPr>
              <w:t xml:space="preserve"> </w:t>
            </w:r>
            <w:proofErr w:type="spellStart"/>
            <w:r w:rsidRPr="00905CFF">
              <w:rPr>
                <w:sz w:val="26"/>
                <w:lang w:val="en-US"/>
              </w:rPr>
              <w:t>khám</w:t>
            </w:r>
            <w:proofErr w:type="spellEnd"/>
            <w:r w:rsidRPr="00905CFF">
              <w:rPr>
                <w:sz w:val="26"/>
                <w:lang w:val="en-US"/>
              </w:rPr>
              <w:t>”:</w:t>
            </w:r>
          </w:p>
          <w:p w14:paraId="1E339C0A" w14:textId="77777777" w:rsidR="00751C85" w:rsidRPr="00905CFF" w:rsidRDefault="00751C85" w:rsidP="00F15F70">
            <w:pPr>
              <w:pStyle w:val="TableParagraph"/>
              <w:tabs>
                <w:tab w:val="left" w:pos="299"/>
              </w:tabs>
              <w:rPr>
                <w:sz w:val="26"/>
                <w:lang w:val="en-US"/>
              </w:rPr>
            </w:pPr>
            <w:r w:rsidRPr="00905CFF">
              <w:rPr>
                <w:sz w:val="26"/>
                <w:lang w:val="en-US"/>
              </w:rPr>
              <w:t xml:space="preserve">3.1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chọn</w:t>
            </w:r>
            <w:proofErr w:type="spellEnd"/>
            <w:r w:rsidRPr="00905CFF">
              <w:rPr>
                <w:sz w:val="26"/>
                <w:lang w:val="en-US"/>
              </w:rPr>
              <w:t xml:space="preserve"> </w:t>
            </w:r>
            <w:proofErr w:type="spellStart"/>
            <w:r w:rsidRPr="00905CFF">
              <w:rPr>
                <w:sz w:val="26"/>
                <w:lang w:val="en-US"/>
              </w:rPr>
              <w:t>mục</w:t>
            </w:r>
            <w:proofErr w:type="spellEnd"/>
            <w:r w:rsidRPr="00905CFF">
              <w:rPr>
                <w:sz w:val="26"/>
                <w:lang w:val="en-US"/>
              </w:rPr>
              <w:t xml:space="preserve"> “</w:t>
            </w:r>
            <w:proofErr w:type="spellStart"/>
            <w:r w:rsidRPr="00905CFF">
              <w:rPr>
                <w:sz w:val="26"/>
                <w:lang w:val="en-US"/>
              </w:rPr>
              <w:t>Lịch</w:t>
            </w:r>
            <w:proofErr w:type="spellEnd"/>
            <w:r w:rsidRPr="00905CFF">
              <w:rPr>
                <w:sz w:val="26"/>
                <w:lang w:val="en-US"/>
              </w:rPr>
              <w:t xml:space="preserve"> </w:t>
            </w:r>
            <w:proofErr w:type="spellStart"/>
            <w:r w:rsidRPr="00905CFF">
              <w:rPr>
                <w:sz w:val="26"/>
                <w:lang w:val="en-US"/>
              </w:rPr>
              <w:t>khám</w:t>
            </w:r>
            <w:proofErr w:type="spellEnd"/>
            <w:r w:rsidRPr="00905CFF">
              <w:rPr>
                <w:sz w:val="26"/>
                <w:lang w:val="en-US"/>
              </w:rPr>
              <w:t>”</w:t>
            </w:r>
          </w:p>
          <w:p w14:paraId="3CF5FFEE" w14:textId="77777777" w:rsidR="00751C85" w:rsidRPr="00905CFF" w:rsidRDefault="00751C85" w:rsidP="00F15F70">
            <w:pPr>
              <w:pStyle w:val="TableParagraph"/>
              <w:tabs>
                <w:tab w:val="left" w:pos="299"/>
              </w:tabs>
              <w:rPr>
                <w:sz w:val="26"/>
                <w:lang w:val="en-US"/>
              </w:rPr>
            </w:pPr>
            <w:r w:rsidRPr="00905CFF">
              <w:rPr>
                <w:sz w:val="26"/>
                <w:lang w:val="en-US"/>
              </w:rPr>
              <w:t xml:space="preserve">4.1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hiển</w:t>
            </w:r>
            <w:proofErr w:type="spellEnd"/>
            <w:r w:rsidRPr="00905CFF">
              <w:rPr>
                <w:sz w:val="26"/>
                <w:lang w:val="en-US"/>
              </w:rPr>
              <w:t xml:space="preserve"> </w:t>
            </w:r>
            <w:proofErr w:type="spellStart"/>
            <w:r w:rsidRPr="00905CFF">
              <w:rPr>
                <w:sz w:val="26"/>
                <w:lang w:val="en-US"/>
              </w:rPr>
              <w:t>thị</w:t>
            </w:r>
            <w:proofErr w:type="spellEnd"/>
            <w:r w:rsidRPr="00905CFF">
              <w:rPr>
                <w:sz w:val="26"/>
                <w:lang w:val="en-US"/>
              </w:rPr>
              <w:t xml:space="preserve"> </w:t>
            </w:r>
            <w:proofErr w:type="spellStart"/>
            <w:r w:rsidRPr="00905CFF">
              <w:rPr>
                <w:sz w:val="26"/>
                <w:lang w:val="en-US"/>
              </w:rPr>
              <w:t>danh</w:t>
            </w:r>
            <w:proofErr w:type="spellEnd"/>
            <w:r w:rsidRPr="00905CFF">
              <w:rPr>
                <w:sz w:val="26"/>
                <w:lang w:val="en-US"/>
              </w:rPr>
              <w:t xml:space="preserve"> </w:t>
            </w:r>
            <w:proofErr w:type="spellStart"/>
            <w:r w:rsidRPr="00905CFF">
              <w:rPr>
                <w:sz w:val="26"/>
                <w:lang w:val="en-US"/>
              </w:rPr>
              <w:t>sách</w:t>
            </w:r>
            <w:proofErr w:type="spellEnd"/>
            <w:r w:rsidRPr="00905CFF">
              <w:rPr>
                <w:sz w:val="26"/>
                <w:lang w:val="en-US"/>
              </w:rPr>
              <w:t xml:space="preserve"> </w:t>
            </w:r>
            <w:proofErr w:type="spellStart"/>
            <w:r w:rsidRPr="00905CFF">
              <w:rPr>
                <w:sz w:val="26"/>
                <w:lang w:val="en-US"/>
              </w:rPr>
              <w:t>tất</w:t>
            </w:r>
            <w:proofErr w:type="spellEnd"/>
            <w:r w:rsidRPr="00905CFF">
              <w:rPr>
                <w:sz w:val="26"/>
                <w:lang w:val="en-US"/>
              </w:rPr>
              <w:t xml:space="preserve"> </w:t>
            </w:r>
            <w:proofErr w:type="spellStart"/>
            <w:r w:rsidRPr="00905CFF">
              <w:rPr>
                <w:sz w:val="26"/>
                <w:lang w:val="en-US"/>
              </w:rPr>
              <w:t>cả</w:t>
            </w:r>
            <w:proofErr w:type="spellEnd"/>
            <w:r w:rsidRPr="00905CFF">
              <w:rPr>
                <w:sz w:val="26"/>
                <w:lang w:val="en-US"/>
              </w:rPr>
              <w:t xml:space="preserve"> </w:t>
            </w:r>
            <w:proofErr w:type="spellStart"/>
            <w:r w:rsidRPr="00905CFF">
              <w:rPr>
                <w:sz w:val="26"/>
                <w:lang w:val="en-US"/>
              </w:rPr>
              <w:t>lịch</w:t>
            </w:r>
            <w:proofErr w:type="spellEnd"/>
            <w:r w:rsidRPr="00905CFF">
              <w:rPr>
                <w:sz w:val="26"/>
                <w:lang w:val="en-US"/>
              </w:rPr>
              <w:t xml:space="preserve"> </w:t>
            </w:r>
            <w:proofErr w:type="spellStart"/>
            <w:r w:rsidRPr="00905CFF">
              <w:rPr>
                <w:sz w:val="26"/>
                <w:lang w:val="en-US"/>
              </w:rPr>
              <w:t>khám</w:t>
            </w:r>
            <w:proofErr w:type="spellEnd"/>
            <w:r w:rsidRPr="00905CFF">
              <w:rPr>
                <w:sz w:val="26"/>
                <w:lang w:val="en-US"/>
              </w:rPr>
              <w:t xml:space="preserve"> </w:t>
            </w:r>
            <w:proofErr w:type="spellStart"/>
            <w:r w:rsidRPr="00905CFF">
              <w:rPr>
                <w:sz w:val="26"/>
                <w:lang w:val="en-US"/>
              </w:rPr>
              <w:t>của</w:t>
            </w:r>
            <w:proofErr w:type="spellEnd"/>
            <w:r w:rsidRPr="00905CFF">
              <w:rPr>
                <w:sz w:val="26"/>
                <w:lang w:val="en-US"/>
              </w:rPr>
              <w:t xml:space="preserve"> </w:t>
            </w: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nhân</w:t>
            </w:r>
            <w:proofErr w:type="spellEnd"/>
          </w:p>
          <w:p w14:paraId="44681C96" w14:textId="77777777" w:rsidR="00751C85" w:rsidRPr="00905CFF" w:rsidRDefault="00751C85" w:rsidP="00F15F70">
            <w:pPr>
              <w:pStyle w:val="TableParagraph"/>
              <w:tabs>
                <w:tab w:val="left" w:pos="299"/>
              </w:tabs>
              <w:rPr>
                <w:sz w:val="26"/>
                <w:lang w:val="en-US"/>
              </w:rPr>
            </w:pPr>
            <w:r w:rsidRPr="00905CFF">
              <w:rPr>
                <w:sz w:val="26"/>
                <w:lang w:val="en-US"/>
              </w:rPr>
              <w:lastRenderedPageBreak/>
              <w:t xml:space="preserve">5.1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có</w:t>
            </w:r>
            <w:proofErr w:type="spellEnd"/>
            <w:r w:rsidRPr="00905CFF">
              <w:rPr>
                <w:sz w:val="26"/>
                <w:lang w:val="en-US"/>
              </w:rPr>
              <w:t xml:space="preserve"> </w:t>
            </w:r>
            <w:proofErr w:type="spellStart"/>
            <w:r w:rsidRPr="00905CFF">
              <w:rPr>
                <w:sz w:val="26"/>
                <w:lang w:val="en-US"/>
              </w:rPr>
              <w:t>thể</w:t>
            </w:r>
            <w:proofErr w:type="spellEnd"/>
            <w:r w:rsidRPr="00905CFF">
              <w:rPr>
                <w:sz w:val="26"/>
                <w:lang w:val="en-US"/>
              </w:rPr>
              <w:t xml:space="preserve"> </w:t>
            </w:r>
            <w:proofErr w:type="spellStart"/>
            <w:r w:rsidRPr="00905CFF">
              <w:rPr>
                <w:sz w:val="26"/>
                <w:lang w:val="en-US"/>
              </w:rPr>
              <w:t>hủy</w:t>
            </w:r>
            <w:proofErr w:type="spellEnd"/>
            <w:r w:rsidRPr="00905CFF">
              <w:rPr>
                <w:sz w:val="26"/>
                <w:lang w:val="en-US"/>
              </w:rPr>
              <w:t xml:space="preserve"> </w:t>
            </w:r>
            <w:proofErr w:type="spellStart"/>
            <w:r w:rsidRPr="00905CFF">
              <w:rPr>
                <w:sz w:val="26"/>
                <w:lang w:val="en-US"/>
              </w:rPr>
              <w:t>lịch</w:t>
            </w:r>
            <w:proofErr w:type="spellEnd"/>
            <w:r w:rsidRPr="00905CFF">
              <w:rPr>
                <w:sz w:val="26"/>
                <w:lang w:val="en-US"/>
              </w:rPr>
              <w:t xml:space="preserve"> </w:t>
            </w:r>
            <w:proofErr w:type="spellStart"/>
            <w:r w:rsidRPr="00905CFF">
              <w:rPr>
                <w:sz w:val="26"/>
                <w:lang w:val="en-US"/>
              </w:rPr>
              <w:t>khám</w:t>
            </w:r>
            <w:proofErr w:type="spellEnd"/>
            <w:r w:rsidRPr="00905CFF">
              <w:rPr>
                <w:sz w:val="26"/>
                <w:lang w:val="en-US"/>
              </w:rPr>
              <w:t>/</w:t>
            </w:r>
            <w:proofErr w:type="spellStart"/>
            <w:r w:rsidRPr="00905CFF">
              <w:rPr>
                <w:sz w:val="26"/>
                <w:lang w:val="en-US"/>
              </w:rPr>
              <w:t>xem</w:t>
            </w:r>
            <w:proofErr w:type="spellEnd"/>
            <w:r w:rsidRPr="00905CFF">
              <w:rPr>
                <w:sz w:val="26"/>
                <w:lang w:val="en-US"/>
              </w:rPr>
              <w:t xml:space="preserve"> </w:t>
            </w: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án</w:t>
            </w:r>
            <w:proofErr w:type="spellEnd"/>
            <w:r w:rsidRPr="00905CFF">
              <w:rPr>
                <w:sz w:val="26"/>
                <w:lang w:val="en-US"/>
              </w:rPr>
              <w:t xml:space="preserve"> </w:t>
            </w:r>
            <w:proofErr w:type="spellStart"/>
            <w:r w:rsidRPr="00905CFF">
              <w:rPr>
                <w:sz w:val="26"/>
                <w:lang w:val="en-US"/>
              </w:rPr>
              <w:t>của</w:t>
            </w:r>
            <w:proofErr w:type="spellEnd"/>
            <w:r w:rsidRPr="00905CFF">
              <w:rPr>
                <w:sz w:val="26"/>
                <w:lang w:val="en-US"/>
              </w:rPr>
              <w:t xml:space="preserve"> </w:t>
            </w:r>
            <w:proofErr w:type="spellStart"/>
            <w:r w:rsidRPr="00905CFF">
              <w:rPr>
                <w:sz w:val="26"/>
                <w:lang w:val="en-US"/>
              </w:rPr>
              <w:t>lịch</w:t>
            </w:r>
            <w:proofErr w:type="spellEnd"/>
            <w:r w:rsidRPr="00905CFF">
              <w:rPr>
                <w:sz w:val="26"/>
                <w:lang w:val="en-US"/>
              </w:rPr>
              <w:t xml:space="preserve"> </w:t>
            </w:r>
            <w:proofErr w:type="spellStart"/>
            <w:r w:rsidRPr="00905CFF">
              <w:rPr>
                <w:sz w:val="26"/>
                <w:lang w:val="en-US"/>
              </w:rPr>
              <w:t>khám</w:t>
            </w:r>
            <w:proofErr w:type="spellEnd"/>
            <w:r w:rsidRPr="00905CFF">
              <w:rPr>
                <w:sz w:val="26"/>
                <w:lang w:val="en-US"/>
              </w:rPr>
              <w:t xml:space="preserve"> (</w:t>
            </w:r>
            <w:proofErr w:type="spellStart"/>
            <w:r w:rsidRPr="00905CFF">
              <w:rPr>
                <w:sz w:val="26"/>
                <w:lang w:val="en-US"/>
              </w:rPr>
              <w:t>nếu</w:t>
            </w:r>
            <w:proofErr w:type="spellEnd"/>
            <w:r w:rsidRPr="00905CFF">
              <w:rPr>
                <w:sz w:val="26"/>
                <w:lang w:val="en-US"/>
              </w:rPr>
              <w:t xml:space="preserve"> </w:t>
            </w:r>
            <w:proofErr w:type="spellStart"/>
            <w:r w:rsidRPr="00905CFF">
              <w:rPr>
                <w:sz w:val="26"/>
                <w:lang w:val="en-US"/>
              </w:rPr>
              <w:t>có</w:t>
            </w:r>
            <w:proofErr w:type="spellEnd"/>
            <w:r w:rsidRPr="00905CFF">
              <w:rPr>
                <w:sz w:val="26"/>
                <w:lang w:val="en-US"/>
              </w:rPr>
              <w:t>)</w:t>
            </w:r>
          </w:p>
          <w:p w14:paraId="691D7923" w14:textId="77777777" w:rsidR="00751C85" w:rsidRPr="00905CFF" w:rsidRDefault="00751C85" w:rsidP="00F15F70">
            <w:pPr>
              <w:pStyle w:val="TableParagraph"/>
              <w:tabs>
                <w:tab w:val="left" w:pos="299"/>
              </w:tabs>
              <w:rPr>
                <w:sz w:val="26"/>
                <w:lang w:val="en-US"/>
              </w:rPr>
            </w:pPr>
            <w:r w:rsidRPr="00905CFF">
              <w:rPr>
                <w:sz w:val="26"/>
                <w:lang w:val="en-US"/>
              </w:rPr>
              <w:t xml:space="preserve">6.1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cập</w:t>
            </w:r>
            <w:proofErr w:type="spellEnd"/>
            <w:r w:rsidRPr="00905CFF">
              <w:rPr>
                <w:sz w:val="26"/>
                <w:lang w:val="en-US"/>
              </w:rPr>
              <w:t xml:space="preserve"> </w:t>
            </w:r>
            <w:proofErr w:type="spellStart"/>
            <w:r w:rsidRPr="00905CFF">
              <w:rPr>
                <w:sz w:val="26"/>
                <w:lang w:val="en-US"/>
              </w:rPr>
              <w:t>nhật</w:t>
            </w:r>
            <w:proofErr w:type="spellEnd"/>
            <w:r w:rsidRPr="00905CFF">
              <w:rPr>
                <w:sz w:val="26"/>
                <w:lang w:val="en-US"/>
              </w:rPr>
              <w:t xml:space="preserve"> </w:t>
            </w:r>
            <w:proofErr w:type="spellStart"/>
            <w:r w:rsidRPr="00905CFF">
              <w:rPr>
                <w:sz w:val="26"/>
                <w:lang w:val="en-US"/>
              </w:rPr>
              <w:t>dữ</w:t>
            </w:r>
            <w:proofErr w:type="spellEnd"/>
            <w:r w:rsidRPr="00905CFF">
              <w:rPr>
                <w:sz w:val="26"/>
                <w:lang w:val="en-US"/>
              </w:rPr>
              <w:t xml:space="preserve"> </w:t>
            </w:r>
            <w:proofErr w:type="spellStart"/>
            <w:r w:rsidRPr="00905CFF">
              <w:rPr>
                <w:sz w:val="26"/>
                <w:lang w:val="en-US"/>
              </w:rPr>
              <w:t>liệu</w:t>
            </w:r>
            <w:proofErr w:type="spellEnd"/>
            <w:r w:rsidRPr="00905CFF">
              <w:rPr>
                <w:sz w:val="26"/>
                <w:lang w:val="en-US"/>
              </w:rPr>
              <w:t>/</w:t>
            </w:r>
            <w:proofErr w:type="spellStart"/>
            <w:r w:rsidRPr="00905CFF">
              <w:rPr>
                <w:sz w:val="26"/>
                <w:lang w:val="en-US"/>
              </w:rPr>
              <w:t>hiển</w:t>
            </w:r>
            <w:proofErr w:type="spellEnd"/>
            <w:r w:rsidRPr="00905CFF">
              <w:rPr>
                <w:sz w:val="26"/>
                <w:lang w:val="en-US"/>
              </w:rPr>
              <w:t xml:space="preserve"> </w:t>
            </w:r>
            <w:proofErr w:type="spellStart"/>
            <w:r w:rsidRPr="00905CFF">
              <w:rPr>
                <w:sz w:val="26"/>
                <w:lang w:val="en-US"/>
              </w:rPr>
              <w:t>thị</w:t>
            </w:r>
            <w:proofErr w:type="spellEnd"/>
            <w:r w:rsidRPr="00905CFF">
              <w:rPr>
                <w:sz w:val="26"/>
                <w:lang w:val="en-US"/>
              </w:rPr>
              <w:t xml:space="preserve"> </w:t>
            </w:r>
            <w:proofErr w:type="spellStart"/>
            <w:r w:rsidRPr="00905CFF">
              <w:rPr>
                <w:sz w:val="26"/>
                <w:lang w:val="en-US"/>
              </w:rPr>
              <w:t>trang</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án</w:t>
            </w:r>
            <w:proofErr w:type="spellEnd"/>
          </w:p>
          <w:p w14:paraId="2ABD1AF8" w14:textId="77777777" w:rsidR="00751C85" w:rsidRPr="00905CFF" w:rsidRDefault="00751C85" w:rsidP="00F15F70">
            <w:pPr>
              <w:pStyle w:val="TableParagraph"/>
              <w:tabs>
                <w:tab w:val="left" w:pos="299"/>
              </w:tabs>
              <w:rPr>
                <w:sz w:val="26"/>
                <w:lang w:val="en-US"/>
              </w:rPr>
            </w:pPr>
            <w:r w:rsidRPr="00905CFF">
              <w:rPr>
                <w:sz w:val="26"/>
                <w:lang w:val="en-US"/>
              </w:rPr>
              <w:t xml:space="preserve">- </w:t>
            </w:r>
            <w:proofErr w:type="spellStart"/>
            <w:r w:rsidRPr="00905CFF">
              <w:rPr>
                <w:sz w:val="26"/>
                <w:lang w:val="en-US"/>
              </w:rPr>
              <w:t>Mục</w:t>
            </w:r>
            <w:proofErr w:type="spellEnd"/>
            <w:r w:rsidRPr="00905CFF">
              <w:rPr>
                <w:sz w:val="26"/>
                <w:lang w:val="en-US"/>
              </w:rPr>
              <w:t xml:space="preserve"> “</w:t>
            </w: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án</w:t>
            </w:r>
            <w:proofErr w:type="spellEnd"/>
            <w:r w:rsidRPr="00905CFF">
              <w:rPr>
                <w:sz w:val="26"/>
                <w:lang w:val="en-US"/>
              </w:rPr>
              <w:t>”:</w:t>
            </w:r>
          </w:p>
          <w:p w14:paraId="33C05B1C" w14:textId="77777777" w:rsidR="00751C85" w:rsidRPr="00905CFF" w:rsidRDefault="00751C85" w:rsidP="00F15F70">
            <w:pPr>
              <w:pStyle w:val="TableParagraph"/>
              <w:tabs>
                <w:tab w:val="left" w:pos="299"/>
              </w:tabs>
              <w:rPr>
                <w:sz w:val="26"/>
                <w:lang w:val="en-US"/>
              </w:rPr>
            </w:pPr>
            <w:r w:rsidRPr="00905CFF">
              <w:rPr>
                <w:sz w:val="26"/>
                <w:lang w:val="en-US"/>
              </w:rPr>
              <w:t xml:space="preserve">3.2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truy</w:t>
            </w:r>
            <w:proofErr w:type="spellEnd"/>
            <w:r w:rsidRPr="00905CFF">
              <w:rPr>
                <w:sz w:val="26"/>
                <w:lang w:val="en-US"/>
              </w:rPr>
              <w:t xml:space="preserve"> </w:t>
            </w:r>
            <w:proofErr w:type="spellStart"/>
            <w:r w:rsidRPr="00905CFF">
              <w:rPr>
                <w:sz w:val="26"/>
                <w:lang w:val="en-US"/>
              </w:rPr>
              <w:t>cập</w:t>
            </w:r>
            <w:proofErr w:type="spellEnd"/>
            <w:r w:rsidRPr="00905CFF">
              <w:rPr>
                <w:sz w:val="26"/>
                <w:lang w:val="en-US"/>
              </w:rPr>
              <w:t xml:space="preserve"> </w:t>
            </w:r>
            <w:proofErr w:type="spellStart"/>
            <w:r w:rsidRPr="00905CFF">
              <w:rPr>
                <w:sz w:val="26"/>
                <w:lang w:val="en-US"/>
              </w:rPr>
              <w:t>mục</w:t>
            </w:r>
            <w:proofErr w:type="spellEnd"/>
            <w:r w:rsidRPr="00905CFF">
              <w:rPr>
                <w:sz w:val="26"/>
                <w:lang w:val="en-US"/>
              </w:rPr>
              <w:t xml:space="preserve"> “</w:t>
            </w: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án</w:t>
            </w:r>
            <w:proofErr w:type="spellEnd"/>
            <w:r w:rsidRPr="00905CFF">
              <w:rPr>
                <w:sz w:val="26"/>
                <w:lang w:val="en-US"/>
              </w:rPr>
              <w:t>”</w:t>
            </w:r>
          </w:p>
          <w:p w14:paraId="757411CB" w14:textId="77777777" w:rsidR="00751C85" w:rsidRPr="00905CFF" w:rsidRDefault="00751C85" w:rsidP="00F15F70">
            <w:pPr>
              <w:pStyle w:val="TableParagraph"/>
              <w:tabs>
                <w:tab w:val="left" w:pos="299"/>
              </w:tabs>
              <w:rPr>
                <w:sz w:val="26"/>
                <w:lang w:val="en-US"/>
              </w:rPr>
            </w:pPr>
            <w:r w:rsidRPr="00905CFF">
              <w:rPr>
                <w:sz w:val="26"/>
                <w:lang w:val="en-US"/>
              </w:rPr>
              <w:t xml:space="preserve">4.2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chỉ</w:t>
            </w:r>
            <w:proofErr w:type="spellEnd"/>
            <w:r w:rsidRPr="00905CFF">
              <w:rPr>
                <w:sz w:val="26"/>
                <w:lang w:val="en-US"/>
              </w:rPr>
              <w:t xml:space="preserve"> </w:t>
            </w:r>
            <w:proofErr w:type="spellStart"/>
            <w:r w:rsidRPr="00905CFF">
              <w:rPr>
                <w:sz w:val="26"/>
                <w:lang w:val="en-US"/>
              </w:rPr>
              <w:t>hiển</w:t>
            </w:r>
            <w:proofErr w:type="spellEnd"/>
            <w:r w:rsidRPr="00905CFF">
              <w:rPr>
                <w:sz w:val="26"/>
                <w:lang w:val="en-US"/>
              </w:rPr>
              <w:t xml:space="preserve"> </w:t>
            </w:r>
            <w:proofErr w:type="spellStart"/>
            <w:r w:rsidRPr="00905CFF">
              <w:rPr>
                <w:sz w:val="26"/>
                <w:lang w:val="en-US"/>
              </w:rPr>
              <w:t>thị</w:t>
            </w:r>
            <w:proofErr w:type="spellEnd"/>
            <w:r w:rsidRPr="00905CFF">
              <w:rPr>
                <w:sz w:val="26"/>
                <w:lang w:val="en-US"/>
              </w:rPr>
              <w:t xml:space="preserve"> </w:t>
            </w:r>
            <w:proofErr w:type="spellStart"/>
            <w:r w:rsidRPr="00905CFF">
              <w:rPr>
                <w:sz w:val="26"/>
                <w:lang w:val="en-US"/>
              </w:rPr>
              <w:t>lịch</w:t>
            </w:r>
            <w:proofErr w:type="spellEnd"/>
            <w:r w:rsidRPr="00905CFF">
              <w:rPr>
                <w:sz w:val="26"/>
                <w:lang w:val="en-US"/>
              </w:rPr>
              <w:t xml:space="preserve"> </w:t>
            </w:r>
            <w:proofErr w:type="spellStart"/>
            <w:r w:rsidRPr="00905CFF">
              <w:rPr>
                <w:sz w:val="26"/>
                <w:lang w:val="en-US"/>
              </w:rPr>
              <w:t>danh</w:t>
            </w:r>
            <w:proofErr w:type="spellEnd"/>
            <w:r w:rsidRPr="00905CFF">
              <w:rPr>
                <w:sz w:val="26"/>
                <w:lang w:val="en-US"/>
              </w:rPr>
              <w:t xml:space="preserve"> </w:t>
            </w:r>
            <w:proofErr w:type="spellStart"/>
            <w:r w:rsidRPr="00905CFF">
              <w:rPr>
                <w:sz w:val="26"/>
                <w:lang w:val="en-US"/>
              </w:rPr>
              <w:t>sách</w:t>
            </w:r>
            <w:proofErr w:type="spellEnd"/>
            <w:r w:rsidRPr="00905CFF">
              <w:rPr>
                <w:sz w:val="26"/>
                <w:lang w:val="en-US"/>
              </w:rPr>
              <w:t xml:space="preserve"> </w:t>
            </w:r>
            <w:proofErr w:type="spellStart"/>
            <w:r w:rsidRPr="00905CFF">
              <w:rPr>
                <w:sz w:val="26"/>
                <w:lang w:val="en-US"/>
              </w:rPr>
              <w:t>lịch</w:t>
            </w:r>
            <w:proofErr w:type="spellEnd"/>
            <w:r w:rsidRPr="00905CFF">
              <w:rPr>
                <w:sz w:val="26"/>
                <w:lang w:val="en-US"/>
              </w:rPr>
              <w:t xml:space="preserve"> </w:t>
            </w:r>
            <w:proofErr w:type="spellStart"/>
            <w:r w:rsidRPr="00905CFF">
              <w:rPr>
                <w:sz w:val="26"/>
                <w:lang w:val="en-US"/>
              </w:rPr>
              <w:t>khám</w:t>
            </w:r>
            <w:proofErr w:type="spellEnd"/>
            <w:r w:rsidRPr="00905CFF">
              <w:rPr>
                <w:sz w:val="26"/>
                <w:lang w:val="en-US"/>
              </w:rPr>
              <w:t xml:space="preserve"> </w:t>
            </w:r>
            <w:proofErr w:type="spellStart"/>
            <w:r w:rsidRPr="00905CFF">
              <w:rPr>
                <w:sz w:val="26"/>
                <w:lang w:val="en-US"/>
              </w:rPr>
              <w:t>đã</w:t>
            </w:r>
            <w:proofErr w:type="spellEnd"/>
            <w:r w:rsidRPr="00905CFF">
              <w:rPr>
                <w:sz w:val="26"/>
                <w:lang w:val="en-US"/>
              </w:rPr>
              <w:t xml:space="preserve"> </w:t>
            </w:r>
            <w:proofErr w:type="spellStart"/>
            <w:r w:rsidRPr="00905CFF">
              <w:rPr>
                <w:sz w:val="26"/>
                <w:lang w:val="en-US"/>
              </w:rPr>
              <w:t>được</w:t>
            </w:r>
            <w:proofErr w:type="spellEnd"/>
            <w:r w:rsidRPr="00905CFF">
              <w:rPr>
                <w:sz w:val="26"/>
                <w:lang w:val="en-US"/>
              </w:rPr>
              <w:t xml:space="preserve"> </w:t>
            </w:r>
            <w:proofErr w:type="spellStart"/>
            <w:r w:rsidRPr="00905CFF">
              <w:rPr>
                <w:sz w:val="26"/>
                <w:lang w:val="en-US"/>
              </w:rPr>
              <w:t>bác</w:t>
            </w:r>
            <w:proofErr w:type="spellEnd"/>
            <w:r w:rsidRPr="00905CFF">
              <w:rPr>
                <w:sz w:val="26"/>
                <w:lang w:val="en-US"/>
              </w:rPr>
              <w:t xml:space="preserve"> </w:t>
            </w:r>
            <w:proofErr w:type="spellStart"/>
            <w:r w:rsidRPr="00905CFF">
              <w:rPr>
                <w:sz w:val="26"/>
                <w:lang w:val="en-US"/>
              </w:rPr>
              <w:t>sĩ</w:t>
            </w:r>
            <w:proofErr w:type="spellEnd"/>
            <w:r w:rsidRPr="00905CFF">
              <w:rPr>
                <w:sz w:val="26"/>
                <w:lang w:val="en-US"/>
              </w:rPr>
              <w:t xml:space="preserve"> </w:t>
            </w:r>
            <w:proofErr w:type="spellStart"/>
            <w:r w:rsidRPr="00905CFF">
              <w:rPr>
                <w:sz w:val="26"/>
                <w:lang w:val="en-US"/>
              </w:rPr>
              <w:t>khám</w:t>
            </w:r>
            <w:proofErr w:type="spellEnd"/>
          </w:p>
          <w:p w14:paraId="00DB83AC" w14:textId="77777777" w:rsidR="00751C85" w:rsidRPr="00905CFF" w:rsidRDefault="00751C85" w:rsidP="00F15F70">
            <w:pPr>
              <w:pStyle w:val="TableParagraph"/>
              <w:tabs>
                <w:tab w:val="left" w:pos="299"/>
              </w:tabs>
              <w:rPr>
                <w:sz w:val="26"/>
                <w:lang w:val="en-US"/>
              </w:rPr>
            </w:pPr>
            <w:r w:rsidRPr="00905CFF">
              <w:rPr>
                <w:sz w:val="26"/>
                <w:lang w:val="en-US"/>
              </w:rPr>
              <w:t xml:space="preserve">5.2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chọn</w:t>
            </w:r>
            <w:proofErr w:type="spellEnd"/>
            <w:r w:rsidRPr="00905CFF">
              <w:rPr>
                <w:sz w:val="26"/>
                <w:lang w:val="en-US"/>
              </w:rPr>
              <w:t xml:space="preserve"> “Xem </w:t>
            </w: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án</w:t>
            </w:r>
            <w:proofErr w:type="spellEnd"/>
            <w:r w:rsidRPr="00905CFF">
              <w:rPr>
                <w:sz w:val="26"/>
                <w:lang w:val="en-US"/>
              </w:rPr>
              <w:t>”</w:t>
            </w:r>
          </w:p>
          <w:p w14:paraId="005718C2" w14:textId="77777777" w:rsidR="00751C85" w:rsidRPr="00905CFF" w:rsidRDefault="00751C85" w:rsidP="00F15F70">
            <w:pPr>
              <w:pStyle w:val="TableParagraph"/>
              <w:tabs>
                <w:tab w:val="left" w:pos="299"/>
              </w:tabs>
              <w:rPr>
                <w:sz w:val="26"/>
                <w:lang w:val="en-US"/>
              </w:rPr>
            </w:pPr>
            <w:r w:rsidRPr="00905CFF">
              <w:rPr>
                <w:sz w:val="26"/>
                <w:lang w:val="en-US"/>
              </w:rPr>
              <w:t xml:space="preserve">6.2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hiển</w:t>
            </w:r>
            <w:proofErr w:type="spellEnd"/>
            <w:r w:rsidRPr="00905CFF">
              <w:rPr>
                <w:sz w:val="26"/>
                <w:lang w:val="en-US"/>
              </w:rPr>
              <w:t xml:space="preserve"> </w:t>
            </w:r>
            <w:proofErr w:type="spellStart"/>
            <w:r w:rsidRPr="00905CFF">
              <w:rPr>
                <w:sz w:val="26"/>
                <w:lang w:val="en-US"/>
              </w:rPr>
              <w:t>thị</w:t>
            </w:r>
            <w:proofErr w:type="spellEnd"/>
            <w:r w:rsidRPr="00905CFF">
              <w:rPr>
                <w:sz w:val="26"/>
                <w:lang w:val="en-US"/>
              </w:rPr>
              <w:t xml:space="preserve"> </w:t>
            </w:r>
            <w:proofErr w:type="spellStart"/>
            <w:r w:rsidRPr="00905CFF">
              <w:rPr>
                <w:sz w:val="26"/>
                <w:lang w:val="en-US"/>
              </w:rPr>
              <w:t>trang</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án</w:t>
            </w:r>
            <w:proofErr w:type="spellEnd"/>
          </w:p>
          <w:p w14:paraId="285D7198" w14:textId="77777777" w:rsidR="00751C85" w:rsidRPr="00905CFF" w:rsidRDefault="00751C85" w:rsidP="00F15F70">
            <w:pPr>
              <w:pStyle w:val="TableParagraph"/>
              <w:tabs>
                <w:tab w:val="left" w:pos="299"/>
              </w:tabs>
              <w:rPr>
                <w:sz w:val="26"/>
                <w:lang w:val="en-US"/>
              </w:rPr>
            </w:pPr>
            <w:r w:rsidRPr="00905CFF">
              <w:rPr>
                <w:sz w:val="26"/>
                <w:lang w:val="en-US"/>
              </w:rPr>
              <w:t xml:space="preserve">- </w:t>
            </w:r>
            <w:proofErr w:type="spellStart"/>
            <w:r w:rsidRPr="00905CFF">
              <w:rPr>
                <w:sz w:val="26"/>
                <w:lang w:val="en-US"/>
              </w:rPr>
              <w:t>Mục</w:t>
            </w:r>
            <w:proofErr w:type="spellEnd"/>
            <w:r w:rsidRPr="00905CFF">
              <w:rPr>
                <w:sz w:val="26"/>
                <w:lang w:val="en-US"/>
              </w:rPr>
              <w:t xml:space="preserve"> “</w:t>
            </w:r>
            <w:proofErr w:type="spellStart"/>
            <w:r w:rsidRPr="00905CFF">
              <w:rPr>
                <w:sz w:val="26"/>
                <w:lang w:val="en-US"/>
              </w:rPr>
              <w:t>Hóa</w:t>
            </w:r>
            <w:proofErr w:type="spellEnd"/>
            <w:r w:rsidRPr="00905CFF">
              <w:rPr>
                <w:sz w:val="26"/>
                <w:lang w:val="en-US"/>
              </w:rPr>
              <w:t xml:space="preserve"> </w:t>
            </w:r>
            <w:proofErr w:type="spellStart"/>
            <w:r w:rsidRPr="00905CFF">
              <w:rPr>
                <w:sz w:val="26"/>
                <w:lang w:val="en-US"/>
              </w:rPr>
              <w:t>đơn</w:t>
            </w:r>
            <w:proofErr w:type="spellEnd"/>
            <w:r w:rsidRPr="00905CFF">
              <w:rPr>
                <w:sz w:val="26"/>
                <w:lang w:val="en-US"/>
              </w:rPr>
              <w:t>”:</w:t>
            </w:r>
          </w:p>
          <w:p w14:paraId="23DB8C27" w14:textId="77777777" w:rsidR="00751C85" w:rsidRPr="00905CFF" w:rsidRDefault="00751C85" w:rsidP="00F15F70">
            <w:pPr>
              <w:pStyle w:val="TableParagraph"/>
              <w:tabs>
                <w:tab w:val="left" w:pos="299"/>
              </w:tabs>
              <w:rPr>
                <w:sz w:val="26"/>
                <w:lang w:val="en-US"/>
              </w:rPr>
            </w:pPr>
            <w:r w:rsidRPr="00905CFF">
              <w:rPr>
                <w:sz w:val="26"/>
                <w:lang w:val="en-US"/>
              </w:rPr>
              <w:t xml:space="preserve">3.3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truy</w:t>
            </w:r>
            <w:proofErr w:type="spellEnd"/>
            <w:r w:rsidRPr="00905CFF">
              <w:rPr>
                <w:sz w:val="26"/>
                <w:lang w:val="en-US"/>
              </w:rPr>
              <w:t xml:space="preserve"> </w:t>
            </w:r>
            <w:proofErr w:type="spellStart"/>
            <w:r w:rsidRPr="00905CFF">
              <w:rPr>
                <w:sz w:val="26"/>
                <w:lang w:val="en-US"/>
              </w:rPr>
              <w:t>cập</w:t>
            </w:r>
            <w:proofErr w:type="spellEnd"/>
            <w:r w:rsidRPr="00905CFF">
              <w:rPr>
                <w:sz w:val="26"/>
                <w:lang w:val="en-US"/>
              </w:rPr>
              <w:t xml:space="preserve"> </w:t>
            </w:r>
            <w:proofErr w:type="spellStart"/>
            <w:r w:rsidRPr="00905CFF">
              <w:rPr>
                <w:sz w:val="26"/>
                <w:lang w:val="en-US"/>
              </w:rPr>
              <w:t>mục</w:t>
            </w:r>
            <w:proofErr w:type="spellEnd"/>
            <w:r w:rsidRPr="00905CFF">
              <w:rPr>
                <w:sz w:val="26"/>
                <w:lang w:val="en-US"/>
              </w:rPr>
              <w:t xml:space="preserve"> “</w:t>
            </w:r>
            <w:proofErr w:type="spellStart"/>
            <w:r w:rsidRPr="00905CFF">
              <w:rPr>
                <w:sz w:val="26"/>
                <w:lang w:val="en-US"/>
              </w:rPr>
              <w:t>Hóa</w:t>
            </w:r>
            <w:proofErr w:type="spellEnd"/>
            <w:r w:rsidRPr="00905CFF">
              <w:rPr>
                <w:sz w:val="26"/>
                <w:lang w:val="en-US"/>
              </w:rPr>
              <w:t xml:space="preserve"> </w:t>
            </w:r>
            <w:proofErr w:type="spellStart"/>
            <w:r w:rsidRPr="00905CFF">
              <w:rPr>
                <w:sz w:val="26"/>
                <w:lang w:val="en-US"/>
              </w:rPr>
              <w:t>đơn</w:t>
            </w:r>
            <w:proofErr w:type="spellEnd"/>
            <w:r w:rsidRPr="00905CFF">
              <w:rPr>
                <w:sz w:val="26"/>
                <w:lang w:val="en-US"/>
              </w:rPr>
              <w:t>”</w:t>
            </w:r>
          </w:p>
          <w:p w14:paraId="389C7D86" w14:textId="77777777" w:rsidR="00751C85" w:rsidRPr="00905CFF" w:rsidRDefault="00751C85" w:rsidP="00F15F70">
            <w:pPr>
              <w:pStyle w:val="TableParagraph"/>
              <w:tabs>
                <w:tab w:val="left" w:pos="299"/>
              </w:tabs>
              <w:rPr>
                <w:sz w:val="26"/>
                <w:lang w:val="en-US"/>
              </w:rPr>
            </w:pPr>
            <w:r w:rsidRPr="00905CFF">
              <w:rPr>
                <w:sz w:val="26"/>
                <w:lang w:val="en-US"/>
              </w:rPr>
              <w:t xml:space="preserve">4.3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chỉ</w:t>
            </w:r>
            <w:proofErr w:type="spellEnd"/>
            <w:r w:rsidRPr="00905CFF">
              <w:rPr>
                <w:sz w:val="26"/>
                <w:lang w:val="en-US"/>
              </w:rPr>
              <w:t xml:space="preserve"> </w:t>
            </w:r>
            <w:proofErr w:type="spellStart"/>
            <w:r w:rsidRPr="00905CFF">
              <w:rPr>
                <w:sz w:val="26"/>
                <w:lang w:val="en-US"/>
              </w:rPr>
              <w:t>hiển</w:t>
            </w:r>
            <w:proofErr w:type="spellEnd"/>
            <w:r w:rsidRPr="00905CFF">
              <w:rPr>
                <w:sz w:val="26"/>
                <w:lang w:val="en-US"/>
              </w:rPr>
              <w:t xml:space="preserve"> </w:t>
            </w:r>
            <w:proofErr w:type="spellStart"/>
            <w:r w:rsidRPr="00905CFF">
              <w:rPr>
                <w:sz w:val="26"/>
                <w:lang w:val="en-US"/>
              </w:rPr>
              <w:t>thị</w:t>
            </w:r>
            <w:proofErr w:type="spellEnd"/>
            <w:r w:rsidRPr="00905CFF">
              <w:rPr>
                <w:sz w:val="26"/>
                <w:lang w:val="en-US"/>
              </w:rPr>
              <w:t xml:space="preserve"> </w:t>
            </w:r>
            <w:proofErr w:type="spellStart"/>
            <w:r w:rsidRPr="00905CFF">
              <w:rPr>
                <w:sz w:val="26"/>
                <w:lang w:val="en-US"/>
              </w:rPr>
              <w:t>lịch</w:t>
            </w:r>
            <w:proofErr w:type="spellEnd"/>
            <w:r w:rsidRPr="00905CFF">
              <w:rPr>
                <w:sz w:val="26"/>
                <w:lang w:val="en-US"/>
              </w:rPr>
              <w:t xml:space="preserve"> </w:t>
            </w:r>
            <w:proofErr w:type="spellStart"/>
            <w:r w:rsidRPr="00905CFF">
              <w:rPr>
                <w:sz w:val="26"/>
                <w:lang w:val="en-US"/>
              </w:rPr>
              <w:t>danh</w:t>
            </w:r>
            <w:proofErr w:type="spellEnd"/>
            <w:r w:rsidRPr="00905CFF">
              <w:rPr>
                <w:sz w:val="26"/>
                <w:lang w:val="en-US"/>
              </w:rPr>
              <w:t xml:space="preserve"> </w:t>
            </w:r>
            <w:proofErr w:type="spellStart"/>
            <w:r w:rsidRPr="00905CFF">
              <w:rPr>
                <w:sz w:val="26"/>
                <w:lang w:val="en-US"/>
              </w:rPr>
              <w:t>sách</w:t>
            </w:r>
            <w:proofErr w:type="spellEnd"/>
            <w:r w:rsidRPr="00905CFF">
              <w:rPr>
                <w:sz w:val="26"/>
                <w:lang w:val="en-US"/>
              </w:rPr>
              <w:t xml:space="preserve"> </w:t>
            </w:r>
            <w:proofErr w:type="spellStart"/>
            <w:r w:rsidRPr="00905CFF">
              <w:rPr>
                <w:sz w:val="26"/>
                <w:lang w:val="en-US"/>
              </w:rPr>
              <w:t>lịch</w:t>
            </w:r>
            <w:proofErr w:type="spellEnd"/>
            <w:r w:rsidRPr="00905CFF">
              <w:rPr>
                <w:sz w:val="26"/>
                <w:lang w:val="en-US"/>
              </w:rPr>
              <w:t xml:space="preserve"> </w:t>
            </w:r>
            <w:proofErr w:type="spellStart"/>
            <w:r w:rsidRPr="00905CFF">
              <w:rPr>
                <w:sz w:val="26"/>
                <w:lang w:val="en-US"/>
              </w:rPr>
              <w:t>khám</w:t>
            </w:r>
            <w:proofErr w:type="spellEnd"/>
            <w:r w:rsidRPr="00905CFF">
              <w:rPr>
                <w:sz w:val="26"/>
                <w:lang w:val="en-US"/>
              </w:rPr>
              <w:t xml:space="preserve"> </w:t>
            </w:r>
            <w:proofErr w:type="spellStart"/>
            <w:r w:rsidRPr="00905CFF">
              <w:rPr>
                <w:sz w:val="26"/>
                <w:lang w:val="en-US"/>
              </w:rPr>
              <w:t>đã</w:t>
            </w:r>
            <w:proofErr w:type="spellEnd"/>
            <w:r w:rsidRPr="00905CFF">
              <w:rPr>
                <w:sz w:val="26"/>
                <w:lang w:val="en-US"/>
              </w:rPr>
              <w:t xml:space="preserve"> </w:t>
            </w:r>
            <w:proofErr w:type="spellStart"/>
            <w:r w:rsidRPr="00905CFF">
              <w:rPr>
                <w:sz w:val="26"/>
                <w:lang w:val="en-US"/>
              </w:rPr>
              <w:t>được</w:t>
            </w:r>
            <w:proofErr w:type="spellEnd"/>
            <w:r w:rsidRPr="00905CFF">
              <w:rPr>
                <w:sz w:val="26"/>
                <w:lang w:val="en-US"/>
              </w:rPr>
              <w:t xml:space="preserve"> </w:t>
            </w:r>
            <w:proofErr w:type="spellStart"/>
            <w:r w:rsidRPr="00905CFF">
              <w:rPr>
                <w:sz w:val="26"/>
                <w:lang w:val="en-US"/>
              </w:rPr>
              <w:t>bác</w:t>
            </w:r>
            <w:proofErr w:type="spellEnd"/>
            <w:r w:rsidRPr="00905CFF">
              <w:rPr>
                <w:sz w:val="26"/>
                <w:lang w:val="en-US"/>
              </w:rPr>
              <w:t xml:space="preserve"> </w:t>
            </w:r>
            <w:proofErr w:type="spellStart"/>
            <w:r w:rsidRPr="00905CFF">
              <w:rPr>
                <w:sz w:val="26"/>
                <w:lang w:val="en-US"/>
              </w:rPr>
              <w:t>sĩ</w:t>
            </w:r>
            <w:proofErr w:type="spellEnd"/>
            <w:r w:rsidRPr="00905CFF">
              <w:rPr>
                <w:sz w:val="26"/>
                <w:lang w:val="en-US"/>
              </w:rPr>
              <w:t xml:space="preserve"> </w:t>
            </w:r>
            <w:proofErr w:type="spellStart"/>
            <w:r w:rsidRPr="00905CFF">
              <w:rPr>
                <w:sz w:val="26"/>
                <w:lang w:val="en-US"/>
              </w:rPr>
              <w:t>khám</w:t>
            </w:r>
            <w:proofErr w:type="spellEnd"/>
          </w:p>
          <w:p w14:paraId="668850D9" w14:textId="77777777" w:rsidR="00751C85" w:rsidRPr="00905CFF" w:rsidRDefault="00751C85" w:rsidP="00F15F70">
            <w:pPr>
              <w:pStyle w:val="TableParagraph"/>
              <w:tabs>
                <w:tab w:val="left" w:pos="299"/>
              </w:tabs>
              <w:rPr>
                <w:sz w:val="26"/>
                <w:lang w:val="en-US"/>
              </w:rPr>
            </w:pPr>
            <w:r w:rsidRPr="00905CFF">
              <w:rPr>
                <w:sz w:val="26"/>
                <w:lang w:val="en-US"/>
              </w:rPr>
              <w:t xml:space="preserve">5.3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chọn</w:t>
            </w:r>
            <w:proofErr w:type="spellEnd"/>
            <w:r w:rsidRPr="00905CFF">
              <w:rPr>
                <w:sz w:val="26"/>
                <w:lang w:val="en-US"/>
              </w:rPr>
              <w:t xml:space="preserve"> “Xem </w:t>
            </w:r>
            <w:proofErr w:type="spellStart"/>
            <w:r w:rsidRPr="00905CFF">
              <w:rPr>
                <w:sz w:val="26"/>
                <w:lang w:val="en-US"/>
              </w:rPr>
              <w:t>hóa</w:t>
            </w:r>
            <w:proofErr w:type="spellEnd"/>
            <w:r w:rsidRPr="00905CFF">
              <w:rPr>
                <w:sz w:val="26"/>
                <w:lang w:val="en-US"/>
              </w:rPr>
              <w:t xml:space="preserve"> </w:t>
            </w:r>
            <w:proofErr w:type="spellStart"/>
            <w:r w:rsidRPr="00905CFF">
              <w:rPr>
                <w:sz w:val="26"/>
                <w:lang w:val="en-US"/>
              </w:rPr>
              <w:t>đơn</w:t>
            </w:r>
            <w:proofErr w:type="spellEnd"/>
            <w:r w:rsidRPr="00905CFF">
              <w:rPr>
                <w:sz w:val="26"/>
                <w:lang w:val="en-US"/>
              </w:rPr>
              <w:t>”</w:t>
            </w:r>
          </w:p>
          <w:p w14:paraId="16928680" w14:textId="77777777" w:rsidR="00751C85" w:rsidRPr="00905CFF" w:rsidRDefault="00751C85" w:rsidP="00F15F70">
            <w:pPr>
              <w:pStyle w:val="TableParagraph"/>
              <w:tabs>
                <w:tab w:val="left" w:pos="299"/>
              </w:tabs>
              <w:rPr>
                <w:sz w:val="26"/>
                <w:lang w:val="en-US"/>
              </w:rPr>
            </w:pPr>
            <w:r w:rsidRPr="00905CFF">
              <w:rPr>
                <w:sz w:val="26"/>
                <w:lang w:val="en-US"/>
              </w:rPr>
              <w:t xml:space="preserve">6.3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hiển</w:t>
            </w:r>
            <w:proofErr w:type="spellEnd"/>
            <w:r w:rsidRPr="00905CFF">
              <w:rPr>
                <w:sz w:val="26"/>
                <w:lang w:val="en-US"/>
              </w:rPr>
              <w:t xml:space="preserve"> </w:t>
            </w:r>
            <w:proofErr w:type="spellStart"/>
            <w:r w:rsidRPr="00905CFF">
              <w:rPr>
                <w:sz w:val="26"/>
                <w:lang w:val="en-US"/>
              </w:rPr>
              <w:t>thị</w:t>
            </w:r>
            <w:proofErr w:type="spellEnd"/>
            <w:r w:rsidRPr="00905CFF">
              <w:rPr>
                <w:sz w:val="26"/>
                <w:lang w:val="en-US"/>
              </w:rPr>
              <w:t xml:space="preserve"> </w:t>
            </w:r>
            <w:proofErr w:type="spellStart"/>
            <w:r w:rsidRPr="00905CFF">
              <w:rPr>
                <w:sz w:val="26"/>
                <w:lang w:val="en-US"/>
              </w:rPr>
              <w:t>trang</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hóa</w:t>
            </w:r>
            <w:proofErr w:type="spellEnd"/>
            <w:r w:rsidRPr="00905CFF">
              <w:rPr>
                <w:sz w:val="26"/>
                <w:lang w:val="en-US"/>
              </w:rPr>
              <w:t xml:space="preserve"> </w:t>
            </w:r>
            <w:proofErr w:type="spellStart"/>
            <w:r w:rsidRPr="00905CFF">
              <w:rPr>
                <w:sz w:val="26"/>
                <w:lang w:val="en-US"/>
              </w:rPr>
              <w:t>đơn</w:t>
            </w:r>
            <w:proofErr w:type="spellEnd"/>
          </w:p>
          <w:p w14:paraId="0E3EA509" w14:textId="77777777" w:rsidR="00751C85" w:rsidRPr="00905CFF" w:rsidRDefault="00751C85" w:rsidP="00F15F70">
            <w:pPr>
              <w:pStyle w:val="TableParagraph"/>
              <w:tabs>
                <w:tab w:val="left" w:pos="299"/>
              </w:tabs>
              <w:ind w:left="0"/>
              <w:rPr>
                <w:sz w:val="26"/>
                <w:lang w:val="en-US"/>
              </w:rPr>
            </w:pPr>
          </w:p>
        </w:tc>
      </w:tr>
      <w:tr w:rsidR="00751C85" w:rsidRPr="00905CFF" w14:paraId="4D2E4829" w14:textId="77777777" w:rsidTr="00F15F70">
        <w:trPr>
          <w:trHeight w:val="679"/>
        </w:trPr>
        <w:tc>
          <w:tcPr>
            <w:tcW w:w="2304" w:type="dxa"/>
          </w:tcPr>
          <w:p w14:paraId="0E0F6571" w14:textId="77777777" w:rsidR="00751C85" w:rsidRPr="00905CFF" w:rsidRDefault="00751C85" w:rsidP="00F15F70">
            <w:pPr>
              <w:pStyle w:val="TableParagraph"/>
              <w:spacing w:line="360" w:lineRule="auto"/>
              <w:rPr>
                <w:sz w:val="26"/>
              </w:rPr>
            </w:pPr>
            <w:r w:rsidRPr="00905CFF">
              <w:rPr>
                <w:sz w:val="26"/>
                <w:lang w:val="en-US"/>
              </w:rPr>
              <w:lastRenderedPageBreak/>
              <w:t xml:space="preserve"> </w:t>
            </w:r>
            <w:r w:rsidRPr="00905CFF">
              <w:rPr>
                <w:sz w:val="26"/>
              </w:rPr>
              <w:t>Ngoại</w:t>
            </w:r>
            <w:r w:rsidRPr="00905CFF">
              <w:rPr>
                <w:spacing w:val="-8"/>
                <w:sz w:val="26"/>
              </w:rPr>
              <w:t xml:space="preserve"> </w:t>
            </w:r>
            <w:r w:rsidRPr="00905CFF">
              <w:rPr>
                <w:spacing w:val="-5"/>
                <w:sz w:val="26"/>
              </w:rPr>
              <w:t>lệ</w:t>
            </w:r>
          </w:p>
        </w:tc>
        <w:tc>
          <w:tcPr>
            <w:tcW w:w="6892" w:type="dxa"/>
          </w:tcPr>
          <w:p w14:paraId="7FB36475" w14:textId="77777777" w:rsidR="00751C85" w:rsidRPr="00905CFF" w:rsidRDefault="00751C85" w:rsidP="00F15F70">
            <w:pPr>
              <w:rPr>
                <w:rFonts w:ascii="Times New Roman" w:hAnsi="Times New Roman" w:cs="Times New Roman"/>
                <w:sz w:val="26"/>
                <w:szCs w:val="26"/>
                <w:lang w:val="en-US"/>
              </w:rPr>
            </w:pPr>
            <w:r w:rsidRPr="00905CFF">
              <w:rPr>
                <w:rFonts w:ascii="Times New Roman" w:hAnsi="Times New Roman" w:cs="Times New Roman"/>
                <w:lang w:val="en-US"/>
              </w:rPr>
              <w:t xml:space="preserve"> </w:t>
            </w:r>
          </w:p>
          <w:p w14:paraId="2021D67D" w14:textId="77777777" w:rsidR="00751C85" w:rsidRPr="00905CFF" w:rsidRDefault="00751C85" w:rsidP="00F15F70">
            <w:pPr>
              <w:rPr>
                <w:rFonts w:ascii="Times New Roman" w:hAnsi="Times New Roman" w:cs="Times New Roman"/>
                <w:sz w:val="26"/>
                <w:szCs w:val="26"/>
                <w:lang w:val="en-US"/>
              </w:rPr>
            </w:pPr>
          </w:p>
        </w:tc>
      </w:tr>
    </w:tbl>
    <w:p w14:paraId="254ABD87" w14:textId="77777777" w:rsidR="00751C85" w:rsidRPr="00905CFF" w:rsidRDefault="00751C85" w:rsidP="00751C85">
      <w:pPr>
        <w:rPr>
          <w:rFonts w:ascii="Times New Roman" w:hAnsi="Times New Roman" w:cs="Times New Roman"/>
          <w:lang w:val="en-US"/>
        </w:rPr>
      </w:pPr>
    </w:p>
    <w:p w14:paraId="554BB0D4" w14:textId="77777777" w:rsidR="00751C85" w:rsidRPr="00905CFF" w:rsidRDefault="00751C85" w:rsidP="00751C85">
      <w:pPr>
        <w:rPr>
          <w:rFonts w:ascii="Times New Roman" w:hAnsi="Times New Roman" w:cs="Times New Roman"/>
          <w:lang w:val="en-US"/>
        </w:rPr>
      </w:pPr>
    </w:p>
    <w:p w14:paraId="21DF0828" w14:textId="1A33E7F7" w:rsidR="00751C85" w:rsidRPr="00905CFF" w:rsidRDefault="00751C85" w:rsidP="00751C85">
      <w:pPr>
        <w:pStyle w:val="ListParagraph"/>
        <w:numPr>
          <w:ilvl w:val="0"/>
          <w:numId w:val="176"/>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Liên </w:t>
      </w:r>
      <w:proofErr w:type="spellStart"/>
      <w:r w:rsidRPr="00905CFF">
        <w:rPr>
          <w:rFonts w:eastAsia="Times New Roman" w:cs="Times New Roman"/>
          <w:b w:val="0"/>
          <w:bCs/>
          <w:i w:val="0"/>
          <w:iCs/>
          <w:szCs w:val="26"/>
          <w:lang w:val="en-US"/>
        </w:rPr>
        <w:t>hệ</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phòng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khám</w:t>
      </w:r>
      <w:proofErr w:type="spellEnd"/>
      <w:r w:rsidRPr="00905CFF">
        <w:rPr>
          <w:rFonts w:eastAsia="Times New Roman" w:cs="Times New Roman"/>
          <w:b w:val="0"/>
          <w:bCs/>
          <w:i w:val="0"/>
          <w:iCs/>
          <w:szCs w:val="26"/>
          <w:lang w:val="en-US"/>
        </w:rPr>
        <w:t>:</w:t>
      </w:r>
    </w:p>
    <w:p w14:paraId="0448A074" w14:textId="77777777" w:rsidR="00751C85" w:rsidRPr="00905CFF" w:rsidRDefault="00751C85" w:rsidP="00751C85">
      <w:pPr>
        <w:pStyle w:val="Heading8"/>
        <w:rPr>
          <w:rFonts w:eastAsia="Times New Roman" w:cs="Times New Roman"/>
          <w:lang w:val="en-US"/>
        </w:rPr>
      </w:pPr>
      <w:bookmarkStart w:id="136" w:name="_Toc186464394"/>
      <w:proofErr w:type="spellStart"/>
      <w:r w:rsidRPr="00905CFF">
        <w:rPr>
          <w:rFonts w:eastAsia="Times New Roman" w:cs="Times New Roman"/>
          <w:lang w:val="en-US"/>
        </w:rPr>
        <w:t>Bảng</w:t>
      </w:r>
      <w:proofErr w:type="spellEnd"/>
      <w:r w:rsidRPr="00905CFF">
        <w:rPr>
          <w:rFonts w:eastAsia="Times New Roman" w:cs="Times New Roman"/>
        </w:rPr>
        <w:t xml:space="preserve"> </w:t>
      </w:r>
      <w:r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10</w:t>
      </w:r>
      <w:r w:rsidRPr="00905CFF">
        <w:rPr>
          <w:rFonts w:eastAsia="Times New Roman" w:cs="Times New Roman"/>
        </w:rPr>
        <w:t xml:space="preserve"> </w:t>
      </w:r>
      <w:proofErr w:type="spellStart"/>
      <w:r w:rsidRPr="00905CFF">
        <w:rPr>
          <w:rFonts w:eastAsia="Times New Roman" w:cs="Times New Roman"/>
          <w:lang w:val="en-US"/>
        </w:rPr>
        <w:t>Kịch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bản</w:t>
      </w:r>
      <w:proofErr w:type="spellEnd"/>
      <w:r w:rsidRPr="00905CFF">
        <w:rPr>
          <w:rFonts w:eastAsia="Times New Roman" w:cs="Times New Roman"/>
          <w:lang w:val="en-US"/>
        </w:rPr>
        <w:t xml:space="preserve"> use case </w:t>
      </w:r>
      <w:r w:rsidRPr="00905CFF">
        <w:rPr>
          <w:rFonts w:cs="Times New Roman"/>
          <w:szCs w:val="26"/>
          <w:lang w:val="en-US"/>
        </w:rPr>
        <w:t xml:space="preserve">Liên </w:t>
      </w:r>
      <w:proofErr w:type="spellStart"/>
      <w:r w:rsidRPr="00905CFF">
        <w:rPr>
          <w:rFonts w:cs="Times New Roman"/>
          <w:szCs w:val="26"/>
          <w:lang w:val="en-US"/>
        </w:rPr>
        <w:t>hệ</w:t>
      </w:r>
      <w:proofErr w:type="spellEnd"/>
      <w:r w:rsidRPr="00905CFF">
        <w:rPr>
          <w:rFonts w:cs="Times New Roman"/>
          <w:szCs w:val="26"/>
          <w:lang w:val="en-US"/>
        </w:rPr>
        <w:t xml:space="preserve"> </w:t>
      </w:r>
      <w:proofErr w:type="spellStart"/>
      <w:r w:rsidRPr="00905CFF">
        <w:rPr>
          <w:rFonts w:cs="Times New Roman"/>
          <w:szCs w:val="26"/>
          <w:lang w:val="en-US"/>
        </w:rPr>
        <w:t>phòng</w:t>
      </w:r>
      <w:proofErr w:type="spellEnd"/>
      <w:r w:rsidRPr="00905CFF">
        <w:rPr>
          <w:rFonts w:cs="Times New Roman"/>
          <w:szCs w:val="26"/>
          <w:lang w:val="en-US"/>
        </w:rPr>
        <w:t xml:space="preserve"> </w:t>
      </w:r>
      <w:proofErr w:type="spellStart"/>
      <w:r w:rsidRPr="00905CFF">
        <w:rPr>
          <w:rFonts w:cs="Times New Roman"/>
          <w:szCs w:val="26"/>
          <w:lang w:val="en-US"/>
        </w:rPr>
        <w:t>khám</w:t>
      </w:r>
      <w:bookmarkEnd w:id="136"/>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751C85" w:rsidRPr="00905CFF" w14:paraId="4732BF27" w14:textId="77777777" w:rsidTr="00F15F70">
        <w:trPr>
          <w:trHeight w:val="477"/>
        </w:trPr>
        <w:tc>
          <w:tcPr>
            <w:tcW w:w="2304" w:type="dxa"/>
          </w:tcPr>
          <w:p w14:paraId="71404546" w14:textId="77777777" w:rsidR="00751C85" w:rsidRPr="00905CFF" w:rsidRDefault="00751C85" w:rsidP="00F15F70">
            <w:pPr>
              <w:pStyle w:val="TableParagraph"/>
              <w:rPr>
                <w:sz w:val="26"/>
              </w:rPr>
            </w:pPr>
            <w:r w:rsidRPr="00905CFF">
              <w:rPr>
                <w:sz w:val="26"/>
              </w:rPr>
              <w:t>Tên</w:t>
            </w:r>
            <w:r w:rsidRPr="00905CFF">
              <w:rPr>
                <w:spacing w:val="-6"/>
                <w:sz w:val="26"/>
              </w:rPr>
              <w:t xml:space="preserve"> </w:t>
            </w:r>
            <w:r w:rsidRPr="00905CFF">
              <w:rPr>
                <w:sz w:val="26"/>
              </w:rPr>
              <w:t>Use</w:t>
            </w:r>
            <w:r w:rsidRPr="00905CFF">
              <w:rPr>
                <w:spacing w:val="-5"/>
                <w:sz w:val="26"/>
              </w:rPr>
              <w:t xml:space="preserve"> </w:t>
            </w:r>
            <w:r w:rsidRPr="00905CFF">
              <w:rPr>
                <w:spacing w:val="-4"/>
                <w:sz w:val="26"/>
              </w:rPr>
              <w:t>Case</w:t>
            </w:r>
          </w:p>
        </w:tc>
        <w:tc>
          <w:tcPr>
            <w:tcW w:w="6892" w:type="dxa"/>
          </w:tcPr>
          <w:p w14:paraId="49AE850A" w14:textId="77777777" w:rsidR="00751C85" w:rsidRPr="00905CFF" w:rsidRDefault="00751C85" w:rsidP="00F15F70">
            <w:pPr>
              <w:pStyle w:val="TableParagraph"/>
              <w:ind w:left="105"/>
              <w:rPr>
                <w:sz w:val="26"/>
                <w:szCs w:val="26"/>
                <w:lang w:val="en-US"/>
              </w:rPr>
            </w:pPr>
            <w:r w:rsidRPr="00905CFF">
              <w:rPr>
                <w:sz w:val="26"/>
                <w:szCs w:val="26"/>
                <w:lang w:val="en-US"/>
              </w:rPr>
              <w:t xml:space="preserve">Liên </w:t>
            </w:r>
            <w:proofErr w:type="spellStart"/>
            <w:r w:rsidRPr="00905CFF">
              <w:rPr>
                <w:sz w:val="26"/>
                <w:szCs w:val="26"/>
                <w:lang w:val="en-US"/>
              </w:rPr>
              <w:t>hệ</w:t>
            </w:r>
            <w:proofErr w:type="spellEnd"/>
            <w:r w:rsidRPr="00905CFF">
              <w:rPr>
                <w:sz w:val="26"/>
                <w:szCs w:val="26"/>
                <w:lang w:val="en-US"/>
              </w:rPr>
              <w:t xml:space="preserve"> </w:t>
            </w:r>
            <w:proofErr w:type="spellStart"/>
            <w:r w:rsidRPr="00905CFF">
              <w:rPr>
                <w:sz w:val="26"/>
                <w:szCs w:val="26"/>
                <w:lang w:val="en-US"/>
              </w:rPr>
              <w:t>phòng</w:t>
            </w:r>
            <w:proofErr w:type="spellEnd"/>
            <w:r w:rsidRPr="00905CFF">
              <w:rPr>
                <w:sz w:val="26"/>
                <w:szCs w:val="26"/>
                <w:lang w:val="en-US"/>
              </w:rPr>
              <w:t xml:space="preserve"> </w:t>
            </w:r>
            <w:proofErr w:type="spellStart"/>
            <w:r w:rsidRPr="00905CFF">
              <w:rPr>
                <w:sz w:val="26"/>
                <w:szCs w:val="26"/>
                <w:lang w:val="en-US"/>
              </w:rPr>
              <w:t>khám</w:t>
            </w:r>
            <w:proofErr w:type="spellEnd"/>
          </w:p>
        </w:tc>
      </w:tr>
      <w:tr w:rsidR="00751C85" w:rsidRPr="00905CFF" w14:paraId="0B5A8FEF" w14:textId="77777777" w:rsidTr="00F15F70">
        <w:trPr>
          <w:trHeight w:val="477"/>
        </w:trPr>
        <w:tc>
          <w:tcPr>
            <w:tcW w:w="2304" w:type="dxa"/>
          </w:tcPr>
          <w:p w14:paraId="00DC11F0" w14:textId="77777777" w:rsidR="00751C85" w:rsidRPr="00905CFF" w:rsidRDefault="00751C85" w:rsidP="00F15F70">
            <w:pPr>
              <w:pStyle w:val="TableParagraph"/>
              <w:rPr>
                <w:sz w:val="26"/>
              </w:rPr>
            </w:pPr>
            <w:r w:rsidRPr="00905CFF">
              <w:rPr>
                <w:spacing w:val="-2"/>
                <w:sz w:val="26"/>
              </w:rPr>
              <w:t>Actor</w:t>
            </w:r>
          </w:p>
        </w:tc>
        <w:tc>
          <w:tcPr>
            <w:tcW w:w="6892" w:type="dxa"/>
          </w:tcPr>
          <w:p w14:paraId="15A8E4B4" w14:textId="77777777" w:rsidR="00751C85" w:rsidRPr="00905CFF" w:rsidRDefault="00751C85" w:rsidP="00F15F70">
            <w:pPr>
              <w:pStyle w:val="TableParagraph"/>
              <w:ind w:left="105"/>
              <w:rPr>
                <w:sz w:val="26"/>
                <w:lang w:val="en-US"/>
              </w:rPr>
            </w:pP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nhân</w:t>
            </w:r>
            <w:proofErr w:type="spellEnd"/>
          </w:p>
        </w:tc>
      </w:tr>
      <w:tr w:rsidR="00751C85" w:rsidRPr="00905CFF" w14:paraId="18BCA6E9" w14:textId="77777777" w:rsidTr="00F15F70">
        <w:trPr>
          <w:trHeight w:val="580"/>
        </w:trPr>
        <w:tc>
          <w:tcPr>
            <w:tcW w:w="2304" w:type="dxa"/>
          </w:tcPr>
          <w:p w14:paraId="2C5067D4" w14:textId="77777777" w:rsidR="00751C85" w:rsidRPr="00905CFF" w:rsidRDefault="00751C85" w:rsidP="00F15F70">
            <w:pPr>
              <w:pStyle w:val="TableParagraph"/>
              <w:rPr>
                <w:sz w:val="26"/>
              </w:rPr>
            </w:pPr>
            <w:r w:rsidRPr="00905CFF">
              <w:rPr>
                <w:sz w:val="26"/>
              </w:rPr>
              <w:t>Mục</w:t>
            </w:r>
            <w:r w:rsidRPr="00905CFF">
              <w:rPr>
                <w:spacing w:val="-6"/>
                <w:sz w:val="26"/>
              </w:rPr>
              <w:t xml:space="preserve"> </w:t>
            </w:r>
            <w:r w:rsidRPr="00905CFF">
              <w:rPr>
                <w:spacing w:val="-4"/>
                <w:sz w:val="26"/>
              </w:rPr>
              <w:t>tiêu</w:t>
            </w:r>
          </w:p>
        </w:tc>
        <w:tc>
          <w:tcPr>
            <w:tcW w:w="6892" w:type="dxa"/>
          </w:tcPr>
          <w:p w14:paraId="23AC015A" w14:textId="77777777" w:rsidR="00751C85" w:rsidRPr="00905CFF" w:rsidRDefault="00751C85" w:rsidP="00F15F70">
            <w:pPr>
              <w:pStyle w:val="TableParagraph"/>
              <w:spacing w:line="360" w:lineRule="auto"/>
              <w:ind w:left="105" w:right="174"/>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có</w:t>
            </w:r>
            <w:proofErr w:type="spellEnd"/>
            <w:r w:rsidRPr="00905CFF">
              <w:rPr>
                <w:sz w:val="26"/>
                <w:lang w:val="en-US"/>
              </w:rPr>
              <w:t xml:space="preserve"> </w:t>
            </w:r>
            <w:proofErr w:type="spellStart"/>
            <w:r w:rsidRPr="00905CFF">
              <w:rPr>
                <w:sz w:val="26"/>
                <w:lang w:val="en-US"/>
              </w:rPr>
              <w:t>thể</w:t>
            </w:r>
            <w:proofErr w:type="spellEnd"/>
            <w:r w:rsidRPr="00905CFF">
              <w:rPr>
                <w:sz w:val="26"/>
                <w:lang w:val="en-US"/>
              </w:rPr>
              <w:t xml:space="preserve"> </w:t>
            </w:r>
            <w:proofErr w:type="spellStart"/>
            <w:r w:rsidRPr="00905CFF">
              <w:rPr>
                <w:sz w:val="26"/>
                <w:lang w:val="en-US"/>
              </w:rPr>
              <w:t>gửi</w:t>
            </w:r>
            <w:proofErr w:type="spellEnd"/>
            <w:r w:rsidRPr="00905CFF">
              <w:rPr>
                <w:sz w:val="26"/>
                <w:lang w:val="en-US"/>
              </w:rPr>
              <w:t xml:space="preserve"> </w:t>
            </w:r>
            <w:proofErr w:type="spellStart"/>
            <w:r w:rsidRPr="00905CFF">
              <w:rPr>
                <w:sz w:val="26"/>
                <w:lang w:val="en-US"/>
              </w:rPr>
              <w:t>lời</w:t>
            </w:r>
            <w:proofErr w:type="spellEnd"/>
            <w:r w:rsidRPr="00905CFF">
              <w:rPr>
                <w:sz w:val="26"/>
                <w:lang w:val="en-US"/>
              </w:rPr>
              <w:t xml:space="preserve"> </w:t>
            </w:r>
            <w:proofErr w:type="spellStart"/>
            <w:r w:rsidRPr="00905CFF">
              <w:rPr>
                <w:sz w:val="26"/>
                <w:lang w:val="en-US"/>
              </w:rPr>
              <w:t>nhắn</w:t>
            </w:r>
            <w:proofErr w:type="spellEnd"/>
            <w:r w:rsidRPr="00905CFF">
              <w:rPr>
                <w:sz w:val="26"/>
                <w:lang w:val="en-US"/>
              </w:rPr>
              <w:t xml:space="preserve"> </w:t>
            </w:r>
            <w:proofErr w:type="spellStart"/>
            <w:r w:rsidRPr="00905CFF">
              <w:rPr>
                <w:sz w:val="26"/>
                <w:lang w:val="en-US"/>
              </w:rPr>
              <w:t>cho</w:t>
            </w:r>
            <w:proofErr w:type="spellEnd"/>
            <w:r w:rsidRPr="00905CFF">
              <w:rPr>
                <w:sz w:val="26"/>
                <w:lang w:val="en-US"/>
              </w:rPr>
              <w:t xml:space="preserve"> </w:t>
            </w:r>
            <w:proofErr w:type="spellStart"/>
            <w:r w:rsidRPr="00905CFF">
              <w:rPr>
                <w:sz w:val="26"/>
                <w:lang w:val="en-US"/>
              </w:rPr>
              <w:t>phòng</w:t>
            </w:r>
            <w:proofErr w:type="spellEnd"/>
            <w:r w:rsidRPr="00905CFF">
              <w:rPr>
                <w:sz w:val="26"/>
                <w:lang w:val="en-US"/>
              </w:rPr>
              <w:t xml:space="preserve"> </w:t>
            </w:r>
            <w:proofErr w:type="spellStart"/>
            <w:r w:rsidRPr="00905CFF">
              <w:rPr>
                <w:sz w:val="26"/>
                <w:lang w:val="en-US"/>
              </w:rPr>
              <w:t>khám</w:t>
            </w:r>
            <w:proofErr w:type="spellEnd"/>
          </w:p>
        </w:tc>
      </w:tr>
      <w:tr w:rsidR="00751C85" w:rsidRPr="00905CFF" w14:paraId="384FFB1C" w14:textId="77777777" w:rsidTr="00F15F70">
        <w:trPr>
          <w:trHeight w:val="477"/>
        </w:trPr>
        <w:tc>
          <w:tcPr>
            <w:tcW w:w="2304" w:type="dxa"/>
          </w:tcPr>
          <w:p w14:paraId="185C063C" w14:textId="77777777" w:rsidR="00751C85" w:rsidRPr="00905CFF" w:rsidRDefault="00751C85" w:rsidP="00F15F70">
            <w:pPr>
              <w:pStyle w:val="TableParagraph"/>
              <w:rPr>
                <w:sz w:val="26"/>
              </w:rPr>
            </w:pPr>
            <w:r w:rsidRPr="00905CFF">
              <w:rPr>
                <w:sz w:val="26"/>
              </w:rPr>
              <w:t>Tiền</w:t>
            </w:r>
            <w:r w:rsidRPr="00905CFF">
              <w:rPr>
                <w:spacing w:val="-6"/>
                <w:sz w:val="26"/>
              </w:rPr>
              <w:t xml:space="preserve"> </w:t>
            </w:r>
            <w:r w:rsidRPr="00905CFF">
              <w:rPr>
                <w:sz w:val="26"/>
              </w:rPr>
              <w:t>điều</w:t>
            </w:r>
            <w:r w:rsidRPr="00905CFF">
              <w:rPr>
                <w:spacing w:val="-6"/>
                <w:sz w:val="26"/>
              </w:rPr>
              <w:t xml:space="preserve"> </w:t>
            </w:r>
            <w:r w:rsidRPr="00905CFF">
              <w:rPr>
                <w:spacing w:val="-4"/>
                <w:sz w:val="26"/>
              </w:rPr>
              <w:t>kiện</w:t>
            </w:r>
          </w:p>
        </w:tc>
        <w:tc>
          <w:tcPr>
            <w:tcW w:w="6892" w:type="dxa"/>
          </w:tcPr>
          <w:p w14:paraId="1D67F5DE" w14:textId="77777777" w:rsidR="00751C85" w:rsidRPr="00905CFF" w:rsidRDefault="00751C85" w:rsidP="00F15F70">
            <w:pPr>
              <w:pStyle w:val="TableParagraph"/>
              <w:ind w:left="105"/>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pacing w:val="-4"/>
                <w:sz w:val="26"/>
              </w:rPr>
              <w:t xml:space="preserve"> </w:t>
            </w:r>
            <w:proofErr w:type="spellStart"/>
            <w:r w:rsidRPr="00905CFF">
              <w:rPr>
                <w:sz w:val="26"/>
                <w:lang w:val="en-US"/>
              </w:rPr>
              <w:t>đã</w:t>
            </w:r>
            <w:proofErr w:type="spellEnd"/>
            <w:r w:rsidRPr="00905CFF">
              <w:rPr>
                <w:sz w:val="26"/>
                <w:lang w:val="en-US"/>
              </w:rPr>
              <w:t xml:space="preserve"> </w:t>
            </w:r>
            <w:proofErr w:type="spellStart"/>
            <w:r w:rsidRPr="00905CFF">
              <w:rPr>
                <w:sz w:val="26"/>
                <w:lang w:val="en-US"/>
              </w:rPr>
              <w:t>đăng</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w:t>
            </w:r>
            <w:proofErr w:type="spellStart"/>
            <w:r w:rsidRPr="00905CFF">
              <w:rPr>
                <w:sz w:val="26"/>
                <w:lang w:val="en-US"/>
              </w:rPr>
              <w:t>vào</w:t>
            </w:r>
            <w:proofErr w:type="spellEnd"/>
            <w:r w:rsidRPr="00905CFF">
              <w:rPr>
                <w:sz w:val="26"/>
                <w:lang w:val="en-US"/>
              </w:rPr>
              <w:t xml:space="preserve">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
        </w:tc>
      </w:tr>
      <w:tr w:rsidR="00751C85" w:rsidRPr="00905CFF" w14:paraId="565A785C" w14:textId="77777777" w:rsidTr="00F15F70">
        <w:trPr>
          <w:trHeight w:val="1412"/>
        </w:trPr>
        <w:tc>
          <w:tcPr>
            <w:tcW w:w="2304" w:type="dxa"/>
          </w:tcPr>
          <w:p w14:paraId="6F613EDE" w14:textId="77777777" w:rsidR="00751C85" w:rsidRPr="00905CFF" w:rsidRDefault="00751C85" w:rsidP="00F15F70">
            <w:pPr>
              <w:pStyle w:val="TableParagraph"/>
              <w:spacing w:line="360" w:lineRule="auto"/>
              <w:rPr>
                <w:sz w:val="26"/>
              </w:rPr>
            </w:pPr>
            <w:r w:rsidRPr="00905CFF">
              <w:rPr>
                <w:sz w:val="26"/>
              </w:rPr>
              <w:t>Luồng</w:t>
            </w:r>
            <w:r w:rsidRPr="00905CFF">
              <w:rPr>
                <w:spacing w:val="-14"/>
                <w:sz w:val="26"/>
              </w:rPr>
              <w:t xml:space="preserve"> </w:t>
            </w:r>
            <w:r w:rsidRPr="00905CFF">
              <w:rPr>
                <w:sz w:val="26"/>
              </w:rPr>
              <w:t>hoạt</w:t>
            </w:r>
            <w:r w:rsidRPr="00905CFF">
              <w:rPr>
                <w:spacing w:val="-12"/>
                <w:sz w:val="26"/>
              </w:rPr>
              <w:t xml:space="preserve"> </w:t>
            </w:r>
            <w:r w:rsidRPr="00905CFF">
              <w:rPr>
                <w:sz w:val="26"/>
              </w:rPr>
              <w:t>động</w:t>
            </w:r>
            <w:r w:rsidRPr="00905CFF">
              <w:rPr>
                <w:spacing w:val="-14"/>
                <w:sz w:val="26"/>
              </w:rPr>
              <w:t xml:space="preserve"> </w:t>
            </w:r>
            <w:r w:rsidRPr="00905CFF">
              <w:rPr>
                <w:sz w:val="26"/>
              </w:rPr>
              <w:t xml:space="preserve">cơ </w:t>
            </w:r>
            <w:r w:rsidRPr="00905CFF">
              <w:rPr>
                <w:spacing w:val="-4"/>
                <w:sz w:val="26"/>
              </w:rPr>
              <w:t>bản</w:t>
            </w:r>
          </w:p>
        </w:tc>
        <w:tc>
          <w:tcPr>
            <w:tcW w:w="6892" w:type="dxa"/>
          </w:tcPr>
          <w:p w14:paraId="00B5BD25" w14:textId="77777777" w:rsidR="00751C85" w:rsidRPr="00905CFF" w:rsidRDefault="00751C85" w:rsidP="00F15F70">
            <w:pPr>
              <w:pStyle w:val="TableParagraph"/>
              <w:rPr>
                <w:sz w:val="26"/>
                <w:lang w:val="en-US"/>
              </w:rPr>
            </w:pPr>
            <w:r w:rsidRPr="00905CFF">
              <w:rPr>
                <w:sz w:val="26"/>
                <w:lang w:val="en-US"/>
              </w:rPr>
              <w:t xml:space="preserve">1. </w:t>
            </w: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nhân</w:t>
            </w:r>
            <w:proofErr w:type="spellEnd"/>
            <w:r w:rsidRPr="00905CFF">
              <w:rPr>
                <w:sz w:val="26"/>
                <w:lang w:val="en-US"/>
              </w:rPr>
              <w:t xml:space="preserve"> </w:t>
            </w:r>
            <w:proofErr w:type="spellStart"/>
            <w:r w:rsidRPr="00905CFF">
              <w:rPr>
                <w:sz w:val="26"/>
                <w:lang w:val="en-US"/>
              </w:rPr>
              <w:t>chọn</w:t>
            </w:r>
            <w:proofErr w:type="spellEnd"/>
            <w:r w:rsidRPr="00905CFF">
              <w:rPr>
                <w:sz w:val="26"/>
                <w:lang w:val="en-US"/>
              </w:rPr>
              <w:t xml:space="preserve"> </w:t>
            </w:r>
            <w:proofErr w:type="spellStart"/>
            <w:r w:rsidRPr="00905CFF">
              <w:rPr>
                <w:sz w:val="26"/>
                <w:lang w:val="en-US"/>
              </w:rPr>
              <w:t>mục</w:t>
            </w:r>
            <w:proofErr w:type="spellEnd"/>
            <w:r w:rsidRPr="00905CFF">
              <w:rPr>
                <w:sz w:val="26"/>
                <w:lang w:val="en-US"/>
              </w:rPr>
              <w:t xml:space="preserve"> “Liên </w:t>
            </w:r>
            <w:proofErr w:type="spellStart"/>
            <w:r w:rsidRPr="00905CFF">
              <w:rPr>
                <w:sz w:val="26"/>
                <w:lang w:val="en-US"/>
              </w:rPr>
              <w:t>hệ</w:t>
            </w:r>
            <w:proofErr w:type="spellEnd"/>
            <w:r w:rsidRPr="00905CFF">
              <w:rPr>
                <w:sz w:val="26"/>
                <w:lang w:val="en-US"/>
              </w:rPr>
              <w:t>”</w:t>
            </w:r>
          </w:p>
          <w:p w14:paraId="5725D688" w14:textId="77777777" w:rsidR="00751C85" w:rsidRPr="00905CFF" w:rsidRDefault="00751C85" w:rsidP="00F15F70">
            <w:pPr>
              <w:pStyle w:val="TableParagraph"/>
              <w:rPr>
                <w:sz w:val="26"/>
                <w:lang w:val="en-US"/>
              </w:rPr>
            </w:pPr>
            <w:r w:rsidRPr="00905CFF">
              <w:rPr>
                <w:sz w:val="26"/>
                <w:lang w:val="en-US"/>
              </w:rPr>
              <w:t xml:space="preserve">2. </w:t>
            </w:r>
            <w:r w:rsidRPr="00905CFF">
              <w:rPr>
                <w:sz w:val="26"/>
                <w:lang w:val="vi-VN"/>
              </w:rPr>
              <w:t xml:space="preserve">Hệ thống hiển thị </w:t>
            </w:r>
            <w:proofErr w:type="spellStart"/>
            <w:r w:rsidRPr="00905CFF">
              <w:rPr>
                <w:sz w:val="26"/>
                <w:lang w:val="en-US"/>
              </w:rPr>
              <w:t>trang</w:t>
            </w:r>
            <w:proofErr w:type="spellEnd"/>
            <w:r w:rsidRPr="00905CFF">
              <w:rPr>
                <w:sz w:val="26"/>
                <w:lang w:val="en-US"/>
              </w:rPr>
              <w:t xml:space="preserve"> </w:t>
            </w:r>
            <w:proofErr w:type="spellStart"/>
            <w:r w:rsidRPr="00905CFF">
              <w:rPr>
                <w:sz w:val="26"/>
                <w:lang w:val="en-US"/>
              </w:rPr>
              <w:t>liên</w:t>
            </w:r>
            <w:proofErr w:type="spellEnd"/>
            <w:r w:rsidRPr="00905CFF">
              <w:rPr>
                <w:sz w:val="26"/>
                <w:lang w:val="en-US"/>
              </w:rPr>
              <w:t xml:space="preserve"> </w:t>
            </w:r>
            <w:proofErr w:type="spellStart"/>
            <w:r w:rsidRPr="00905CFF">
              <w:rPr>
                <w:sz w:val="26"/>
                <w:lang w:val="en-US"/>
              </w:rPr>
              <w:t>hệ</w:t>
            </w:r>
            <w:proofErr w:type="spellEnd"/>
            <w:r w:rsidRPr="00905CFF">
              <w:rPr>
                <w:sz w:val="26"/>
                <w:lang w:val="en-US"/>
              </w:rPr>
              <w:t xml:space="preserve"> </w:t>
            </w:r>
          </w:p>
          <w:p w14:paraId="61A4120C" w14:textId="77777777" w:rsidR="00751C85" w:rsidRPr="00905CFF" w:rsidRDefault="00751C85" w:rsidP="00F15F70">
            <w:pPr>
              <w:pStyle w:val="TableParagraph"/>
              <w:tabs>
                <w:tab w:val="left" w:pos="299"/>
              </w:tabs>
              <w:rPr>
                <w:sz w:val="26"/>
                <w:lang w:val="en-US"/>
              </w:rPr>
            </w:pPr>
            <w:r w:rsidRPr="00905CFF">
              <w:rPr>
                <w:sz w:val="26"/>
                <w:lang w:val="en-US"/>
              </w:rPr>
              <w:t xml:space="preserve">3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w:t>
            </w:r>
            <w:proofErr w:type="spellStart"/>
            <w:r w:rsidRPr="00905CFF">
              <w:rPr>
                <w:sz w:val="26"/>
                <w:lang w:val="en-US"/>
              </w:rPr>
              <w:t>các</w:t>
            </w:r>
            <w:proofErr w:type="spellEnd"/>
            <w:r w:rsidRPr="00905CFF">
              <w:rPr>
                <w:sz w:val="26"/>
                <w:lang w:val="en-US"/>
              </w:rPr>
              <w:t xml:space="preserve"> </w:t>
            </w:r>
            <w:proofErr w:type="spellStart"/>
            <w:r w:rsidRPr="00905CFF">
              <w:rPr>
                <w:sz w:val="26"/>
                <w:lang w:val="en-US"/>
              </w:rPr>
              <w:t>trường</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cần</w:t>
            </w:r>
            <w:proofErr w:type="spellEnd"/>
            <w:r w:rsidRPr="00905CFF">
              <w:rPr>
                <w:sz w:val="26"/>
                <w:lang w:val="en-US"/>
              </w:rPr>
              <w:t xml:space="preserve"> </w:t>
            </w:r>
            <w:proofErr w:type="spellStart"/>
            <w:r w:rsidRPr="00905CFF">
              <w:rPr>
                <w:sz w:val="26"/>
                <w:lang w:val="en-US"/>
              </w:rPr>
              <w:t>thiết</w:t>
            </w:r>
            <w:proofErr w:type="spellEnd"/>
            <w:r w:rsidRPr="00905CFF">
              <w:rPr>
                <w:sz w:val="26"/>
                <w:lang w:val="en-US"/>
              </w:rPr>
              <w:t xml:space="preserve">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ấn</w:t>
            </w:r>
            <w:proofErr w:type="spellEnd"/>
            <w:r w:rsidRPr="00905CFF">
              <w:rPr>
                <w:sz w:val="26"/>
                <w:lang w:val="en-US"/>
              </w:rPr>
              <w:t xml:space="preserve"> “</w:t>
            </w:r>
            <w:proofErr w:type="spellStart"/>
            <w:r w:rsidRPr="00905CFF">
              <w:rPr>
                <w:sz w:val="26"/>
                <w:lang w:val="en-US"/>
              </w:rPr>
              <w:t>Gửi</w:t>
            </w:r>
            <w:proofErr w:type="spellEnd"/>
            <w:r w:rsidRPr="00905CFF">
              <w:rPr>
                <w:sz w:val="26"/>
                <w:lang w:val="en-US"/>
              </w:rPr>
              <w:t>”</w:t>
            </w:r>
          </w:p>
          <w:p w14:paraId="6E553837" w14:textId="77777777" w:rsidR="00751C85" w:rsidRPr="00905CFF" w:rsidRDefault="00751C85" w:rsidP="00F15F70">
            <w:pPr>
              <w:pStyle w:val="TableParagraph"/>
              <w:tabs>
                <w:tab w:val="left" w:pos="299"/>
              </w:tabs>
              <w:rPr>
                <w:sz w:val="26"/>
                <w:lang w:val="en-US"/>
              </w:rPr>
            </w:pPr>
            <w:r w:rsidRPr="00905CFF">
              <w:rPr>
                <w:sz w:val="26"/>
                <w:lang w:val="en-US"/>
              </w:rPr>
              <w:t xml:space="preserve">4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lưu</w:t>
            </w:r>
            <w:proofErr w:type="spellEnd"/>
            <w:r w:rsidRPr="00905CFF">
              <w:rPr>
                <w:sz w:val="26"/>
                <w:lang w:val="en-US"/>
              </w:rPr>
              <w:t xml:space="preserve"> </w:t>
            </w:r>
            <w:proofErr w:type="spellStart"/>
            <w:r w:rsidRPr="00905CFF">
              <w:rPr>
                <w:sz w:val="26"/>
                <w:lang w:val="en-US"/>
              </w:rPr>
              <w:t>dữ</w:t>
            </w:r>
            <w:proofErr w:type="spellEnd"/>
            <w:r w:rsidRPr="00905CFF">
              <w:rPr>
                <w:sz w:val="26"/>
                <w:lang w:val="en-US"/>
              </w:rPr>
              <w:t xml:space="preserve"> </w:t>
            </w:r>
            <w:proofErr w:type="spellStart"/>
            <w:r w:rsidRPr="00905CFF">
              <w:rPr>
                <w:sz w:val="26"/>
                <w:lang w:val="en-US"/>
              </w:rPr>
              <w:t>liệu</w:t>
            </w:r>
            <w:proofErr w:type="spellEnd"/>
            <w:r w:rsidRPr="00905CFF">
              <w:rPr>
                <w:sz w:val="26"/>
                <w:lang w:val="en-US"/>
              </w:rPr>
              <w:t xml:space="preserve">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w:t>
            </w:r>
            <w:proofErr w:type="spellStart"/>
            <w:r w:rsidRPr="00905CFF">
              <w:rPr>
                <w:sz w:val="26"/>
                <w:lang w:val="en-US"/>
              </w:rPr>
              <w:t>báo</w:t>
            </w:r>
            <w:proofErr w:type="spellEnd"/>
            <w:r w:rsidRPr="00905CFF">
              <w:rPr>
                <w:sz w:val="26"/>
                <w:lang w:val="en-US"/>
              </w:rPr>
              <w:t xml:space="preserve"> </w:t>
            </w:r>
            <w:proofErr w:type="spellStart"/>
            <w:r w:rsidRPr="00905CFF">
              <w:rPr>
                <w:sz w:val="26"/>
                <w:lang w:val="en-US"/>
              </w:rPr>
              <w:t>thành</w:t>
            </w:r>
            <w:proofErr w:type="spellEnd"/>
            <w:r w:rsidRPr="00905CFF">
              <w:rPr>
                <w:sz w:val="26"/>
                <w:lang w:val="en-US"/>
              </w:rPr>
              <w:t xml:space="preserve"> </w:t>
            </w:r>
            <w:proofErr w:type="spellStart"/>
            <w:r w:rsidRPr="00905CFF">
              <w:rPr>
                <w:sz w:val="26"/>
                <w:lang w:val="en-US"/>
              </w:rPr>
              <w:t>công</w:t>
            </w:r>
            <w:proofErr w:type="spellEnd"/>
          </w:p>
        </w:tc>
      </w:tr>
      <w:tr w:rsidR="00751C85" w:rsidRPr="00905CFF" w14:paraId="0D534F6A" w14:textId="77777777" w:rsidTr="00F15F70">
        <w:trPr>
          <w:trHeight w:val="679"/>
        </w:trPr>
        <w:tc>
          <w:tcPr>
            <w:tcW w:w="2304" w:type="dxa"/>
          </w:tcPr>
          <w:p w14:paraId="67C84E4A" w14:textId="77777777" w:rsidR="00751C85" w:rsidRPr="00905CFF" w:rsidRDefault="00751C85" w:rsidP="00F15F70">
            <w:pPr>
              <w:pStyle w:val="TableParagraph"/>
              <w:spacing w:line="360" w:lineRule="auto"/>
              <w:rPr>
                <w:sz w:val="26"/>
              </w:rPr>
            </w:pPr>
            <w:r w:rsidRPr="00905CFF">
              <w:rPr>
                <w:sz w:val="26"/>
                <w:lang w:val="en-US"/>
              </w:rPr>
              <w:t xml:space="preserve"> </w:t>
            </w:r>
            <w:r w:rsidRPr="00905CFF">
              <w:rPr>
                <w:sz w:val="26"/>
              </w:rPr>
              <w:t>Ngoại</w:t>
            </w:r>
            <w:r w:rsidRPr="00905CFF">
              <w:rPr>
                <w:spacing w:val="-8"/>
                <w:sz w:val="26"/>
              </w:rPr>
              <w:t xml:space="preserve"> </w:t>
            </w:r>
            <w:r w:rsidRPr="00905CFF">
              <w:rPr>
                <w:spacing w:val="-5"/>
                <w:sz w:val="26"/>
              </w:rPr>
              <w:t>lệ</w:t>
            </w:r>
          </w:p>
        </w:tc>
        <w:tc>
          <w:tcPr>
            <w:tcW w:w="6892" w:type="dxa"/>
          </w:tcPr>
          <w:p w14:paraId="0A706A2B" w14:textId="77777777" w:rsidR="00751C85" w:rsidRPr="00905CFF" w:rsidRDefault="00751C85" w:rsidP="00F15F70">
            <w:pPr>
              <w:rPr>
                <w:rFonts w:ascii="Times New Roman" w:hAnsi="Times New Roman" w:cs="Times New Roman"/>
                <w:sz w:val="26"/>
                <w:szCs w:val="26"/>
                <w:lang w:val="en-US"/>
              </w:rPr>
            </w:pPr>
            <w:r w:rsidRPr="00905CFF">
              <w:rPr>
                <w:rFonts w:ascii="Times New Roman" w:hAnsi="Times New Roman" w:cs="Times New Roman"/>
                <w:lang w:val="en-US"/>
              </w:rPr>
              <w:t xml:space="preserve"> </w:t>
            </w:r>
          </w:p>
          <w:p w14:paraId="15A59BB6" w14:textId="77777777" w:rsidR="00751C85" w:rsidRPr="00905CFF" w:rsidRDefault="00751C85" w:rsidP="00F15F70">
            <w:pPr>
              <w:rPr>
                <w:rFonts w:ascii="Times New Roman" w:hAnsi="Times New Roman" w:cs="Times New Roman"/>
                <w:sz w:val="26"/>
                <w:szCs w:val="26"/>
                <w:lang w:val="en-US"/>
              </w:rPr>
            </w:pPr>
          </w:p>
        </w:tc>
      </w:tr>
    </w:tbl>
    <w:p w14:paraId="7B6E0377" w14:textId="77777777" w:rsidR="00751C85" w:rsidRPr="00905CFF" w:rsidRDefault="00751C85" w:rsidP="00751C85">
      <w:pPr>
        <w:rPr>
          <w:rFonts w:ascii="Times New Roman" w:hAnsi="Times New Roman" w:cs="Times New Roman"/>
          <w:lang w:val="en-US"/>
        </w:rPr>
      </w:pPr>
    </w:p>
    <w:p w14:paraId="6663E898" w14:textId="77777777" w:rsidR="00751C85" w:rsidRPr="00905CFF" w:rsidRDefault="00751C85" w:rsidP="00751C85">
      <w:pPr>
        <w:rPr>
          <w:rFonts w:ascii="Times New Roman" w:hAnsi="Times New Roman" w:cs="Times New Roman"/>
          <w:lang w:val="en-US"/>
        </w:rPr>
      </w:pPr>
    </w:p>
    <w:p w14:paraId="534A3DB4" w14:textId="77777777" w:rsidR="00751C85" w:rsidRPr="00905CFF" w:rsidRDefault="00751C85" w:rsidP="00751C85">
      <w:pPr>
        <w:rPr>
          <w:rFonts w:ascii="Times New Roman" w:hAnsi="Times New Roman" w:cs="Times New Roman"/>
          <w:lang w:val="en-US"/>
        </w:rPr>
        <w:sectPr w:rsidR="00751C85" w:rsidRPr="00905CFF" w:rsidSect="00382196">
          <w:pgSz w:w="11910" w:h="16840"/>
          <w:pgMar w:top="1120" w:right="1000" w:bottom="1020" w:left="1480" w:header="725" w:footer="839" w:gutter="0"/>
          <w:cols w:space="720"/>
        </w:sectPr>
      </w:pPr>
    </w:p>
    <w:p w14:paraId="481DE8CD" w14:textId="44BFAF86" w:rsidR="00394A52" w:rsidRPr="00905CFF" w:rsidRDefault="00394A52" w:rsidP="00751C85">
      <w:pPr>
        <w:pStyle w:val="ListParagraph"/>
        <w:numPr>
          <w:ilvl w:val="0"/>
          <w:numId w:val="177"/>
        </w:numPr>
        <w:spacing w:before="60" w:after="60"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lastRenderedPageBreak/>
        <w:t>Đánh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giá</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sĩ</w:t>
      </w:r>
      <w:proofErr w:type="spellEnd"/>
      <w:r w:rsidRPr="00905CFF">
        <w:rPr>
          <w:rFonts w:eastAsia="Times New Roman" w:cs="Times New Roman"/>
          <w:b w:val="0"/>
          <w:bCs/>
          <w:i w:val="0"/>
          <w:iCs/>
          <w:szCs w:val="26"/>
          <w:lang w:val="en-US"/>
        </w:rPr>
        <w:t>:</w:t>
      </w:r>
    </w:p>
    <w:p w14:paraId="3E78E45A" w14:textId="309D3CCC" w:rsidR="00394A52" w:rsidRPr="00905CFF" w:rsidRDefault="00394A52" w:rsidP="00394A52">
      <w:pPr>
        <w:pStyle w:val="Heading8"/>
        <w:rPr>
          <w:rFonts w:eastAsia="Times New Roman" w:cs="Times New Roman"/>
          <w:lang w:val="en-US"/>
        </w:rPr>
      </w:pPr>
      <w:bookmarkStart w:id="137" w:name="_Toc186464395"/>
      <w:proofErr w:type="spellStart"/>
      <w:r w:rsidRPr="00905CFF">
        <w:rPr>
          <w:rFonts w:eastAsia="Times New Roman" w:cs="Times New Roman"/>
          <w:lang w:val="en-US"/>
        </w:rPr>
        <w:t>Bảng</w:t>
      </w:r>
      <w:proofErr w:type="spellEnd"/>
      <w:r w:rsidRPr="00905CFF">
        <w:rPr>
          <w:rFonts w:eastAsia="Times New Roman" w:cs="Times New Roman"/>
        </w:rPr>
        <w:t xml:space="preserve"> </w:t>
      </w:r>
      <w:r w:rsidR="001642AA"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11</w:t>
      </w:r>
      <w:r w:rsidRPr="00905CFF">
        <w:rPr>
          <w:rFonts w:eastAsia="Times New Roman" w:cs="Times New Roman"/>
        </w:rPr>
        <w:t xml:space="preserve"> </w:t>
      </w:r>
      <w:proofErr w:type="spellStart"/>
      <w:r w:rsidRPr="00905CFF">
        <w:rPr>
          <w:rFonts w:eastAsia="Times New Roman" w:cs="Times New Roman"/>
          <w:lang w:val="en-US"/>
        </w:rPr>
        <w:t>Kịch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bản</w:t>
      </w:r>
      <w:proofErr w:type="spellEnd"/>
      <w:r w:rsidRPr="00905CFF">
        <w:rPr>
          <w:rFonts w:eastAsia="Times New Roman" w:cs="Times New Roman"/>
          <w:lang w:val="en-US"/>
        </w:rPr>
        <w:t xml:space="preserve"> use case </w:t>
      </w:r>
      <w:proofErr w:type="spellStart"/>
      <w:r w:rsidRPr="00905CFF">
        <w:rPr>
          <w:rFonts w:cs="Times New Roman"/>
          <w:szCs w:val="26"/>
          <w:lang w:val="en-US"/>
        </w:rPr>
        <w:t>Đánh</w:t>
      </w:r>
      <w:proofErr w:type="spellEnd"/>
      <w:r w:rsidRPr="00905CFF">
        <w:rPr>
          <w:rFonts w:cs="Times New Roman"/>
          <w:szCs w:val="26"/>
          <w:lang w:val="en-US"/>
        </w:rPr>
        <w:t xml:space="preserve"> </w:t>
      </w:r>
      <w:proofErr w:type="spellStart"/>
      <w:r w:rsidRPr="00905CFF">
        <w:rPr>
          <w:rFonts w:cs="Times New Roman"/>
          <w:szCs w:val="26"/>
          <w:lang w:val="en-US"/>
        </w:rPr>
        <w:t>giá</w:t>
      </w:r>
      <w:proofErr w:type="spellEnd"/>
      <w:r w:rsidRPr="00905CFF">
        <w:rPr>
          <w:rFonts w:cs="Times New Roman"/>
          <w:szCs w:val="26"/>
          <w:lang w:val="en-US"/>
        </w:rPr>
        <w:t xml:space="preserve"> </w:t>
      </w:r>
      <w:proofErr w:type="spellStart"/>
      <w:r w:rsidRPr="00905CFF">
        <w:rPr>
          <w:rFonts w:cs="Times New Roman"/>
          <w:szCs w:val="26"/>
          <w:lang w:val="en-US"/>
        </w:rPr>
        <w:t>bác</w:t>
      </w:r>
      <w:proofErr w:type="spellEnd"/>
      <w:r w:rsidRPr="00905CFF">
        <w:rPr>
          <w:rFonts w:cs="Times New Roman"/>
          <w:szCs w:val="26"/>
          <w:lang w:val="en-US"/>
        </w:rPr>
        <w:t xml:space="preserve"> </w:t>
      </w:r>
      <w:proofErr w:type="spellStart"/>
      <w:r w:rsidRPr="00905CFF">
        <w:rPr>
          <w:rFonts w:cs="Times New Roman"/>
          <w:szCs w:val="26"/>
          <w:lang w:val="en-US"/>
        </w:rPr>
        <w:t>sĩ</w:t>
      </w:r>
      <w:bookmarkEnd w:id="137"/>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394A52" w:rsidRPr="00905CFF" w14:paraId="62F9FA55" w14:textId="77777777" w:rsidTr="00612AD6">
        <w:trPr>
          <w:trHeight w:val="477"/>
        </w:trPr>
        <w:tc>
          <w:tcPr>
            <w:tcW w:w="2304" w:type="dxa"/>
          </w:tcPr>
          <w:p w14:paraId="3EDD2F68" w14:textId="77777777" w:rsidR="00394A52" w:rsidRPr="00905CFF" w:rsidRDefault="00394A52" w:rsidP="00612AD6">
            <w:pPr>
              <w:pStyle w:val="TableParagraph"/>
              <w:rPr>
                <w:sz w:val="26"/>
              </w:rPr>
            </w:pPr>
            <w:r w:rsidRPr="00905CFF">
              <w:rPr>
                <w:sz w:val="26"/>
              </w:rPr>
              <w:t>Tên</w:t>
            </w:r>
            <w:r w:rsidRPr="00905CFF">
              <w:rPr>
                <w:spacing w:val="-6"/>
                <w:sz w:val="26"/>
              </w:rPr>
              <w:t xml:space="preserve"> </w:t>
            </w:r>
            <w:r w:rsidRPr="00905CFF">
              <w:rPr>
                <w:sz w:val="26"/>
              </w:rPr>
              <w:t>Use</w:t>
            </w:r>
            <w:r w:rsidRPr="00905CFF">
              <w:rPr>
                <w:spacing w:val="-5"/>
                <w:sz w:val="26"/>
              </w:rPr>
              <w:t xml:space="preserve"> </w:t>
            </w:r>
            <w:r w:rsidRPr="00905CFF">
              <w:rPr>
                <w:spacing w:val="-4"/>
                <w:sz w:val="26"/>
              </w:rPr>
              <w:t>Case</w:t>
            </w:r>
          </w:p>
        </w:tc>
        <w:tc>
          <w:tcPr>
            <w:tcW w:w="6892" w:type="dxa"/>
          </w:tcPr>
          <w:p w14:paraId="46707309" w14:textId="11D94F28" w:rsidR="00394A52" w:rsidRPr="00905CFF" w:rsidRDefault="00394A52" w:rsidP="00612AD6">
            <w:pPr>
              <w:pStyle w:val="TableParagraph"/>
              <w:ind w:left="105"/>
              <w:rPr>
                <w:sz w:val="26"/>
                <w:szCs w:val="26"/>
                <w:lang w:val="en-US"/>
              </w:rPr>
            </w:pPr>
            <w:proofErr w:type="spellStart"/>
            <w:r w:rsidRPr="00905CFF">
              <w:rPr>
                <w:sz w:val="26"/>
                <w:szCs w:val="26"/>
                <w:lang w:val="en-US"/>
              </w:rPr>
              <w:t>Đánh</w:t>
            </w:r>
            <w:proofErr w:type="spellEnd"/>
            <w:r w:rsidRPr="00905CFF">
              <w:rPr>
                <w:sz w:val="26"/>
                <w:szCs w:val="26"/>
                <w:lang w:val="en-US"/>
              </w:rPr>
              <w:t xml:space="preserve"> </w:t>
            </w:r>
            <w:proofErr w:type="spellStart"/>
            <w:r w:rsidRPr="00905CFF">
              <w:rPr>
                <w:sz w:val="26"/>
                <w:szCs w:val="26"/>
                <w:lang w:val="en-US"/>
              </w:rPr>
              <w:t>giá</w:t>
            </w:r>
            <w:proofErr w:type="spellEnd"/>
            <w:r w:rsidRPr="00905CFF">
              <w:rPr>
                <w:sz w:val="26"/>
                <w:szCs w:val="26"/>
                <w:lang w:val="en-US"/>
              </w:rPr>
              <w:t xml:space="preserve"> </w:t>
            </w:r>
            <w:proofErr w:type="spellStart"/>
            <w:r w:rsidRPr="00905CFF">
              <w:rPr>
                <w:sz w:val="26"/>
                <w:szCs w:val="26"/>
                <w:lang w:val="en-US"/>
              </w:rPr>
              <w:t>bác</w:t>
            </w:r>
            <w:proofErr w:type="spellEnd"/>
            <w:r w:rsidRPr="00905CFF">
              <w:rPr>
                <w:sz w:val="26"/>
                <w:szCs w:val="26"/>
                <w:lang w:val="en-US"/>
              </w:rPr>
              <w:t xml:space="preserve"> </w:t>
            </w:r>
            <w:proofErr w:type="spellStart"/>
            <w:r w:rsidRPr="00905CFF">
              <w:rPr>
                <w:sz w:val="26"/>
                <w:szCs w:val="26"/>
                <w:lang w:val="en-US"/>
              </w:rPr>
              <w:t>sĩ</w:t>
            </w:r>
            <w:proofErr w:type="spellEnd"/>
          </w:p>
        </w:tc>
      </w:tr>
      <w:tr w:rsidR="00394A52" w:rsidRPr="00905CFF" w14:paraId="0F6DEEC2" w14:textId="77777777" w:rsidTr="00612AD6">
        <w:trPr>
          <w:trHeight w:val="477"/>
        </w:trPr>
        <w:tc>
          <w:tcPr>
            <w:tcW w:w="2304" w:type="dxa"/>
          </w:tcPr>
          <w:p w14:paraId="2B057575" w14:textId="77777777" w:rsidR="00394A52" w:rsidRPr="00905CFF" w:rsidRDefault="00394A52" w:rsidP="00612AD6">
            <w:pPr>
              <w:pStyle w:val="TableParagraph"/>
              <w:rPr>
                <w:sz w:val="26"/>
              </w:rPr>
            </w:pPr>
            <w:r w:rsidRPr="00905CFF">
              <w:rPr>
                <w:spacing w:val="-2"/>
                <w:sz w:val="26"/>
              </w:rPr>
              <w:t>Actor</w:t>
            </w:r>
          </w:p>
        </w:tc>
        <w:tc>
          <w:tcPr>
            <w:tcW w:w="6892" w:type="dxa"/>
          </w:tcPr>
          <w:p w14:paraId="0B77D689" w14:textId="77777777" w:rsidR="00394A52" w:rsidRPr="00905CFF" w:rsidRDefault="00394A52" w:rsidP="00612AD6">
            <w:pPr>
              <w:pStyle w:val="TableParagraph"/>
              <w:ind w:left="105"/>
              <w:rPr>
                <w:sz w:val="26"/>
                <w:lang w:val="en-US"/>
              </w:rPr>
            </w:pP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nhân</w:t>
            </w:r>
            <w:proofErr w:type="spellEnd"/>
          </w:p>
        </w:tc>
      </w:tr>
      <w:tr w:rsidR="00394A52" w:rsidRPr="00905CFF" w14:paraId="233D7572" w14:textId="77777777" w:rsidTr="00612AD6">
        <w:trPr>
          <w:trHeight w:val="580"/>
        </w:trPr>
        <w:tc>
          <w:tcPr>
            <w:tcW w:w="2304" w:type="dxa"/>
          </w:tcPr>
          <w:p w14:paraId="076D49AB" w14:textId="77777777" w:rsidR="00394A52" w:rsidRPr="00905CFF" w:rsidRDefault="00394A52" w:rsidP="00612AD6">
            <w:pPr>
              <w:pStyle w:val="TableParagraph"/>
              <w:rPr>
                <w:sz w:val="26"/>
              </w:rPr>
            </w:pPr>
            <w:r w:rsidRPr="00905CFF">
              <w:rPr>
                <w:sz w:val="26"/>
              </w:rPr>
              <w:t>Mục</w:t>
            </w:r>
            <w:r w:rsidRPr="00905CFF">
              <w:rPr>
                <w:spacing w:val="-6"/>
                <w:sz w:val="26"/>
              </w:rPr>
              <w:t xml:space="preserve"> </w:t>
            </w:r>
            <w:r w:rsidRPr="00905CFF">
              <w:rPr>
                <w:spacing w:val="-4"/>
                <w:sz w:val="26"/>
              </w:rPr>
              <w:t>tiêu</w:t>
            </w:r>
          </w:p>
        </w:tc>
        <w:tc>
          <w:tcPr>
            <w:tcW w:w="6892" w:type="dxa"/>
          </w:tcPr>
          <w:p w14:paraId="06AFD9A6" w14:textId="4DDC0747" w:rsidR="00394A52" w:rsidRPr="00905CFF" w:rsidRDefault="00394A52" w:rsidP="00612AD6">
            <w:pPr>
              <w:pStyle w:val="TableParagraph"/>
              <w:spacing w:line="360" w:lineRule="auto"/>
              <w:ind w:left="105" w:right="174"/>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có</w:t>
            </w:r>
            <w:proofErr w:type="spellEnd"/>
            <w:r w:rsidRPr="00905CFF">
              <w:rPr>
                <w:sz w:val="26"/>
                <w:lang w:val="en-US"/>
              </w:rPr>
              <w:t xml:space="preserve"> </w:t>
            </w:r>
            <w:proofErr w:type="spellStart"/>
            <w:r w:rsidRPr="00905CFF">
              <w:rPr>
                <w:sz w:val="26"/>
                <w:lang w:val="en-US"/>
              </w:rPr>
              <w:t>thể</w:t>
            </w:r>
            <w:proofErr w:type="spellEnd"/>
            <w:r w:rsidRPr="00905CFF">
              <w:rPr>
                <w:sz w:val="26"/>
                <w:lang w:val="en-US"/>
              </w:rPr>
              <w:t xml:space="preserve"> </w:t>
            </w:r>
            <w:proofErr w:type="spellStart"/>
            <w:r w:rsidRPr="00905CFF">
              <w:rPr>
                <w:sz w:val="26"/>
                <w:lang w:val="en-US"/>
              </w:rPr>
              <w:t>để</w:t>
            </w:r>
            <w:proofErr w:type="spellEnd"/>
            <w:r w:rsidRPr="00905CFF">
              <w:rPr>
                <w:sz w:val="26"/>
                <w:lang w:val="en-US"/>
              </w:rPr>
              <w:t xml:space="preserve"> </w:t>
            </w:r>
            <w:proofErr w:type="spellStart"/>
            <w:r w:rsidRPr="00905CFF">
              <w:rPr>
                <w:sz w:val="26"/>
                <w:lang w:val="en-US"/>
              </w:rPr>
              <w:t>lại</w:t>
            </w:r>
            <w:proofErr w:type="spellEnd"/>
            <w:r w:rsidRPr="00905CFF">
              <w:rPr>
                <w:sz w:val="26"/>
                <w:lang w:val="en-US"/>
              </w:rPr>
              <w:t xml:space="preserve"> </w:t>
            </w:r>
            <w:proofErr w:type="spellStart"/>
            <w:r w:rsidRPr="00905CFF">
              <w:rPr>
                <w:sz w:val="26"/>
                <w:lang w:val="en-US"/>
              </w:rPr>
              <w:t>đánh</w:t>
            </w:r>
            <w:proofErr w:type="spellEnd"/>
            <w:r w:rsidRPr="00905CFF">
              <w:rPr>
                <w:sz w:val="26"/>
                <w:lang w:val="en-US"/>
              </w:rPr>
              <w:t xml:space="preserve"> </w:t>
            </w:r>
            <w:proofErr w:type="spellStart"/>
            <w:r w:rsidRPr="00905CFF">
              <w:rPr>
                <w:sz w:val="26"/>
                <w:lang w:val="en-US"/>
              </w:rPr>
              <w:t>giá</w:t>
            </w:r>
            <w:proofErr w:type="spellEnd"/>
            <w:r w:rsidRPr="00905CFF">
              <w:rPr>
                <w:sz w:val="26"/>
                <w:lang w:val="en-US"/>
              </w:rPr>
              <w:t xml:space="preserve"> </w:t>
            </w:r>
            <w:proofErr w:type="spellStart"/>
            <w:r w:rsidRPr="00905CFF">
              <w:rPr>
                <w:sz w:val="26"/>
                <w:lang w:val="en-US"/>
              </w:rPr>
              <w:t>cho</w:t>
            </w:r>
            <w:proofErr w:type="spellEnd"/>
            <w:r w:rsidRPr="00905CFF">
              <w:rPr>
                <w:sz w:val="26"/>
                <w:lang w:val="en-US"/>
              </w:rPr>
              <w:t xml:space="preserve"> </w:t>
            </w:r>
            <w:proofErr w:type="spellStart"/>
            <w:r w:rsidRPr="00905CFF">
              <w:rPr>
                <w:sz w:val="26"/>
                <w:lang w:val="en-US"/>
              </w:rPr>
              <w:t>bác</w:t>
            </w:r>
            <w:proofErr w:type="spellEnd"/>
            <w:r w:rsidRPr="00905CFF">
              <w:rPr>
                <w:sz w:val="26"/>
                <w:lang w:val="en-US"/>
              </w:rPr>
              <w:t xml:space="preserve"> </w:t>
            </w:r>
            <w:proofErr w:type="spellStart"/>
            <w:r w:rsidRPr="00905CFF">
              <w:rPr>
                <w:sz w:val="26"/>
                <w:lang w:val="en-US"/>
              </w:rPr>
              <w:t>sĩ</w:t>
            </w:r>
            <w:proofErr w:type="spellEnd"/>
          </w:p>
        </w:tc>
      </w:tr>
      <w:tr w:rsidR="00394A52" w:rsidRPr="00905CFF" w14:paraId="6A7579C6" w14:textId="77777777" w:rsidTr="00612AD6">
        <w:trPr>
          <w:trHeight w:val="477"/>
        </w:trPr>
        <w:tc>
          <w:tcPr>
            <w:tcW w:w="2304" w:type="dxa"/>
          </w:tcPr>
          <w:p w14:paraId="07CF5C7A" w14:textId="77777777" w:rsidR="00394A52" w:rsidRPr="00905CFF" w:rsidRDefault="00394A52" w:rsidP="00612AD6">
            <w:pPr>
              <w:pStyle w:val="TableParagraph"/>
              <w:rPr>
                <w:sz w:val="26"/>
              </w:rPr>
            </w:pPr>
            <w:r w:rsidRPr="00905CFF">
              <w:rPr>
                <w:sz w:val="26"/>
              </w:rPr>
              <w:t>Tiền</w:t>
            </w:r>
            <w:r w:rsidRPr="00905CFF">
              <w:rPr>
                <w:spacing w:val="-6"/>
                <w:sz w:val="26"/>
              </w:rPr>
              <w:t xml:space="preserve"> </w:t>
            </w:r>
            <w:r w:rsidRPr="00905CFF">
              <w:rPr>
                <w:sz w:val="26"/>
              </w:rPr>
              <w:t>điều</w:t>
            </w:r>
            <w:r w:rsidRPr="00905CFF">
              <w:rPr>
                <w:spacing w:val="-6"/>
                <w:sz w:val="26"/>
              </w:rPr>
              <w:t xml:space="preserve"> </w:t>
            </w:r>
            <w:r w:rsidRPr="00905CFF">
              <w:rPr>
                <w:spacing w:val="-4"/>
                <w:sz w:val="26"/>
              </w:rPr>
              <w:t>kiện</w:t>
            </w:r>
          </w:p>
        </w:tc>
        <w:tc>
          <w:tcPr>
            <w:tcW w:w="6892" w:type="dxa"/>
          </w:tcPr>
          <w:p w14:paraId="391B616E" w14:textId="77777777" w:rsidR="00394A52" w:rsidRPr="00905CFF" w:rsidRDefault="00394A52" w:rsidP="00612AD6">
            <w:pPr>
              <w:pStyle w:val="TableParagraph"/>
              <w:ind w:left="105"/>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pacing w:val="-4"/>
                <w:sz w:val="26"/>
              </w:rPr>
              <w:t xml:space="preserve"> </w:t>
            </w:r>
            <w:proofErr w:type="spellStart"/>
            <w:r w:rsidRPr="00905CFF">
              <w:rPr>
                <w:sz w:val="26"/>
                <w:lang w:val="en-US"/>
              </w:rPr>
              <w:t>đã</w:t>
            </w:r>
            <w:proofErr w:type="spellEnd"/>
            <w:r w:rsidRPr="00905CFF">
              <w:rPr>
                <w:sz w:val="26"/>
                <w:lang w:val="en-US"/>
              </w:rPr>
              <w:t xml:space="preserve"> </w:t>
            </w:r>
            <w:proofErr w:type="spellStart"/>
            <w:r w:rsidRPr="00905CFF">
              <w:rPr>
                <w:sz w:val="26"/>
                <w:lang w:val="en-US"/>
              </w:rPr>
              <w:t>đăng</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w:t>
            </w:r>
            <w:proofErr w:type="spellStart"/>
            <w:r w:rsidRPr="00905CFF">
              <w:rPr>
                <w:sz w:val="26"/>
                <w:lang w:val="en-US"/>
              </w:rPr>
              <w:t>vào</w:t>
            </w:r>
            <w:proofErr w:type="spellEnd"/>
            <w:r w:rsidRPr="00905CFF">
              <w:rPr>
                <w:sz w:val="26"/>
                <w:lang w:val="en-US"/>
              </w:rPr>
              <w:t xml:space="preserve">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
        </w:tc>
      </w:tr>
      <w:tr w:rsidR="00394A52" w:rsidRPr="00905CFF" w14:paraId="24033AAE" w14:textId="77777777" w:rsidTr="00612AD6">
        <w:trPr>
          <w:trHeight w:val="1412"/>
        </w:trPr>
        <w:tc>
          <w:tcPr>
            <w:tcW w:w="2304" w:type="dxa"/>
          </w:tcPr>
          <w:p w14:paraId="37CD7F57" w14:textId="77777777" w:rsidR="00394A52" w:rsidRPr="00905CFF" w:rsidRDefault="00394A52" w:rsidP="00612AD6">
            <w:pPr>
              <w:pStyle w:val="TableParagraph"/>
              <w:spacing w:line="360" w:lineRule="auto"/>
              <w:rPr>
                <w:sz w:val="26"/>
              </w:rPr>
            </w:pPr>
            <w:r w:rsidRPr="00905CFF">
              <w:rPr>
                <w:sz w:val="26"/>
              </w:rPr>
              <w:t>Luồng</w:t>
            </w:r>
            <w:r w:rsidRPr="00905CFF">
              <w:rPr>
                <w:spacing w:val="-14"/>
                <w:sz w:val="26"/>
              </w:rPr>
              <w:t xml:space="preserve"> </w:t>
            </w:r>
            <w:r w:rsidRPr="00905CFF">
              <w:rPr>
                <w:sz w:val="26"/>
              </w:rPr>
              <w:t>hoạt</w:t>
            </w:r>
            <w:r w:rsidRPr="00905CFF">
              <w:rPr>
                <w:spacing w:val="-12"/>
                <w:sz w:val="26"/>
              </w:rPr>
              <w:t xml:space="preserve"> </w:t>
            </w:r>
            <w:r w:rsidRPr="00905CFF">
              <w:rPr>
                <w:sz w:val="26"/>
              </w:rPr>
              <w:t>động</w:t>
            </w:r>
            <w:r w:rsidRPr="00905CFF">
              <w:rPr>
                <w:spacing w:val="-14"/>
                <w:sz w:val="26"/>
              </w:rPr>
              <w:t xml:space="preserve"> </w:t>
            </w:r>
            <w:r w:rsidRPr="00905CFF">
              <w:rPr>
                <w:sz w:val="26"/>
              </w:rPr>
              <w:t xml:space="preserve">cơ </w:t>
            </w:r>
            <w:r w:rsidRPr="00905CFF">
              <w:rPr>
                <w:spacing w:val="-4"/>
                <w:sz w:val="26"/>
              </w:rPr>
              <w:t>bản</w:t>
            </w:r>
          </w:p>
        </w:tc>
        <w:tc>
          <w:tcPr>
            <w:tcW w:w="6892" w:type="dxa"/>
          </w:tcPr>
          <w:p w14:paraId="619B0159" w14:textId="2BF5F4FB" w:rsidR="00394A52" w:rsidRPr="00905CFF" w:rsidRDefault="00394A52" w:rsidP="00612AD6">
            <w:pPr>
              <w:pStyle w:val="TableParagraph"/>
              <w:rPr>
                <w:sz w:val="26"/>
                <w:lang w:val="en-US"/>
              </w:rPr>
            </w:pPr>
            <w:r w:rsidRPr="00905CFF">
              <w:rPr>
                <w:sz w:val="26"/>
                <w:lang w:val="en-US"/>
              </w:rPr>
              <w:t xml:space="preserve">1. </w:t>
            </w: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nhân</w:t>
            </w:r>
            <w:proofErr w:type="spellEnd"/>
            <w:r w:rsidRPr="00905CFF">
              <w:rPr>
                <w:sz w:val="26"/>
                <w:lang w:val="en-US"/>
              </w:rPr>
              <w:t xml:space="preserve"> </w:t>
            </w:r>
            <w:proofErr w:type="spellStart"/>
            <w:r w:rsidRPr="00905CFF">
              <w:rPr>
                <w:sz w:val="26"/>
                <w:lang w:val="en-US"/>
              </w:rPr>
              <w:t>chọn</w:t>
            </w:r>
            <w:proofErr w:type="spellEnd"/>
            <w:r w:rsidRPr="00905CFF">
              <w:rPr>
                <w:sz w:val="26"/>
                <w:lang w:val="en-US"/>
              </w:rPr>
              <w:t xml:space="preserve"> </w:t>
            </w:r>
            <w:proofErr w:type="spellStart"/>
            <w:r w:rsidRPr="00905CFF">
              <w:rPr>
                <w:sz w:val="26"/>
                <w:lang w:val="en-US"/>
              </w:rPr>
              <w:t>mục</w:t>
            </w:r>
            <w:proofErr w:type="spellEnd"/>
            <w:r w:rsidRPr="00905CFF">
              <w:rPr>
                <w:sz w:val="26"/>
                <w:lang w:val="en-US"/>
              </w:rPr>
              <w:t xml:space="preserve"> “</w:t>
            </w:r>
            <w:proofErr w:type="spellStart"/>
            <w:r w:rsidRPr="00905CFF">
              <w:rPr>
                <w:sz w:val="26"/>
                <w:lang w:val="en-US"/>
              </w:rPr>
              <w:t>Bác</w:t>
            </w:r>
            <w:proofErr w:type="spellEnd"/>
            <w:r w:rsidRPr="00905CFF">
              <w:rPr>
                <w:sz w:val="26"/>
                <w:lang w:val="en-US"/>
              </w:rPr>
              <w:t xml:space="preserve"> </w:t>
            </w:r>
            <w:proofErr w:type="spellStart"/>
            <w:r w:rsidRPr="00905CFF">
              <w:rPr>
                <w:sz w:val="26"/>
                <w:lang w:val="en-US"/>
              </w:rPr>
              <w:t>sĩ</w:t>
            </w:r>
            <w:proofErr w:type="spellEnd"/>
            <w:r w:rsidRPr="00905CFF">
              <w:rPr>
                <w:sz w:val="26"/>
                <w:lang w:val="en-US"/>
              </w:rPr>
              <w:t>”</w:t>
            </w:r>
          </w:p>
          <w:p w14:paraId="128F9DE2" w14:textId="786D652D" w:rsidR="00394A52" w:rsidRPr="00905CFF" w:rsidRDefault="00394A52" w:rsidP="00612AD6">
            <w:pPr>
              <w:pStyle w:val="TableParagraph"/>
              <w:rPr>
                <w:sz w:val="26"/>
                <w:lang w:val="en-US"/>
              </w:rPr>
            </w:pPr>
            <w:r w:rsidRPr="00905CFF">
              <w:rPr>
                <w:sz w:val="26"/>
                <w:lang w:val="en-US"/>
              </w:rPr>
              <w:t xml:space="preserve">2. </w:t>
            </w:r>
            <w:r w:rsidRPr="00905CFF">
              <w:rPr>
                <w:sz w:val="26"/>
                <w:lang w:val="vi-VN"/>
              </w:rPr>
              <w:t xml:space="preserve">Hệ thống hiển thị </w:t>
            </w:r>
            <w:proofErr w:type="spellStart"/>
            <w:r w:rsidRPr="00905CFF">
              <w:rPr>
                <w:sz w:val="26"/>
                <w:lang w:val="en-US"/>
              </w:rPr>
              <w:t>trang</w:t>
            </w:r>
            <w:proofErr w:type="spellEnd"/>
            <w:r w:rsidRPr="00905CFF">
              <w:rPr>
                <w:sz w:val="26"/>
                <w:lang w:val="en-US"/>
              </w:rPr>
              <w:t xml:space="preserve"> </w:t>
            </w:r>
            <w:proofErr w:type="spellStart"/>
            <w:r w:rsidRPr="00905CFF">
              <w:rPr>
                <w:sz w:val="26"/>
                <w:lang w:val="en-US"/>
              </w:rPr>
              <w:t>tìm</w:t>
            </w:r>
            <w:proofErr w:type="spellEnd"/>
            <w:r w:rsidRPr="00905CFF">
              <w:rPr>
                <w:sz w:val="26"/>
                <w:lang w:val="en-US"/>
              </w:rPr>
              <w:t xml:space="preserve"> </w:t>
            </w:r>
            <w:proofErr w:type="spellStart"/>
            <w:r w:rsidRPr="00905CFF">
              <w:rPr>
                <w:sz w:val="26"/>
                <w:lang w:val="en-US"/>
              </w:rPr>
              <w:t>kiếm</w:t>
            </w:r>
            <w:proofErr w:type="spellEnd"/>
            <w:r w:rsidRPr="00905CFF">
              <w:rPr>
                <w:sz w:val="26"/>
                <w:lang w:val="en-US"/>
              </w:rPr>
              <w:t xml:space="preserve"> </w:t>
            </w:r>
            <w:proofErr w:type="spellStart"/>
            <w:r w:rsidRPr="00905CFF">
              <w:rPr>
                <w:sz w:val="26"/>
                <w:lang w:val="en-US"/>
              </w:rPr>
              <w:t>bác</w:t>
            </w:r>
            <w:proofErr w:type="spellEnd"/>
            <w:r w:rsidRPr="00905CFF">
              <w:rPr>
                <w:sz w:val="26"/>
                <w:lang w:val="en-US"/>
              </w:rPr>
              <w:t xml:space="preserve"> </w:t>
            </w:r>
            <w:proofErr w:type="spellStart"/>
            <w:r w:rsidRPr="00905CFF">
              <w:rPr>
                <w:sz w:val="26"/>
                <w:lang w:val="en-US"/>
              </w:rPr>
              <w:t>sĩ</w:t>
            </w:r>
            <w:proofErr w:type="spellEnd"/>
            <w:r w:rsidRPr="00905CFF">
              <w:rPr>
                <w:sz w:val="26"/>
                <w:lang w:val="en-US"/>
              </w:rPr>
              <w:t xml:space="preserve"> </w:t>
            </w:r>
          </w:p>
          <w:p w14:paraId="2AA8A5D1" w14:textId="0CFE89AC" w:rsidR="00394A52" w:rsidRPr="00905CFF" w:rsidRDefault="00394A52" w:rsidP="00612AD6">
            <w:pPr>
              <w:pStyle w:val="TableParagraph"/>
              <w:tabs>
                <w:tab w:val="left" w:pos="299"/>
              </w:tabs>
              <w:rPr>
                <w:sz w:val="26"/>
                <w:lang w:val="en-US"/>
              </w:rPr>
            </w:pPr>
            <w:r w:rsidRPr="00905CFF">
              <w:rPr>
                <w:sz w:val="26"/>
                <w:lang w:val="en-US"/>
              </w:rPr>
              <w:t xml:space="preserve">3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chọn</w:t>
            </w:r>
            <w:proofErr w:type="spellEnd"/>
            <w:r w:rsidRPr="00905CFF">
              <w:rPr>
                <w:sz w:val="26"/>
                <w:lang w:val="en-US"/>
              </w:rPr>
              <w:t>/</w:t>
            </w:r>
            <w:proofErr w:type="spellStart"/>
            <w:r w:rsidRPr="00905CFF">
              <w:rPr>
                <w:sz w:val="26"/>
                <w:lang w:val="en-US"/>
              </w:rPr>
              <w:t>nhập</w:t>
            </w:r>
            <w:proofErr w:type="spellEnd"/>
            <w:r w:rsidRPr="00905CFF">
              <w:rPr>
                <w:sz w:val="26"/>
                <w:lang w:val="en-US"/>
              </w:rPr>
              <w:t xml:space="preserve"> </w:t>
            </w:r>
            <w:proofErr w:type="spellStart"/>
            <w:r w:rsidRPr="00905CFF">
              <w:rPr>
                <w:sz w:val="26"/>
                <w:lang w:val="en-US"/>
              </w:rPr>
              <w:t>các</w:t>
            </w:r>
            <w:proofErr w:type="spellEnd"/>
            <w:r w:rsidRPr="00905CFF">
              <w:rPr>
                <w:sz w:val="26"/>
                <w:lang w:val="en-US"/>
              </w:rPr>
              <w:t xml:space="preserve"> </w:t>
            </w:r>
            <w:proofErr w:type="spellStart"/>
            <w:r w:rsidRPr="00905CFF">
              <w:rPr>
                <w:sz w:val="26"/>
                <w:lang w:val="en-US"/>
              </w:rPr>
              <w:t>điều</w:t>
            </w:r>
            <w:proofErr w:type="spellEnd"/>
            <w:r w:rsidRPr="00905CFF">
              <w:rPr>
                <w:sz w:val="26"/>
                <w:lang w:val="en-US"/>
              </w:rPr>
              <w:t xml:space="preserve"> </w:t>
            </w:r>
            <w:proofErr w:type="spellStart"/>
            <w:r w:rsidRPr="00905CFF">
              <w:rPr>
                <w:sz w:val="26"/>
                <w:lang w:val="en-US"/>
              </w:rPr>
              <w:t>kiện</w:t>
            </w:r>
            <w:proofErr w:type="spellEnd"/>
            <w:r w:rsidRPr="00905CFF">
              <w:rPr>
                <w:sz w:val="26"/>
                <w:lang w:val="en-US"/>
              </w:rPr>
              <w:t xml:space="preserve"> </w:t>
            </w:r>
            <w:proofErr w:type="spellStart"/>
            <w:r w:rsidRPr="00905CFF">
              <w:rPr>
                <w:sz w:val="26"/>
                <w:lang w:val="en-US"/>
              </w:rPr>
              <w:t>tìm</w:t>
            </w:r>
            <w:proofErr w:type="spellEnd"/>
            <w:r w:rsidRPr="00905CFF">
              <w:rPr>
                <w:sz w:val="26"/>
                <w:lang w:val="en-US"/>
              </w:rPr>
              <w:t xml:space="preserve"> </w:t>
            </w:r>
            <w:proofErr w:type="spellStart"/>
            <w:r w:rsidRPr="00905CFF">
              <w:rPr>
                <w:sz w:val="26"/>
                <w:lang w:val="en-US"/>
              </w:rPr>
              <w:t>kiếm</w:t>
            </w:r>
            <w:proofErr w:type="spellEnd"/>
          </w:p>
          <w:p w14:paraId="4CAB4C99" w14:textId="77777777" w:rsidR="00394A52" w:rsidRPr="00905CFF" w:rsidRDefault="00394A52" w:rsidP="00612AD6">
            <w:pPr>
              <w:pStyle w:val="TableParagraph"/>
              <w:tabs>
                <w:tab w:val="left" w:pos="299"/>
              </w:tabs>
              <w:rPr>
                <w:sz w:val="26"/>
                <w:lang w:val="en-US"/>
              </w:rPr>
            </w:pPr>
            <w:r w:rsidRPr="00905CFF">
              <w:rPr>
                <w:sz w:val="26"/>
                <w:lang w:val="en-US"/>
              </w:rPr>
              <w:t xml:space="preserve">4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hiển</w:t>
            </w:r>
            <w:proofErr w:type="spellEnd"/>
            <w:r w:rsidRPr="00905CFF">
              <w:rPr>
                <w:sz w:val="26"/>
                <w:lang w:val="en-US"/>
              </w:rPr>
              <w:t xml:space="preserve"> </w:t>
            </w:r>
            <w:proofErr w:type="spellStart"/>
            <w:r w:rsidRPr="00905CFF">
              <w:rPr>
                <w:sz w:val="26"/>
                <w:lang w:val="en-US"/>
              </w:rPr>
              <w:t>thị</w:t>
            </w:r>
            <w:proofErr w:type="spellEnd"/>
            <w:r w:rsidRPr="00905CFF">
              <w:rPr>
                <w:sz w:val="26"/>
                <w:lang w:val="en-US"/>
              </w:rPr>
              <w:t xml:space="preserve"> </w:t>
            </w:r>
            <w:proofErr w:type="spellStart"/>
            <w:r w:rsidRPr="00905CFF">
              <w:rPr>
                <w:sz w:val="26"/>
                <w:lang w:val="en-US"/>
              </w:rPr>
              <w:t>danh</w:t>
            </w:r>
            <w:proofErr w:type="spellEnd"/>
            <w:r w:rsidRPr="00905CFF">
              <w:rPr>
                <w:sz w:val="26"/>
                <w:lang w:val="en-US"/>
              </w:rPr>
              <w:t xml:space="preserve"> </w:t>
            </w:r>
            <w:proofErr w:type="spellStart"/>
            <w:r w:rsidRPr="00905CFF">
              <w:rPr>
                <w:sz w:val="26"/>
                <w:lang w:val="en-US"/>
              </w:rPr>
              <w:t>sách</w:t>
            </w:r>
            <w:proofErr w:type="spellEnd"/>
            <w:r w:rsidRPr="00905CFF">
              <w:rPr>
                <w:sz w:val="26"/>
                <w:lang w:val="en-US"/>
              </w:rPr>
              <w:t xml:space="preserve"> </w:t>
            </w:r>
            <w:proofErr w:type="spellStart"/>
            <w:r w:rsidRPr="00905CFF">
              <w:rPr>
                <w:sz w:val="26"/>
                <w:lang w:val="en-US"/>
              </w:rPr>
              <w:t>bác</w:t>
            </w:r>
            <w:proofErr w:type="spellEnd"/>
            <w:r w:rsidRPr="00905CFF">
              <w:rPr>
                <w:sz w:val="26"/>
                <w:lang w:val="en-US"/>
              </w:rPr>
              <w:t xml:space="preserve"> </w:t>
            </w:r>
            <w:proofErr w:type="spellStart"/>
            <w:r w:rsidRPr="00905CFF">
              <w:rPr>
                <w:sz w:val="26"/>
                <w:lang w:val="en-US"/>
              </w:rPr>
              <w:t>sĩ</w:t>
            </w:r>
            <w:proofErr w:type="spellEnd"/>
            <w:r w:rsidRPr="00905CFF">
              <w:rPr>
                <w:sz w:val="26"/>
                <w:lang w:val="en-US"/>
              </w:rPr>
              <w:t xml:space="preserve"> </w:t>
            </w:r>
            <w:proofErr w:type="spellStart"/>
            <w:r w:rsidRPr="00905CFF">
              <w:rPr>
                <w:sz w:val="26"/>
                <w:lang w:val="en-US"/>
              </w:rPr>
              <w:t>phù</w:t>
            </w:r>
            <w:proofErr w:type="spellEnd"/>
            <w:r w:rsidRPr="00905CFF">
              <w:rPr>
                <w:sz w:val="26"/>
                <w:lang w:val="en-US"/>
              </w:rPr>
              <w:t xml:space="preserve"> </w:t>
            </w:r>
            <w:proofErr w:type="spellStart"/>
            <w:r w:rsidRPr="00905CFF">
              <w:rPr>
                <w:sz w:val="26"/>
                <w:lang w:val="en-US"/>
              </w:rPr>
              <w:t>hợp</w:t>
            </w:r>
            <w:proofErr w:type="spellEnd"/>
          </w:p>
          <w:p w14:paraId="14C58FFF" w14:textId="27D11324" w:rsidR="00394A52" w:rsidRPr="00905CFF" w:rsidRDefault="00394A52" w:rsidP="00612AD6">
            <w:pPr>
              <w:pStyle w:val="TableParagraph"/>
              <w:tabs>
                <w:tab w:val="left" w:pos="299"/>
              </w:tabs>
              <w:rPr>
                <w:sz w:val="26"/>
                <w:lang w:val="en-US"/>
              </w:rPr>
            </w:pPr>
            <w:r w:rsidRPr="00905CFF">
              <w:rPr>
                <w:sz w:val="26"/>
                <w:lang w:val="en-US"/>
              </w:rPr>
              <w:t xml:space="preserve">5.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ấn</w:t>
            </w:r>
            <w:proofErr w:type="spellEnd"/>
            <w:r w:rsidRPr="00905CFF">
              <w:rPr>
                <w:sz w:val="26"/>
                <w:lang w:val="en-US"/>
              </w:rPr>
              <w:t xml:space="preserve"> </w:t>
            </w:r>
            <w:proofErr w:type="spellStart"/>
            <w:r w:rsidRPr="00905CFF">
              <w:rPr>
                <w:sz w:val="26"/>
                <w:lang w:val="en-US"/>
              </w:rPr>
              <w:t>nút</w:t>
            </w:r>
            <w:proofErr w:type="spellEnd"/>
            <w:r w:rsidRPr="00905CFF">
              <w:rPr>
                <w:sz w:val="26"/>
                <w:lang w:val="en-US"/>
              </w:rPr>
              <w:t xml:space="preserve"> “</w:t>
            </w:r>
            <w:proofErr w:type="spellStart"/>
            <w:r w:rsidRPr="00905CFF">
              <w:rPr>
                <w:sz w:val="26"/>
                <w:lang w:val="en-US"/>
              </w:rPr>
              <w:t>Đánh</w:t>
            </w:r>
            <w:proofErr w:type="spellEnd"/>
            <w:r w:rsidRPr="00905CFF">
              <w:rPr>
                <w:sz w:val="26"/>
                <w:lang w:val="en-US"/>
              </w:rPr>
              <w:t xml:space="preserve"> </w:t>
            </w:r>
            <w:proofErr w:type="spellStart"/>
            <w:r w:rsidRPr="00905CFF">
              <w:rPr>
                <w:sz w:val="26"/>
                <w:lang w:val="en-US"/>
              </w:rPr>
              <w:t>giá</w:t>
            </w:r>
            <w:proofErr w:type="spellEnd"/>
            <w:r w:rsidRPr="00905CFF">
              <w:rPr>
                <w:sz w:val="26"/>
                <w:lang w:val="en-US"/>
              </w:rPr>
              <w:t xml:space="preserve">” </w:t>
            </w:r>
          </w:p>
          <w:p w14:paraId="56F216FD" w14:textId="77777777" w:rsidR="00394A52" w:rsidRPr="00905CFF" w:rsidRDefault="00394A52" w:rsidP="00612AD6">
            <w:pPr>
              <w:pStyle w:val="TableParagraph"/>
              <w:tabs>
                <w:tab w:val="left" w:pos="299"/>
              </w:tabs>
              <w:rPr>
                <w:sz w:val="26"/>
                <w:lang w:val="en-US"/>
              </w:rPr>
            </w:pPr>
            <w:r w:rsidRPr="00905CFF">
              <w:rPr>
                <w:sz w:val="26"/>
                <w:lang w:val="en-US"/>
              </w:rPr>
              <w:t xml:space="preserve">6.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hiển</w:t>
            </w:r>
            <w:proofErr w:type="spellEnd"/>
            <w:r w:rsidRPr="00905CFF">
              <w:rPr>
                <w:sz w:val="26"/>
                <w:lang w:val="en-US"/>
              </w:rPr>
              <w:t xml:space="preserve"> </w:t>
            </w:r>
            <w:proofErr w:type="spellStart"/>
            <w:r w:rsidRPr="00905CFF">
              <w:rPr>
                <w:sz w:val="26"/>
                <w:lang w:val="en-US"/>
              </w:rPr>
              <w:t>thị</w:t>
            </w:r>
            <w:proofErr w:type="spellEnd"/>
            <w:r w:rsidRPr="00905CFF">
              <w:rPr>
                <w:sz w:val="26"/>
                <w:lang w:val="en-US"/>
              </w:rPr>
              <w:t xml:space="preserve"> </w:t>
            </w:r>
            <w:proofErr w:type="spellStart"/>
            <w:r w:rsidR="008A0D51" w:rsidRPr="00905CFF">
              <w:rPr>
                <w:sz w:val="26"/>
                <w:lang w:val="en-US"/>
              </w:rPr>
              <w:t>màn</w:t>
            </w:r>
            <w:proofErr w:type="spellEnd"/>
            <w:r w:rsidR="008A0D51" w:rsidRPr="00905CFF">
              <w:rPr>
                <w:sz w:val="26"/>
                <w:lang w:val="en-US"/>
              </w:rPr>
              <w:t xml:space="preserve"> </w:t>
            </w:r>
            <w:proofErr w:type="spellStart"/>
            <w:r w:rsidR="008A0D51" w:rsidRPr="00905CFF">
              <w:rPr>
                <w:sz w:val="26"/>
                <w:lang w:val="en-US"/>
              </w:rPr>
              <w:t>hình</w:t>
            </w:r>
            <w:proofErr w:type="spellEnd"/>
            <w:r w:rsidR="008A0D51" w:rsidRPr="00905CFF">
              <w:rPr>
                <w:sz w:val="26"/>
                <w:lang w:val="en-US"/>
              </w:rPr>
              <w:t xml:space="preserve"> </w:t>
            </w:r>
            <w:proofErr w:type="spellStart"/>
            <w:r w:rsidR="008A0D51" w:rsidRPr="00905CFF">
              <w:rPr>
                <w:sz w:val="26"/>
                <w:lang w:val="en-US"/>
              </w:rPr>
              <w:t>đánh</w:t>
            </w:r>
            <w:proofErr w:type="spellEnd"/>
            <w:r w:rsidR="008A0D51" w:rsidRPr="00905CFF">
              <w:rPr>
                <w:sz w:val="26"/>
                <w:lang w:val="en-US"/>
              </w:rPr>
              <w:t xml:space="preserve"> </w:t>
            </w:r>
            <w:proofErr w:type="spellStart"/>
            <w:r w:rsidR="008A0D51" w:rsidRPr="00905CFF">
              <w:rPr>
                <w:sz w:val="26"/>
                <w:lang w:val="en-US"/>
              </w:rPr>
              <w:t>giá</w:t>
            </w:r>
            <w:proofErr w:type="spellEnd"/>
            <w:r w:rsidR="008A0D51" w:rsidRPr="00905CFF">
              <w:rPr>
                <w:sz w:val="26"/>
                <w:lang w:val="en-US"/>
              </w:rPr>
              <w:t xml:space="preserve"> </w:t>
            </w:r>
            <w:proofErr w:type="spellStart"/>
            <w:r w:rsidR="008A0D51" w:rsidRPr="00905CFF">
              <w:rPr>
                <w:sz w:val="26"/>
                <w:lang w:val="en-US"/>
              </w:rPr>
              <w:t>bác</w:t>
            </w:r>
            <w:proofErr w:type="spellEnd"/>
            <w:r w:rsidR="008A0D51" w:rsidRPr="00905CFF">
              <w:rPr>
                <w:sz w:val="26"/>
                <w:lang w:val="en-US"/>
              </w:rPr>
              <w:t xml:space="preserve"> </w:t>
            </w:r>
            <w:proofErr w:type="spellStart"/>
            <w:r w:rsidR="008A0D51" w:rsidRPr="00905CFF">
              <w:rPr>
                <w:sz w:val="26"/>
                <w:lang w:val="en-US"/>
              </w:rPr>
              <w:t>sĩ</w:t>
            </w:r>
            <w:proofErr w:type="spellEnd"/>
          </w:p>
          <w:p w14:paraId="592352DE" w14:textId="100A37EC" w:rsidR="008A0D51" w:rsidRPr="00905CFF" w:rsidRDefault="008A0D51" w:rsidP="00612AD6">
            <w:pPr>
              <w:pStyle w:val="TableParagraph"/>
              <w:tabs>
                <w:tab w:val="left" w:pos="299"/>
              </w:tabs>
              <w:rPr>
                <w:sz w:val="26"/>
                <w:lang w:val="en-US"/>
              </w:rPr>
            </w:pPr>
            <w:r w:rsidRPr="00905CFF">
              <w:rPr>
                <w:sz w:val="26"/>
                <w:lang w:val="en-US"/>
              </w:rPr>
              <w:t xml:space="preserve">7.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w:t>
            </w:r>
            <w:proofErr w:type="spellStart"/>
            <w:r w:rsidRPr="00905CFF">
              <w:rPr>
                <w:sz w:val="26"/>
                <w:lang w:val="en-US"/>
              </w:rPr>
              <w:t>các</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đánh</w:t>
            </w:r>
            <w:proofErr w:type="spellEnd"/>
            <w:r w:rsidRPr="00905CFF">
              <w:rPr>
                <w:sz w:val="26"/>
                <w:lang w:val="en-US"/>
              </w:rPr>
              <w:t xml:space="preserve"> </w:t>
            </w:r>
            <w:proofErr w:type="spellStart"/>
            <w:r w:rsidRPr="00905CFF">
              <w:rPr>
                <w:sz w:val="26"/>
                <w:lang w:val="en-US"/>
              </w:rPr>
              <w:t>giá</w:t>
            </w:r>
            <w:proofErr w:type="spellEnd"/>
            <w:r w:rsidRPr="00905CFF">
              <w:rPr>
                <w:sz w:val="26"/>
                <w:lang w:val="en-US"/>
              </w:rPr>
              <w:t xml:space="preserve">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mức</w:t>
            </w:r>
            <w:proofErr w:type="spellEnd"/>
            <w:r w:rsidRPr="00905CFF">
              <w:rPr>
                <w:sz w:val="26"/>
                <w:lang w:val="en-US"/>
              </w:rPr>
              <w:t xml:space="preserve"> </w:t>
            </w:r>
            <w:proofErr w:type="spellStart"/>
            <w:r w:rsidRPr="00905CFF">
              <w:rPr>
                <w:sz w:val="26"/>
                <w:lang w:val="en-US"/>
              </w:rPr>
              <w:t>độ</w:t>
            </w:r>
            <w:proofErr w:type="spellEnd"/>
            <w:r w:rsidRPr="00905CFF">
              <w:rPr>
                <w:sz w:val="26"/>
                <w:lang w:val="en-US"/>
              </w:rPr>
              <w:t xml:space="preserve"> </w:t>
            </w:r>
            <w:proofErr w:type="spellStart"/>
            <w:r w:rsidRPr="00905CFF">
              <w:rPr>
                <w:sz w:val="26"/>
                <w:lang w:val="en-US"/>
              </w:rPr>
              <w:t>đánh</w:t>
            </w:r>
            <w:proofErr w:type="spellEnd"/>
            <w:r w:rsidRPr="00905CFF">
              <w:rPr>
                <w:sz w:val="26"/>
                <w:lang w:val="en-US"/>
              </w:rPr>
              <w:t xml:space="preserve"> </w:t>
            </w:r>
            <w:proofErr w:type="spellStart"/>
            <w:r w:rsidRPr="00905CFF">
              <w:rPr>
                <w:sz w:val="26"/>
                <w:lang w:val="en-US"/>
              </w:rPr>
              <w:t>giá</w:t>
            </w:r>
            <w:proofErr w:type="spellEnd"/>
            <w:r w:rsidRPr="00905CFF">
              <w:rPr>
                <w:sz w:val="26"/>
                <w:lang w:val="en-US"/>
              </w:rPr>
              <w:t xml:space="preserve"> </w:t>
            </w:r>
            <w:proofErr w:type="spellStart"/>
            <w:r w:rsidRPr="00905CFF">
              <w:rPr>
                <w:sz w:val="26"/>
                <w:lang w:val="en-US"/>
              </w:rPr>
              <w:t>rồi</w:t>
            </w:r>
            <w:proofErr w:type="spellEnd"/>
            <w:r w:rsidRPr="00905CFF">
              <w:rPr>
                <w:sz w:val="26"/>
                <w:lang w:val="en-US"/>
              </w:rPr>
              <w:t xml:space="preserve"> </w:t>
            </w:r>
            <w:proofErr w:type="spellStart"/>
            <w:r w:rsidRPr="00905CFF">
              <w:rPr>
                <w:sz w:val="26"/>
                <w:lang w:val="en-US"/>
              </w:rPr>
              <w:t>ấn</w:t>
            </w:r>
            <w:proofErr w:type="spellEnd"/>
            <w:r w:rsidRPr="00905CFF">
              <w:rPr>
                <w:sz w:val="26"/>
                <w:lang w:val="en-US"/>
              </w:rPr>
              <w:t xml:space="preserve"> “</w:t>
            </w:r>
            <w:proofErr w:type="spellStart"/>
            <w:r w:rsidRPr="00905CFF">
              <w:rPr>
                <w:sz w:val="26"/>
                <w:lang w:val="en-US"/>
              </w:rPr>
              <w:t>Gửi</w:t>
            </w:r>
            <w:proofErr w:type="spellEnd"/>
            <w:r w:rsidRPr="00905CFF">
              <w:rPr>
                <w:sz w:val="26"/>
                <w:lang w:val="en-US"/>
              </w:rPr>
              <w:t>”</w:t>
            </w:r>
          </w:p>
          <w:p w14:paraId="22EE1E0A" w14:textId="16BCFFF6" w:rsidR="008A0D51" w:rsidRPr="00905CFF" w:rsidRDefault="008A0D51" w:rsidP="00612AD6">
            <w:pPr>
              <w:pStyle w:val="TableParagraph"/>
              <w:tabs>
                <w:tab w:val="left" w:pos="299"/>
              </w:tabs>
              <w:rPr>
                <w:sz w:val="26"/>
                <w:lang w:val="en-US"/>
              </w:rPr>
            </w:pPr>
            <w:r w:rsidRPr="00905CFF">
              <w:rPr>
                <w:sz w:val="26"/>
                <w:lang w:val="en-US"/>
              </w:rPr>
              <w:t xml:space="preserve">8.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lưu</w:t>
            </w:r>
            <w:proofErr w:type="spellEnd"/>
            <w:r w:rsidRPr="00905CFF">
              <w:rPr>
                <w:sz w:val="26"/>
                <w:lang w:val="en-US"/>
              </w:rPr>
              <w:t xml:space="preserve"> </w:t>
            </w:r>
            <w:proofErr w:type="spellStart"/>
            <w:r w:rsidRPr="00905CFF">
              <w:rPr>
                <w:sz w:val="26"/>
                <w:lang w:val="en-US"/>
              </w:rPr>
              <w:t>dữ</w:t>
            </w:r>
            <w:proofErr w:type="spellEnd"/>
            <w:r w:rsidRPr="00905CFF">
              <w:rPr>
                <w:sz w:val="26"/>
                <w:lang w:val="en-US"/>
              </w:rPr>
              <w:t xml:space="preserve"> </w:t>
            </w:r>
            <w:proofErr w:type="spellStart"/>
            <w:r w:rsidRPr="00905CFF">
              <w:rPr>
                <w:sz w:val="26"/>
                <w:lang w:val="en-US"/>
              </w:rPr>
              <w:t>liệu</w:t>
            </w:r>
            <w:proofErr w:type="spellEnd"/>
            <w:r w:rsidRPr="00905CFF">
              <w:rPr>
                <w:sz w:val="26"/>
                <w:lang w:val="en-US"/>
              </w:rPr>
              <w:t xml:space="preserve">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w:t>
            </w:r>
            <w:proofErr w:type="spellStart"/>
            <w:r w:rsidRPr="00905CFF">
              <w:rPr>
                <w:sz w:val="26"/>
                <w:lang w:val="en-US"/>
              </w:rPr>
              <w:t>báo</w:t>
            </w:r>
            <w:proofErr w:type="spellEnd"/>
            <w:r w:rsidRPr="00905CFF">
              <w:rPr>
                <w:sz w:val="26"/>
                <w:lang w:val="en-US"/>
              </w:rPr>
              <w:t xml:space="preserve"> </w:t>
            </w:r>
            <w:proofErr w:type="spellStart"/>
            <w:r w:rsidRPr="00905CFF">
              <w:rPr>
                <w:sz w:val="26"/>
                <w:lang w:val="en-US"/>
              </w:rPr>
              <w:t>thành</w:t>
            </w:r>
            <w:proofErr w:type="spellEnd"/>
            <w:r w:rsidRPr="00905CFF">
              <w:rPr>
                <w:sz w:val="26"/>
                <w:lang w:val="en-US"/>
              </w:rPr>
              <w:t xml:space="preserve"> </w:t>
            </w:r>
            <w:proofErr w:type="spellStart"/>
            <w:r w:rsidRPr="00905CFF">
              <w:rPr>
                <w:sz w:val="26"/>
                <w:lang w:val="en-US"/>
              </w:rPr>
              <w:t>công</w:t>
            </w:r>
            <w:proofErr w:type="spellEnd"/>
          </w:p>
        </w:tc>
      </w:tr>
      <w:tr w:rsidR="00394A52" w:rsidRPr="00905CFF" w14:paraId="30EEF7DE" w14:textId="77777777" w:rsidTr="00612AD6">
        <w:trPr>
          <w:trHeight w:val="679"/>
        </w:trPr>
        <w:tc>
          <w:tcPr>
            <w:tcW w:w="2304" w:type="dxa"/>
          </w:tcPr>
          <w:p w14:paraId="2AEEDEE8" w14:textId="77777777" w:rsidR="00394A52" w:rsidRPr="00905CFF" w:rsidRDefault="00394A52" w:rsidP="00612AD6">
            <w:pPr>
              <w:pStyle w:val="TableParagraph"/>
              <w:spacing w:line="360" w:lineRule="auto"/>
              <w:rPr>
                <w:sz w:val="26"/>
              </w:rPr>
            </w:pPr>
            <w:r w:rsidRPr="00905CFF">
              <w:rPr>
                <w:sz w:val="26"/>
                <w:lang w:val="en-US"/>
              </w:rPr>
              <w:t xml:space="preserve"> </w:t>
            </w:r>
            <w:r w:rsidRPr="00905CFF">
              <w:rPr>
                <w:sz w:val="26"/>
              </w:rPr>
              <w:t>Ngoại</w:t>
            </w:r>
            <w:r w:rsidRPr="00905CFF">
              <w:rPr>
                <w:spacing w:val="-8"/>
                <w:sz w:val="26"/>
              </w:rPr>
              <w:t xml:space="preserve"> </w:t>
            </w:r>
            <w:r w:rsidRPr="00905CFF">
              <w:rPr>
                <w:spacing w:val="-5"/>
                <w:sz w:val="26"/>
              </w:rPr>
              <w:t>lệ</w:t>
            </w:r>
          </w:p>
        </w:tc>
        <w:tc>
          <w:tcPr>
            <w:tcW w:w="6892" w:type="dxa"/>
          </w:tcPr>
          <w:p w14:paraId="28EA3EE1" w14:textId="77777777" w:rsidR="00394A52" w:rsidRPr="00905CFF" w:rsidRDefault="00394A52" w:rsidP="00612AD6">
            <w:pPr>
              <w:rPr>
                <w:rFonts w:ascii="Times New Roman" w:hAnsi="Times New Roman" w:cs="Times New Roman"/>
                <w:sz w:val="26"/>
                <w:szCs w:val="26"/>
                <w:lang w:val="en-US"/>
              </w:rPr>
            </w:pPr>
            <w:r w:rsidRPr="00905CFF">
              <w:rPr>
                <w:rFonts w:ascii="Times New Roman" w:hAnsi="Times New Roman" w:cs="Times New Roman"/>
                <w:lang w:val="en-US"/>
              </w:rPr>
              <w:t xml:space="preserve"> </w:t>
            </w:r>
          </w:p>
          <w:p w14:paraId="3D7AF3FD" w14:textId="77777777" w:rsidR="00394A52" w:rsidRPr="00905CFF" w:rsidRDefault="00394A52" w:rsidP="00612AD6">
            <w:pPr>
              <w:rPr>
                <w:rFonts w:ascii="Times New Roman" w:hAnsi="Times New Roman" w:cs="Times New Roman"/>
                <w:sz w:val="26"/>
                <w:szCs w:val="26"/>
                <w:lang w:val="en-US"/>
              </w:rPr>
            </w:pPr>
          </w:p>
        </w:tc>
      </w:tr>
    </w:tbl>
    <w:p w14:paraId="24436246" w14:textId="77777777" w:rsidR="00394A52" w:rsidRPr="00905CFF" w:rsidRDefault="00394A52" w:rsidP="00394A52">
      <w:pPr>
        <w:spacing w:before="60" w:after="60" w:line="360" w:lineRule="auto"/>
        <w:jc w:val="both"/>
        <w:rPr>
          <w:rFonts w:ascii="Times New Roman" w:eastAsia="Times New Roman" w:hAnsi="Times New Roman" w:cs="Times New Roman"/>
          <w:sz w:val="26"/>
          <w:szCs w:val="26"/>
          <w:lang w:val="en-US"/>
        </w:rPr>
      </w:pPr>
    </w:p>
    <w:p w14:paraId="13E56360" w14:textId="4B653BEF" w:rsidR="008A0D51" w:rsidRPr="00905CFF" w:rsidRDefault="001642AA" w:rsidP="008A0D51">
      <w:pPr>
        <w:pStyle w:val="Heading3"/>
        <w:spacing w:before="60" w:after="60" w:line="360" w:lineRule="auto"/>
        <w:rPr>
          <w:lang w:val="en-US"/>
        </w:rPr>
      </w:pPr>
      <w:bookmarkStart w:id="138" w:name="_Toc186463507"/>
      <w:r w:rsidRPr="00905CFF">
        <w:rPr>
          <w:lang w:val="en-US"/>
        </w:rPr>
        <w:t>3</w:t>
      </w:r>
      <w:r w:rsidR="008A0D51" w:rsidRPr="00905CFF">
        <w:rPr>
          <w:lang w:val="en-US"/>
        </w:rPr>
        <w:t>.4</w:t>
      </w:r>
      <w:r w:rsidR="008A0D51" w:rsidRPr="00905CFF">
        <w:t>.</w:t>
      </w:r>
      <w:r w:rsidR="008A0D51" w:rsidRPr="00905CFF">
        <w:rPr>
          <w:lang w:val="en-US"/>
        </w:rPr>
        <w:t xml:space="preserve">3 </w:t>
      </w:r>
      <w:proofErr w:type="spellStart"/>
      <w:r w:rsidR="008A0D51" w:rsidRPr="00905CFF">
        <w:rPr>
          <w:lang w:val="en-US"/>
        </w:rPr>
        <w:t>Kịch</w:t>
      </w:r>
      <w:proofErr w:type="spellEnd"/>
      <w:r w:rsidR="008A0D51" w:rsidRPr="00905CFF">
        <w:rPr>
          <w:lang w:val="en-US"/>
        </w:rPr>
        <w:t xml:space="preserve"> </w:t>
      </w:r>
      <w:proofErr w:type="spellStart"/>
      <w:r w:rsidR="008A0D51" w:rsidRPr="00905CFF">
        <w:rPr>
          <w:lang w:val="en-US"/>
        </w:rPr>
        <w:t>bản</w:t>
      </w:r>
      <w:proofErr w:type="spellEnd"/>
      <w:r w:rsidR="008A0D51" w:rsidRPr="00905CFF">
        <w:rPr>
          <w:lang w:val="en-US"/>
        </w:rPr>
        <w:t xml:space="preserve"> </w:t>
      </w:r>
      <w:proofErr w:type="spellStart"/>
      <w:r w:rsidR="008A0D51" w:rsidRPr="00905CFF">
        <w:rPr>
          <w:lang w:val="en-US"/>
        </w:rPr>
        <w:t>cho</w:t>
      </w:r>
      <w:proofErr w:type="spellEnd"/>
      <w:r w:rsidR="008A0D51" w:rsidRPr="00905CFF">
        <w:rPr>
          <w:lang w:val="en-US"/>
        </w:rPr>
        <w:t xml:space="preserve"> </w:t>
      </w:r>
      <w:proofErr w:type="spellStart"/>
      <w:r w:rsidR="008A0D51" w:rsidRPr="00905CFF">
        <w:rPr>
          <w:lang w:val="en-US"/>
        </w:rPr>
        <w:t>các</w:t>
      </w:r>
      <w:proofErr w:type="spellEnd"/>
      <w:r w:rsidR="008A0D51" w:rsidRPr="00905CFF">
        <w:rPr>
          <w:lang w:val="en-US"/>
        </w:rPr>
        <w:t xml:space="preserve"> </w:t>
      </w:r>
      <w:proofErr w:type="spellStart"/>
      <w:r w:rsidR="008A0D51" w:rsidRPr="00905CFF">
        <w:rPr>
          <w:lang w:val="en-US"/>
        </w:rPr>
        <w:t>chức</w:t>
      </w:r>
      <w:proofErr w:type="spellEnd"/>
      <w:r w:rsidR="008A0D51" w:rsidRPr="00905CFF">
        <w:rPr>
          <w:lang w:val="en-US"/>
        </w:rPr>
        <w:t xml:space="preserve"> </w:t>
      </w:r>
      <w:proofErr w:type="spellStart"/>
      <w:r w:rsidR="008A0D51" w:rsidRPr="00905CFF">
        <w:rPr>
          <w:lang w:val="en-US"/>
        </w:rPr>
        <w:t>năng</w:t>
      </w:r>
      <w:proofErr w:type="spellEnd"/>
      <w:r w:rsidR="008A0D51" w:rsidRPr="00905CFF">
        <w:rPr>
          <w:lang w:val="en-US"/>
        </w:rPr>
        <w:t xml:space="preserve"> </w:t>
      </w:r>
      <w:proofErr w:type="spellStart"/>
      <w:r w:rsidR="008A0D51" w:rsidRPr="00905CFF">
        <w:rPr>
          <w:lang w:val="en-US"/>
        </w:rPr>
        <w:t>của</w:t>
      </w:r>
      <w:proofErr w:type="spellEnd"/>
      <w:r w:rsidR="008A0D51" w:rsidRPr="00905CFF">
        <w:rPr>
          <w:lang w:val="en-US"/>
        </w:rPr>
        <w:t xml:space="preserve"> </w:t>
      </w:r>
      <w:proofErr w:type="spellStart"/>
      <w:r w:rsidR="008A0D51" w:rsidRPr="00905CFF">
        <w:rPr>
          <w:lang w:val="en-US"/>
        </w:rPr>
        <w:t>bác</w:t>
      </w:r>
      <w:proofErr w:type="spellEnd"/>
      <w:r w:rsidR="008A0D51" w:rsidRPr="00905CFF">
        <w:rPr>
          <w:lang w:val="en-US"/>
        </w:rPr>
        <w:t xml:space="preserve"> </w:t>
      </w:r>
      <w:proofErr w:type="spellStart"/>
      <w:r w:rsidR="008A0D51" w:rsidRPr="00905CFF">
        <w:rPr>
          <w:lang w:val="en-US"/>
        </w:rPr>
        <w:t>sĩ</w:t>
      </w:r>
      <w:bookmarkEnd w:id="138"/>
      <w:proofErr w:type="spellEnd"/>
    </w:p>
    <w:p w14:paraId="61E0599A" w14:textId="0B695E32" w:rsidR="00394A52" w:rsidRPr="00905CFF" w:rsidRDefault="008A0D51" w:rsidP="00751C85">
      <w:pPr>
        <w:pStyle w:val="ListParagraph"/>
        <w:numPr>
          <w:ilvl w:val="0"/>
          <w:numId w:val="178"/>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Quản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lịch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khám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sĩ</w:t>
      </w:r>
      <w:proofErr w:type="spellEnd"/>
      <w:r w:rsidRPr="00905CFF">
        <w:rPr>
          <w:rFonts w:eastAsia="Times New Roman" w:cs="Times New Roman"/>
          <w:b w:val="0"/>
          <w:bCs/>
          <w:i w:val="0"/>
          <w:iCs/>
          <w:szCs w:val="26"/>
          <w:lang w:val="en-US"/>
        </w:rPr>
        <w:t>):</w:t>
      </w:r>
    </w:p>
    <w:p w14:paraId="2A41A350" w14:textId="6F9F2233" w:rsidR="008A0D51" w:rsidRPr="00905CFF" w:rsidRDefault="008A0D51" w:rsidP="008A0D51">
      <w:pPr>
        <w:pStyle w:val="Heading8"/>
        <w:rPr>
          <w:rFonts w:eastAsia="Times New Roman" w:cs="Times New Roman"/>
          <w:lang w:val="en-US"/>
        </w:rPr>
      </w:pPr>
      <w:bookmarkStart w:id="139" w:name="_Toc186464396"/>
      <w:proofErr w:type="spellStart"/>
      <w:r w:rsidRPr="00905CFF">
        <w:rPr>
          <w:rFonts w:eastAsia="Times New Roman" w:cs="Times New Roman"/>
          <w:lang w:val="en-US"/>
        </w:rPr>
        <w:t>Bảng</w:t>
      </w:r>
      <w:proofErr w:type="spellEnd"/>
      <w:r w:rsidRPr="00905CFF">
        <w:rPr>
          <w:rFonts w:eastAsia="Times New Roman" w:cs="Times New Roman"/>
        </w:rPr>
        <w:t xml:space="preserve"> </w:t>
      </w:r>
      <w:r w:rsidR="001642AA" w:rsidRPr="00905CFF">
        <w:rPr>
          <w:rFonts w:eastAsia="Times New Roman" w:cs="Times New Roman"/>
          <w:lang w:val="en-US"/>
        </w:rPr>
        <w:t>3</w:t>
      </w:r>
      <w:r w:rsidRPr="00905CFF">
        <w:rPr>
          <w:rFonts w:eastAsia="Times New Roman" w:cs="Times New Roman"/>
        </w:rPr>
        <w:t>.</w:t>
      </w:r>
      <w:r w:rsidR="00CE4CB5" w:rsidRPr="00905CFF">
        <w:rPr>
          <w:rFonts w:eastAsia="Times New Roman" w:cs="Times New Roman"/>
          <w:lang w:val="en-US"/>
        </w:rPr>
        <w:t>12</w:t>
      </w:r>
      <w:r w:rsidRPr="00905CFF">
        <w:rPr>
          <w:rFonts w:eastAsia="Times New Roman" w:cs="Times New Roman"/>
        </w:rPr>
        <w:t xml:space="preserve"> </w:t>
      </w:r>
      <w:proofErr w:type="spellStart"/>
      <w:r w:rsidRPr="00905CFF">
        <w:rPr>
          <w:rFonts w:eastAsia="Times New Roman" w:cs="Times New Roman"/>
          <w:lang w:val="en-US"/>
        </w:rPr>
        <w:t>Kịch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bản</w:t>
      </w:r>
      <w:proofErr w:type="spellEnd"/>
      <w:r w:rsidRPr="00905CFF">
        <w:rPr>
          <w:rFonts w:eastAsia="Times New Roman" w:cs="Times New Roman"/>
          <w:lang w:val="en-US"/>
        </w:rPr>
        <w:t xml:space="preserve"> use case </w:t>
      </w:r>
      <w:r w:rsidRPr="00905CFF">
        <w:rPr>
          <w:rFonts w:cs="Times New Roman"/>
          <w:szCs w:val="26"/>
          <w:lang w:val="en-US"/>
        </w:rPr>
        <w:t xml:space="preserve">Quản </w:t>
      </w:r>
      <w:proofErr w:type="spellStart"/>
      <w:r w:rsidRPr="00905CFF">
        <w:rPr>
          <w:rFonts w:cs="Times New Roman"/>
          <w:szCs w:val="26"/>
          <w:lang w:val="en-US"/>
        </w:rPr>
        <w:t>lý</w:t>
      </w:r>
      <w:proofErr w:type="spellEnd"/>
      <w:r w:rsidRPr="00905CFF">
        <w:rPr>
          <w:rFonts w:cs="Times New Roman"/>
          <w:szCs w:val="26"/>
          <w:lang w:val="en-US"/>
        </w:rPr>
        <w:t xml:space="preserve"> </w:t>
      </w:r>
      <w:proofErr w:type="spellStart"/>
      <w:r w:rsidRPr="00905CFF">
        <w:rPr>
          <w:rFonts w:cs="Times New Roman"/>
          <w:szCs w:val="26"/>
          <w:lang w:val="en-US"/>
        </w:rPr>
        <w:t>lịch</w:t>
      </w:r>
      <w:proofErr w:type="spellEnd"/>
      <w:r w:rsidRPr="00905CFF">
        <w:rPr>
          <w:rFonts w:cs="Times New Roman"/>
          <w:szCs w:val="26"/>
          <w:lang w:val="en-US"/>
        </w:rPr>
        <w:t xml:space="preserve"> </w:t>
      </w:r>
      <w:proofErr w:type="spellStart"/>
      <w:r w:rsidRPr="00905CFF">
        <w:rPr>
          <w:rFonts w:cs="Times New Roman"/>
          <w:szCs w:val="26"/>
          <w:lang w:val="en-US"/>
        </w:rPr>
        <w:t>khám</w:t>
      </w:r>
      <w:proofErr w:type="spellEnd"/>
      <w:r w:rsidR="00A66963" w:rsidRPr="00905CFF">
        <w:rPr>
          <w:rFonts w:cs="Times New Roman"/>
          <w:szCs w:val="26"/>
          <w:lang w:val="en-US"/>
        </w:rPr>
        <w:t xml:space="preserve"> (</w:t>
      </w:r>
      <w:proofErr w:type="spellStart"/>
      <w:r w:rsidR="00A66963" w:rsidRPr="00905CFF">
        <w:rPr>
          <w:rFonts w:cs="Times New Roman"/>
          <w:szCs w:val="26"/>
          <w:lang w:val="en-US"/>
        </w:rPr>
        <w:t>Bác</w:t>
      </w:r>
      <w:proofErr w:type="spellEnd"/>
      <w:r w:rsidR="00A66963" w:rsidRPr="00905CFF">
        <w:rPr>
          <w:rFonts w:cs="Times New Roman"/>
          <w:szCs w:val="26"/>
          <w:lang w:val="en-US"/>
        </w:rPr>
        <w:t xml:space="preserve"> </w:t>
      </w:r>
      <w:proofErr w:type="spellStart"/>
      <w:r w:rsidR="00A66963" w:rsidRPr="00905CFF">
        <w:rPr>
          <w:rFonts w:cs="Times New Roman"/>
          <w:szCs w:val="26"/>
          <w:lang w:val="en-US"/>
        </w:rPr>
        <w:t>sĩ</w:t>
      </w:r>
      <w:proofErr w:type="spellEnd"/>
      <w:r w:rsidR="00A66963" w:rsidRPr="00905CFF">
        <w:rPr>
          <w:rFonts w:cs="Times New Roman"/>
          <w:szCs w:val="26"/>
          <w:lang w:val="en-US"/>
        </w:rPr>
        <w:t>)</w:t>
      </w:r>
      <w:bookmarkEnd w:id="139"/>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8A0D51" w:rsidRPr="00905CFF" w14:paraId="504628B8" w14:textId="77777777" w:rsidTr="00612AD6">
        <w:trPr>
          <w:trHeight w:val="477"/>
        </w:trPr>
        <w:tc>
          <w:tcPr>
            <w:tcW w:w="2304" w:type="dxa"/>
          </w:tcPr>
          <w:p w14:paraId="3322F7A6" w14:textId="77777777" w:rsidR="008A0D51" w:rsidRPr="00905CFF" w:rsidRDefault="008A0D51" w:rsidP="00612AD6">
            <w:pPr>
              <w:pStyle w:val="TableParagraph"/>
              <w:rPr>
                <w:sz w:val="26"/>
              </w:rPr>
            </w:pPr>
            <w:r w:rsidRPr="00905CFF">
              <w:rPr>
                <w:sz w:val="26"/>
              </w:rPr>
              <w:t>Tên</w:t>
            </w:r>
            <w:r w:rsidRPr="00905CFF">
              <w:rPr>
                <w:spacing w:val="-6"/>
                <w:sz w:val="26"/>
              </w:rPr>
              <w:t xml:space="preserve"> </w:t>
            </w:r>
            <w:r w:rsidRPr="00905CFF">
              <w:rPr>
                <w:sz w:val="26"/>
              </w:rPr>
              <w:t>Use</w:t>
            </w:r>
            <w:r w:rsidRPr="00905CFF">
              <w:rPr>
                <w:spacing w:val="-5"/>
                <w:sz w:val="26"/>
              </w:rPr>
              <w:t xml:space="preserve"> </w:t>
            </w:r>
            <w:r w:rsidRPr="00905CFF">
              <w:rPr>
                <w:spacing w:val="-4"/>
                <w:sz w:val="26"/>
              </w:rPr>
              <w:t>Case</w:t>
            </w:r>
          </w:p>
        </w:tc>
        <w:tc>
          <w:tcPr>
            <w:tcW w:w="6892" w:type="dxa"/>
          </w:tcPr>
          <w:p w14:paraId="5F836EFF" w14:textId="4D31AF13" w:rsidR="008A0D51" w:rsidRPr="00905CFF" w:rsidRDefault="008A0D51" w:rsidP="00612AD6">
            <w:pPr>
              <w:pStyle w:val="TableParagraph"/>
              <w:ind w:left="105"/>
              <w:rPr>
                <w:sz w:val="26"/>
                <w:szCs w:val="26"/>
                <w:lang w:val="en-US"/>
              </w:rPr>
            </w:pPr>
            <w:r w:rsidRPr="00905CFF">
              <w:rPr>
                <w:sz w:val="26"/>
                <w:szCs w:val="26"/>
                <w:lang w:val="en-US"/>
              </w:rPr>
              <w:t xml:space="preserve">Quản </w:t>
            </w:r>
            <w:proofErr w:type="spellStart"/>
            <w:r w:rsidRPr="00905CFF">
              <w:rPr>
                <w:sz w:val="26"/>
                <w:szCs w:val="26"/>
                <w:lang w:val="en-US"/>
              </w:rPr>
              <w:t>lý</w:t>
            </w:r>
            <w:proofErr w:type="spellEnd"/>
            <w:r w:rsidRPr="00905CFF">
              <w:rPr>
                <w:sz w:val="26"/>
                <w:szCs w:val="26"/>
                <w:lang w:val="en-US"/>
              </w:rPr>
              <w:t xml:space="preserve"> </w:t>
            </w:r>
            <w:proofErr w:type="spellStart"/>
            <w:r w:rsidRPr="00905CFF">
              <w:rPr>
                <w:sz w:val="26"/>
                <w:szCs w:val="26"/>
                <w:lang w:val="en-US"/>
              </w:rPr>
              <w:t>lịch</w:t>
            </w:r>
            <w:proofErr w:type="spellEnd"/>
            <w:r w:rsidRPr="00905CFF">
              <w:rPr>
                <w:sz w:val="26"/>
                <w:szCs w:val="26"/>
                <w:lang w:val="en-US"/>
              </w:rPr>
              <w:t xml:space="preserve"> </w:t>
            </w:r>
            <w:proofErr w:type="spellStart"/>
            <w:r w:rsidRPr="00905CFF">
              <w:rPr>
                <w:sz w:val="26"/>
                <w:szCs w:val="26"/>
                <w:lang w:val="en-US"/>
              </w:rPr>
              <w:t>khám</w:t>
            </w:r>
            <w:proofErr w:type="spellEnd"/>
            <w:r w:rsidR="00A66963" w:rsidRPr="00905CFF">
              <w:rPr>
                <w:sz w:val="26"/>
                <w:szCs w:val="26"/>
                <w:lang w:val="en-US"/>
              </w:rPr>
              <w:t xml:space="preserve"> </w:t>
            </w:r>
          </w:p>
        </w:tc>
      </w:tr>
      <w:tr w:rsidR="008A0D51" w:rsidRPr="00905CFF" w14:paraId="0E63D8A7" w14:textId="77777777" w:rsidTr="00612AD6">
        <w:trPr>
          <w:trHeight w:val="477"/>
        </w:trPr>
        <w:tc>
          <w:tcPr>
            <w:tcW w:w="2304" w:type="dxa"/>
          </w:tcPr>
          <w:p w14:paraId="2E94ECE4" w14:textId="77777777" w:rsidR="008A0D51" w:rsidRPr="00905CFF" w:rsidRDefault="008A0D51" w:rsidP="00612AD6">
            <w:pPr>
              <w:pStyle w:val="TableParagraph"/>
              <w:rPr>
                <w:sz w:val="26"/>
              </w:rPr>
            </w:pPr>
            <w:r w:rsidRPr="00905CFF">
              <w:rPr>
                <w:spacing w:val="-2"/>
                <w:sz w:val="26"/>
              </w:rPr>
              <w:t>Actor</w:t>
            </w:r>
          </w:p>
        </w:tc>
        <w:tc>
          <w:tcPr>
            <w:tcW w:w="6892" w:type="dxa"/>
          </w:tcPr>
          <w:p w14:paraId="2250BCB3" w14:textId="7A0D1665" w:rsidR="008A0D51" w:rsidRPr="00905CFF" w:rsidRDefault="00A66963" w:rsidP="00612AD6">
            <w:pPr>
              <w:pStyle w:val="TableParagraph"/>
              <w:ind w:left="105"/>
              <w:rPr>
                <w:sz w:val="26"/>
                <w:lang w:val="en-US"/>
              </w:rPr>
            </w:pPr>
            <w:proofErr w:type="spellStart"/>
            <w:r w:rsidRPr="00905CFF">
              <w:rPr>
                <w:sz w:val="26"/>
                <w:lang w:val="en-US"/>
              </w:rPr>
              <w:t>Bác</w:t>
            </w:r>
            <w:proofErr w:type="spellEnd"/>
            <w:r w:rsidRPr="00905CFF">
              <w:rPr>
                <w:sz w:val="26"/>
                <w:lang w:val="en-US"/>
              </w:rPr>
              <w:t xml:space="preserve"> </w:t>
            </w:r>
            <w:proofErr w:type="spellStart"/>
            <w:r w:rsidRPr="00905CFF">
              <w:rPr>
                <w:sz w:val="26"/>
                <w:lang w:val="en-US"/>
              </w:rPr>
              <w:t>sĩ</w:t>
            </w:r>
            <w:proofErr w:type="spellEnd"/>
          </w:p>
        </w:tc>
      </w:tr>
      <w:tr w:rsidR="008A0D51" w:rsidRPr="00905CFF" w14:paraId="3559D0BF" w14:textId="77777777" w:rsidTr="00612AD6">
        <w:trPr>
          <w:trHeight w:val="580"/>
        </w:trPr>
        <w:tc>
          <w:tcPr>
            <w:tcW w:w="2304" w:type="dxa"/>
          </w:tcPr>
          <w:p w14:paraId="277B25EF" w14:textId="77777777" w:rsidR="008A0D51" w:rsidRPr="00905CFF" w:rsidRDefault="008A0D51" w:rsidP="00612AD6">
            <w:pPr>
              <w:pStyle w:val="TableParagraph"/>
              <w:rPr>
                <w:sz w:val="26"/>
              </w:rPr>
            </w:pPr>
            <w:r w:rsidRPr="00905CFF">
              <w:rPr>
                <w:sz w:val="26"/>
              </w:rPr>
              <w:t>Mục</w:t>
            </w:r>
            <w:r w:rsidRPr="00905CFF">
              <w:rPr>
                <w:spacing w:val="-6"/>
                <w:sz w:val="26"/>
              </w:rPr>
              <w:t xml:space="preserve"> </w:t>
            </w:r>
            <w:r w:rsidRPr="00905CFF">
              <w:rPr>
                <w:spacing w:val="-4"/>
                <w:sz w:val="26"/>
              </w:rPr>
              <w:t>tiêu</w:t>
            </w:r>
          </w:p>
        </w:tc>
        <w:tc>
          <w:tcPr>
            <w:tcW w:w="6892" w:type="dxa"/>
          </w:tcPr>
          <w:p w14:paraId="3A6AFC32" w14:textId="49F6691B" w:rsidR="008A0D51" w:rsidRPr="00905CFF" w:rsidRDefault="00A66963" w:rsidP="00612AD6">
            <w:pPr>
              <w:pStyle w:val="TableParagraph"/>
              <w:spacing w:line="360" w:lineRule="auto"/>
              <w:ind w:left="105" w:right="174"/>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có</w:t>
            </w:r>
            <w:proofErr w:type="spellEnd"/>
            <w:r w:rsidRPr="00905CFF">
              <w:rPr>
                <w:sz w:val="26"/>
                <w:lang w:val="en-US"/>
              </w:rPr>
              <w:t xml:space="preserve"> </w:t>
            </w:r>
            <w:proofErr w:type="spellStart"/>
            <w:r w:rsidRPr="00905CFF">
              <w:rPr>
                <w:sz w:val="26"/>
                <w:lang w:val="en-US"/>
              </w:rPr>
              <w:t>thể</w:t>
            </w:r>
            <w:proofErr w:type="spellEnd"/>
            <w:r w:rsidRPr="00905CFF">
              <w:rPr>
                <w:sz w:val="26"/>
                <w:lang w:val="en-US"/>
              </w:rPr>
              <w:t xml:space="preserve"> </w:t>
            </w:r>
            <w:proofErr w:type="spellStart"/>
            <w:r w:rsidRPr="00905CFF">
              <w:rPr>
                <w:sz w:val="26"/>
                <w:lang w:val="en-US"/>
              </w:rPr>
              <w:t>xem</w:t>
            </w:r>
            <w:proofErr w:type="spellEnd"/>
            <w:r w:rsidRPr="00905CFF">
              <w:rPr>
                <w:sz w:val="26"/>
                <w:lang w:val="en-US"/>
              </w:rPr>
              <w:t xml:space="preserve"> chi </w:t>
            </w:r>
            <w:proofErr w:type="spellStart"/>
            <w:r w:rsidRPr="00905CFF">
              <w:rPr>
                <w:sz w:val="26"/>
                <w:lang w:val="en-US"/>
              </w:rPr>
              <w:t>tiết</w:t>
            </w:r>
            <w:proofErr w:type="spellEnd"/>
            <w:r w:rsidRPr="00905CFF">
              <w:rPr>
                <w:sz w:val="26"/>
                <w:lang w:val="en-US"/>
              </w:rPr>
              <w:t xml:space="preserve">, </w:t>
            </w:r>
            <w:proofErr w:type="spellStart"/>
            <w:r w:rsidRPr="00905CFF">
              <w:rPr>
                <w:sz w:val="26"/>
                <w:lang w:val="en-US"/>
              </w:rPr>
              <w:t>chấp</w:t>
            </w:r>
            <w:proofErr w:type="spellEnd"/>
            <w:r w:rsidRPr="00905CFF">
              <w:rPr>
                <w:sz w:val="26"/>
                <w:lang w:val="en-US"/>
              </w:rPr>
              <w:t xml:space="preserve"> </w:t>
            </w:r>
            <w:proofErr w:type="spellStart"/>
            <w:r w:rsidRPr="00905CFF">
              <w:rPr>
                <w:sz w:val="26"/>
                <w:lang w:val="en-US"/>
              </w:rPr>
              <w:t>nhận</w:t>
            </w:r>
            <w:proofErr w:type="spellEnd"/>
            <w:r w:rsidRPr="00905CFF">
              <w:rPr>
                <w:sz w:val="26"/>
                <w:lang w:val="en-US"/>
              </w:rPr>
              <w:t xml:space="preserve">, </w:t>
            </w:r>
            <w:proofErr w:type="spellStart"/>
            <w:r w:rsidRPr="00905CFF">
              <w:rPr>
                <w:sz w:val="26"/>
                <w:lang w:val="en-US"/>
              </w:rPr>
              <w:t>hủy</w:t>
            </w:r>
            <w:proofErr w:type="spellEnd"/>
            <w:r w:rsidRPr="00905CFF">
              <w:rPr>
                <w:sz w:val="26"/>
                <w:lang w:val="en-US"/>
              </w:rPr>
              <w:t xml:space="preserve"> </w:t>
            </w:r>
            <w:proofErr w:type="spellStart"/>
            <w:r w:rsidRPr="00905CFF">
              <w:rPr>
                <w:sz w:val="26"/>
                <w:lang w:val="en-US"/>
              </w:rPr>
              <w:t>hoặc</w:t>
            </w:r>
            <w:proofErr w:type="spellEnd"/>
            <w:r w:rsidRPr="00905CFF">
              <w:rPr>
                <w:sz w:val="26"/>
                <w:lang w:val="en-US"/>
              </w:rPr>
              <w:t xml:space="preserve"> </w:t>
            </w:r>
            <w:proofErr w:type="spellStart"/>
            <w:r w:rsidRPr="00905CFF">
              <w:rPr>
                <w:sz w:val="26"/>
                <w:lang w:val="en-US"/>
              </w:rPr>
              <w:t>chẩn</w:t>
            </w:r>
            <w:proofErr w:type="spellEnd"/>
            <w:r w:rsidRPr="00905CFF">
              <w:rPr>
                <w:sz w:val="26"/>
                <w:lang w:val="en-US"/>
              </w:rPr>
              <w:t xml:space="preserve"> </w:t>
            </w:r>
            <w:proofErr w:type="spellStart"/>
            <w:r w:rsidRPr="00905CFF">
              <w:rPr>
                <w:sz w:val="26"/>
                <w:lang w:val="en-US"/>
              </w:rPr>
              <w:t>đoán</w:t>
            </w:r>
            <w:proofErr w:type="spellEnd"/>
            <w:r w:rsidRPr="00905CFF">
              <w:rPr>
                <w:sz w:val="26"/>
                <w:lang w:val="en-US"/>
              </w:rPr>
              <w:t xml:space="preserve"> </w:t>
            </w:r>
            <w:proofErr w:type="spellStart"/>
            <w:r w:rsidRPr="00905CFF">
              <w:rPr>
                <w:sz w:val="26"/>
                <w:lang w:val="en-US"/>
              </w:rPr>
              <w:t>khám</w:t>
            </w:r>
            <w:proofErr w:type="spellEnd"/>
            <w:r w:rsidRPr="00905CFF">
              <w:rPr>
                <w:sz w:val="26"/>
                <w:lang w:val="en-US"/>
              </w:rPr>
              <w:t xml:space="preserve"> </w:t>
            </w: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cho</w:t>
            </w:r>
            <w:proofErr w:type="spellEnd"/>
            <w:r w:rsidRPr="00905CFF">
              <w:rPr>
                <w:sz w:val="26"/>
                <w:lang w:val="en-US"/>
              </w:rPr>
              <w:t xml:space="preserve"> </w:t>
            </w:r>
            <w:proofErr w:type="spellStart"/>
            <w:r w:rsidRPr="00905CFF">
              <w:rPr>
                <w:sz w:val="26"/>
                <w:lang w:val="en-US"/>
              </w:rPr>
              <w:t>lịch</w:t>
            </w:r>
            <w:proofErr w:type="spellEnd"/>
            <w:r w:rsidRPr="00905CFF">
              <w:rPr>
                <w:sz w:val="26"/>
                <w:lang w:val="en-US"/>
              </w:rPr>
              <w:t xml:space="preserve"> </w:t>
            </w:r>
            <w:proofErr w:type="spellStart"/>
            <w:r w:rsidRPr="00905CFF">
              <w:rPr>
                <w:sz w:val="26"/>
                <w:lang w:val="en-US"/>
              </w:rPr>
              <w:t>khám</w:t>
            </w:r>
            <w:proofErr w:type="spellEnd"/>
          </w:p>
        </w:tc>
      </w:tr>
      <w:tr w:rsidR="008A0D51" w:rsidRPr="00905CFF" w14:paraId="4445F382" w14:textId="77777777" w:rsidTr="00612AD6">
        <w:trPr>
          <w:trHeight w:val="477"/>
        </w:trPr>
        <w:tc>
          <w:tcPr>
            <w:tcW w:w="2304" w:type="dxa"/>
          </w:tcPr>
          <w:p w14:paraId="51AA0D45" w14:textId="77777777" w:rsidR="008A0D51" w:rsidRPr="00905CFF" w:rsidRDefault="008A0D51" w:rsidP="00612AD6">
            <w:pPr>
              <w:pStyle w:val="TableParagraph"/>
              <w:rPr>
                <w:sz w:val="26"/>
              </w:rPr>
            </w:pPr>
            <w:r w:rsidRPr="00905CFF">
              <w:rPr>
                <w:sz w:val="26"/>
              </w:rPr>
              <w:t>Tiền</w:t>
            </w:r>
            <w:r w:rsidRPr="00905CFF">
              <w:rPr>
                <w:spacing w:val="-6"/>
                <w:sz w:val="26"/>
              </w:rPr>
              <w:t xml:space="preserve"> </w:t>
            </w:r>
            <w:r w:rsidRPr="00905CFF">
              <w:rPr>
                <w:sz w:val="26"/>
              </w:rPr>
              <w:t>điều</w:t>
            </w:r>
            <w:r w:rsidRPr="00905CFF">
              <w:rPr>
                <w:spacing w:val="-6"/>
                <w:sz w:val="26"/>
              </w:rPr>
              <w:t xml:space="preserve"> </w:t>
            </w:r>
            <w:r w:rsidRPr="00905CFF">
              <w:rPr>
                <w:spacing w:val="-4"/>
                <w:sz w:val="26"/>
              </w:rPr>
              <w:t>kiện</w:t>
            </w:r>
          </w:p>
        </w:tc>
        <w:tc>
          <w:tcPr>
            <w:tcW w:w="6892" w:type="dxa"/>
          </w:tcPr>
          <w:p w14:paraId="03CC00C3" w14:textId="5ABFB308" w:rsidR="008A0D51" w:rsidRPr="00905CFF" w:rsidRDefault="008A0D51" w:rsidP="00612AD6">
            <w:pPr>
              <w:pStyle w:val="TableParagraph"/>
              <w:ind w:left="105"/>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pacing w:val="-4"/>
                <w:sz w:val="26"/>
              </w:rPr>
              <w:t xml:space="preserve"> </w:t>
            </w:r>
            <w:proofErr w:type="spellStart"/>
            <w:r w:rsidRPr="00905CFF">
              <w:rPr>
                <w:sz w:val="26"/>
                <w:lang w:val="en-US"/>
              </w:rPr>
              <w:t>đã</w:t>
            </w:r>
            <w:proofErr w:type="spellEnd"/>
            <w:r w:rsidRPr="00905CFF">
              <w:rPr>
                <w:sz w:val="26"/>
                <w:lang w:val="en-US"/>
              </w:rPr>
              <w:t xml:space="preserve"> </w:t>
            </w:r>
            <w:proofErr w:type="spellStart"/>
            <w:r w:rsidRPr="00905CFF">
              <w:rPr>
                <w:sz w:val="26"/>
                <w:lang w:val="en-US"/>
              </w:rPr>
              <w:t>đăng</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w:t>
            </w:r>
            <w:proofErr w:type="spellStart"/>
            <w:r w:rsidRPr="00905CFF">
              <w:rPr>
                <w:sz w:val="26"/>
                <w:lang w:val="en-US"/>
              </w:rPr>
              <w:t>vào</w:t>
            </w:r>
            <w:proofErr w:type="spellEnd"/>
            <w:r w:rsidRPr="00905CFF">
              <w:rPr>
                <w:sz w:val="26"/>
                <w:lang w:val="en-US"/>
              </w:rPr>
              <w:t xml:space="preserve">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00A66963" w:rsidRPr="00905CFF">
              <w:rPr>
                <w:sz w:val="26"/>
                <w:lang w:val="en-US"/>
              </w:rPr>
              <w:t>với</w:t>
            </w:r>
            <w:proofErr w:type="spellEnd"/>
            <w:r w:rsidR="00A66963" w:rsidRPr="00905CFF">
              <w:rPr>
                <w:sz w:val="26"/>
                <w:lang w:val="en-US"/>
              </w:rPr>
              <w:t xml:space="preserve"> </w:t>
            </w:r>
            <w:proofErr w:type="spellStart"/>
            <w:r w:rsidR="00A66963" w:rsidRPr="00905CFF">
              <w:rPr>
                <w:sz w:val="26"/>
                <w:lang w:val="en-US"/>
              </w:rPr>
              <w:t>vai</w:t>
            </w:r>
            <w:proofErr w:type="spellEnd"/>
            <w:r w:rsidR="00A66963" w:rsidRPr="00905CFF">
              <w:rPr>
                <w:sz w:val="26"/>
                <w:lang w:val="en-US"/>
              </w:rPr>
              <w:t xml:space="preserve"> </w:t>
            </w:r>
            <w:proofErr w:type="spellStart"/>
            <w:r w:rsidR="00A66963" w:rsidRPr="00905CFF">
              <w:rPr>
                <w:sz w:val="26"/>
                <w:lang w:val="en-US"/>
              </w:rPr>
              <w:t>trò</w:t>
            </w:r>
            <w:proofErr w:type="spellEnd"/>
            <w:r w:rsidR="00A66963" w:rsidRPr="00905CFF">
              <w:rPr>
                <w:sz w:val="26"/>
                <w:lang w:val="en-US"/>
              </w:rPr>
              <w:t xml:space="preserve"> </w:t>
            </w:r>
            <w:proofErr w:type="spellStart"/>
            <w:r w:rsidR="00A66963" w:rsidRPr="00905CFF">
              <w:rPr>
                <w:sz w:val="26"/>
                <w:lang w:val="en-US"/>
              </w:rPr>
              <w:t>bác</w:t>
            </w:r>
            <w:proofErr w:type="spellEnd"/>
            <w:r w:rsidR="00A66963" w:rsidRPr="00905CFF">
              <w:rPr>
                <w:sz w:val="26"/>
                <w:lang w:val="en-US"/>
              </w:rPr>
              <w:t xml:space="preserve"> </w:t>
            </w:r>
            <w:proofErr w:type="spellStart"/>
            <w:r w:rsidR="00A66963" w:rsidRPr="00905CFF">
              <w:rPr>
                <w:sz w:val="26"/>
                <w:lang w:val="en-US"/>
              </w:rPr>
              <w:t>sĩ</w:t>
            </w:r>
            <w:proofErr w:type="spellEnd"/>
            <w:r w:rsidR="00A66963" w:rsidRPr="00905CFF">
              <w:rPr>
                <w:sz w:val="26"/>
                <w:lang w:val="en-US"/>
              </w:rPr>
              <w:t xml:space="preserve"> </w:t>
            </w:r>
            <w:proofErr w:type="spellStart"/>
            <w:r w:rsidR="00A66963" w:rsidRPr="00905CFF">
              <w:rPr>
                <w:sz w:val="26"/>
                <w:lang w:val="en-US"/>
              </w:rPr>
              <w:t>và</w:t>
            </w:r>
            <w:proofErr w:type="spellEnd"/>
            <w:r w:rsidR="00A66963" w:rsidRPr="00905CFF">
              <w:rPr>
                <w:sz w:val="26"/>
                <w:lang w:val="en-US"/>
              </w:rPr>
              <w:t xml:space="preserve"> </w:t>
            </w:r>
            <w:proofErr w:type="spellStart"/>
            <w:r w:rsidR="00A66963" w:rsidRPr="00905CFF">
              <w:rPr>
                <w:sz w:val="26"/>
                <w:lang w:val="en-US"/>
              </w:rPr>
              <w:t>được</w:t>
            </w:r>
            <w:proofErr w:type="spellEnd"/>
            <w:r w:rsidR="00A66963" w:rsidRPr="00905CFF">
              <w:rPr>
                <w:sz w:val="26"/>
                <w:lang w:val="en-US"/>
              </w:rPr>
              <w:t xml:space="preserve"> </w:t>
            </w:r>
            <w:proofErr w:type="spellStart"/>
            <w:r w:rsidR="00A66963" w:rsidRPr="00905CFF">
              <w:rPr>
                <w:sz w:val="26"/>
                <w:lang w:val="en-US"/>
              </w:rPr>
              <w:t>bệnh</w:t>
            </w:r>
            <w:proofErr w:type="spellEnd"/>
            <w:r w:rsidR="00A66963" w:rsidRPr="00905CFF">
              <w:rPr>
                <w:sz w:val="26"/>
                <w:lang w:val="en-US"/>
              </w:rPr>
              <w:t xml:space="preserve"> </w:t>
            </w:r>
            <w:proofErr w:type="spellStart"/>
            <w:r w:rsidR="00A66963" w:rsidRPr="00905CFF">
              <w:rPr>
                <w:sz w:val="26"/>
                <w:lang w:val="en-US"/>
              </w:rPr>
              <w:t>nhân</w:t>
            </w:r>
            <w:proofErr w:type="spellEnd"/>
            <w:r w:rsidR="00A66963" w:rsidRPr="00905CFF">
              <w:rPr>
                <w:sz w:val="26"/>
                <w:lang w:val="en-US"/>
              </w:rPr>
              <w:t xml:space="preserve"> </w:t>
            </w:r>
            <w:proofErr w:type="spellStart"/>
            <w:r w:rsidR="00A66963" w:rsidRPr="00905CFF">
              <w:rPr>
                <w:sz w:val="26"/>
                <w:lang w:val="en-US"/>
              </w:rPr>
              <w:t>đặt</w:t>
            </w:r>
            <w:proofErr w:type="spellEnd"/>
            <w:r w:rsidR="00A66963" w:rsidRPr="00905CFF">
              <w:rPr>
                <w:sz w:val="26"/>
                <w:lang w:val="en-US"/>
              </w:rPr>
              <w:t xml:space="preserve"> </w:t>
            </w:r>
            <w:proofErr w:type="spellStart"/>
            <w:r w:rsidR="00A66963" w:rsidRPr="00905CFF">
              <w:rPr>
                <w:sz w:val="26"/>
                <w:lang w:val="en-US"/>
              </w:rPr>
              <w:t>lịch</w:t>
            </w:r>
            <w:proofErr w:type="spellEnd"/>
            <w:r w:rsidR="00A66963" w:rsidRPr="00905CFF">
              <w:rPr>
                <w:sz w:val="26"/>
                <w:lang w:val="en-US"/>
              </w:rPr>
              <w:t xml:space="preserve"> </w:t>
            </w:r>
            <w:proofErr w:type="spellStart"/>
            <w:r w:rsidR="00A66963" w:rsidRPr="00905CFF">
              <w:rPr>
                <w:sz w:val="26"/>
                <w:lang w:val="en-US"/>
              </w:rPr>
              <w:t>khám</w:t>
            </w:r>
            <w:proofErr w:type="spellEnd"/>
          </w:p>
        </w:tc>
      </w:tr>
      <w:tr w:rsidR="008A0D51" w:rsidRPr="00905CFF" w14:paraId="79DB7565" w14:textId="77777777" w:rsidTr="00CE4CB5">
        <w:trPr>
          <w:trHeight w:val="503"/>
        </w:trPr>
        <w:tc>
          <w:tcPr>
            <w:tcW w:w="2304" w:type="dxa"/>
          </w:tcPr>
          <w:p w14:paraId="4A9BA4AF" w14:textId="77777777" w:rsidR="008A0D51" w:rsidRPr="00905CFF" w:rsidRDefault="008A0D51" w:rsidP="00612AD6">
            <w:pPr>
              <w:pStyle w:val="TableParagraph"/>
              <w:spacing w:line="360" w:lineRule="auto"/>
              <w:rPr>
                <w:sz w:val="26"/>
              </w:rPr>
            </w:pPr>
            <w:r w:rsidRPr="00905CFF">
              <w:rPr>
                <w:sz w:val="26"/>
              </w:rPr>
              <w:t>Luồng</w:t>
            </w:r>
            <w:r w:rsidRPr="00905CFF">
              <w:rPr>
                <w:spacing w:val="-14"/>
                <w:sz w:val="26"/>
              </w:rPr>
              <w:t xml:space="preserve"> </w:t>
            </w:r>
            <w:r w:rsidRPr="00905CFF">
              <w:rPr>
                <w:sz w:val="26"/>
              </w:rPr>
              <w:t>hoạt</w:t>
            </w:r>
            <w:r w:rsidRPr="00905CFF">
              <w:rPr>
                <w:spacing w:val="-12"/>
                <w:sz w:val="26"/>
              </w:rPr>
              <w:t xml:space="preserve"> </w:t>
            </w:r>
            <w:r w:rsidRPr="00905CFF">
              <w:rPr>
                <w:sz w:val="26"/>
              </w:rPr>
              <w:t>động</w:t>
            </w:r>
            <w:r w:rsidRPr="00905CFF">
              <w:rPr>
                <w:spacing w:val="-14"/>
                <w:sz w:val="26"/>
              </w:rPr>
              <w:t xml:space="preserve"> </w:t>
            </w:r>
            <w:r w:rsidRPr="00905CFF">
              <w:rPr>
                <w:sz w:val="26"/>
              </w:rPr>
              <w:t xml:space="preserve">cơ </w:t>
            </w:r>
            <w:r w:rsidRPr="00905CFF">
              <w:rPr>
                <w:spacing w:val="-4"/>
                <w:sz w:val="26"/>
              </w:rPr>
              <w:t>bản</w:t>
            </w:r>
          </w:p>
        </w:tc>
        <w:tc>
          <w:tcPr>
            <w:tcW w:w="6892" w:type="dxa"/>
          </w:tcPr>
          <w:p w14:paraId="50099AF9" w14:textId="26FDF73D" w:rsidR="008A0D51" w:rsidRPr="00905CFF" w:rsidRDefault="008A0D51" w:rsidP="00612AD6">
            <w:pPr>
              <w:pStyle w:val="TableParagraph"/>
              <w:rPr>
                <w:sz w:val="26"/>
                <w:lang w:val="en-US"/>
              </w:rPr>
            </w:pPr>
            <w:r w:rsidRPr="00905CFF">
              <w:rPr>
                <w:sz w:val="26"/>
                <w:lang w:val="en-US"/>
              </w:rPr>
              <w:t xml:space="preserve">1. </w:t>
            </w:r>
            <w:proofErr w:type="spellStart"/>
            <w:r w:rsidR="00A66963" w:rsidRPr="00905CFF">
              <w:rPr>
                <w:sz w:val="26"/>
                <w:lang w:val="en-US"/>
              </w:rPr>
              <w:t>Bác</w:t>
            </w:r>
            <w:proofErr w:type="spellEnd"/>
            <w:r w:rsidR="00A66963" w:rsidRPr="00905CFF">
              <w:rPr>
                <w:sz w:val="26"/>
                <w:lang w:val="en-US"/>
              </w:rPr>
              <w:t xml:space="preserve"> </w:t>
            </w:r>
            <w:proofErr w:type="spellStart"/>
            <w:r w:rsidR="00A66963" w:rsidRPr="00905CFF">
              <w:rPr>
                <w:sz w:val="26"/>
                <w:lang w:val="en-US"/>
              </w:rPr>
              <w:t>sĩ</w:t>
            </w:r>
            <w:proofErr w:type="spellEnd"/>
            <w:r w:rsidRPr="00905CFF">
              <w:rPr>
                <w:sz w:val="26"/>
                <w:lang w:val="en-US"/>
              </w:rPr>
              <w:t xml:space="preserve"> </w:t>
            </w:r>
            <w:proofErr w:type="spellStart"/>
            <w:r w:rsidRPr="00905CFF">
              <w:rPr>
                <w:sz w:val="26"/>
                <w:lang w:val="en-US"/>
              </w:rPr>
              <w:t>vào</w:t>
            </w:r>
            <w:proofErr w:type="spellEnd"/>
            <w:r w:rsidRPr="00905CFF">
              <w:rPr>
                <w:sz w:val="26"/>
                <w:lang w:val="en-US"/>
              </w:rPr>
              <w:t xml:space="preserve"> </w:t>
            </w:r>
            <w:proofErr w:type="spellStart"/>
            <w:r w:rsidRPr="00905CFF">
              <w:rPr>
                <w:sz w:val="26"/>
                <w:lang w:val="en-US"/>
              </w:rPr>
              <w:t>trang</w:t>
            </w:r>
            <w:proofErr w:type="spellEnd"/>
            <w:r w:rsidRPr="00905CFF">
              <w:rPr>
                <w:sz w:val="26"/>
                <w:lang w:val="en-US"/>
              </w:rPr>
              <w:t xml:space="preserve"> </w:t>
            </w:r>
            <w:proofErr w:type="spellStart"/>
            <w:r w:rsidR="00A66963" w:rsidRPr="00905CFF">
              <w:rPr>
                <w:sz w:val="26"/>
                <w:lang w:val="en-US"/>
              </w:rPr>
              <w:t>chủ</w:t>
            </w:r>
            <w:proofErr w:type="spellEnd"/>
            <w:r w:rsidR="00A66963" w:rsidRPr="00905CFF">
              <w:rPr>
                <w:sz w:val="26"/>
                <w:lang w:val="en-US"/>
              </w:rPr>
              <w:t xml:space="preserve"> </w:t>
            </w:r>
            <w:proofErr w:type="spellStart"/>
            <w:r w:rsidR="00A66963" w:rsidRPr="00905CFF">
              <w:rPr>
                <w:sz w:val="26"/>
                <w:lang w:val="en-US"/>
              </w:rPr>
              <w:t>của</w:t>
            </w:r>
            <w:proofErr w:type="spellEnd"/>
            <w:r w:rsidR="00A66963" w:rsidRPr="00905CFF">
              <w:rPr>
                <w:sz w:val="26"/>
                <w:lang w:val="en-US"/>
              </w:rPr>
              <w:t xml:space="preserve"> </w:t>
            </w:r>
            <w:proofErr w:type="spellStart"/>
            <w:r w:rsidR="00A66963" w:rsidRPr="00905CFF">
              <w:rPr>
                <w:sz w:val="26"/>
                <w:lang w:val="en-US"/>
              </w:rPr>
              <w:t>bác</w:t>
            </w:r>
            <w:proofErr w:type="spellEnd"/>
            <w:r w:rsidR="00A66963" w:rsidRPr="00905CFF">
              <w:rPr>
                <w:sz w:val="26"/>
                <w:lang w:val="en-US"/>
              </w:rPr>
              <w:t xml:space="preserve"> </w:t>
            </w:r>
            <w:proofErr w:type="spellStart"/>
            <w:r w:rsidR="00A66963" w:rsidRPr="00905CFF">
              <w:rPr>
                <w:sz w:val="26"/>
                <w:lang w:val="en-US"/>
              </w:rPr>
              <w:t>sĩ</w:t>
            </w:r>
            <w:proofErr w:type="spellEnd"/>
            <w:r w:rsidR="00A66963" w:rsidRPr="00905CFF">
              <w:rPr>
                <w:sz w:val="26"/>
                <w:lang w:val="en-US"/>
              </w:rPr>
              <w:t xml:space="preserve"> </w:t>
            </w:r>
            <w:proofErr w:type="spellStart"/>
            <w:r w:rsidR="00A66963" w:rsidRPr="00905CFF">
              <w:rPr>
                <w:sz w:val="26"/>
                <w:lang w:val="en-US"/>
              </w:rPr>
              <w:t>chọn</w:t>
            </w:r>
            <w:proofErr w:type="spellEnd"/>
            <w:r w:rsidR="00A66963" w:rsidRPr="00905CFF">
              <w:rPr>
                <w:sz w:val="26"/>
                <w:lang w:val="en-US"/>
              </w:rPr>
              <w:t xml:space="preserve"> </w:t>
            </w:r>
            <w:proofErr w:type="spellStart"/>
            <w:r w:rsidR="00A66963" w:rsidRPr="00905CFF">
              <w:rPr>
                <w:sz w:val="26"/>
                <w:lang w:val="en-US"/>
              </w:rPr>
              <w:t>mục</w:t>
            </w:r>
            <w:proofErr w:type="spellEnd"/>
            <w:r w:rsidR="00A66963" w:rsidRPr="00905CFF">
              <w:rPr>
                <w:sz w:val="26"/>
                <w:lang w:val="en-US"/>
              </w:rPr>
              <w:t xml:space="preserve"> “</w:t>
            </w:r>
            <w:proofErr w:type="spellStart"/>
            <w:r w:rsidR="00A66963" w:rsidRPr="00905CFF">
              <w:rPr>
                <w:sz w:val="26"/>
                <w:lang w:val="en-US"/>
              </w:rPr>
              <w:t>Lịch</w:t>
            </w:r>
            <w:proofErr w:type="spellEnd"/>
            <w:r w:rsidR="00A66963" w:rsidRPr="00905CFF">
              <w:rPr>
                <w:sz w:val="26"/>
                <w:lang w:val="en-US"/>
              </w:rPr>
              <w:t xml:space="preserve"> </w:t>
            </w:r>
            <w:proofErr w:type="spellStart"/>
            <w:r w:rsidR="00A66963" w:rsidRPr="00905CFF">
              <w:rPr>
                <w:sz w:val="26"/>
                <w:lang w:val="en-US"/>
              </w:rPr>
              <w:t>khám</w:t>
            </w:r>
            <w:proofErr w:type="spellEnd"/>
            <w:r w:rsidR="00A66963" w:rsidRPr="00905CFF">
              <w:rPr>
                <w:sz w:val="26"/>
                <w:lang w:val="en-US"/>
              </w:rPr>
              <w:t>”</w:t>
            </w:r>
          </w:p>
          <w:p w14:paraId="1B8B34A6" w14:textId="0590831A" w:rsidR="008A0D51" w:rsidRPr="00905CFF" w:rsidRDefault="008A0D51" w:rsidP="00612AD6">
            <w:pPr>
              <w:pStyle w:val="TableParagraph"/>
              <w:rPr>
                <w:sz w:val="26"/>
                <w:lang w:val="en-US"/>
              </w:rPr>
            </w:pPr>
            <w:r w:rsidRPr="00905CFF">
              <w:rPr>
                <w:sz w:val="26"/>
                <w:lang w:val="en-US"/>
              </w:rPr>
              <w:t xml:space="preserve">2. </w:t>
            </w:r>
            <w:r w:rsidRPr="00905CFF">
              <w:rPr>
                <w:sz w:val="26"/>
                <w:lang w:val="vi-VN"/>
              </w:rPr>
              <w:t xml:space="preserve">Hệ thống hiển thị </w:t>
            </w:r>
            <w:proofErr w:type="spellStart"/>
            <w:r w:rsidRPr="00905CFF">
              <w:rPr>
                <w:sz w:val="26"/>
                <w:lang w:val="en-US"/>
              </w:rPr>
              <w:t>danh</w:t>
            </w:r>
            <w:proofErr w:type="spellEnd"/>
            <w:r w:rsidRPr="00905CFF">
              <w:rPr>
                <w:sz w:val="26"/>
                <w:lang w:val="en-US"/>
              </w:rPr>
              <w:t xml:space="preserve"> </w:t>
            </w:r>
            <w:proofErr w:type="spellStart"/>
            <w:r w:rsidRPr="00905CFF">
              <w:rPr>
                <w:sz w:val="26"/>
                <w:lang w:val="en-US"/>
              </w:rPr>
              <w:t>sách</w:t>
            </w:r>
            <w:proofErr w:type="spellEnd"/>
            <w:r w:rsidRPr="00905CFF">
              <w:rPr>
                <w:sz w:val="26"/>
                <w:lang w:val="en-US"/>
              </w:rPr>
              <w:t xml:space="preserve"> </w:t>
            </w:r>
            <w:proofErr w:type="spellStart"/>
            <w:r w:rsidRPr="00905CFF">
              <w:rPr>
                <w:sz w:val="26"/>
                <w:lang w:val="en-US"/>
              </w:rPr>
              <w:t>lịch</w:t>
            </w:r>
            <w:proofErr w:type="spellEnd"/>
            <w:r w:rsidRPr="00905CFF">
              <w:rPr>
                <w:sz w:val="26"/>
                <w:lang w:val="en-US"/>
              </w:rPr>
              <w:t xml:space="preserve"> </w:t>
            </w:r>
            <w:proofErr w:type="spellStart"/>
            <w:r w:rsidR="00A66963" w:rsidRPr="00905CFF">
              <w:rPr>
                <w:sz w:val="26"/>
                <w:lang w:val="en-US"/>
              </w:rPr>
              <w:t>hẹn</w:t>
            </w:r>
            <w:proofErr w:type="spellEnd"/>
            <w:r w:rsidR="00A66963" w:rsidRPr="00905CFF">
              <w:rPr>
                <w:sz w:val="26"/>
                <w:lang w:val="en-US"/>
              </w:rPr>
              <w:t xml:space="preserve"> </w:t>
            </w:r>
            <w:proofErr w:type="spellStart"/>
            <w:r w:rsidR="00A66963" w:rsidRPr="00905CFF">
              <w:rPr>
                <w:sz w:val="26"/>
                <w:lang w:val="en-US"/>
              </w:rPr>
              <w:t>khám</w:t>
            </w:r>
            <w:proofErr w:type="spellEnd"/>
          </w:p>
          <w:p w14:paraId="466F9740" w14:textId="0FAE5A89" w:rsidR="008A0D51" w:rsidRPr="00905CFF" w:rsidRDefault="008A0D51" w:rsidP="00612AD6">
            <w:pPr>
              <w:pStyle w:val="TableParagraph"/>
              <w:rPr>
                <w:sz w:val="26"/>
                <w:lang w:val="en-US"/>
              </w:rPr>
            </w:pPr>
            <w:r w:rsidRPr="00905CFF">
              <w:rPr>
                <w:sz w:val="26"/>
                <w:lang w:val="en-US"/>
              </w:rPr>
              <w:t xml:space="preserve">- </w:t>
            </w:r>
            <w:r w:rsidR="00A66963" w:rsidRPr="00905CFF">
              <w:rPr>
                <w:sz w:val="26"/>
                <w:lang w:val="en-US"/>
              </w:rPr>
              <w:t xml:space="preserve">Xem chi </w:t>
            </w:r>
            <w:proofErr w:type="spellStart"/>
            <w:r w:rsidR="00A66963" w:rsidRPr="00905CFF">
              <w:rPr>
                <w:sz w:val="26"/>
                <w:lang w:val="en-US"/>
              </w:rPr>
              <w:t>tiết</w:t>
            </w:r>
            <w:proofErr w:type="spellEnd"/>
            <w:r w:rsidR="00A66963" w:rsidRPr="00905CFF">
              <w:rPr>
                <w:sz w:val="26"/>
                <w:lang w:val="en-US"/>
              </w:rPr>
              <w:t>:</w:t>
            </w:r>
          </w:p>
          <w:p w14:paraId="420A4F03" w14:textId="5A2EFF4B" w:rsidR="008A0D51" w:rsidRPr="00905CFF" w:rsidRDefault="008A0D51" w:rsidP="00612AD6">
            <w:pPr>
              <w:pStyle w:val="TableParagraph"/>
              <w:tabs>
                <w:tab w:val="left" w:pos="299"/>
              </w:tabs>
              <w:rPr>
                <w:sz w:val="26"/>
                <w:lang w:val="en-US"/>
              </w:rPr>
            </w:pPr>
            <w:r w:rsidRPr="00905CFF">
              <w:rPr>
                <w:sz w:val="26"/>
                <w:lang w:val="en-US"/>
              </w:rPr>
              <w:t xml:space="preserve">3.1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r w:rsidR="00D226E8" w:rsidRPr="00905CFF">
              <w:rPr>
                <w:sz w:val="26"/>
                <w:lang w:val="en-US"/>
              </w:rPr>
              <w:t xml:space="preserve">click </w:t>
            </w:r>
            <w:proofErr w:type="spellStart"/>
            <w:r w:rsidR="00D226E8" w:rsidRPr="00905CFF">
              <w:rPr>
                <w:sz w:val="26"/>
                <w:lang w:val="en-US"/>
              </w:rPr>
              <w:t>biểu</w:t>
            </w:r>
            <w:proofErr w:type="spellEnd"/>
            <w:r w:rsidR="00D226E8" w:rsidRPr="00905CFF">
              <w:rPr>
                <w:sz w:val="26"/>
                <w:lang w:val="en-US"/>
              </w:rPr>
              <w:t xml:space="preserve"> </w:t>
            </w:r>
            <w:proofErr w:type="spellStart"/>
            <w:r w:rsidR="00D226E8" w:rsidRPr="00905CFF">
              <w:rPr>
                <w:sz w:val="26"/>
                <w:lang w:val="en-US"/>
              </w:rPr>
              <w:t>tượng</w:t>
            </w:r>
            <w:proofErr w:type="spellEnd"/>
            <w:r w:rsidR="00D226E8" w:rsidRPr="00905CFF">
              <w:rPr>
                <w:sz w:val="26"/>
                <w:lang w:val="en-US"/>
              </w:rPr>
              <w:t xml:space="preserve"> </w:t>
            </w:r>
            <w:proofErr w:type="spellStart"/>
            <w:r w:rsidR="00D226E8" w:rsidRPr="00905CFF">
              <w:rPr>
                <w:sz w:val="26"/>
                <w:lang w:val="en-US"/>
              </w:rPr>
              <w:t>xem</w:t>
            </w:r>
            <w:proofErr w:type="spellEnd"/>
            <w:r w:rsidR="00D226E8" w:rsidRPr="00905CFF">
              <w:rPr>
                <w:sz w:val="26"/>
                <w:lang w:val="en-US"/>
              </w:rPr>
              <w:t xml:space="preserve"> chi </w:t>
            </w:r>
            <w:proofErr w:type="spellStart"/>
            <w:r w:rsidR="00D226E8" w:rsidRPr="00905CFF">
              <w:rPr>
                <w:sz w:val="26"/>
                <w:lang w:val="en-US"/>
              </w:rPr>
              <w:t>tiết</w:t>
            </w:r>
            <w:proofErr w:type="spellEnd"/>
          </w:p>
          <w:p w14:paraId="2085FAFC" w14:textId="62A9B9E0" w:rsidR="008A0D51" w:rsidRPr="00905CFF" w:rsidRDefault="008A0D51" w:rsidP="00612AD6">
            <w:pPr>
              <w:pStyle w:val="TableParagraph"/>
              <w:tabs>
                <w:tab w:val="left" w:pos="299"/>
              </w:tabs>
              <w:rPr>
                <w:sz w:val="26"/>
                <w:lang w:val="en-US"/>
              </w:rPr>
            </w:pPr>
            <w:r w:rsidRPr="00905CFF">
              <w:rPr>
                <w:sz w:val="26"/>
                <w:lang w:val="en-US"/>
              </w:rPr>
              <w:t xml:space="preserve">4.1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hiển</w:t>
            </w:r>
            <w:proofErr w:type="spellEnd"/>
            <w:r w:rsidRPr="00905CFF">
              <w:rPr>
                <w:sz w:val="26"/>
                <w:lang w:val="en-US"/>
              </w:rPr>
              <w:t xml:space="preserve"> </w:t>
            </w:r>
            <w:proofErr w:type="spellStart"/>
            <w:r w:rsidRPr="00905CFF">
              <w:rPr>
                <w:sz w:val="26"/>
                <w:lang w:val="en-US"/>
              </w:rPr>
              <w:t>thị</w:t>
            </w:r>
            <w:proofErr w:type="spellEnd"/>
            <w:r w:rsidRPr="00905CFF">
              <w:rPr>
                <w:sz w:val="26"/>
                <w:lang w:val="en-US"/>
              </w:rPr>
              <w:t xml:space="preserve"> </w:t>
            </w:r>
            <w:proofErr w:type="spellStart"/>
            <w:r w:rsidR="00D226E8" w:rsidRPr="00905CFF">
              <w:rPr>
                <w:sz w:val="26"/>
                <w:lang w:val="en-US"/>
              </w:rPr>
              <w:t>màn</w:t>
            </w:r>
            <w:proofErr w:type="spellEnd"/>
            <w:r w:rsidR="00D226E8" w:rsidRPr="00905CFF">
              <w:rPr>
                <w:sz w:val="26"/>
                <w:lang w:val="en-US"/>
              </w:rPr>
              <w:t xml:space="preserve"> </w:t>
            </w:r>
            <w:proofErr w:type="spellStart"/>
            <w:r w:rsidR="00D226E8" w:rsidRPr="00905CFF">
              <w:rPr>
                <w:sz w:val="26"/>
                <w:lang w:val="en-US"/>
              </w:rPr>
              <w:t>hình</w:t>
            </w:r>
            <w:proofErr w:type="spellEnd"/>
            <w:r w:rsidR="00D226E8" w:rsidRPr="00905CFF">
              <w:rPr>
                <w:sz w:val="26"/>
                <w:lang w:val="en-US"/>
              </w:rPr>
              <w:t xml:space="preserve"> </w:t>
            </w:r>
            <w:proofErr w:type="spellStart"/>
            <w:r w:rsidR="00D226E8" w:rsidRPr="00905CFF">
              <w:rPr>
                <w:sz w:val="26"/>
                <w:lang w:val="en-US"/>
              </w:rPr>
              <w:t>thông</w:t>
            </w:r>
            <w:proofErr w:type="spellEnd"/>
            <w:r w:rsidR="00D226E8" w:rsidRPr="00905CFF">
              <w:rPr>
                <w:sz w:val="26"/>
                <w:lang w:val="en-US"/>
              </w:rPr>
              <w:t xml:space="preserve"> tin chi </w:t>
            </w:r>
            <w:proofErr w:type="spellStart"/>
            <w:r w:rsidR="00D226E8" w:rsidRPr="00905CFF">
              <w:rPr>
                <w:sz w:val="26"/>
                <w:lang w:val="en-US"/>
              </w:rPr>
              <w:t>tiết</w:t>
            </w:r>
            <w:proofErr w:type="spellEnd"/>
            <w:r w:rsidR="00D226E8" w:rsidRPr="00905CFF">
              <w:rPr>
                <w:sz w:val="26"/>
                <w:lang w:val="en-US"/>
              </w:rPr>
              <w:t xml:space="preserve"> </w:t>
            </w:r>
            <w:proofErr w:type="spellStart"/>
            <w:r w:rsidR="00D226E8" w:rsidRPr="00905CFF">
              <w:rPr>
                <w:sz w:val="26"/>
                <w:lang w:val="en-US"/>
              </w:rPr>
              <w:t>của</w:t>
            </w:r>
            <w:proofErr w:type="spellEnd"/>
            <w:r w:rsidR="00D226E8" w:rsidRPr="00905CFF">
              <w:rPr>
                <w:sz w:val="26"/>
                <w:lang w:val="en-US"/>
              </w:rPr>
              <w:t xml:space="preserve"> </w:t>
            </w:r>
            <w:proofErr w:type="spellStart"/>
            <w:r w:rsidR="00D226E8" w:rsidRPr="00905CFF">
              <w:rPr>
                <w:sz w:val="26"/>
                <w:lang w:val="en-US"/>
              </w:rPr>
              <w:t>lịch</w:t>
            </w:r>
            <w:proofErr w:type="spellEnd"/>
            <w:r w:rsidR="00D226E8" w:rsidRPr="00905CFF">
              <w:rPr>
                <w:sz w:val="26"/>
                <w:lang w:val="en-US"/>
              </w:rPr>
              <w:t xml:space="preserve"> </w:t>
            </w:r>
            <w:proofErr w:type="spellStart"/>
            <w:r w:rsidR="00D226E8" w:rsidRPr="00905CFF">
              <w:rPr>
                <w:sz w:val="26"/>
                <w:lang w:val="en-US"/>
              </w:rPr>
              <w:t>khám</w:t>
            </w:r>
            <w:proofErr w:type="spellEnd"/>
          </w:p>
          <w:p w14:paraId="2ED59FAC" w14:textId="706264F7" w:rsidR="00D226E8" w:rsidRPr="00905CFF" w:rsidRDefault="00D226E8" w:rsidP="00612AD6">
            <w:pPr>
              <w:pStyle w:val="TableParagraph"/>
              <w:tabs>
                <w:tab w:val="left" w:pos="299"/>
              </w:tabs>
              <w:rPr>
                <w:sz w:val="26"/>
                <w:lang w:val="en-US"/>
              </w:rPr>
            </w:pPr>
            <w:r w:rsidRPr="00905CFF">
              <w:rPr>
                <w:sz w:val="26"/>
                <w:lang w:val="en-US"/>
              </w:rPr>
              <w:t xml:space="preserve">- </w:t>
            </w:r>
            <w:proofErr w:type="spellStart"/>
            <w:r w:rsidRPr="00905CFF">
              <w:rPr>
                <w:sz w:val="26"/>
                <w:lang w:val="en-US"/>
              </w:rPr>
              <w:t>Chấp</w:t>
            </w:r>
            <w:proofErr w:type="spellEnd"/>
            <w:r w:rsidRPr="00905CFF">
              <w:rPr>
                <w:sz w:val="26"/>
                <w:lang w:val="en-US"/>
              </w:rPr>
              <w:t xml:space="preserve"> </w:t>
            </w:r>
            <w:proofErr w:type="spellStart"/>
            <w:r w:rsidRPr="00905CFF">
              <w:rPr>
                <w:sz w:val="26"/>
                <w:lang w:val="en-US"/>
              </w:rPr>
              <w:t>nhận</w:t>
            </w:r>
            <w:proofErr w:type="spellEnd"/>
            <w:r w:rsidRPr="00905CFF">
              <w:rPr>
                <w:sz w:val="26"/>
                <w:lang w:val="en-US"/>
              </w:rPr>
              <w:t>:</w:t>
            </w:r>
          </w:p>
          <w:p w14:paraId="65A8C028" w14:textId="696C6014" w:rsidR="00D226E8" w:rsidRPr="00905CFF" w:rsidRDefault="00D226E8" w:rsidP="00D226E8">
            <w:pPr>
              <w:pStyle w:val="TableParagraph"/>
              <w:tabs>
                <w:tab w:val="left" w:pos="299"/>
              </w:tabs>
              <w:ind w:left="0"/>
              <w:rPr>
                <w:sz w:val="26"/>
                <w:lang w:val="en-US"/>
              </w:rPr>
            </w:pPr>
            <w:r w:rsidRPr="00905CFF">
              <w:rPr>
                <w:sz w:val="26"/>
                <w:lang w:val="en-US"/>
              </w:rPr>
              <w:t xml:space="preserve">  3.</w:t>
            </w:r>
            <w:r w:rsidR="00CE4CB5" w:rsidRPr="00905CFF">
              <w:rPr>
                <w:sz w:val="26"/>
                <w:lang w:val="en-US"/>
              </w:rPr>
              <w:t>2</w:t>
            </w:r>
            <w:r w:rsidRPr="00905CFF">
              <w:rPr>
                <w:sz w:val="26"/>
                <w:lang w:val="en-US"/>
              </w:rPr>
              <w:t xml:space="preserve">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ấn</w:t>
            </w:r>
            <w:proofErr w:type="spellEnd"/>
            <w:r w:rsidRPr="00905CFF">
              <w:rPr>
                <w:sz w:val="26"/>
                <w:lang w:val="en-US"/>
              </w:rPr>
              <w:t xml:space="preserve"> </w:t>
            </w:r>
            <w:proofErr w:type="spellStart"/>
            <w:r w:rsidRPr="00905CFF">
              <w:rPr>
                <w:sz w:val="26"/>
                <w:lang w:val="en-US"/>
              </w:rPr>
              <w:t>nút</w:t>
            </w:r>
            <w:proofErr w:type="spellEnd"/>
            <w:r w:rsidRPr="00905CFF">
              <w:rPr>
                <w:sz w:val="26"/>
                <w:lang w:val="en-US"/>
              </w:rPr>
              <w:t xml:space="preserve"> “</w:t>
            </w:r>
            <w:proofErr w:type="spellStart"/>
            <w:r w:rsidRPr="00905CFF">
              <w:rPr>
                <w:sz w:val="26"/>
                <w:lang w:val="en-US"/>
              </w:rPr>
              <w:t>Chấp</w:t>
            </w:r>
            <w:proofErr w:type="spellEnd"/>
            <w:r w:rsidRPr="00905CFF">
              <w:rPr>
                <w:sz w:val="26"/>
                <w:lang w:val="en-US"/>
              </w:rPr>
              <w:t xml:space="preserve"> </w:t>
            </w:r>
            <w:proofErr w:type="spellStart"/>
            <w:r w:rsidRPr="00905CFF">
              <w:rPr>
                <w:sz w:val="26"/>
                <w:lang w:val="en-US"/>
              </w:rPr>
              <w:t>nhận</w:t>
            </w:r>
            <w:proofErr w:type="spellEnd"/>
            <w:r w:rsidRPr="00905CFF">
              <w:rPr>
                <w:sz w:val="26"/>
                <w:lang w:val="en-US"/>
              </w:rPr>
              <w:t>”</w:t>
            </w:r>
          </w:p>
          <w:p w14:paraId="0E1C77E0" w14:textId="389A71F3" w:rsidR="00D226E8" w:rsidRPr="00905CFF" w:rsidRDefault="00D226E8" w:rsidP="00D226E8">
            <w:pPr>
              <w:pStyle w:val="TableParagraph"/>
              <w:tabs>
                <w:tab w:val="left" w:pos="299"/>
              </w:tabs>
              <w:rPr>
                <w:sz w:val="26"/>
                <w:lang w:val="en-US"/>
              </w:rPr>
            </w:pPr>
            <w:r w:rsidRPr="00905CFF">
              <w:rPr>
                <w:sz w:val="26"/>
                <w:lang w:val="en-US"/>
              </w:rPr>
              <w:t>4</w:t>
            </w:r>
            <w:r w:rsidR="008A0D51" w:rsidRPr="00905CFF">
              <w:rPr>
                <w:sz w:val="26"/>
                <w:lang w:val="en-US"/>
              </w:rPr>
              <w:t>.</w:t>
            </w:r>
            <w:r w:rsidR="00CE4CB5" w:rsidRPr="00905CFF">
              <w:rPr>
                <w:sz w:val="26"/>
                <w:lang w:val="en-US"/>
              </w:rPr>
              <w:t>2</w:t>
            </w:r>
            <w:r w:rsidR="008A0D51" w:rsidRPr="00905CFF">
              <w:rPr>
                <w:sz w:val="26"/>
                <w:lang w:val="en-US"/>
              </w:rPr>
              <w:t xml:space="preserve">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cập</w:t>
            </w:r>
            <w:proofErr w:type="spellEnd"/>
            <w:r w:rsidRPr="00905CFF">
              <w:rPr>
                <w:sz w:val="26"/>
                <w:lang w:val="en-US"/>
              </w:rPr>
              <w:t xml:space="preserve"> </w:t>
            </w:r>
            <w:proofErr w:type="spellStart"/>
            <w:r w:rsidRPr="00905CFF">
              <w:rPr>
                <w:sz w:val="26"/>
                <w:lang w:val="en-US"/>
              </w:rPr>
              <w:t>nhật</w:t>
            </w:r>
            <w:proofErr w:type="spellEnd"/>
            <w:r w:rsidRPr="00905CFF">
              <w:rPr>
                <w:sz w:val="26"/>
                <w:lang w:val="en-US"/>
              </w:rPr>
              <w:t xml:space="preserve"> </w:t>
            </w:r>
            <w:proofErr w:type="spellStart"/>
            <w:r w:rsidRPr="00905CFF">
              <w:rPr>
                <w:sz w:val="26"/>
                <w:lang w:val="en-US"/>
              </w:rPr>
              <w:t>trạng</w:t>
            </w:r>
            <w:proofErr w:type="spellEnd"/>
            <w:r w:rsidRPr="00905CFF">
              <w:rPr>
                <w:sz w:val="26"/>
                <w:lang w:val="en-US"/>
              </w:rPr>
              <w:t xml:space="preserve"> </w:t>
            </w:r>
            <w:proofErr w:type="spellStart"/>
            <w:r w:rsidRPr="00905CFF">
              <w:rPr>
                <w:sz w:val="26"/>
                <w:lang w:val="en-US"/>
              </w:rPr>
              <w:t>thái</w:t>
            </w:r>
            <w:proofErr w:type="spellEnd"/>
            <w:r w:rsidRPr="00905CFF">
              <w:rPr>
                <w:sz w:val="26"/>
                <w:lang w:val="en-US"/>
              </w:rPr>
              <w:t xml:space="preserve"> </w:t>
            </w:r>
            <w:proofErr w:type="spellStart"/>
            <w:r w:rsidRPr="00905CFF">
              <w:rPr>
                <w:sz w:val="26"/>
                <w:lang w:val="en-US"/>
              </w:rPr>
              <w:t>lịch</w:t>
            </w:r>
            <w:proofErr w:type="spellEnd"/>
            <w:r w:rsidRPr="00905CFF">
              <w:rPr>
                <w:sz w:val="26"/>
                <w:lang w:val="en-US"/>
              </w:rPr>
              <w:t xml:space="preserve"> </w:t>
            </w:r>
            <w:proofErr w:type="spellStart"/>
            <w:r w:rsidRPr="00905CFF">
              <w:rPr>
                <w:sz w:val="26"/>
                <w:lang w:val="en-US"/>
              </w:rPr>
              <w:t>hẹn</w:t>
            </w:r>
            <w:proofErr w:type="spellEnd"/>
            <w:r w:rsidRPr="00905CFF">
              <w:rPr>
                <w:sz w:val="26"/>
                <w:lang w:val="en-US"/>
              </w:rPr>
              <w:t xml:space="preserve">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đổi</w:t>
            </w:r>
            <w:proofErr w:type="spellEnd"/>
            <w:r w:rsidRPr="00905CFF">
              <w:rPr>
                <w:sz w:val="26"/>
                <w:lang w:val="en-US"/>
              </w:rPr>
              <w:t xml:space="preserve"> </w:t>
            </w:r>
            <w:proofErr w:type="spellStart"/>
            <w:r w:rsidRPr="00905CFF">
              <w:rPr>
                <w:sz w:val="26"/>
                <w:lang w:val="en-US"/>
              </w:rPr>
              <w:t>nút</w:t>
            </w:r>
            <w:proofErr w:type="spellEnd"/>
            <w:r w:rsidRPr="00905CFF">
              <w:rPr>
                <w:sz w:val="26"/>
                <w:lang w:val="en-US"/>
              </w:rPr>
              <w:t xml:space="preserve"> “</w:t>
            </w:r>
            <w:proofErr w:type="spellStart"/>
            <w:r w:rsidRPr="00905CFF">
              <w:rPr>
                <w:sz w:val="26"/>
                <w:lang w:val="en-US"/>
              </w:rPr>
              <w:t>Chấp</w:t>
            </w:r>
            <w:proofErr w:type="spellEnd"/>
            <w:r w:rsidRPr="00905CFF">
              <w:rPr>
                <w:sz w:val="26"/>
                <w:lang w:val="en-US"/>
              </w:rPr>
              <w:t xml:space="preserve"> </w:t>
            </w:r>
            <w:proofErr w:type="spellStart"/>
            <w:r w:rsidRPr="00905CFF">
              <w:rPr>
                <w:sz w:val="26"/>
                <w:lang w:val="en-US"/>
              </w:rPr>
              <w:t>nhận</w:t>
            </w:r>
            <w:proofErr w:type="spellEnd"/>
            <w:r w:rsidRPr="00905CFF">
              <w:rPr>
                <w:sz w:val="26"/>
                <w:lang w:val="en-US"/>
              </w:rPr>
              <w:t xml:space="preserve">” </w:t>
            </w:r>
            <w:proofErr w:type="spellStart"/>
            <w:r w:rsidRPr="00905CFF">
              <w:rPr>
                <w:sz w:val="26"/>
                <w:lang w:val="en-US"/>
              </w:rPr>
              <w:t>thành</w:t>
            </w:r>
            <w:proofErr w:type="spellEnd"/>
            <w:r w:rsidRPr="00905CFF">
              <w:rPr>
                <w:sz w:val="26"/>
                <w:lang w:val="en-US"/>
              </w:rPr>
              <w:t xml:space="preserve"> </w:t>
            </w:r>
            <w:proofErr w:type="spellStart"/>
            <w:r w:rsidRPr="00905CFF">
              <w:rPr>
                <w:sz w:val="26"/>
                <w:lang w:val="en-US"/>
              </w:rPr>
              <w:t>nút</w:t>
            </w:r>
            <w:proofErr w:type="spellEnd"/>
            <w:r w:rsidRPr="00905CFF">
              <w:rPr>
                <w:sz w:val="26"/>
                <w:lang w:val="en-US"/>
              </w:rPr>
              <w:t xml:space="preserve"> “</w:t>
            </w:r>
            <w:proofErr w:type="spellStart"/>
            <w:r w:rsidRPr="00905CFF">
              <w:rPr>
                <w:sz w:val="26"/>
                <w:lang w:val="en-US"/>
              </w:rPr>
              <w:t>Khám</w:t>
            </w:r>
            <w:proofErr w:type="spellEnd"/>
            <w:r w:rsidRPr="00905CFF">
              <w:rPr>
                <w:sz w:val="26"/>
                <w:lang w:val="en-US"/>
              </w:rPr>
              <w:t xml:space="preserve"> </w:t>
            </w:r>
            <w:proofErr w:type="spellStart"/>
            <w:r w:rsidRPr="00905CFF">
              <w:rPr>
                <w:sz w:val="26"/>
                <w:lang w:val="en-US"/>
              </w:rPr>
              <w:t>bệnh</w:t>
            </w:r>
            <w:proofErr w:type="spellEnd"/>
            <w:r w:rsidRPr="00905CFF">
              <w:rPr>
                <w:sz w:val="26"/>
                <w:lang w:val="en-US"/>
              </w:rPr>
              <w:t>”</w:t>
            </w:r>
          </w:p>
          <w:p w14:paraId="7767E7F4" w14:textId="0E38262F" w:rsidR="008A0D51" w:rsidRPr="00905CFF" w:rsidRDefault="00D226E8" w:rsidP="00CE4CB5">
            <w:pPr>
              <w:pStyle w:val="TableParagraph"/>
              <w:tabs>
                <w:tab w:val="left" w:pos="299"/>
              </w:tabs>
              <w:rPr>
                <w:sz w:val="26"/>
                <w:lang w:val="en-US"/>
              </w:rPr>
            </w:pPr>
            <w:r w:rsidRPr="00905CFF">
              <w:rPr>
                <w:sz w:val="26"/>
                <w:lang w:val="en-US"/>
              </w:rPr>
              <w:lastRenderedPageBreak/>
              <w:t>5.</w:t>
            </w:r>
            <w:r w:rsidR="00CE4CB5" w:rsidRPr="00905CFF">
              <w:rPr>
                <w:sz w:val="26"/>
                <w:lang w:val="en-US"/>
              </w:rPr>
              <w:t>2</w:t>
            </w:r>
            <w:r w:rsidRPr="00905CFF">
              <w:rPr>
                <w:sz w:val="26"/>
                <w:lang w:val="en-US"/>
              </w:rPr>
              <w:t xml:space="preserve">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có</w:t>
            </w:r>
            <w:proofErr w:type="spellEnd"/>
            <w:r w:rsidRPr="00905CFF">
              <w:rPr>
                <w:sz w:val="26"/>
                <w:lang w:val="en-US"/>
              </w:rPr>
              <w:t xml:space="preserve"> </w:t>
            </w:r>
            <w:proofErr w:type="spellStart"/>
            <w:r w:rsidRPr="00905CFF">
              <w:rPr>
                <w:sz w:val="26"/>
                <w:lang w:val="en-US"/>
              </w:rPr>
              <w:t>thể</w:t>
            </w:r>
            <w:proofErr w:type="spellEnd"/>
            <w:r w:rsidRPr="00905CFF">
              <w:rPr>
                <w:sz w:val="26"/>
                <w:lang w:val="en-US"/>
              </w:rPr>
              <w:t xml:space="preserve"> </w:t>
            </w:r>
            <w:proofErr w:type="spellStart"/>
            <w:r w:rsidRPr="00905CFF">
              <w:rPr>
                <w:sz w:val="26"/>
                <w:lang w:val="en-US"/>
              </w:rPr>
              <w:t>ấn</w:t>
            </w:r>
            <w:proofErr w:type="spellEnd"/>
            <w:r w:rsidRPr="00905CFF">
              <w:rPr>
                <w:sz w:val="26"/>
                <w:lang w:val="en-US"/>
              </w:rPr>
              <w:t xml:space="preserve"> </w:t>
            </w:r>
            <w:proofErr w:type="spellStart"/>
            <w:r w:rsidRPr="00905CFF">
              <w:rPr>
                <w:sz w:val="26"/>
                <w:lang w:val="en-US"/>
              </w:rPr>
              <w:t>nút</w:t>
            </w:r>
            <w:proofErr w:type="spellEnd"/>
            <w:r w:rsidRPr="00905CFF">
              <w:rPr>
                <w:sz w:val="26"/>
                <w:lang w:val="en-US"/>
              </w:rPr>
              <w:t xml:space="preserve"> “</w:t>
            </w:r>
            <w:proofErr w:type="spellStart"/>
            <w:r w:rsidRPr="00905CFF">
              <w:rPr>
                <w:sz w:val="26"/>
                <w:lang w:val="en-US"/>
              </w:rPr>
              <w:t>Khám</w:t>
            </w:r>
            <w:proofErr w:type="spellEnd"/>
            <w:r w:rsidRPr="00905CFF">
              <w:rPr>
                <w:sz w:val="26"/>
                <w:lang w:val="en-US"/>
              </w:rPr>
              <w:t xml:space="preserve"> </w:t>
            </w:r>
            <w:proofErr w:type="spellStart"/>
            <w:r w:rsidRPr="00905CFF">
              <w:rPr>
                <w:sz w:val="26"/>
                <w:lang w:val="en-US"/>
              </w:rPr>
              <w:t>bệnh</w:t>
            </w:r>
            <w:proofErr w:type="spellEnd"/>
            <w:r w:rsidRPr="00905CFF">
              <w:rPr>
                <w:sz w:val="26"/>
                <w:lang w:val="en-US"/>
              </w:rPr>
              <w:t>”</w:t>
            </w:r>
            <w:r w:rsidR="00CE4CB5" w:rsidRPr="00905CFF">
              <w:rPr>
                <w:sz w:val="26"/>
                <w:lang w:val="en-US"/>
              </w:rPr>
              <w:t xml:space="preserve"> </w:t>
            </w:r>
            <w:proofErr w:type="spellStart"/>
            <w:r w:rsidR="00CE4CB5" w:rsidRPr="00905CFF">
              <w:rPr>
                <w:sz w:val="26"/>
                <w:lang w:val="en-US"/>
              </w:rPr>
              <w:t>để</w:t>
            </w:r>
            <w:proofErr w:type="spellEnd"/>
            <w:r w:rsidR="00CE4CB5" w:rsidRPr="00905CFF">
              <w:rPr>
                <w:sz w:val="26"/>
                <w:lang w:val="en-US"/>
              </w:rPr>
              <w:t xml:space="preserve"> </w:t>
            </w:r>
            <w:proofErr w:type="spellStart"/>
            <w:r w:rsidR="00CE4CB5" w:rsidRPr="00905CFF">
              <w:rPr>
                <w:sz w:val="26"/>
                <w:lang w:val="en-US"/>
              </w:rPr>
              <w:t>bắt</w:t>
            </w:r>
            <w:proofErr w:type="spellEnd"/>
            <w:r w:rsidR="00CE4CB5" w:rsidRPr="00905CFF">
              <w:rPr>
                <w:sz w:val="26"/>
                <w:lang w:val="en-US"/>
              </w:rPr>
              <w:t xml:space="preserve"> </w:t>
            </w:r>
            <w:proofErr w:type="spellStart"/>
            <w:r w:rsidR="00CE4CB5" w:rsidRPr="00905CFF">
              <w:rPr>
                <w:sz w:val="26"/>
                <w:lang w:val="en-US"/>
              </w:rPr>
              <w:t>đầu</w:t>
            </w:r>
            <w:proofErr w:type="spellEnd"/>
            <w:r w:rsidR="00CE4CB5" w:rsidRPr="00905CFF">
              <w:rPr>
                <w:sz w:val="26"/>
                <w:lang w:val="en-US"/>
              </w:rPr>
              <w:t xml:space="preserve"> </w:t>
            </w:r>
            <w:proofErr w:type="spellStart"/>
            <w:r w:rsidR="00CE4CB5" w:rsidRPr="00905CFF">
              <w:rPr>
                <w:sz w:val="26"/>
                <w:lang w:val="en-US"/>
              </w:rPr>
              <w:t>quá</w:t>
            </w:r>
            <w:proofErr w:type="spellEnd"/>
            <w:r w:rsidR="00CE4CB5" w:rsidRPr="00905CFF">
              <w:rPr>
                <w:sz w:val="26"/>
                <w:lang w:val="en-US"/>
              </w:rPr>
              <w:t xml:space="preserve"> </w:t>
            </w:r>
            <w:proofErr w:type="spellStart"/>
            <w:r w:rsidR="00CE4CB5" w:rsidRPr="00905CFF">
              <w:rPr>
                <w:sz w:val="26"/>
                <w:lang w:val="en-US"/>
              </w:rPr>
              <w:t>trình</w:t>
            </w:r>
            <w:proofErr w:type="spellEnd"/>
            <w:r w:rsidR="00CE4CB5" w:rsidRPr="00905CFF">
              <w:rPr>
                <w:sz w:val="26"/>
                <w:lang w:val="en-US"/>
              </w:rPr>
              <w:t xml:space="preserve"> </w:t>
            </w:r>
            <w:proofErr w:type="spellStart"/>
            <w:r w:rsidR="00CE4CB5" w:rsidRPr="00905CFF">
              <w:rPr>
                <w:sz w:val="26"/>
                <w:lang w:val="en-US"/>
              </w:rPr>
              <w:t>khám</w:t>
            </w:r>
            <w:proofErr w:type="spellEnd"/>
            <w:r w:rsidR="00CE4CB5" w:rsidRPr="00905CFF">
              <w:rPr>
                <w:sz w:val="26"/>
                <w:lang w:val="en-US"/>
              </w:rPr>
              <w:t xml:space="preserve"> </w:t>
            </w:r>
            <w:proofErr w:type="spellStart"/>
            <w:r w:rsidR="00CE4CB5" w:rsidRPr="00905CFF">
              <w:rPr>
                <w:sz w:val="26"/>
                <w:lang w:val="en-US"/>
              </w:rPr>
              <w:t>bệnh</w:t>
            </w:r>
            <w:proofErr w:type="spellEnd"/>
          </w:p>
          <w:p w14:paraId="683A7DDD" w14:textId="02CBA02C" w:rsidR="008A0D51" w:rsidRPr="00905CFF" w:rsidRDefault="008A0D51" w:rsidP="00612AD6">
            <w:pPr>
              <w:pStyle w:val="TableParagraph"/>
              <w:tabs>
                <w:tab w:val="left" w:pos="299"/>
              </w:tabs>
              <w:rPr>
                <w:sz w:val="26"/>
                <w:lang w:val="en-US"/>
              </w:rPr>
            </w:pPr>
            <w:r w:rsidRPr="00905CFF">
              <w:rPr>
                <w:sz w:val="26"/>
                <w:lang w:val="en-US"/>
              </w:rPr>
              <w:t xml:space="preserve">- </w:t>
            </w:r>
            <w:proofErr w:type="spellStart"/>
            <w:r w:rsidR="00CE4CB5" w:rsidRPr="00905CFF">
              <w:rPr>
                <w:sz w:val="26"/>
                <w:lang w:val="en-US"/>
              </w:rPr>
              <w:t>Hủy</w:t>
            </w:r>
            <w:proofErr w:type="spellEnd"/>
            <w:r w:rsidR="00CE4CB5" w:rsidRPr="00905CFF">
              <w:rPr>
                <w:sz w:val="26"/>
                <w:lang w:val="en-US"/>
              </w:rPr>
              <w:t xml:space="preserve"> </w:t>
            </w:r>
            <w:proofErr w:type="spellStart"/>
            <w:r w:rsidR="00CE4CB5" w:rsidRPr="00905CFF">
              <w:rPr>
                <w:sz w:val="26"/>
                <w:lang w:val="en-US"/>
              </w:rPr>
              <w:t>lịch</w:t>
            </w:r>
            <w:proofErr w:type="spellEnd"/>
            <w:r w:rsidR="00CE4CB5" w:rsidRPr="00905CFF">
              <w:rPr>
                <w:sz w:val="26"/>
                <w:lang w:val="en-US"/>
              </w:rPr>
              <w:t xml:space="preserve"> </w:t>
            </w:r>
            <w:proofErr w:type="spellStart"/>
            <w:r w:rsidR="00CE4CB5" w:rsidRPr="00905CFF">
              <w:rPr>
                <w:sz w:val="26"/>
                <w:lang w:val="en-US"/>
              </w:rPr>
              <w:t>khám</w:t>
            </w:r>
            <w:proofErr w:type="spellEnd"/>
            <w:r w:rsidRPr="00905CFF">
              <w:rPr>
                <w:sz w:val="26"/>
                <w:lang w:val="en-US"/>
              </w:rPr>
              <w:t>:</w:t>
            </w:r>
          </w:p>
          <w:p w14:paraId="07637054" w14:textId="4C7DB1B4" w:rsidR="00CE4CB5" w:rsidRPr="00905CFF" w:rsidRDefault="00CE4CB5" w:rsidP="00CE4CB5">
            <w:pPr>
              <w:pStyle w:val="TableParagraph"/>
              <w:tabs>
                <w:tab w:val="left" w:pos="299"/>
              </w:tabs>
              <w:ind w:left="0"/>
              <w:rPr>
                <w:sz w:val="26"/>
                <w:lang w:val="en-US"/>
              </w:rPr>
            </w:pPr>
            <w:r w:rsidRPr="00905CFF">
              <w:rPr>
                <w:sz w:val="26"/>
                <w:lang w:val="en-US"/>
              </w:rPr>
              <w:t xml:space="preserve">  3.2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ấn</w:t>
            </w:r>
            <w:proofErr w:type="spellEnd"/>
            <w:r w:rsidRPr="00905CFF">
              <w:rPr>
                <w:sz w:val="26"/>
                <w:lang w:val="en-US"/>
              </w:rPr>
              <w:t xml:space="preserve"> </w:t>
            </w:r>
            <w:proofErr w:type="spellStart"/>
            <w:r w:rsidRPr="00905CFF">
              <w:rPr>
                <w:sz w:val="26"/>
                <w:lang w:val="en-US"/>
              </w:rPr>
              <w:t>nút</w:t>
            </w:r>
            <w:proofErr w:type="spellEnd"/>
            <w:r w:rsidRPr="00905CFF">
              <w:rPr>
                <w:sz w:val="26"/>
                <w:lang w:val="en-US"/>
              </w:rPr>
              <w:t xml:space="preserve"> “</w:t>
            </w:r>
            <w:proofErr w:type="spellStart"/>
            <w:r w:rsidRPr="00905CFF">
              <w:rPr>
                <w:sz w:val="26"/>
                <w:lang w:val="en-US"/>
              </w:rPr>
              <w:t>Hủy</w:t>
            </w:r>
            <w:proofErr w:type="spellEnd"/>
            <w:r w:rsidRPr="00905CFF">
              <w:rPr>
                <w:sz w:val="26"/>
                <w:lang w:val="en-US"/>
              </w:rPr>
              <w:t>”</w:t>
            </w:r>
          </w:p>
          <w:p w14:paraId="390116FB" w14:textId="451FE3AE" w:rsidR="00CE4CB5" w:rsidRPr="00905CFF" w:rsidRDefault="00CE4CB5" w:rsidP="00CE4CB5">
            <w:pPr>
              <w:pStyle w:val="TableParagraph"/>
              <w:tabs>
                <w:tab w:val="left" w:pos="299"/>
              </w:tabs>
              <w:rPr>
                <w:sz w:val="26"/>
                <w:lang w:val="en-US"/>
              </w:rPr>
            </w:pPr>
            <w:r w:rsidRPr="00905CFF">
              <w:rPr>
                <w:sz w:val="26"/>
                <w:lang w:val="en-US"/>
              </w:rPr>
              <w:t xml:space="preserve">4.2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cập</w:t>
            </w:r>
            <w:proofErr w:type="spellEnd"/>
            <w:r w:rsidRPr="00905CFF">
              <w:rPr>
                <w:sz w:val="26"/>
                <w:lang w:val="en-US"/>
              </w:rPr>
              <w:t xml:space="preserve"> </w:t>
            </w:r>
            <w:proofErr w:type="spellStart"/>
            <w:r w:rsidRPr="00905CFF">
              <w:rPr>
                <w:sz w:val="26"/>
                <w:lang w:val="en-US"/>
              </w:rPr>
              <w:t>nhật</w:t>
            </w:r>
            <w:proofErr w:type="spellEnd"/>
            <w:r w:rsidRPr="00905CFF">
              <w:rPr>
                <w:sz w:val="26"/>
                <w:lang w:val="en-US"/>
              </w:rPr>
              <w:t xml:space="preserve"> </w:t>
            </w:r>
            <w:proofErr w:type="spellStart"/>
            <w:r w:rsidRPr="00905CFF">
              <w:rPr>
                <w:sz w:val="26"/>
                <w:lang w:val="en-US"/>
              </w:rPr>
              <w:t>trạng</w:t>
            </w:r>
            <w:proofErr w:type="spellEnd"/>
            <w:r w:rsidRPr="00905CFF">
              <w:rPr>
                <w:sz w:val="26"/>
                <w:lang w:val="en-US"/>
              </w:rPr>
              <w:t xml:space="preserve"> </w:t>
            </w:r>
            <w:proofErr w:type="spellStart"/>
            <w:r w:rsidRPr="00905CFF">
              <w:rPr>
                <w:sz w:val="26"/>
                <w:lang w:val="en-US"/>
              </w:rPr>
              <w:t>thái</w:t>
            </w:r>
            <w:proofErr w:type="spellEnd"/>
            <w:r w:rsidRPr="00905CFF">
              <w:rPr>
                <w:sz w:val="26"/>
                <w:lang w:val="en-US"/>
              </w:rPr>
              <w:t xml:space="preserve"> </w:t>
            </w:r>
            <w:proofErr w:type="spellStart"/>
            <w:r w:rsidRPr="00905CFF">
              <w:rPr>
                <w:sz w:val="26"/>
                <w:lang w:val="en-US"/>
              </w:rPr>
              <w:t>lịch</w:t>
            </w:r>
            <w:proofErr w:type="spellEnd"/>
            <w:r w:rsidRPr="00905CFF">
              <w:rPr>
                <w:sz w:val="26"/>
                <w:lang w:val="en-US"/>
              </w:rPr>
              <w:t xml:space="preserve"> </w:t>
            </w:r>
            <w:proofErr w:type="spellStart"/>
            <w:r w:rsidRPr="00905CFF">
              <w:rPr>
                <w:sz w:val="26"/>
                <w:lang w:val="en-US"/>
              </w:rPr>
              <w:t>hẹn</w:t>
            </w:r>
            <w:proofErr w:type="spellEnd"/>
          </w:p>
        </w:tc>
      </w:tr>
      <w:tr w:rsidR="008A0D51" w:rsidRPr="00905CFF" w14:paraId="2BC1C134" w14:textId="77777777" w:rsidTr="00612AD6">
        <w:trPr>
          <w:trHeight w:val="679"/>
        </w:trPr>
        <w:tc>
          <w:tcPr>
            <w:tcW w:w="2304" w:type="dxa"/>
          </w:tcPr>
          <w:p w14:paraId="73339834" w14:textId="77777777" w:rsidR="008A0D51" w:rsidRPr="00905CFF" w:rsidRDefault="008A0D51" w:rsidP="00612AD6">
            <w:pPr>
              <w:pStyle w:val="TableParagraph"/>
              <w:spacing w:line="360" w:lineRule="auto"/>
              <w:rPr>
                <w:sz w:val="26"/>
              </w:rPr>
            </w:pPr>
            <w:r w:rsidRPr="00905CFF">
              <w:rPr>
                <w:sz w:val="26"/>
                <w:lang w:val="en-US"/>
              </w:rPr>
              <w:lastRenderedPageBreak/>
              <w:t xml:space="preserve"> </w:t>
            </w:r>
            <w:r w:rsidRPr="00905CFF">
              <w:rPr>
                <w:sz w:val="26"/>
              </w:rPr>
              <w:t>Ngoại</w:t>
            </w:r>
            <w:r w:rsidRPr="00905CFF">
              <w:rPr>
                <w:spacing w:val="-8"/>
                <w:sz w:val="26"/>
              </w:rPr>
              <w:t xml:space="preserve"> </w:t>
            </w:r>
            <w:r w:rsidRPr="00905CFF">
              <w:rPr>
                <w:spacing w:val="-5"/>
                <w:sz w:val="26"/>
              </w:rPr>
              <w:t>lệ</w:t>
            </w:r>
          </w:p>
        </w:tc>
        <w:tc>
          <w:tcPr>
            <w:tcW w:w="6892" w:type="dxa"/>
          </w:tcPr>
          <w:p w14:paraId="1D62EE1E" w14:textId="77777777" w:rsidR="008A0D51" w:rsidRPr="00905CFF" w:rsidRDefault="008A0D51" w:rsidP="00612AD6">
            <w:pPr>
              <w:rPr>
                <w:rFonts w:ascii="Times New Roman" w:hAnsi="Times New Roman" w:cs="Times New Roman"/>
                <w:sz w:val="26"/>
                <w:szCs w:val="26"/>
                <w:lang w:val="en-US"/>
              </w:rPr>
            </w:pPr>
            <w:r w:rsidRPr="00905CFF">
              <w:rPr>
                <w:rFonts w:ascii="Times New Roman" w:hAnsi="Times New Roman" w:cs="Times New Roman"/>
                <w:lang w:val="en-US"/>
              </w:rPr>
              <w:t xml:space="preserve"> </w:t>
            </w:r>
          </w:p>
          <w:p w14:paraId="7755A5AC" w14:textId="77777777" w:rsidR="008A0D51" w:rsidRPr="00905CFF" w:rsidRDefault="008A0D51" w:rsidP="00612AD6">
            <w:pPr>
              <w:rPr>
                <w:rFonts w:ascii="Times New Roman" w:hAnsi="Times New Roman" w:cs="Times New Roman"/>
                <w:sz w:val="26"/>
                <w:szCs w:val="26"/>
                <w:lang w:val="en-US"/>
              </w:rPr>
            </w:pPr>
          </w:p>
        </w:tc>
      </w:tr>
    </w:tbl>
    <w:p w14:paraId="67FD9ECA" w14:textId="77777777" w:rsidR="008A0D51" w:rsidRPr="00905CFF" w:rsidRDefault="008A0D51" w:rsidP="00394A52">
      <w:pPr>
        <w:spacing w:before="60" w:after="60" w:line="360" w:lineRule="auto"/>
        <w:jc w:val="both"/>
        <w:rPr>
          <w:rFonts w:ascii="Times New Roman" w:eastAsia="Times New Roman" w:hAnsi="Times New Roman" w:cs="Times New Roman"/>
          <w:sz w:val="26"/>
          <w:szCs w:val="26"/>
          <w:lang w:val="en-US"/>
        </w:rPr>
      </w:pPr>
    </w:p>
    <w:p w14:paraId="0CB65F2B" w14:textId="560AC699" w:rsidR="00CE4CB5" w:rsidRPr="00905CFF" w:rsidRDefault="00CE4CB5" w:rsidP="00751C85">
      <w:pPr>
        <w:pStyle w:val="ListParagraph"/>
        <w:numPr>
          <w:ilvl w:val="0"/>
          <w:numId w:val="179"/>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Quản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bệnh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nhân</w:t>
      </w:r>
      <w:proofErr w:type="spellEnd"/>
      <w:r w:rsidR="00751C85" w:rsidRPr="00905CFF">
        <w:rPr>
          <w:rFonts w:eastAsia="Times New Roman" w:cs="Times New Roman"/>
          <w:b w:val="0"/>
          <w:bCs/>
          <w:i w:val="0"/>
          <w:iCs/>
          <w:szCs w:val="26"/>
          <w:lang w:val="en-US"/>
        </w:rPr>
        <w:t>:</w:t>
      </w:r>
    </w:p>
    <w:p w14:paraId="4B6D9B95" w14:textId="4071EF70" w:rsidR="00CE4CB5" w:rsidRPr="00905CFF" w:rsidRDefault="00CE4CB5" w:rsidP="00CE4CB5">
      <w:pPr>
        <w:pStyle w:val="Heading8"/>
        <w:rPr>
          <w:rFonts w:eastAsia="Times New Roman" w:cs="Times New Roman"/>
          <w:lang w:val="en-US"/>
        </w:rPr>
      </w:pPr>
      <w:bookmarkStart w:id="140" w:name="_Toc186464397"/>
      <w:proofErr w:type="spellStart"/>
      <w:r w:rsidRPr="00905CFF">
        <w:rPr>
          <w:rFonts w:eastAsia="Times New Roman" w:cs="Times New Roman"/>
          <w:lang w:val="en-US"/>
        </w:rPr>
        <w:t>Bảng</w:t>
      </w:r>
      <w:proofErr w:type="spellEnd"/>
      <w:r w:rsidRPr="00905CFF">
        <w:rPr>
          <w:rFonts w:eastAsia="Times New Roman" w:cs="Times New Roman"/>
        </w:rPr>
        <w:t xml:space="preserve"> </w:t>
      </w:r>
      <w:r w:rsidR="001642AA"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1</w:t>
      </w:r>
      <w:r w:rsidR="0030402A" w:rsidRPr="00905CFF">
        <w:rPr>
          <w:rFonts w:eastAsia="Times New Roman" w:cs="Times New Roman"/>
          <w:lang w:val="en-US"/>
        </w:rPr>
        <w:t>3</w:t>
      </w:r>
      <w:r w:rsidRPr="00905CFF">
        <w:rPr>
          <w:rFonts w:eastAsia="Times New Roman" w:cs="Times New Roman"/>
        </w:rPr>
        <w:t xml:space="preserve"> </w:t>
      </w:r>
      <w:proofErr w:type="spellStart"/>
      <w:r w:rsidRPr="00905CFF">
        <w:rPr>
          <w:rFonts w:eastAsia="Times New Roman" w:cs="Times New Roman"/>
          <w:lang w:val="en-US"/>
        </w:rPr>
        <w:t>Kịch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bản</w:t>
      </w:r>
      <w:proofErr w:type="spellEnd"/>
      <w:r w:rsidRPr="00905CFF">
        <w:rPr>
          <w:rFonts w:eastAsia="Times New Roman" w:cs="Times New Roman"/>
          <w:lang w:val="en-US"/>
        </w:rPr>
        <w:t xml:space="preserve"> use case </w:t>
      </w:r>
      <w:r w:rsidRPr="00905CFF">
        <w:rPr>
          <w:rFonts w:cs="Times New Roman"/>
          <w:szCs w:val="26"/>
          <w:lang w:val="en-US"/>
        </w:rPr>
        <w:t>Quản</w:t>
      </w:r>
      <w:r w:rsidR="0030402A" w:rsidRPr="00905CFF">
        <w:rPr>
          <w:rFonts w:cs="Times New Roman"/>
          <w:szCs w:val="26"/>
          <w:lang w:val="en-US"/>
        </w:rPr>
        <w:t xml:space="preserve"> </w:t>
      </w:r>
      <w:proofErr w:type="spellStart"/>
      <w:r w:rsidR="0030402A" w:rsidRPr="00905CFF">
        <w:rPr>
          <w:rFonts w:cs="Times New Roman"/>
          <w:szCs w:val="26"/>
          <w:lang w:val="en-US"/>
        </w:rPr>
        <w:t>lý</w:t>
      </w:r>
      <w:proofErr w:type="spellEnd"/>
      <w:r w:rsidRPr="00905CFF">
        <w:rPr>
          <w:rFonts w:cs="Times New Roman"/>
          <w:szCs w:val="26"/>
          <w:lang w:val="en-US"/>
        </w:rPr>
        <w:t xml:space="preserve"> </w:t>
      </w:r>
      <w:proofErr w:type="spellStart"/>
      <w:r w:rsidRPr="00905CFF">
        <w:rPr>
          <w:rFonts w:cs="Times New Roman"/>
          <w:szCs w:val="26"/>
          <w:lang w:val="en-US"/>
        </w:rPr>
        <w:t>bệnh</w:t>
      </w:r>
      <w:proofErr w:type="spellEnd"/>
      <w:r w:rsidRPr="00905CFF">
        <w:rPr>
          <w:rFonts w:cs="Times New Roman"/>
          <w:szCs w:val="26"/>
          <w:lang w:val="en-US"/>
        </w:rPr>
        <w:t xml:space="preserve"> </w:t>
      </w:r>
      <w:proofErr w:type="spellStart"/>
      <w:r w:rsidRPr="00905CFF">
        <w:rPr>
          <w:rFonts w:cs="Times New Roman"/>
          <w:szCs w:val="26"/>
          <w:lang w:val="en-US"/>
        </w:rPr>
        <w:t>nhân</w:t>
      </w:r>
      <w:proofErr w:type="spellEnd"/>
      <w:r w:rsidR="00622725">
        <w:rPr>
          <w:rFonts w:cs="Times New Roman"/>
          <w:szCs w:val="26"/>
          <w:lang w:val="en-US"/>
        </w:rPr>
        <w:t xml:space="preserve"> (</w:t>
      </w:r>
      <w:proofErr w:type="spellStart"/>
      <w:r w:rsidR="00622725">
        <w:rPr>
          <w:rFonts w:cs="Times New Roman"/>
          <w:szCs w:val="26"/>
          <w:lang w:val="en-US"/>
        </w:rPr>
        <w:t>Bác</w:t>
      </w:r>
      <w:proofErr w:type="spellEnd"/>
      <w:r w:rsidR="00622725">
        <w:rPr>
          <w:rFonts w:cs="Times New Roman"/>
          <w:szCs w:val="26"/>
          <w:lang w:val="en-US"/>
        </w:rPr>
        <w:t xml:space="preserve"> </w:t>
      </w:r>
      <w:proofErr w:type="spellStart"/>
      <w:r w:rsidR="00622725">
        <w:rPr>
          <w:rFonts w:cs="Times New Roman"/>
          <w:szCs w:val="26"/>
          <w:lang w:val="en-US"/>
        </w:rPr>
        <w:t>sĩ</w:t>
      </w:r>
      <w:proofErr w:type="spellEnd"/>
      <w:r w:rsidR="00622725">
        <w:rPr>
          <w:rFonts w:cs="Times New Roman"/>
          <w:szCs w:val="26"/>
          <w:lang w:val="en-US"/>
        </w:rPr>
        <w:t>)</w:t>
      </w:r>
      <w:bookmarkEnd w:id="140"/>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CE4CB5" w:rsidRPr="00905CFF" w14:paraId="0C77BA3B" w14:textId="77777777" w:rsidTr="00612AD6">
        <w:trPr>
          <w:trHeight w:val="477"/>
        </w:trPr>
        <w:tc>
          <w:tcPr>
            <w:tcW w:w="2304" w:type="dxa"/>
          </w:tcPr>
          <w:p w14:paraId="46F68E5A" w14:textId="77777777" w:rsidR="00CE4CB5" w:rsidRPr="00905CFF" w:rsidRDefault="00CE4CB5" w:rsidP="00612AD6">
            <w:pPr>
              <w:pStyle w:val="TableParagraph"/>
              <w:rPr>
                <w:sz w:val="26"/>
              </w:rPr>
            </w:pPr>
            <w:r w:rsidRPr="00905CFF">
              <w:rPr>
                <w:sz w:val="26"/>
              </w:rPr>
              <w:t>Tên</w:t>
            </w:r>
            <w:r w:rsidRPr="00905CFF">
              <w:rPr>
                <w:spacing w:val="-6"/>
                <w:sz w:val="26"/>
              </w:rPr>
              <w:t xml:space="preserve"> </w:t>
            </w:r>
            <w:r w:rsidRPr="00905CFF">
              <w:rPr>
                <w:sz w:val="26"/>
              </w:rPr>
              <w:t>Use</w:t>
            </w:r>
            <w:r w:rsidRPr="00905CFF">
              <w:rPr>
                <w:spacing w:val="-5"/>
                <w:sz w:val="26"/>
              </w:rPr>
              <w:t xml:space="preserve"> </w:t>
            </w:r>
            <w:r w:rsidRPr="00905CFF">
              <w:rPr>
                <w:spacing w:val="-4"/>
                <w:sz w:val="26"/>
              </w:rPr>
              <w:t>Case</w:t>
            </w:r>
          </w:p>
        </w:tc>
        <w:tc>
          <w:tcPr>
            <w:tcW w:w="6892" w:type="dxa"/>
          </w:tcPr>
          <w:p w14:paraId="7BBFE9C2" w14:textId="37244339" w:rsidR="00CE4CB5" w:rsidRPr="00905CFF" w:rsidRDefault="00CE4CB5" w:rsidP="00612AD6">
            <w:pPr>
              <w:pStyle w:val="TableParagraph"/>
              <w:ind w:left="105"/>
              <w:rPr>
                <w:sz w:val="26"/>
                <w:szCs w:val="26"/>
                <w:lang w:val="en-US"/>
              </w:rPr>
            </w:pPr>
            <w:r w:rsidRPr="00905CFF">
              <w:rPr>
                <w:sz w:val="26"/>
                <w:szCs w:val="26"/>
                <w:lang w:val="en-US"/>
              </w:rPr>
              <w:t xml:space="preserve">Quản </w:t>
            </w:r>
            <w:proofErr w:type="spellStart"/>
            <w:r w:rsidRPr="00905CFF">
              <w:rPr>
                <w:sz w:val="26"/>
                <w:szCs w:val="26"/>
                <w:lang w:val="en-US"/>
              </w:rPr>
              <w:t>lý</w:t>
            </w:r>
            <w:proofErr w:type="spellEnd"/>
            <w:r w:rsidRPr="00905CFF">
              <w:rPr>
                <w:sz w:val="26"/>
                <w:szCs w:val="26"/>
                <w:lang w:val="en-US"/>
              </w:rPr>
              <w:t xml:space="preserve"> </w:t>
            </w:r>
            <w:proofErr w:type="spellStart"/>
            <w:r w:rsidRPr="00905CFF">
              <w:rPr>
                <w:sz w:val="26"/>
                <w:szCs w:val="26"/>
                <w:lang w:val="en-US"/>
              </w:rPr>
              <w:t>bệnh</w:t>
            </w:r>
            <w:proofErr w:type="spellEnd"/>
            <w:r w:rsidRPr="00905CFF">
              <w:rPr>
                <w:sz w:val="26"/>
                <w:szCs w:val="26"/>
                <w:lang w:val="en-US"/>
              </w:rPr>
              <w:t xml:space="preserve"> </w:t>
            </w:r>
            <w:proofErr w:type="spellStart"/>
            <w:r w:rsidRPr="00905CFF">
              <w:rPr>
                <w:sz w:val="26"/>
                <w:szCs w:val="26"/>
                <w:lang w:val="en-US"/>
              </w:rPr>
              <w:t>nhân</w:t>
            </w:r>
            <w:proofErr w:type="spellEnd"/>
            <w:r w:rsidRPr="00905CFF">
              <w:rPr>
                <w:sz w:val="26"/>
                <w:szCs w:val="26"/>
                <w:lang w:val="en-US"/>
              </w:rPr>
              <w:t xml:space="preserve"> </w:t>
            </w:r>
          </w:p>
        </w:tc>
      </w:tr>
      <w:tr w:rsidR="00CE4CB5" w:rsidRPr="00905CFF" w14:paraId="06D6D2CA" w14:textId="77777777" w:rsidTr="00612AD6">
        <w:trPr>
          <w:trHeight w:val="477"/>
        </w:trPr>
        <w:tc>
          <w:tcPr>
            <w:tcW w:w="2304" w:type="dxa"/>
          </w:tcPr>
          <w:p w14:paraId="68301B8F" w14:textId="77777777" w:rsidR="00CE4CB5" w:rsidRPr="00905CFF" w:rsidRDefault="00CE4CB5" w:rsidP="00612AD6">
            <w:pPr>
              <w:pStyle w:val="TableParagraph"/>
              <w:rPr>
                <w:sz w:val="26"/>
              </w:rPr>
            </w:pPr>
            <w:r w:rsidRPr="00905CFF">
              <w:rPr>
                <w:spacing w:val="-2"/>
                <w:sz w:val="26"/>
              </w:rPr>
              <w:t>Actor</w:t>
            </w:r>
          </w:p>
        </w:tc>
        <w:tc>
          <w:tcPr>
            <w:tcW w:w="6892" w:type="dxa"/>
          </w:tcPr>
          <w:p w14:paraId="189E2AA6" w14:textId="77777777" w:rsidR="00CE4CB5" w:rsidRPr="00905CFF" w:rsidRDefault="00CE4CB5" w:rsidP="00612AD6">
            <w:pPr>
              <w:pStyle w:val="TableParagraph"/>
              <w:ind w:left="105"/>
              <w:rPr>
                <w:sz w:val="26"/>
                <w:lang w:val="en-US"/>
              </w:rPr>
            </w:pPr>
            <w:proofErr w:type="spellStart"/>
            <w:r w:rsidRPr="00905CFF">
              <w:rPr>
                <w:sz w:val="26"/>
                <w:lang w:val="en-US"/>
              </w:rPr>
              <w:t>Bác</w:t>
            </w:r>
            <w:proofErr w:type="spellEnd"/>
            <w:r w:rsidRPr="00905CFF">
              <w:rPr>
                <w:sz w:val="26"/>
                <w:lang w:val="en-US"/>
              </w:rPr>
              <w:t xml:space="preserve"> </w:t>
            </w:r>
            <w:proofErr w:type="spellStart"/>
            <w:r w:rsidRPr="00905CFF">
              <w:rPr>
                <w:sz w:val="26"/>
                <w:lang w:val="en-US"/>
              </w:rPr>
              <w:t>sĩ</w:t>
            </w:r>
            <w:proofErr w:type="spellEnd"/>
          </w:p>
        </w:tc>
      </w:tr>
      <w:tr w:rsidR="00CE4CB5" w:rsidRPr="00905CFF" w14:paraId="5F4F2078" w14:textId="77777777" w:rsidTr="00612AD6">
        <w:trPr>
          <w:trHeight w:val="580"/>
        </w:trPr>
        <w:tc>
          <w:tcPr>
            <w:tcW w:w="2304" w:type="dxa"/>
          </w:tcPr>
          <w:p w14:paraId="7A61307F" w14:textId="77777777" w:rsidR="00CE4CB5" w:rsidRPr="00905CFF" w:rsidRDefault="00CE4CB5" w:rsidP="00612AD6">
            <w:pPr>
              <w:pStyle w:val="TableParagraph"/>
              <w:rPr>
                <w:sz w:val="26"/>
              </w:rPr>
            </w:pPr>
            <w:r w:rsidRPr="00905CFF">
              <w:rPr>
                <w:sz w:val="26"/>
              </w:rPr>
              <w:t>Mục</w:t>
            </w:r>
            <w:r w:rsidRPr="00905CFF">
              <w:rPr>
                <w:spacing w:val="-6"/>
                <w:sz w:val="26"/>
              </w:rPr>
              <w:t xml:space="preserve"> </w:t>
            </w:r>
            <w:r w:rsidRPr="00905CFF">
              <w:rPr>
                <w:spacing w:val="-4"/>
                <w:sz w:val="26"/>
              </w:rPr>
              <w:t>tiêu</w:t>
            </w:r>
          </w:p>
        </w:tc>
        <w:tc>
          <w:tcPr>
            <w:tcW w:w="6892" w:type="dxa"/>
          </w:tcPr>
          <w:p w14:paraId="7D8E8346" w14:textId="1C49A9DB" w:rsidR="00CE4CB5" w:rsidRPr="00905CFF" w:rsidRDefault="00CE4CB5" w:rsidP="00612AD6">
            <w:pPr>
              <w:pStyle w:val="TableParagraph"/>
              <w:spacing w:line="360" w:lineRule="auto"/>
              <w:ind w:left="105" w:right="174"/>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có</w:t>
            </w:r>
            <w:proofErr w:type="spellEnd"/>
            <w:r w:rsidRPr="00905CFF">
              <w:rPr>
                <w:sz w:val="26"/>
                <w:lang w:val="en-US"/>
              </w:rPr>
              <w:t xml:space="preserve"> </w:t>
            </w:r>
            <w:proofErr w:type="spellStart"/>
            <w:r w:rsidRPr="00905CFF">
              <w:rPr>
                <w:sz w:val="26"/>
                <w:lang w:val="en-US"/>
              </w:rPr>
              <w:t>thể</w:t>
            </w:r>
            <w:proofErr w:type="spellEnd"/>
            <w:r w:rsidRPr="00905CFF">
              <w:rPr>
                <w:sz w:val="26"/>
                <w:lang w:val="en-US"/>
              </w:rPr>
              <w:t xml:space="preserve"> </w:t>
            </w:r>
            <w:proofErr w:type="spellStart"/>
            <w:r w:rsidR="00E71D9C" w:rsidRPr="00905CFF">
              <w:rPr>
                <w:sz w:val="26"/>
                <w:lang w:val="en-US"/>
              </w:rPr>
              <w:t>xem</w:t>
            </w:r>
            <w:proofErr w:type="spellEnd"/>
            <w:r w:rsidR="00E71D9C" w:rsidRPr="00905CFF">
              <w:rPr>
                <w:sz w:val="26"/>
                <w:lang w:val="en-US"/>
              </w:rPr>
              <w:t xml:space="preserve"> </w:t>
            </w:r>
            <w:proofErr w:type="spellStart"/>
            <w:r w:rsidR="00E71D9C" w:rsidRPr="00905CFF">
              <w:rPr>
                <w:sz w:val="26"/>
                <w:lang w:val="en-US"/>
              </w:rPr>
              <w:t>bệnh</w:t>
            </w:r>
            <w:proofErr w:type="spellEnd"/>
            <w:r w:rsidR="00E71D9C" w:rsidRPr="00905CFF">
              <w:rPr>
                <w:sz w:val="26"/>
                <w:lang w:val="en-US"/>
              </w:rPr>
              <w:t xml:space="preserve"> </w:t>
            </w:r>
            <w:proofErr w:type="spellStart"/>
            <w:r w:rsidR="00E71D9C" w:rsidRPr="00905CFF">
              <w:rPr>
                <w:sz w:val="26"/>
                <w:lang w:val="en-US"/>
              </w:rPr>
              <w:t>án</w:t>
            </w:r>
            <w:proofErr w:type="spellEnd"/>
            <w:r w:rsidR="00E71D9C" w:rsidRPr="00905CFF">
              <w:rPr>
                <w:sz w:val="26"/>
                <w:lang w:val="en-US"/>
              </w:rPr>
              <w:t xml:space="preserve">, </w:t>
            </w:r>
            <w:proofErr w:type="spellStart"/>
            <w:r w:rsidR="00E71D9C" w:rsidRPr="00905CFF">
              <w:rPr>
                <w:sz w:val="26"/>
                <w:lang w:val="en-US"/>
              </w:rPr>
              <w:t>cập</w:t>
            </w:r>
            <w:proofErr w:type="spellEnd"/>
            <w:r w:rsidR="00E71D9C" w:rsidRPr="00905CFF">
              <w:rPr>
                <w:sz w:val="26"/>
                <w:lang w:val="en-US"/>
              </w:rPr>
              <w:t xml:space="preserve"> </w:t>
            </w:r>
            <w:proofErr w:type="spellStart"/>
            <w:r w:rsidR="00E71D9C" w:rsidRPr="00905CFF">
              <w:rPr>
                <w:sz w:val="26"/>
                <w:lang w:val="en-US"/>
              </w:rPr>
              <w:t>nhật</w:t>
            </w:r>
            <w:proofErr w:type="spellEnd"/>
            <w:r w:rsidR="00E71D9C" w:rsidRPr="00905CFF">
              <w:rPr>
                <w:sz w:val="26"/>
                <w:lang w:val="en-US"/>
              </w:rPr>
              <w:t xml:space="preserve"> </w:t>
            </w:r>
            <w:proofErr w:type="spellStart"/>
            <w:r w:rsidR="00E71D9C" w:rsidRPr="00905CFF">
              <w:rPr>
                <w:sz w:val="26"/>
                <w:lang w:val="en-US"/>
              </w:rPr>
              <w:t>thêm</w:t>
            </w:r>
            <w:proofErr w:type="spellEnd"/>
            <w:r w:rsidR="00E71D9C" w:rsidRPr="00905CFF">
              <w:rPr>
                <w:sz w:val="26"/>
                <w:lang w:val="en-US"/>
              </w:rPr>
              <w:t xml:space="preserve"> </w:t>
            </w:r>
            <w:proofErr w:type="spellStart"/>
            <w:r w:rsidR="00E71D9C" w:rsidRPr="00905CFF">
              <w:rPr>
                <w:sz w:val="26"/>
                <w:lang w:val="en-US"/>
              </w:rPr>
              <w:t>thông</w:t>
            </w:r>
            <w:proofErr w:type="spellEnd"/>
            <w:r w:rsidR="00E71D9C" w:rsidRPr="00905CFF">
              <w:rPr>
                <w:sz w:val="26"/>
                <w:lang w:val="en-US"/>
              </w:rPr>
              <w:t xml:space="preserve"> tin </w:t>
            </w:r>
            <w:proofErr w:type="spellStart"/>
            <w:r w:rsidR="00E71D9C" w:rsidRPr="00905CFF">
              <w:rPr>
                <w:sz w:val="26"/>
                <w:lang w:val="en-US"/>
              </w:rPr>
              <w:t>cho</w:t>
            </w:r>
            <w:proofErr w:type="spellEnd"/>
            <w:r w:rsidR="00E71D9C" w:rsidRPr="00905CFF">
              <w:rPr>
                <w:sz w:val="26"/>
                <w:lang w:val="en-US"/>
              </w:rPr>
              <w:t xml:space="preserve"> </w:t>
            </w:r>
            <w:proofErr w:type="spellStart"/>
            <w:r w:rsidR="00E71D9C" w:rsidRPr="00905CFF">
              <w:rPr>
                <w:sz w:val="26"/>
                <w:lang w:val="en-US"/>
              </w:rPr>
              <w:t>bệnh</w:t>
            </w:r>
            <w:proofErr w:type="spellEnd"/>
            <w:r w:rsidR="00E71D9C" w:rsidRPr="00905CFF">
              <w:rPr>
                <w:sz w:val="26"/>
                <w:lang w:val="en-US"/>
              </w:rPr>
              <w:t xml:space="preserve"> </w:t>
            </w:r>
            <w:proofErr w:type="spellStart"/>
            <w:r w:rsidR="00E71D9C" w:rsidRPr="00905CFF">
              <w:rPr>
                <w:sz w:val="26"/>
                <w:lang w:val="en-US"/>
              </w:rPr>
              <w:t>án</w:t>
            </w:r>
            <w:proofErr w:type="spellEnd"/>
            <w:r w:rsidR="00E71D9C" w:rsidRPr="00905CFF">
              <w:rPr>
                <w:sz w:val="26"/>
                <w:lang w:val="en-US"/>
              </w:rPr>
              <w:t xml:space="preserve"> </w:t>
            </w:r>
            <w:proofErr w:type="spellStart"/>
            <w:r w:rsidR="00E71D9C" w:rsidRPr="00905CFF">
              <w:rPr>
                <w:sz w:val="26"/>
                <w:lang w:val="en-US"/>
              </w:rPr>
              <w:t>của</w:t>
            </w:r>
            <w:proofErr w:type="spellEnd"/>
            <w:r w:rsidR="00E71D9C" w:rsidRPr="00905CFF">
              <w:rPr>
                <w:sz w:val="26"/>
                <w:lang w:val="en-US"/>
              </w:rPr>
              <w:t xml:space="preserve"> </w:t>
            </w:r>
            <w:proofErr w:type="spellStart"/>
            <w:r w:rsidR="00E71D9C" w:rsidRPr="00905CFF">
              <w:rPr>
                <w:sz w:val="26"/>
                <w:lang w:val="en-US"/>
              </w:rPr>
              <w:t>bệnh</w:t>
            </w:r>
            <w:proofErr w:type="spellEnd"/>
            <w:r w:rsidR="00E71D9C" w:rsidRPr="00905CFF">
              <w:rPr>
                <w:sz w:val="26"/>
                <w:lang w:val="en-US"/>
              </w:rPr>
              <w:t xml:space="preserve"> </w:t>
            </w:r>
            <w:proofErr w:type="spellStart"/>
            <w:r w:rsidR="00E71D9C" w:rsidRPr="00905CFF">
              <w:rPr>
                <w:sz w:val="26"/>
                <w:lang w:val="en-US"/>
              </w:rPr>
              <w:t>nhân</w:t>
            </w:r>
            <w:proofErr w:type="spellEnd"/>
          </w:p>
        </w:tc>
      </w:tr>
      <w:tr w:rsidR="00CE4CB5" w:rsidRPr="00905CFF" w14:paraId="0BBD1CB2" w14:textId="77777777" w:rsidTr="00612AD6">
        <w:trPr>
          <w:trHeight w:val="477"/>
        </w:trPr>
        <w:tc>
          <w:tcPr>
            <w:tcW w:w="2304" w:type="dxa"/>
          </w:tcPr>
          <w:p w14:paraId="799D8829" w14:textId="77777777" w:rsidR="00CE4CB5" w:rsidRPr="00905CFF" w:rsidRDefault="00CE4CB5" w:rsidP="00612AD6">
            <w:pPr>
              <w:pStyle w:val="TableParagraph"/>
              <w:rPr>
                <w:sz w:val="26"/>
              </w:rPr>
            </w:pPr>
            <w:r w:rsidRPr="00905CFF">
              <w:rPr>
                <w:sz w:val="26"/>
              </w:rPr>
              <w:t>Tiền</w:t>
            </w:r>
            <w:r w:rsidRPr="00905CFF">
              <w:rPr>
                <w:spacing w:val="-6"/>
                <w:sz w:val="26"/>
              </w:rPr>
              <w:t xml:space="preserve"> </w:t>
            </w:r>
            <w:r w:rsidRPr="00905CFF">
              <w:rPr>
                <w:sz w:val="26"/>
              </w:rPr>
              <w:t>điều</w:t>
            </w:r>
            <w:r w:rsidRPr="00905CFF">
              <w:rPr>
                <w:spacing w:val="-6"/>
                <w:sz w:val="26"/>
              </w:rPr>
              <w:t xml:space="preserve"> </w:t>
            </w:r>
            <w:r w:rsidRPr="00905CFF">
              <w:rPr>
                <w:spacing w:val="-4"/>
                <w:sz w:val="26"/>
              </w:rPr>
              <w:t>kiện</w:t>
            </w:r>
          </w:p>
        </w:tc>
        <w:tc>
          <w:tcPr>
            <w:tcW w:w="6892" w:type="dxa"/>
          </w:tcPr>
          <w:p w14:paraId="2B7D94AB" w14:textId="18BA3D52" w:rsidR="00CE4CB5" w:rsidRPr="00905CFF" w:rsidRDefault="00CE4CB5" w:rsidP="00612AD6">
            <w:pPr>
              <w:pStyle w:val="TableParagraph"/>
              <w:ind w:left="105"/>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pacing w:val="-4"/>
                <w:sz w:val="26"/>
              </w:rPr>
              <w:t xml:space="preserve"> </w:t>
            </w:r>
            <w:proofErr w:type="spellStart"/>
            <w:r w:rsidRPr="00905CFF">
              <w:rPr>
                <w:sz w:val="26"/>
                <w:lang w:val="en-US"/>
              </w:rPr>
              <w:t>đã</w:t>
            </w:r>
            <w:proofErr w:type="spellEnd"/>
            <w:r w:rsidRPr="00905CFF">
              <w:rPr>
                <w:sz w:val="26"/>
                <w:lang w:val="en-US"/>
              </w:rPr>
              <w:t xml:space="preserve"> </w:t>
            </w:r>
            <w:proofErr w:type="spellStart"/>
            <w:r w:rsidRPr="00905CFF">
              <w:rPr>
                <w:sz w:val="26"/>
                <w:lang w:val="en-US"/>
              </w:rPr>
              <w:t>đăng</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w:t>
            </w:r>
            <w:proofErr w:type="spellStart"/>
            <w:r w:rsidRPr="00905CFF">
              <w:rPr>
                <w:sz w:val="26"/>
                <w:lang w:val="en-US"/>
              </w:rPr>
              <w:t>vào</w:t>
            </w:r>
            <w:proofErr w:type="spellEnd"/>
            <w:r w:rsidRPr="00905CFF">
              <w:rPr>
                <w:sz w:val="26"/>
                <w:lang w:val="en-US"/>
              </w:rPr>
              <w:t xml:space="preserve">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với</w:t>
            </w:r>
            <w:proofErr w:type="spellEnd"/>
            <w:r w:rsidRPr="00905CFF">
              <w:rPr>
                <w:sz w:val="26"/>
                <w:lang w:val="en-US"/>
              </w:rPr>
              <w:t xml:space="preserve"> </w:t>
            </w:r>
            <w:proofErr w:type="spellStart"/>
            <w:r w:rsidRPr="00905CFF">
              <w:rPr>
                <w:sz w:val="26"/>
                <w:lang w:val="en-US"/>
              </w:rPr>
              <w:t>vai</w:t>
            </w:r>
            <w:proofErr w:type="spellEnd"/>
            <w:r w:rsidRPr="00905CFF">
              <w:rPr>
                <w:sz w:val="26"/>
                <w:lang w:val="en-US"/>
              </w:rPr>
              <w:t xml:space="preserve"> </w:t>
            </w:r>
            <w:proofErr w:type="spellStart"/>
            <w:r w:rsidRPr="00905CFF">
              <w:rPr>
                <w:sz w:val="26"/>
                <w:lang w:val="en-US"/>
              </w:rPr>
              <w:t>trò</w:t>
            </w:r>
            <w:proofErr w:type="spellEnd"/>
            <w:r w:rsidRPr="00905CFF">
              <w:rPr>
                <w:sz w:val="26"/>
                <w:lang w:val="en-US"/>
              </w:rPr>
              <w:t xml:space="preserve"> </w:t>
            </w:r>
            <w:proofErr w:type="spellStart"/>
            <w:r w:rsidRPr="00905CFF">
              <w:rPr>
                <w:sz w:val="26"/>
                <w:lang w:val="en-US"/>
              </w:rPr>
              <w:t>bác</w:t>
            </w:r>
            <w:proofErr w:type="spellEnd"/>
            <w:r w:rsidRPr="00905CFF">
              <w:rPr>
                <w:sz w:val="26"/>
                <w:lang w:val="en-US"/>
              </w:rPr>
              <w:t xml:space="preserve"> </w:t>
            </w:r>
            <w:proofErr w:type="spellStart"/>
            <w:r w:rsidRPr="00905CFF">
              <w:rPr>
                <w:sz w:val="26"/>
                <w:lang w:val="en-US"/>
              </w:rPr>
              <w:t>sĩ</w:t>
            </w:r>
            <w:proofErr w:type="spellEnd"/>
            <w:r w:rsidRPr="00905CFF">
              <w:rPr>
                <w:sz w:val="26"/>
                <w:lang w:val="en-US"/>
              </w:rPr>
              <w:t xml:space="preserve"> </w:t>
            </w:r>
          </w:p>
        </w:tc>
      </w:tr>
      <w:tr w:rsidR="00CE4CB5" w:rsidRPr="00905CFF" w14:paraId="6B7B24D8" w14:textId="77777777" w:rsidTr="00612AD6">
        <w:trPr>
          <w:trHeight w:val="503"/>
        </w:trPr>
        <w:tc>
          <w:tcPr>
            <w:tcW w:w="2304" w:type="dxa"/>
          </w:tcPr>
          <w:p w14:paraId="71029175" w14:textId="77777777" w:rsidR="00CE4CB5" w:rsidRPr="00905CFF" w:rsidRDefault="00CE4CB5" w:rsidP="00612AD6">
            <w:pPr>
              <w:pStyle w:val="TableParagraph"/>
              <w:spacing w:line="360" w:lineRule="auto"/>
              <w:rPr>
                <w:sz w:val="26"/>
              </w:rPr>
            </w:pPr>
            <w:r w:rsidRPr="00905CFF">
              <w:rPr>
                <w:sz w:val="26"/>
              </w:rPr>
              <w:t>Luồng</w:t>
            </w:r>
            <w:r w:rsidRPr="00905CFF">
              <w:rPr>
                <w:spacing w:val="-14"/>
                <w:sz w:val="26"/>
              </w:rPr>
              <w:t xml:space="preserve"> </w:t>
            </w:r>
            <w:r w:rsidRPr="00905CFF">
              <w:rPr>
                <w:sz w:val="26"/>
              </w:rPr>
              <w:t>hoạt</w:t>
            </w:r>
            <w:r w:rsidRPr="00905CFF">
              <w:rPr>
                <w:spacing w:val="-12"/>
                <w:sz w:val="26"/>
              </w:rPr>
              <w:t xml:space="preserve"> </w:t>
            </w:r>
            <w:r w:rsidRPr="00905CFF">
              <w:rPr>
                <w:sz w:val="26"/>
              </w:rPr>
              <w:t>động</w:t>
            </w:r>
            <w:r w:rsidRPr="00905CFF">
              <w:rPr>
                <w:spacing w:val="-14"/>
                <w:sz w:val="26"/>
              </w:rPr>
              <w:t xml:space="preserve"> </w:t>
            </w:r>
            <w:r w:rsidRPr="00905CFF">
              <w:rPr>
                <w:sz w:val="26"/>
              </w:rPr>
              <w:t xml:space="preserve">cơ </w:t>
            </w:r>
            <w:r w:rsidRPr="00905CFF">
              <w:rPr>
                <w:spacing w:val="-4"/>
                <w:sz w:val="26"/>
              </w:rPr>
              <w:t>bản</w:t>
            </w:r>
          </w:p>
        </w:tc>
        <w:tc>
          <w:tcPr>
            <w:tcW w:w="6892" w:type="dxa"/>
          </w:tcPr>
          <w:p w14:paraId="0A932992" w14:textId="6A98FB18" w:rsidR="00CE4CB5" w:rsidRPr="00905CFF" w:rsidRDefault="00CE4CB5" w:rsidP="00612AD6">
            <w:pPr>
              <w:pStyle w:val="TableParagraph"/>
              <w:rPr>
                <w:sz w:val="26"/>
                <w:lang w:val="en-US"/>
              </w:rPr>
            </w:pPr>
            <w:r w:rsidRPr="00905CFF">
              <w:rPr>
                <w:sz w:val="26"/>
                <w:lang w:val="en-US"/>
              </w:rPr>
              <w:t xml:space="preserve">1. </w:t>
            </w:r>
            <w:proofErr w:type="spellStart"/>
            <w:r w:rsidR="00E71D9C" w:rsidRPr="00905CFF">
              <w:rPr>
                <w:sz w:val="26"/>
                <w:lang w:val="en-US"/>
              </w:rPr>
              <w:t>Người</w:t>
            </w:r>
            <w:proofErr w:type="spellEnd"/>
            <w:r w:rsidR="00E71D9C" w:rsidRPr="00905CFF">
              <w:rPr>
                <w:sz w:val="26"/>
                <w:lang w:val="en-US"/>
              </w:rPr>
              <w:t xml:space="preserve"> </w:t>
            </w:r>
            <w:proofErr w:type="spellStart"/>
            <w:r w:rsidR="00E71D9C" w:rsidRPr="00905CFF">
              <w:rPr>
                <w:sz w:val="26"/>
                <w:lang w:val="en-US"/>
              </w:rPr>
              <w:t>dùng</w:t>
            </w:r>
            <w:proofErr w:type="spellEnd"/>
            <w:r w:rsidRPr="00905CFF">
              <w:rPr>
                <w:sz w:val="26"/>
                <w:lang w:val="en-US"/>
              </w:rPr>
              <w:t xml:space="preserve"> </w:t>
            </w:r>
            <w:proofErr w:type="spellStart"/>
            <w:r w:rsidRPr="00905CFF">
              <w:rPr>
                <w:sz w:val="26"/>
                <w:lang w:val="en-US"/>
              </w:rPr>
              <w:t>vào</w:t>
            </w:r>
            <w:proofErr w:type="spellEnd"/>
            <w:r w:rsidRPr="00905CFF">
              <w:rPr>
                <w:sz w:val="26"/>
                <w:lang w:val="en-US"/>
              </w:rPr>
              <w:t xml:space="preserve"> </w:t>
            </w:r>
            <w:proofErr w:type="spellStart"/>
            <w:r w:rsidRPr="00905CFF">
              <w:rPr>
                <w:sz w:val="26"/>
                <w:lang w:val="en-US"/>
              </w:rPr>
              <w:t>trang</w:t>
            </w:r>
            <w:proofErr w:type="spellEnd"/>
            <w:r w:rsidRPr="00905CFF">
              <w:rPr>
                <w:sz w:val="26"/>
                <w:lang w:val="en-US"/>
              </w:rPr>
              <w:t xml:space="preserve"> </w:t>
            </w:r>
            <w:proofErr w:type="spellStart"/>
            <w:r w:rsidRPr="00905CFF">
              <w:rPr>
                <w:sz w:val="26"/>
                <w:lang w:val="en-US"/>
              </w:rPr>
              <w:t>chủ</w:t>
            </w:r>
            <w:proofErr w:type="spellEnd"/>
            <w:r w:rsidRPr="00905CFF">
              <w:rPr>
                <w:sz w:val="26"/>
                <w:lang w:val="en-US"/>
              </w:rPr>
              <w:t xml:space="preserve"> </w:t>
            </w:r>
            <w:proofErr w:type="spellStart"/>
            <w:r w:rsidRPr="00905CFF">
              <w:rPr>
                <w:sz w:val="26"/>
                <w:lang w:val="en-US"/>
              </w:rPr>
              <w:t>của</w:t>
            </w:r>
            <w:proofErr w:type="spellEnd"/>
            <w:r w:rsidRPr="00905CFF">
              <w:rPr>
                <w:sz w:val="26"/>
                <w:lang w:val="en-US"/>
              </w:rPr>
              <w:t xml:space="preserve"> </w:t>
            </w:r>
            <w:proofErr w:type="spellStart"/>
            <w:r w:rsidRPr="00905CFF">
              <w:rPr>
                <w:sz w:val="26"/>
                <w:lang w:val="en-US"/>
              </w:rPr>
              <w:t>bác</w:t>
            </w:r>
            <w:proofErr w:type="spellEnd"/>
            <w:r w:rsidRPr="00905CFF">
              <w:rPr>
                <w:sz w:val="26"/>
                <w:lang w:val="en-US"/>
              </w:rPr>
              <w:t xml:space="preserve"> </w:t>
            </w:r>
            <w:proofErr w:type="spellStart"/>
            <w:r w:rsidRPr="00905CFF">
              <w:rPr>
                <w:sz w:val="26"/>
                <w:lang w:val="en-US"/>
              </w:rPr>
              <w:t>sĩ</w:t>
            </w:r>
            <w:proofErr w:type="spellEnd"/>
            <w:r w:rsidRPr="00905CFF">
              <w:rPr>
                <w:sz w:val="26"/>
                <w:lang w:val="en-US"/>
              </w:rPr>
              <w:t xml:space="preserve"> </w:t>
            </w:r>
            <w:proofErr w:type="spellStart"/>
            <w:r w:rsidRPr="00905CFF">
              <w:rPr>
                <w:sz w:val="26"/>
                <w:lang w:val="en-US"/>
              </w:rPr>
              <w:t>chọn</w:t>
            </w:r>
            <w:proofErr w:type="spellEnd"/>
            <w:r w:rsidRPr="00905CFF">
              <w:rPr>
                <w:sz w:val="26"/>
                <w:lang w:val="en-US"/>
              </w:rPr>
              <w:t xml:space="preserve"> </w:t>
            </w:r>
            <w:proofErr w:type="spellStart"/>
            <w:r w:rsidRPr="00905CFF">
              <w:rPr>
                <w:sz w:val="26"/>
                <w:lang w:val="en-US"/>
              </w:rPr>
              <w:t>mục</w:t>
            </w:r>
            <w:proofErr w:type="spellEnd"/>
            <w:r w:rsidRPr="00905CFF">
              <w:rPr>
                <w:sz w:val="26"/>
                <w:lang w:val="en-US"/>
              </w:rPr>
              <w:t xml:space="preserve"> “</w:t>
            </w:r>
            <w:proofErr w:type="spellStart"/>
            <w:r w:rsidR="00E71D9C" w:rsidRPr="00905CFF">
              <w:rPr>
                <w:sz w:val="26"/>
                <w:lang w:val="en-US"/>
              </w:rPr>
              <w:t>Bệnh</w:t>
            </w:r>
            <w:proofErr w:type="spellEnd"/>
            <w:r w:rsidR="00E71D9C" w:rsidRPr="00905CFF">
              <w:rPr>
                <w:sz w:val="26"/>
                <w:lang w:val="en-US"/>
              </w:rPr>
              <w:t xml:space="preserve"> </w:t>
            </w:r>
            <w:proofErr w:type="spellStart"/>
            <w:r w:rsidR="00E71D9C" w:rsidRPr="00905CFF">
              <w:rPr>
                <w:sz w:val="26"/>
                <w:lang w:val="en-US"/>
              </w:rPr>
              <w:t>nhân</w:t>
            </w:r>
            <w:proofErr w:type="spellEnd"/>
            <w:r w:rsidRPr="00905CFF">
              <w:rPr>
                <w:sz w:val="26"/>
                <w:lang w:val="en-US"/>
              </w:rPr>
              <w:t>”</w:t>
            </w:r>
          </w:p>
          <w:p w14:paraId="4AAE8773" w14:textId="4A5067E2" w:rsidR="00CE4CB5" w:rsidRPr="00905CFF" w:rsidRDefault="00CE4CB5" w:rsidP="00612AD6">
            <w:pPr>
              <w:pStyle w:val="TableParagraph"/>
              <w:rPr>
                <w:sz w:val="26"/>
                <w:lang w:val="en-US"/>
              </w:rPr>
            </w:pPr>
            <w:r w:rsidRPr="00905CFF">
              <w:rPr>
                <w:sz w:val="26"/>
                <w:lang w:val="en-US"/>
              </w:rPr>
              <w:t xml:space="preserve">2. </w:t>
            </w:r>
            <w:r w:rsidRPr="00905CFF">
              <w:rPr>
                <w:sz w:val="26"/>
                <w:lang w:val="vi-VN"/>
              </w:rPr>
              <w:t xml:space="preserve">Hệ thống hiển thị </w:t>
            </w:r>
            <w:proofErr w:type="spellStart"/>
            <w:r w:rsidRPr="00905CFF">
              <w:rPr>
                <w:sz w:val="26"/>
                <w:lang w:val="en-US"/>
              </w:rPr>
              <w:t>danh</w:t>
            </w:r>
            <w:proofErr w:type="spellEnd"/>
            <w:r w:rsidRPr="00905CFF">
              <w:rPr>
                <w:sz w:val="26"/>
                <w:lang w:val="en-US"/>
              </w:rPr>
              <w:t xml:space="preserve"> </w:t>
            </w:r>
            <w:proofErr w:type="spellStart"/>
            <w:r w:rsidRPr="00905CFF">
              <w:rPr>
                <w:sz w:val="26"/>
                <w:lang w:val="en-US"/>
              </w:rPr>
              <w:t>sách</w:t>
            </w:r>
            <w:proofErr w:type="spellEnd"/>
            <w:r w:rsidRPr="00905CFF">
              <w:rPr>
                <w:sz w:val="26"/>
                <w:lang w:val="en-US"/>
              </w:rPr>
              <w:t xml:space="preserve"> </w:t>
            </w:r>
            <w:proofErr w:type="spellStart"/>
            <w:r w:rsidR="00E71D9C" w:rsidRPr="00905CFF">
              <w:rPr>
                <w:sz w:val="26"/>
                <w:lang w:val="en-US"/>
              </w:rPr>
              <w:t>các</w:t>
            </w:r>
            <w:proofErr w:type="spellEnd"/>
            <w:r w:rsidR="00E71D9C" w:rsidRPr="00905CFF">
              <w:rPr>
                <w:sz w:val="26"/>
                <w:lang w:val="en-US"/>
              </w:rPr>
              <w:t xml:space="preserve"> </w:t>
            </w:r>
            <w:proofErr w:type="spellStart"/>
            <w:r w:rsidR="00E71D9C" w:rsidRPr="00905CFF">
              <w:rPr>
                <w:sz w:val="26"/>
                <w:lang w:val="en-US"/>
              </w:rPr>
              <w:t>bệnh</w:t>
            </w:r>
            <w:proofErr w:type="spellEnd"/>
            <w:r w:rsidR="00E71D9C" w:rsidRPr="00905CFF">
              <w:rPr>
                <w:sz w:val="26"/>
                <w:lang w:val="en-US"/>
              </w:rPr>
              <w:t xml:space="preserve"> </w:t>
            </w:r>
            <w:proofErr w:type="spellStart"/>
            <w:r w:rsidR="00E71D9C" w:rsidRPr="00905CFF">
              <w:rPr>
                <w:sz w:val="26"/>
                <w:lang w:val="en-US"/>
              </w:rPr>
              <w:t>nhân</w:t>
            </w:r>
            <w:proofErr w:type="spellEnd"/>
          </w:p>
          <w:p w14:paraId="72CFF02F" w14:textId="77777777" w:rsidR="00E71D9C" w:rsidRPr="00905CFF" w:rsidRDefault="00E71D9C" w:rsidP="00612AD6">
            <w:pPr>
              <w:pStyle w:val="TableParagraph"/>
              <w:tabs>
                <w:tab w:val="left" w:pos="299"/>
              </w:tabs>
              <w:rPr>
                <w:sz w:val="26"/>
                <w:lang w:val="en-US"/>
              </w:rPr>
            </w:pPr>
            <w:r w:rsidRPr="00905CFF">
              <w:rPr>
                <w:sz w:val="26"/>
                <w:lang w:val="en-US"/>
              </w:rPr>
              <w:t xml:space="preserve">3.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w:t>
            </w:r>
            <w:proofErr w:type="spellStart"/>
            <w:r w:rsidRPr="00905CFF">
              <w:rPr>
                <w:sz w:val="26"/>
                <w:lang w:val="en-US"/>
              </w:rPr>
              <w:t>điều</w:t>
            </w:r>
            <w:proofErr w:type="spellEnd"/>
            <w:r w:rsidRPr="00905CFF">
              <w:rPr>
                <w:sz w:val="26"/>
                <w:lang w:val="en-US"/>
              </w:rPr>
              <w:t xml:space="preserve"> </w:t>
            </w:r>
            <w:proofErr w:type="spellStart"/>
            <w:r w:rsidRPr="00905CFF">
              <w:rPr>
                <w:sz w:val="26"/>
                <w:lang w:val="en-US"/>
              </w:rPr>
              <w:t>kiện</w:t>
            </w:r>
            <w:proofErr w:type="spellEnd"/>
            <w:r w:rsidRPr="00905CFF">
              <w:rPr>
                <w:sz w:val="26"/>
                <w:lang w:val="en-US"/>
              </w:rPr>
              <w:t xml:space="preserve"> </w:t>
            </w:r>
            <w:proofErr w:type="spellStart"/>
            <w:r w:rsidRPr="00905CFF">
              <w:rPr>
                <w:sz w:val="26"/>
                <w:lang w:val="en-US"/>
              </w:rPr>
              <w:t>tìm</w:t>
            </w:r>
            <w:proofErr w:type="spellEnd"/>
            <w:r w:rsidRPr="00905CFF">
              <w:rPr>
                <w:sz w:val="26"/>
                <w:lang w:val="en-US"/>
              </w:rPr>
              <w:t xml:space="preserve"> </w:t>
            </w:r>
            <w:proofErr w:type="spellStart"/>
            <w:r w:rsidRPr="00905CFF">
              <w:rPr>
                <w:sz w:val="26"/>
                <w:lang w:val="en-US"/>
              </w:rPr>
              <w:t>kiếm</w:t>
            </w:r>
            <w:proofErr w:type="spellEnd"/>
            <w:r w:rsidRPr="00905CFF">
              <w:rPr>
                <w:sz w:val="26"/>
                <w:lang w:val="en-US"/>
              </w:rPr>
              <w:t xml:space="preserve"> </w:t>
            </w:r>
          </w:p>
          <w:p w14:paraId="4CE2A138" w14:textId="77777777" w:rsidR="00E71D9C" w:rsidRPr="00905CFF" w:rsidRDefault="00E71D9C" w:rsidP="00612AD6">
            <w:pPr>
              <w:pStyle w:val="TableParagraph"/>
              <w:tabs>
                <w:tab w:val="left" w:pos="299"/>
              </w:tabs>
              <w:rPr>
                <w:sz w:val="26"/>
                <w:lang w:val="en-US"/>
              </w:rPr>
            </w:pPr>
            <w:r w:rsidRPr="00905CFF">
              <w:rPr>
                <w:sz w:val="26"/>
                <w:lang w:val="en-US"/>
              </w:rPr>
              <w:t xml:space="preserve">4.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hiển</w:t>
            </w:r>
            <w:proofErr w:type="spellEnd"/>
            <w:r w:rsidRPr="00905CFF">
              <w:rPr>
                <w:sz w:val="26"/>
                <w:lang w:val="en-US"/>
              </w:rPr>
              <w:t xml:space="preserve"> </w:t>
            </w:r>
            <w:proofErr w:type="spellStart"/>
            <w:r w:rsidRPr="00905CFF">
              <w:rPr>
                <w:sz w:val="26"/>
                <w:lang w:val="en-US"/>
              </w:rPr>
              <w:t>thị</w:t>
            </w:r>
            <w:proofErr w:type="spellEnd"/>
            <w:r w:rsidRPr="00905CFF">
              <w:rPr>
                <w:sz w:val="26"/>
                <w:lang w:val="en-US"/>
              </w:rPr>
              <w:t xml:space="preserve"> </w:t>
            </w:r>
            <w:proofErr w:type="spellStart"/>
            <w:r w:rsidRPr="00905CFF">
              <w:rPr>
                <w:sz w:val="26"/>
                <w:lang w:val="en-US"/>
              </w:rPr>
              <w:t>danh</w:t>
            </w:r>
            <w:proofErr w:type="spellEnd"/>
            <w:r w:rsidRPr="00905CFF">
              <w:rPr>
                <w:sz w:val="26"/>
                <w:lang w:val="en-US"/>
              </w:rPr>
              <w:t xml:space="preserve"> </w:t>
            </w:r>
            <w:proofErr w:type="spellStart"/>
            <w:r w:rsidRPr="00905CFF">
              <w:rPr>
                <w:sz w:val="26"/>
                <w:lang w:val="en-US"/>
              </w:rPr>
              <w:t>sách</w:t>
            </w:r>
            <w:proofErr w:type="spellEnd"/>
            <w:r w:rsidRPr="00905CFF">
              <w:rPr>
                <w:sz w:val="26"/>
                <w:lang w:val="en-US"/>
              </w:rPr>
              <w:t xml:space="preserve"> </w:t>
            </w: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nhân</w:t>
            </w:r>
            <w:proofErr w:type="spellEnd"/>
            <w:r w:rsidRPr="00905CFF">
              <w:rPr>
                <w:sz w:val="26"/>
                <w:lang w:val="en-US"/>
              </w:rPr>
              <w:t xml:space="preserve"> </w:t>
            </w:r>
            <w:proofErr w:type="spellStart"/>
            <w:r w:rsidRPr="00905CFF">
              <w:rPr>
                <w:sz w:val="26"/>
                <w:lang w:val="en-US"/>
              </w:rPr>
              <w:t>phù</w:t>
            </w:r>
            <w:proofErr w:type="spellEnd"/>
            <w:r w:rsidRPr="00905CFF">
              <w:rPr>
                <w:sz w:val="26"/>
                <w:lang w:val="en-US"/>
              </w:rPr>
              <w:t xml:space="preserve"> </w:t>
            </w:r>
            <w:proofErr w:type="spellStart"/>
            <w:r w:rsidRPr="00905CFF">
              <w:rPr>
                <w:sz w:val="26"/>
                <w:lang w:val="en-US"/>
              </w:rPr>
              <w:t>hợp</w:t>
            </w:r>
            <w:proofErr w:type="spellEnd"/>
          </w:p>
          <w:p w14:paraId="17692392" w14:textId="77777777" w:rsidR="00E71D9C" w:rsidRPr="00905CFF" w:rsidRDefault="00E71D9C" w:rsidP="00612AD6">
            <w:pPr>
              <w:pStyle w:val="TableParagraph"/>
              <w:tabs>
                <w:tab w:val="left" w:pos="299"/>
              </w:tabs>
              <w:rPr>
                <w:sz w:val="26"/>
                <w:lang w:val="en-US"/>
              </w:rPr>
            </w:pPr>
            <w:r w:rsidRPr="00905CFF">
              <w:rPr>
                <w:sz w:val="26"/>
                <w:lang w:val="en-US"/>
              </w:rPr>
              <w:t xml:space="preserve">5.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click </w:t>
            </w:r>
            <w:proofErr w:type="spellStart"/>
            <w:r w:rsidRPr="00905CFF">
              <w:rPr>
                <w:sz w:val="26"/>
                <w:lang w:val="en-US"/>
              </w:rPr>
              <w:t>biểu</w:t>
            </w:r>
            <w:proofErr w:type="spellEnd"/>
            <w:r w:rsidRPr="00905CFF">
              <w:rPr>
                <w:sz w:val="26"/>
                <w:lang w:val="en-US"/>
              </w:rPr>
              <w:t xml:space="preserve"> </w:t>
            </w:r>
            <w:proofErr w:type="spellStart"/>
            <w:r w:rsidRPr="00905CFF">
              <w:rPr>
                <w:sz w:val="26"/>
                <w:lang w:val="en-US"/>
              </w:rPr>
              <w:t>tượng</w:t>
            </w:r>
            <w:proofErr w:type="spellEnd"/>
            <w:r w:rsidRPr="00905CFF">
              <w:rPr>
                <w:sz w:val="26"/>
                <w:lang w:val="en-US"/>
              </w:rPr>
              <w:t xml:space="preserve"> </w:t>
            </w:r>
            <w:proofErr w:type="spellStart"/>
            <w:r w:rsidRPr="00905CFF">
              <w:rPr>
                <w:sz w:val="26"/>
                <w:lang w:val="en-US"/>
              </w:rPr>
              <w:t>xem</w:t>
            </w:r>
            <w:proofErr w:type="spellEnd"/>
            <w:r w:rsidRPr="00905CFF">
              <w:rPr>
                <w:sz w:val="26"/>
                <w:lang w:val="en-US"/>
              </w:rPr>
              <w:t xml:space="preserve"> chi </w:t>
            </w:r>
            <w:proofErr w:type="spellStart"/>
            <w:r w:rsidRPr="00905CFF">
              <w:rPr>
                <w:sz w:val="26"/>
                <w:lang w:val="en-US"/>
              </w:rPr>
              <w:t>tiết</w:t>
            </w:r>
            <w:proofErr w:type="spellEnd"/>
          </w:p>
          <w:p w14:paraId="35B9A36E" w14:textId="77777777" w:rsidR="00E71D9C" w:rsidRPr="00905CFF" w:rsidRDefault="00E71D9C" w:rsidP="00612AD6">
            <w:pPr>
              <w:pStyle w:val="TableParagraph"/>
              <w:tabs>
                <w:tab w:val="left" w:pos="299"/>
              </w:tabs>
              <w:rPr>
                <w:sz w:val="26"/>
                <w:lang w:val="en-US"/>
              </w:rPr>
            </w:pPr>
            <w:r w:rsidRPr="00905CFF">
              <w:rPr>
                <w:sz w:val="26"/>
                <w:lang w:val="en-US"/>
              </w:rPr>
              <w:t xml:space="preserve">6.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hiển</w:t>
            </w:r>
            <w:proofErr w:type="spellEnd"/>
            <w:r w:rsidRPr="00905CFF">
              <w:rPr>
                <w:sz w:val="26"/>
                <w:lang w:val="en-US"/>
              </w:rPr>
              <w:t xml:space="preserve"> </w:t>
            </w:r>
            <w:proofErr w:type="spellStart"/>
            <w:r w:rsidRPr="00905CFF">
              <w:rPr>
                <w:sz w:val="26"/>
                <w:lang w:val="en-US"/>
              </w:rPr>
              <w:t>thị</w:t>
            </w:r>
            <w:proofErr w:type="spellEnd"/>
            <w:r w:rsidRPr="00905CFF">
              <w:rPr>
                <w:sz w:val="26"/>
                <w:lang w:val="en-US"/>
              </w:rPr>
              <w:t xml:space="preserve"> </w:t>
            </w:r>
            <w:proofErr w:type="spellStart"/>
            <w:r w:rsidRPr="00905CFF">
              <w:rPr>
                <w:sz w:val="26"/>
                <w:lang w:val="en-US"/>
              </w:rPr>
              <w:t>màn</w:t>
            </w:r>
            <w:proofErr w:type="spellEnd"/>
            <w:r w:rsidRPr="00905CFF">
              <w:rPr>
                <w:sz w:val="26"/>
                <w:lang w:val="en-US"/>
              </w:rPr>
              <w:t xml:space="preserve"> </w:t>
            </w:r>
            <w:proofErr w:type="spellStart"/>
            <w:r w:rsidRPr="00905CFF">
              <w:rPr>
                <w:sz w:val="26"/>
                <w:lang w:val="en-US"/>
              </w:rPr>
              <w:t>hình</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chi </w:t>
            </w:r>
            <w:proofErr w:type="spellStart"/>
            <w:r w:rsidRPr="00905CFF">
              <w:rPr>
                <w:sz w:val="26"/>
                <w:lang w:val="en-US"/>
              </w:rPr>
              <w:t>tiết</w:t>
            </w:r>
            <w:proofErr w:type="spellEnd"/>
            <w:r w:rsidRPr="00905CFF">
              <w:rPr>
                <w:sz w:val="26"/>
                <w:lang w:val="en-US"/>
              </w:rPr>
              <w:t xml:space="preserve"> </w:t>
            </w:r>
            <w:proofErr w:type="spellStart"/>
            <w:r w:rsidRPr="00905CFF">
              <w:rPr>
                <w:sz w:val="26"/>
                <w:lang w:val="en-US"/>
              </w:rPr>
              <w:t>của</w:t>
            </w:r>
            <w:proofErr w:type="spellEnd"/>
            <w:r w:rsidRPr="00905CFF">
              <w:rPr>
                <w:sz w:val="26"/>
                <w:lang w:val="en-US"/>
              </w:rPr>
              <w:t xml:space="preserve"> </w:t>
            </w: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nhân</w:t>
            </w:r>
            <w:proofErr w:type="spellEnd"/>
          </w:p>
          <w:p w14:paraId="32AC5A6D" w14:textId="77777777" w:rsidR="00E71D9C" w:rsidRPr="00905CFF" w:rsidRDefault="00E71D9C" w:rsidP="00612AD6">
            <w:pPr>
              <w:pStyle w:val="TableParagraph"/>
              <w:tabs>
                <w:tab w:val="left" w:pos="299"/>
              </w:tabs>
              <w:rPr>
                <w:sz w:val="26"/>
                <w:lang w:val="en-US"/>
              </w:rPr>
            </w:pPr>
            <w:r w:rsidRPr="00905CFF">
              <w:rPr>
                <w:sz w:val="26"/>
                <w:lang w:val="en-US"/>
              </w:rPr>
              <w:t xml:space="preserve">7.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có</w:t>
            </w:r>
            <w:proofErr w:type="spellEnd"/>
            <w:r w:rsidRPr="00905CFF">
              <w:rPr>
                <w:sz w:val="26"/>
                <w:lang w:val="en-US"/>
              </w:rPr>
              <w:t xml:space="preserve"> </w:t>
            </w:r>
            <w:proofErr w:type="spellStart"/>
            <w:r w:rsidRPr="00905CFF">
              <w:rPr>
                <w:sz w:val="26"/>
                <w:lang w:val="en-US"/>
              </w:rPr>
              <w:t>thể</w:t>
            </w:r>
            <w:proofErr w:type="spellEnd"/>
            <w:r w:rsidRPr="00905CFF">
              <w:rPr>
                <w:sz w:val="26"/>
                <w:lang w:val="en-US"/>
              </w:rPr>
              <w:t xml:space="preserve"> </w:t>
            </w:r>
            <w:proofErr w:type="spellStart"/>
            <w:r w:rsidRPr="00905CFF">
              <w:rPr>
                <w:sz w:val="26"/>
                <w:lang w:val="en-US"/>
              </w:rPr>
              <w:t>chọn</w:t>
            </w:r>
            <w:proofErr w:type="spellEnd"/>
            <w:r w:rsidRPr="00905CFF">
              <w:rPr>
                <w:sz w:val="26"/>
                <w:lang w:val="en-US"/>
              </w:rPr>
              <w:t xml:space="preserve"> </w:t>
            </w:r>
            <w:proofErr w:type="spellStart"/>
            <w:r w:rsidRPr="00905CFF">
              <w:rPr>
                <w:sz w:val="26"/>
                <w:lang w:val="en-US"/>
              </w:rPr>
              <w:t>xem</w:t>
            </w:r>
            <w:proofErr w:type="spellEnd"/>
            <w:r w:rsidRPr="00905CFF">
              <w:rPr>
                <w:sz w:val="26"/>
                <w:lang w:val="en-US"/>
              </w:rPr>
              <w:t xml:space="preserve"> </w:t>
            </w: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án</w:t>
            </w:r>
            <w:proofErr w:type="spellEnd"/>
            <w:r w:rsidRPr="00905CFF">
              <w:rPr>
                <w:sz w:val="26"/>
                <w:lang w:val="en-US"/>
              </w:rPr>
              <w:t xml:space="preserve"> </w:t>
            </w:r>
            <w:proofErr w:type="spellStart"/>
            <w:r w:rsidRPr="00905CFF">
              <w:rPr>
                <w:sz w:val="26"/>
                <w:lang w:val="en-US"/>
              </w:rPr>
              <w:t>của</w:t>
            </w:r>
            <w:proofErr w:type="spellEnd"/>
            <w:r w:rsidRPr="00905CFF">
              <w:rPr>
                <w:sz w:val="26"/>
                <w:lang w:val="en-US"/>
              </w:rPr>
              <w:t xml:space="preserve"> </w:t>
            </w:r>
            <w:proofErr w:type="spellStart"/>
            <w:r w:rsidRPr="00905CFF">
              <w:rPr>
                <w:sz w:val="26"/>
                <w:lang w:val="en-US"/>
              </w:rPr>
              <w:t>từng</w:t>
            </w:r>
            <w:proofErr w:type="spellEnd"/>
            <w:r w:rsidRPr="00905CFF">
              <w:rPr>
                <w:sz w:val="26"/>
                <w:lang w:val="en-US"/>
              </w:rPr>
              <w:t xml:space="preserve"> </w:t>
            </w:r>
            <w:proofErr w:type="spellStart"/>
            <w:r w:rsidRPr="00905CFF">
              <w:rPr>
                <w:sz w:val="26"/>
                <w:lang w:val="en-US"/>
              </w:rPr>
              <w:t>lần</w:t>
            </w:r>
            <w:proofErr w:type="spellEnd"/>
            <w:r w:rsidRPr="00905CFF">
              <w:rPr>
                <w:sz w:val="26"/>
                <w:lang w:val="en-US"/>
              </w:rPr>
              <w:t xml:space="preserve"> </w:t>
            </w:r>
            <w:proofErr w:type="spellStart"/>
            <w:r w:rsidRPr="00905CFF">
              <w:rPr>
                <w:sz w:val="26"/>
                <w:lang w:val="en-US"/>
              </w:rPr>
              <w:t>khám</w:t>
            </w:r>
            <w:proofErr w:type="spellEnd"/>
            <w:r w:rsidRPr="00905CFF">
              <w:rPr>
                <w:sz w:val="26"/>
                <w:lang w:val="en-US"/>
              </w:rPr>
              <w:t xml:space="preserve"> </w:t>
            </w:r>
            <w:proofErr w:type="spellStart"/>
            <w:r w:rsidRPr="00905CFF">
              <w:rPr>
                <w:sz w:val="26"/>
                <w:lang w:val="en-US"/>
              </w:rPr>
              <w:t>hoặc</w:t>
            </w:r>
            <w:proofErr w:type="spellEnd"/>
            <w:r w:rsidRPr="00905CFF">
              <w:rPr>
                <w:sz w:val="26"/>
                <w:lang w:val="en-US"/>
              </w:rPr>
              <w:t xml:space="preserve"> click “</w:t>
            </w:r>
            <w:proofErr w:type="spellStart"/>
            <w:r w:rsidRPr="00905CFF">
              <w:rPr>
                <w:sz w:val="26"/>
                <w:lang w:val="en-US"/>
              </w:rPr>
              <w:t>Tổng</w:t>
            </w:r>
            <w:proofErr w:type="spellEnd"/>
            <w:r w:rsidRPr="00905CFF">
              <w:rPr>
                <w:sz w:val="26"/>
                <w:lang w:val="en-US"/>
              </w:rPr>
              <w:t xml:space="preserve"> </w:t>
            </w:r>
            <w:proofErr w:type="spellStart"/>
            <w:r w:rsidRPr="00905CFF">
              <w:rPr>
                <w:sz w:val="26"/>
                <w:lang w:val="en-US"/>
              </w:rPr>
              <w:t>hợp</w:t>
            </w:r>
            <w:proofErr w:type="spellEnd"/>
            <w:r w:rsidRPr="00905CFF">
              <w:rPr>
                <w:sz w:val="26"/>
                <w:lang w:val="en-US"/>
              </w:rPr>
              <w:t xml:space="preserve"> </w:t>
            </w: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án</w:t>
            </w:r>
            <w:proofErr w:type="spellEnd"/>
            <w:r w:rsidRPr="00905CFF">
              <w:rPr>
                <w:sz w:val="26"/>
                <w:lang w:val="en-US"/>
              </w:rPr>
              <w:t>”</w:t>
            </w:r>
          </w:p>
          <w:p w14:paraId="1DDF5B68" w14:textId="77777777" w:rsidR="00E71D9C" w:rsidRPr="00905CFF" w:rsidRDefault="00E71D9C" w:rsidP="00612AD6">
            <w:pPr>
              <w:pStyle w:val="TableParagraph"/>
              <w:tabs>
                <w:tab w:val="left" w:pos="299"/>
              </w:tabs>
              <w:rPr>
                <w:sz w:val="26"/>
                <w:lang w:val="en-US"/>
              </w:rPr>
            </w:pPr>
            <w:r w:rsidRPr="00905CFF">
              <w:rPr>
                <w:sz w:val="26"/>
                <w:lang w:val="en-US"/>
              </w:rPr>
              <w:t xml:space="preserve">8.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hiển</w:t>
            </w:r>
            <w:proofErr w:type="spellEnd"/>
            <w:r w:rsidRPr="00905CFF">
              <w:rPr>
                <w:sz w:val="26"/>
                <w:lang w:val="en-US"/>
              </w:rPr>
              <w:t xml:space="preserve"> </w:t>
            </w:r>
            <w:proofErr w:type="spellStart"/>
            <w:r w:rsidRPr="00905CFF">
              <w:rPr>
                <w:sz w:val="26"/>
                <w:lang w:val="en-US"/>
              </w:rPr>
              <w:t>thị</w:t>
            </w:r>
            <w:proofErr w:type="spellEnd"/>
            <w:r w:rsidRPr="00905CFF">
              <w:rPr>
                <w:sz w:val="26"/>
                <w:lang w:val="en-US"/>
              </w:rPr>
              <w:t xml:space="preserve"> </w:t>
            </w:r>
            <w:proofErr w:type="spellStart"/>
            <w:r w:rsidRPr="00905CFF">
              <w:rPr>
                <w:sz w:val="26"/>
                <w:lang w:val="en-US"/>
              </w:rPr>
              <w:t>màn</w:t>
            </w:r>
            <w:proofErr w:type="spellEnd"/>
            <w:r w:rsidRPr="00905CFF">
              <w:rPr>
                <w:sz w:val="26"/>
                <w:lang w:val="en-US"/>
              </w:rPr>
              <w:t xml:space="preserve"> </w:t>
            </w:r>
            <w:proofErr w:type="spellStart"/>
            <w:r w:rsidRPr="00905CFF">
              <w:rPr>
                <w:sz w:val="26"/>
                <w:lang w:val="en-US"/>
              </w:rPr>
              <w:t>hình</w:t>
            </w:r>
            <w:proofErr w:type="spellEnd"/>
            <w:r w:rsidRPr="00905CFF">
              <w:rPr>
                <w:sz w:val="26"/>
                <w:lang w:val="en-US"/>
              </w:rPr>
              <w:t xml:space="preserve"> </w:t>
            </w: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án</w:t>
            </w:r>
            <w:proofErr w:type="spellEnd"/>
            <w:r w:rsidRPr="00905CFF">
              <w:rPr>
                <w:sz w:val="26"/>
                <w:lang w:val="en-US"/>
              </w:rPr>
              <w:t xml:space="preserve"> </w:t>
            </w:r>
            <w:proofErr w:type="spellStart"/>
            <w:r w:rsidRPr="00905CFF">
              <w:rPr>
                <w:sz w:val="26"/>
                <w:lang w:val="en-US"/>
              </w:rPr>
              <w:t>của</w:t>
            </w:r>
            <w:proofErr w:type="spellEnd"/>
            <w:r w:rsidRPr="00905CFF">
              <w:rPr>
                <w:sz w:val="26"/>
                <w:lang w:val="en-US"/>
              </w:rPr>
              <w:t xml:space="preserve"> </w:t>
            </w:r>
            <w:proofErr w:type="spellStart"/>
            <w:r w:rsidRPr="00905CFF">
              <w:rPr>
                <w:sz w:val="26"/>
                <w:lang w:val="en-US"/>
              </w:rPr>
              <w:t>từng</w:t>
            </w:r>
            <w:proofErr w:type="spellEnd"/>
            <w:r w:rsidRPr="00905CFF">
              <w:rPr>
                <w:sz w:val="26"/>
                <w:lang w:val="en-US"/>
              </w:rPr>
              <w:t xml:space="preserve"> </w:t>
            </w:r>
            <w:proofErr w:type="spellStart"/>
            <w:r w:rsidRPr="00905CFF">
              <w:rPr>
                <w:sz w:val="26"/>
                <w:lang w:val="en-US"/>
              </w:rPr>
              <w:t>lần</w:t>
            </w:r>
            <w:proofErr w:type="spellEnd"/>
            <w:r w:rsidRPr="00905CFF">
              <w:rPr>
                <w:sz w:val="26"/>
                <w:lang w:val="en-US"/>
              </w:rPr>
              <w:t xml:space="preserve"> </w:t>
            </w:r>
            <w:proofErr w:type="spellStart"/>
            <w:r w:rsidRPr="00905CFF">
              <w:rPr>
                <w:sz w:val="26"/>
                <w:lang w:val="en-US"/>
              </w:rPr>
              <w:t>khám</w:t>
            </w:r>
            <w:proofErr w:type="spellEnd"/>
            <w:r w:rsidRPr="00905CFF">
              <w:rPr>
                <w:sz w:val="26"/>
                <w:lang w:val="en-US"/>
              </w:rPr>
              <w:t xml:space="preserve"> </w:t>
            </w:r>
            <w:proofErr w:type="spellStart"/>
            <w:r w:rsidRPr="00905CFF">
              <w:rPr>
                <w:sz w:val="26"/>
                <w:lang w:val="en-US"/>
              </w:rPr>
              <w:t>hoặc</w:t>
            </w:r>
            <w:proofErr w:type="spellEnd"/>
            <w:r w:rsidRPr="00905CFF">
              <w:rPr>
                <w:sz w:val="26"/>
                <w:lang w:val="en-US"/>
              </w:rPr>
              <w:t xml:space="preserve"> </w:t>
            </w:r>
            <w:proofErr w:type="spellStart"/>
            <w:r w:rsidRPr="00905CFF">
              <w:rPr>
                <w:sz w:val="26"/>
                <w:lang w:val="en-US"/>
              </w:rPr>
              <w:t>màn</w:t>
            </w:r>
            <w:proofErr w:type="spellEnd"/>
            <w:r w:rsidRPr="00905CFF">
              <w:rPr>
                <w:sz w:val="26"/>
                <w:lang w:val="en-US"/>
              </w:rPr>
              <w:t xml:space="preserve"> </w:t>
            </w:r>
            <w:proofErr w:type="spellStart"/>
            <w:r w:rsidRPr="00905CFF">
              <w:rPr>
                <w:sz w:val="26"/>
                <w:lang w:val="en-US"/>
              </w:rPr>
              <w:t>tổng</w:t>
            </w:r>
            <w:proofErr w:type="spellEnd"/>
            <w:r w:rsidRPr="00905CFF">
              <w:rPr>
                <w:sz w:val="26"/>
                <w:lang w:val="en-US"/>
              </w:rPr>
              <w:t xml:space="preserve"> </w:t>
            </w:r>
            <w:proofErr w:type="spellStart"/>
            <w:r w:rsidRPr="00905CFF">
              <w:rPr>
                <w:sz w:val="26"/>
                <w:lang w:val="en-US"/>
              </w:rPr>
              <w:t>hợp</w:t>
            </w:r>
            <w:proofErr w:type="spellEnd"/>
            <w:r w:rsidRPr="00905CFF">
              <w:rPr>
                <w:sz w:val="26"/>
                <w:lang w:val="en-US"/>
              </w:rPr>
              <w:t xml:space="preserve"> </w:t>
            </w: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án</w:t>
            </w:r>
            <w:proofErr w:type="spellEnd"/>
          </w:p>
          <w:p w14:paraId="75C6ECE6" w14:textId="5F967CE3" w:rsidR="00CE4CB5" w:rsidRPr="00905CFF" w:rsidRDefault="00E71D9C" w:rsidP="00612AD6">
            <w:pPr>
              <w:pStyle w:val="TableParagraph"/>
              <w:tabs>
                <w:tab w:val="left" w:pos="299"/>
              </w:tabs>
              <w:rPr>
                <w:sz w:val="26"/>
                <w:lang w:val="en-US"/>
              </w:rPr>
            </w:pPr>
            <w:r w:rsidRPr="00905CFF">
              <w:rPr>
                <w:sz w:val="26"/>
                <w:lang w:val="en-US"/>
              </w:rPr>
              <w:t xml:space="preserve">9. </w:t>
            </w:r>
            <w:proofErr w:type="spellStart"/>
            <w:r w:rsidRPr="00905CFF">
              <w:rPr>
                <w:sz w:val="26"/>
                <w:lang w:val="en-US"/>
              </w:rPr>
              <w:t>Tại</w:t>
            </w:r>
            <w:proofErr w:type="spellEnd"/>
            <w:r w:rsidRPr="00905CFF">
              <w:rPr>
                <w:sz w:val="26"/>
                <w:lang w:val="en-US"/>
              </w:rPr>
              <w:t xml:space="preserve"> </w:t>
            </w:r>
            <w:proofErr w:type="spellStart"/>
            <w:r w:rsidRPr="00905CFF">
              <w:rPr>
                <w:sz w:val="26"/>
                <w:lang w:val="en-US"/>
              </w:rPr>
              <w:t>màn</w:t>
            </w:r>
            <w:proofErr w:type="spellEnd"/>
            <w:r w:rsidRPr="00905CFF">
              <w:rPr>
                <w:sz w:val="26"/>
                <w:lang w:val="en-US"/>
              </w:rPr>
              <w:t xml:space="preserve"> </w:t>
            </w:r>
            <w:proofErr w:type="spellStart"/>
            <w:r w:rsidRPr="00905CFF">
              <w:rPr>
                <w:sz w:val="26"/>
                <w:lang w:val="en-US"/>
              </w:rPr>
              <w:t>tổng</w:t>
            </w:r>
            <w:proofErr w:type="spellEnd"/>
            <w:r w:rsidRPr="00905CFF">
              <w:rPr>
                <w:sz w:val="26"/>
                <w:lang w:val="en-US"/>
              </w:rPr>
              <w:t xml:space="preserve"> </w:t>
            </w:r>
            <w:proofErr w:type="spellStart"/>
            <w:r w:rsidRPr="00905CFF">
              <w:rPr>
                <w:sz w:val="26"/>
                <w:lang w:val="en-US"/>
              </w:rPr>
              <w:t>hợp</w:t>
            </w:r>
            <w:proofErr w:type="spellEnd"/>
            <w:r w:rsidRPr="00905CFF">
              <w:rPr>
                <w:sz w:val="26"/>
                <w:lang w:val="en-US"/>
              </w:rPr>
              <w:t xml:space="preserve"> </w:t>
            </w: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án</w:t>
            </w:r>
            <w:proofErr w:type="spellEnd"/>
            <w:r w:rsidRPr="00905CFF">
              <w:rPr>
                <w:sz w:val="26"/>
                <w:lang w:val="en-US"/>
              </w:rPr>
              <w:t xml:space="preserve">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có</w:t>
            </w:r>
            <w:proofErr w:type="spellEnd"/>
            <w:r w:rsidRPr="00905CFF">
              <w:rPr>
                <w:sz w:val="26"/>
                <w:lang w:val="en-US"/>
              </w:rPr>
              <w:t xml:space="preserve"> </w:t>
            </w:r>
            <w:proofErr w:type="spellStart"/>
            <w:r w:rsidRPr="00905CFF">
              <w:rPr>
                <w:sz w:val="26"/>
                <w:lang w:val="en-US"/>
              </w:rPr>
              <w:t>thể</w:t>
            </w:r>
            <w:proofErr w:type="spellEnd"/>
            <w:r w:rsidRPr="00905CFF">
              <w:rPr>
                <w:sz w:val="26"/>
                <w:lang w:val="en-US"/>
              </w:rPr>
              <w:t xml:space="preserve"> </w:t>
            </w:r>
            <w:proofErr w:type="spellStart"/>
            <w:r w:rsidRPr="00905CFF">
              <w:rPr>
                <w:sz w:val="26"/>
                <w:lang w:val="en-US"/>
              </w:rPr>
              <w:t>thêm</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cho</w:t>
            </w:r>
            <w:proofErr w:type="spellEnd"/>
            <w:r w:rsidRPr="00905CFF">
              <w:rPr>
                <w:sz w:val="26"/>
                <w:lang w:val="en-US"/>
              </w:rPr>
              <w:t xml:space="preserve"> </w:t>
            </w: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án</w:t>
            </w:r>
            <w:proofErr w:type="spellEnd"/>
            <w:r w:rsidRPr="00905CFF">
              <w:rPr>
                <w:sz w:val="26"/>
                <w:lang w:val="en-US"/>
              </w:rPr>
              <w:t xml:space="preserve"> (</w:t>
            </w:r>
            <w:proofErr w:type="spellStart"/>
            <w:r w:rsidRPr="00905CFF">
              <w:rPr>
                <w:sz w:val="26"/>
                <w:lang w:val="en-US"/>
              </w:rPr>
              <w:t>thêm</w:t>
            </w:r>
            <w:proofErr w:type="spellEnd"/>
            <w:r w:rsidRPr="00905CFF">
              <w:rPr>
                <w:sz w:val="26"/>
                <w:lang w:val="en-US"/>
              </w:rPr>
              <w:t xml:space="preserve"> </w:t>
            </w:r>
            <w:proofErr w:type="spellStart"/>
            <w:r w:rsidRPr="00905CFF">
              <w:rPr>
                <w:sz w:val="26"/>
                <w:lang w:val="en-US"/>
              </w:rPr>
              <w:t>tương</w:t>
            </w:r>
            <w:proofErr w:type="spellEnd"/>
            <w:r w:rsidRPr="00905CFF">
              <w:rPr>
                <w:sz w:val="26"/>
                <w:lang w:val="en-US"/>
              </w:rPr>
              <w:t xml:space="preserve"> </w:t>
            </w:r>
            <w:proofErr w:type="spellStart"/>
            <w:r w:rsidRPr="00905CFF">
              <w:rPr>
                <w:sz w:val="26"/>
                <w:lang w:val="en-US"/>
              </w:rPr>
              <w:t>tác</w:t>
            </w:r>
            <w:proofErr w:type="spellEnd"/>
            <w:r w:rsidRPr="00905CFF">
              <w:rPr>
                <w:sz w:val="26"/>
                <w:lang w:val="en-US"/>
              </w:rPr>
              <w:t xml:space="preserve"> </w:t>
            </w:r>
            <w:proofErr w:type="spellStart"/>
            <w:r w:rsidRPr="00905CFF">
              <w:rPr>
                <w:sz w:val="26"/>
                <w:lang w:val="en-US"/>
              </w:rPr>
              <w:t>thuốc</w:t>
            </w:r>
            <w:proofErr w:type="spellEnd"/>
            <w:r w:rsidRPr="00905CFF">
              <w:rPr>
                <w:sz w:val="26"/>
                <w:lang w:val="en-US"/>
              </w:rPr>
              <w:t xml:space="preserve"> </w:t>
            </w:r>
            <w:proofErr w:type="spellStart"/>
            <w:r w:rsidRPr="00905CFF">
              <w:rPr>
                <w:sz w:val="26"/>
                <w:lang w:val="en-US"/>
              </w:rPr>
              <w:t>của</w:t>
            </w:r>
            <w:proofErr w:type="spellEnd"/>
            <w:r w:rsidRPr="00905CFF">
              <w:rPr>
                <w:sz w:val="26"/>
                <w:lang w:val="en-US"/>
              </w:rPr>
              <w:t xml:space="preserve"> </w:t>
            </w: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nhân</w:t>
            </w:r>
            <w:proofErr w:type="spellEnd"/>
            <w:r w:rsidRPr="00905CFF">
              <w:rPr>
                <w:sz w:val="26"/>
                <w:lang w:val="en-US"/>
              </w:rPr>
              <w:t xml:space="preserve">) </w:t>
            </w:r>
          </w:p>
        </w:tc>
      </w:tr>
      <w:tr w:rsidR="00CE4CB5" w:rsidRPr="00905CFF" w14:paraId="423E7D69" w14:textId="77777777" w:rsidTr="00612AD6">
        <w:trPr>
          <w:trHeight w:val="679"/>
        </w:trPr>
        <w:tc>
          <w:tcPr>
            <w:tcW w:w="2304" w:type="dxa"/>
          </w:tcPr>
          <w:p w14:paraId="6E4164E2" w14:textId="77777777" w:rsidR="00CE4CB5" w:rsidRPr="00905CFF" w:rsidRDefault="00CE4CB5" w:rsidP="00612AD6">
            <w:pPr>
              <w:pStyle w:val="TableParagraph"/>
              <w:spacing w:line="360" w:lineRule="auto"/>
              <w:rPr>
                <w:sz w:val="26"/>
              </w:rPr>
            </w:pPr>
            <w:r w:rsidRPr="00905CFF">
              <w:rPr>
                <w:sz w:val="26"/>
                <w:lang w:val="en-US"/>
              </w:rPr>
              <w:t xml:space="preserve"> </w:t>
            </w:r>
            <w:r w:rsidRPr="00905CFF">
              <w:rPr>
                <w:sz w:val="26"/>
              </w:rPr>
              <w:t>Ngoại</w:t>
            </w:r>
            <w:r w:rsidRPr="00905CFF">
              <w:rPr>
                <w:spacing w:val="-8"/>
                <w:sz w:val="26"/>
              </w:rPr>
              <w:t xml:space="preserve"> </w:t>
            </w:r>
            <w:r w:rsidRPr="00905CFF">
              <w:rPr>
                <w:spacing w:val="-5"/>
                <w:sz w:val="26"/>
              </w:rPr>
              <w:t>lệ</w:t>
            </w:r>
          </w:p>
        </w:tc>
        <w:tc>
          <w:tcPr>
            <w:tcW w:w="6892" w:type="dxa"/>
          </w:tcPr>
          <w:p w14:paraId="5DC81A07" w14:textId="77777777" w:rsidR="00CE4CB5" w:rsidRPr="00905CFF" w:rsidRDefault="00CE4CB5" w:rsidP="00612AD6">
            <w:pPr>
              <w:rPr>
                <w:rFonts w:ascii="Times New Roman" w:hAnsi="Times New Roman" w:cs="Times New Roman"/>
                <w:sz w:val="26"/>
                <w:szCs w:val="26"/>
                <w:lang w:val="en-US"/>
              </w:rPr>
            </w:pPr>
            <w:r w:rsidRPr="00905CFF">
              <w:rPr>
                <w:rFonts w:ascii="Times New Roman" w:hAnsi="Times New Roman" w:cs="Times New Roman"/>
                <w:lang w:val="en-US"/>
              </w:rPr>
              <w:t xml:space="preserve"> </w:t>
            </w:r>
          </w:p>
          <w:p w14:paraId="609B55FC" w14:textId="77777777" w:rsidR="00CE4CB5" w:rsidRPr="00905CFF" w:rsidRDefault="00CE4CB5" w:rsidP="00612AD6">
            <w:pPr>
              <w:rPr>
                <w:rFonts w:ascii="Times New Roman" w:hAnsi="Times New Roman" w:cs="Times New Roman"/>
                <w:sz w:val="26"/>
                <w:szCs w:val="26"/>
                <w:lang w:val="en-US"/>
              </w:rPr>
            </w:pPr>
          </w:p>
        </w:tc>
      </w:tr>
    </w:tbl>
    <w:p w14:paraId="0F68EBA2" w14:textId="77777777" w:rsidR="00CE4CB5" w:rsidRPr="00905CFF" w:rsidRDefault="00CE4CB5" w:rsidP="00394A52">
      <w:pPr>
        <w:spacing w:before="60" w:after="60" w:line="360" w:lineRule="auto"/>
        <w:jc w:val="both"/>
        <w:rPr>
          <w:rFonts w:ascii="Times New Roman" w:eastAsia="Times New Roman" w:hAnsi="Times New Roman" w:cs="Times New Roman"/>
          <w:sz w:val="26"/>
          <w:szCs w:val="26"/>
          <w:lang w:val="en-US"/>
        </w:rPr>
      </w:pPr>
    </w:p>
    <w:p w14:paraId="6FAA4B43" w14:textId="39364E80" w:rsidR="00CE4CB5" w:rsidRPr="00905CFF" w:rsidRDefault="0030402A" w:rsidP="00751C85">
      <w:pPr>
        <w:pStyle w:val="ListParagraph"/>
        <w:numPr>
          <w:ilvl w:val="0"/>
          <w:numId w:val="179"/>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Quản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bình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luận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sĩ</w:t>
      </w:r>
      <w:proofErr w:type="spellEnd"/>
      <w:r w:rsidRPr="00905CFF">
        <w:rPr>
          <w:rFonts w:eastAsia="Times New Roman" w:cs="Times New Roman"/>
          <w:b w:val="0"/>
          <w:bCs/>
          <w:i w:val="0"/>
          <w:iCs/>
          <w:szCs w:val="26"/>
          <w:lang w:val="en-US"/>
        </w:rPr>
        <w:t>)</w:t>
      </w:r>
      <w:r w:rsidR="00751C85" w:rsidRPr="00905CFF">
        <w:rPr>
          <w:rFonts w:eastAsia="Times New Roman" w:cs="Times New Roman"/>
          <w:b w:val="0"/>
          <w:bCs/>
          <w:i w:val="0"/>
          <w:iCs/>
          <w:szCs w:val="26"/>
          <w:lang w:val="en-US"/>
        </w:rPr>
        <w:t>:</w:t>
      </w:r>
    </w:p>
    <w:p w14:paraId="746F10A1" w14:textId="67E64C0A" w:rsidR="0030402A" w:rsidRPr="00905CFF" w:rsidRDefault="0030402A" w:rsidP="0030402A">
      <w:pPr>
        <w:pStyle w:val="Heading8"/>
        <w:rPr>
          <w:rFonts w:eastAsia="Times New Roman" w:cs="Times New Roman"/>
          <w:lang w:val="en-US"/>
        </w:rPr>
      </w:pPr>
      <w:bookmarkStart w:id="141" w:name="_Toc186464398"/>
      <w:proofErr w:type="spellStart"/>
      <w:r w:rsidRPr="00905CFF">
        <w:rPr>
          <w:rFonts w:eastAsia="Times New Roman" w:cs="Times New Roman"/>
          <w:lang w:val="en-US"/>
        </w:rPr>
        <w:t>Bảng</w:t>
      </w:r>
      <w:proofErr w:type="spellEnd"/>
      <w:r w:rsidRPr="00905CFF">
        <w:rPr>
          <w:rFonts w:eastAsia="Times New Roman" w:cs="Times New Roman"/>
        </w:rPr>
        <w:t xml:space="preserve"> </w:t>
      </w:r>
      <w:r w:rsidR="001642AA"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14</w:t>
      </w:r>
      <w:r w:rsidRPr="00905CFF">
        <w:rPr>
          <w:rFonts w:eastAsia="Times New Roman" w:cs="Times New Roman"/>
        </w:rPr>
        <w:t xml:space="preserve"> </w:t>
      </w:r>
      <w:proofErr w:type="spellStart"/>
      <w:r w:rsidRPr="00905CFF">
        <w:rPr>
          <w:rFonts w:eastAsia="Times New Roman" w:cs="Times New Roman"/>
          <w:lang w:val="en-US"/>
        </w:rPr>
        <w:t>Kịch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bản</w:t>
      </w:r>
      <w:proofErr w:type="spellEnd"/>
      <w:r w:rsidRPr="00905CFF">
        <w:rPr>
          <w:rFonts w:eastAsia="Times New Roman" w:cs="Times New Roman"/>
          <w:lang w:val="en-US"/>
        </w:rPr>
        <w:t xml:space="preserve"> use case </w:t>
      </w:r>
      <w:r w:rsidRPr="00905CFF">
        <w:rPr>
          <w:rFonts w:cs="Times New Roman"/>
          <w:szCs w:val="26"/>
          <w:lang w:val="en-US"/>
        </w:rPr>
        <w:t xml:space="preserve">Quản </w:t>
      </w:r>
      <w:proofErr w:type="spellStart"/>
      <w:r w:rsidRPr="00905CFF">
        <w:rPr>
          <w:rFonts w:cs="Times New Roman"/>
          <w:szCs w:val="26"/>
          <w:lang w:val="en-US"/>
        </w:rPr>
        <w:t>lý</w:t>
      </w:r>
      <w:proofErr w:type="spellEnd"/>
      <w:r w:rsidRPr="00905CFF">
        <w:rPr>
          <w:rFonts w:cs="Times New Roman"/>
          <w:szCs w:val="26"/>
          <w:lang w:val="en-US"/>
        </w:rPr>
        <w:t xml:space="preserve"> </w:t>
      </w:r>
      <w:proofErr w:type="spellStart"/>
      <w:r w:rsidRPr="00905CFF">
        <w:rPr>
          <w:rFonts w:cs="Times New Roman"/>
          <w:szCs w:val="26"/>
          <w:lang w:val="en-US"/>
        </w:rPr>
        <w:t>bình</w:t>
      </w:r>
      <w:proofErr w:type="spellEnd"/>
      <w:r w:rsidRPr="00905CFF">
        <w:rPr>
          <w:rFonts w:cs="Times New Roman"/>
          <w:szCs w:val="26"/>
          <w:lang w:val="en-US"/>
        </w:rPr>
        <w:t xml:space="preserve"> </w:t>
      </w:r>
      <w:proofErr w:type="spellStart"/>
      <w:r w:rsidRPr="00905CFF">
        <w:rPr>
          <w:rFonts w:cs="Times New Roman"/>
          <w:szCs w:val="26"/>
          <w:lang w:val="en-US"/>
        </w:rPr>
        <w:t>luận</w:t>
      </w:r>
      <w:proofErr w:type="spellEnd"/>
      <w:r w:rsidRPr="00905CFF">
        <w:rPr>
          <w:rFonts w:cs="Times New Roman"/>
          <w:szCs w:val="26"/>
          <w:lang w:val="en-US"/>
        </w:rPr>
        <w:t xml:space="preserve"> (</w:t>
      </w:r>
      <w:proofErr w:type="spellStart"/>
      <w:r w:rsidRPr="00905CFF">
        <w:rPr>
          <w:rFonts w:cs="Times New Roman"/>
          <w:szCs w:val="26"/>
          <w:lang w:val="en-US"/>
        </w:rPr>
        <w:t>Bác</w:t>
      </w:r>
      <w:proofErr w:type="spellEnd"/>
      <w:r w:rsidRPr="00905CFF">
        <w:rPr>
          <w:rFonts w:cs="Times New Roman"/>
          <w:szCs w:val="26"/>
          <w:lang w:val="en-US"/>
        </w:rPr>
        <w:t xml:space="preserve"> </w:t>
      </w:r>
      <w:proofErr w:type="spellStart"/>
      <w:r w:rsidRPr="00905CFF">
        <w:rPr>
          <w:rFonts w:cs="Times New Roman"/>
          <w:szCs w:val="26"/>
          <w:lang w:val="en-US"/>
        </w:rPr>
        <w:t>sĩ</w:t>
      </w:r>
      <w:proofErr w:type="spellEnd"/>
      <w:r w:rsidRPr="00905CFF">
        <w:rPr>
          <w:rFonts w:cs="Times New Roman"/>
          <w:szCs w:val="26"/>
          <w:lang w:val="en-US"/>
        </w:rPr>
        <w:t>)</w:t>
      </w:r>
      <w:bookmarkEnd w:id="141"/>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30402A" w:rsidRPr="00905CFF" w14:paraId="42BEB306" w14:textId="77777777" w:rsidTr="00612AD6">
        <w:trPr>
          <w:trHeight w:val="477"/>
        </w:trPr>
        <w:tc>
          <w:tcPr>
            <w:tcW w:w="2304" w:type="dxa"/>
          </w:tcPr>
          <w:p w14:paraId="63DDE167" w14:textId="77777777" w:rsidR="0030402A" w:rsidRPr="00905CFF" w:rsidRDefault="0030402A" w:rsidP="00612AD6">
            <w:pPr>
              <w:pStyle w:val="TableParagraph"/>
              <w:rPr>
                <w:sz w:val="26"/>
              </w:rPr>
            </w:pPr>
            <w:r w:rsidRPr="00905CFF">
              <w:rPr>
                <w:sz w:val="26"/>
              </w:rPr>
              <w:t>Tên</w:t>
            </w:r>
            <w:r w:rsidRPr="00905CFF">
              <w:rPr>
                <w:spacing w:val="-6"/>
                <w:sz w:val="26"/>
              </w:rPr>
              <w:t xml:space="preserve"> </w:t>
            </w:r>
            <w:r w:rsidRPr="00905CFF">
              <w:rPr>
                <w:sz w:val="26"/>
              </w:rPr>
              <w:t>Use</w:t>
            </w:r>
            <w:r w:rsidRPr="00905CFF">
              <w:rPr>
                <w:spacing w:val="-5"/>
                <w:sz w:val="26"/>
              </w:rPr>
              <w:t xml:space="preserve"> </w:t>
            </w:r>
            <w:r w:rsidRPr="00905CFF">
              <w:rPr>
                <w:spacing w:val="-4"/>
                <w:sz w:val="26"/>
              </w:rPr>
              <w:t>Case</w:t>
            </w:r>
          </w:p>
        </w:tc>
        <w:tc>
          <w:tcPr>
            <w:tcW w:w="6892" w:type="dxa"/>
          </w:tcPr>
          <w:p w14:paraId="521D226E" w14:textId="313597BC" w:rsidR="0030402A" w:rsidRPr="00905CFF" w:rsidRDefault="0030402A" w:rsidP="00612AD6">
            <w:pPr>
              <w:pStyle w:val="TableParagraph"/>
              <w:ind w:left="105"/>
              <w:rPr>
                <w:sz w:val="26"/>
                <w:szCs w:val="26"/>
                <w:lang w:val="en-US"/>
              </w:rPr>
            </w:pPr>
            <w:r w:rsidRPr="00905CFF">
              <w:rPr>
                <w:sz w:val="26"/>
                <w:szCs w:val="26"/>
                <w:lang w:val="en-US"/>
              </w:rPr>
              <w:t xml:space="preserve">Quản </w:t>
            </w:r>
            <w:proofErr w:type="spellStart"/>
            <w:r w:rsidRPr="00905CFF">
              <w:rPr>
                <w:sz w:val="26"/>
                <w:szCs w:val="26"/>
                <w:lang w:val="en-US"/>
              </w:rPr>
              <w:t>lý</w:t>
            </w:r>
            <w:proofErr w:type="spellEnd"/>
            <w:r w:rsidRPr="00905CFF">
              <w:rPr>
                <w:sz w:val="26"/>
                <w:szCs w:val="26"/>
                <w:lang w:val="en-US"/>
              </w:rPr>
              <w:t xml:space="preserve"> </w:t>
            </w:r>
            <w:proofErr w:type="spellStart"/>
            <w:r w:rsidRPr="00905CFF">
              <w:rPr>
                <w:sz w:val="26"/>
                <w:szCs w:val="26"/>
                <w:lang w:val="en-US"/>
              </w:rPr>
              <w:t>bình</w:t>
            </w:r>
            <w:proofErr w:type="spellEnd"/>
            <w:r w:rsidRPr="00905CFF">
              <w:rPr>
                <w:sz w:val="26"/>
                <w:szCs w:val="26"/>
                <w:lang w:val="en-US"/>
              </w:rPr>
              <w:t xml:space="preserve"> </w:t>
            </w:r>
            <w:proofErr w:type="spellStart"/>
            <w:r w:rsidRPr="00905CFF">
              <w:rPr>
                <w:sz w:val="26"/>
                <w:szCs w:val="26"/>
                <w:lang w:val="en-US"/>
              </w:rPr>
              <w:t>luận</w:t>
            </w:r>
            <w:proofErr w:type="spellEnd"/>
          </w:p>
        </w:tc>
      </w:tr>
      <w:tr w:rsidR="0030402A" w:rsidRPr="00905CFF" w14:paraId="2D074B53" w14:textId="77777777" w:rsidTr="00612AD6">
        <w:trPr>
          <w:trHeight w:val="477"/>
        </w:trPr>
        <w:tc>
          <w:tcPr>
            <w:tcW w:w="2304" w:type="dxa"/>
          </w:tcPr>
          <w:p w14:paraId="28E6B796" w14:textId="77777777" w:rsidR="0030402A" w:rsidRPr="00905CFF" w:rsidRDefault="0030402A" w:rsidP="00612AD6">
            <w:pPr>
              <w:pStyle w:val="TableParagraph"/>
              <w:rPr>
                <w:sz w:val="26"/>
              </w:rPr>
            </w:pPr>
            <w:r w:rsidRPr="00905CFF">
              <w:rPr>
                <w:spacing w:val="-2"/>
                <w:sz w:val="26"/>
              </w:rPr>
              <w:t>Actor</w:t>
            </w:r>
          </w:p>
        </w:tc>
        <w:tc>
          <w:tcPr>
            <w:tcW w:w="6892" w:type="dxa"/>
          </w:tcPr>
          <w:p w14:paraId="361DB721" w14:textId="77777777" w:rsidR="0030402A" w:rsidRPr="00905CFF" w:rsidRDefault="0030402A" w:rsidP="00612AD6">
            <w:pPr>
              <w:pStyle w:val="TableParagraph"/>
              <w:ind w:left="105"/>
              <w:rPr>
                <w:sz w:val="26"/>
                <w:lang w:val="en-US"/>
              </w:rPr>
            </w:pPr>
            <w:proofErr w:type="spellStart"/>
            <w:r w:rsidRPr="00905CFF">
              <w:rPr>
                <w:sz w:val="26"/>
                <w:lang w:val="en-US"/>
              </w:rPr>
              <w:t>Bác</w:t>
            </w:r>
            <w:proofErr w:type="spellEnd"/>
            <w:r w:rsidRPr="00905CFF">
              <w:rPr>
                <w:sz w:val="26"/>
                <w:lang w:val="en-US"/>
              </w:rPr>
              <w:t xml:space="preserve"> </w:t>
            </w:r>
            <w:proofErr w:type="spellStart"/>
            <w:r w:rsidRPr="00905CFF">
              <w:rPr>
                <w:sz w:val="26"/>
                <w:lang w:val="en-US"/>
              </w:rPr>
              <w:t>sĩ</w:t>
            </w:r>
            <w:proofErr w:type="spellEnd"/>
          </w:p>
        </w:tc>
      </w:tr>
      <w:tr w:rsidR="0030402A" w:rsidRPr="00905CFF" w14:paraId="7D4609E7" w14:textId="77777777" w:rsidTr="00612AD6">
        <w:trPr>
          <w:trHeight w:val="580"/>
        </w:trPr>
        <w:tc>
          <w:tcPr>
            <w:tcW w:w="2304" w:type="dxa"/>
          </w:tcPr>
          <w:p w14:paraId="0BE17CEE" w14:textId="77777777" w:rsidR="0030402A" w:rsidRPr="00905CFF" w:rsidRDefault="0030402A" w:rsidP="00612AD6">
            <w:pPr>
              <w:pStyle w:val="TableParagraph"/>
              <w:rPr>
                <w:sz w:val="26"/>
              </w:rPr>
            </w:pPr>
            <w:r w:rsidRPr="00905CFF">
              <w:rPr>
                <w:sz w:val="26"/>
              </w:rPr>
              <w:t>Mục</w:t>
            </w:r>
            <w:r w:rsidRPr="00905CFF">
              <w:rPr>
                <w:spacing w:val="-6"/>
                <w:sz w:val="26"/>
              </w:rPr>
              <w:t xml:space="preserve"> </w:t>
            </w:r>
            <w:r w:rsidRPr="00905CFF">
              <w:rPr>
                <w:spacing w:val="-4"/>
                <w:sz w:val="26"/>
              </w:rPr>
              <w:t>tiêu</w:t>
            </w:r>
          </w:p>
        </w:tc>
        <w:tc>
          <w:tcPr>
            <w:tcW w:w="6892" w:type="dxa"/>
          </w:tcPr>
          <w:p w14:paraId="64827EC4" w14:textId="5E008512" w:rsidR="0030402A" w:rsidRPr="00905CFF" w:rsidRDefault="0030402A" w:rsidP="00612AD6">
            <w:pPr>
              <w:pStyle w:val="TableParagraph"/>
              <w:spacing w:line="360" w:lineRule="auto"/>
              <w:ind w:left="105" w:right="174"/>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có</w:t>
            </w:r>
            <w:proofErr w:type="spellEnd"/>
            <w:r w:rsidRPr="00905CFF">
              <w:rPr>
                <w:sz w:val="26"/>
                <w:lang w:val="en-US"/>
              </w:rPr>
              <w:t xml:space="preserve"> </w:t>
            </w:r>
            <w:proofErr w:type="spellStart"/>
            <w:r w:rsidRPr="00905CFF">
              <w:rPr>
                <w:sz w:val="26"/>
                <w:lang w:val="en-US"/>
              </w:rPr>
              <w:t>thể</w:t>
            </w:r>
            <w:proofErr w:type="spellEnd"/>
            <w:r w:rsidRPr="00905CFF">
              <w:rPr>
                <w:sz w:val="26"/>
                <w:lang w:val="en-US"/>
              </w:rPr>
              <w:t xml:space="preserve"> </w:t>
            </w:r>
            <w:proofErr w:type="spellStart"/>
            <w:r w:rsidRPr="00905CFF">
              <w:rPr>
                <w:sz w:val="26"/>
                <w:lang w:val="en-US"/>
              </w:rPr>
              <w:t>xem</w:t>
            </w:r>
            <w:proofErr w:type="spellEnd"/>
            <w:r w:rsidRPr="00905CFF">
              <w:rPr>
                <w:sz w:val="26"/>
                <w:lang w:val="en-US"/>
              </w:rPr>
              <w:t xml:space="preserve"> </w:t>
            </w:r>
            <w:proofErr w:type="spellStart"/>
            <w:r w:rsidRPr="00905CFF">
              <w:rPr>
                <w:sz w:val="26"/>
                <w:lang w:val="en-US"/>
              </w:rPr>
              <w:t>các</w:t>
            </w:r>
            <w:proofErr w:type="spellEnd"/>
            <w:r w:rsidRPr="00905CFF">
              <w:rPr>
                <w:sz w:val="26"/>
                <w:lang w:val="en-US"/>
              </w:rPr>
              <w:t xml:space="preserve"> </w:t>
            </w:r>
            <w:proofErr w:type="spellStart"/>
            <w:r w:rsidRPr="00905CFF">
              <w:rPr>
                <w:sz w:val="26"/>
                <w:lang w:val="en-US"/>
              </w:rPr>
              <w:t>đánh</w:t>
            </w:r>
            <w:proofErr w:type="spellEnd"/>
            <w:r w:rsidRPr="00905CFF">
              <w:rPr>
                <w:sz w:val="26"/>
                <w:lang w:val="en-US"/>
              </w:rPr>
              <w:t xml:space="preserve"> </w:t>
            </w:r>
            <w:proofErr w:type="spellStart"/>
            <w:r w:rsidRPr="00905CFF">
              <w:rPr>
                <w:sz w:val="26"/>
                <w:lang w:val="en-US"/>
              </w:rPr>
              <w:t>giá</w:t>
            </w:r>
            <w:proofErr w:type="spellEnd"/>
            <w:r w:rsidRPr="00905CFF">
              <w:rPr>
                <w:sz w:val="26"/>
                <w:lang w:val="en-US"/>
              </w:rPr>
              <w:t xml:space="preserve"> </w:t>
            </w:r>
            <w:proofErr w:type="spellStart"/>
            <w:r w:rsidRPr="00905CFF">
              <w:rPr>
                <w:sz w:val="26"/>
                <w:lang w:val="en-US"/>
              </w:rPr>
              <w:t>của</w:t>
            </w:r>
            <w:proofErr w:type="spellEnd"/>
            <w:r w:rsidRPr="00905CFF">
              <w:rPr>
                <w:sz w:val="26"/>
                <w:lang w:val="en-US"/>
              </w:rPr>
              <w:t xml:space="preserve"> </w:t>
            </w: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nhân</w:t>
            </w:r>
            <w:proofErr w:type="spellEnd"/>
          </w:p>
        </w:tc>
      </w:tr>
      <w:tr w:rsidR="0030402A" w:rsidRPr="00905CFF" w14:paraId="10191C18" w14:textId="77777777" w:rsidTr="00612AD6">
        <w:trPr>
          <w:trHeight w:val="477"/>
        </w:trPr>
        <w:tc>
          <w:tcPr>
            <w:tcW w:w="2304" w:type="dxa"/>
          </w:tcPr>
          <w:p w14:paraId="02F6E7EB" w14:textId="77777777" w:rsidR="0030402A" w:rsidRPr="00905CFF" w:rsidRDefault="0030402A" w:rsidP="00612AD6">
            <w:pPr>
              <w:pStyle w:val="TableParagraph"/>
              <w:rPr>
                <w:sz w:val="26"/>
              </w:rPr>
            </w:pPr>
            <w:r w:rsidRPr="00905CFF">
              <w:rPr>
                <w:sz w:val="26"/>
              </w:rPr>
              <w:lastRenderedPageBreak/>
              <w:t>Tiền</w:t>
            </w:r>
            <w:r w:rsidRPr="00905CFF">
              <w:rPr>
                <w:spacing w:val="-6"/>
                <w:sz w:val="26"/>
              </w:rPr>
              <w:t xml:space="preserve"> </w:t>
            </w:r>
            <w:r w:rsidRPr="00905CFF">
              <w:rPr>
                <w:sz w:val="26"/>
              </w:rPr>
              <w:t>điều</w:t>
            </w:r>
            <w:r w:rsidRPr="00905CFF">
              <w:rPr>
                <w:spacing w:val="-6"/>
                <w:sz w:val="26"/>
              </w:rPr>
              <w:t xml:space="preserve"> </w:t>
            </w:r>
            <w:r w:rsidRPr="00905CFF">
              <w:rPr>
                <w:spacing w:val="-4"/>
                <w:sz w:val="26"/>
              </w:rPr>
              <w:t>kiện</w:t>
            </w:r>
          </w:p>
        </w:tc>
        <w:tc>
          <w:tcPr>
            <w:tcW w:w="6892" w:type="dxa"/>
          </w:tcPr>
          <w:p w14:paraId="552BE5BB" w14:textId="77777777" w:rsidR="0030402A" w:rsidRPr="00905CFF" w:rsidRDefault="0030402A" w:rsidP="00612AD6">
            <w:pPr>
              <w:pStyle w:val="TableParagraph"/>
              <w:ind w:left="105"/>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pacing w:val="-4"/>
                <w:sz w:val="26"/>
              </w:rPr>
              <w:t xml:space="preserve"> </w:t>
            </w:r>
            <w:proofErr w:type="spellStart"/>
            <w:r w:rsidRPr="00905CFF">
              <w:rPr>
                <w:sz w:val="26"/>
                <w:lang w:val="en-US"/>
              </w:rPr>
              <w:t>đã</w:t>
            </w:r>
            <w:proofErr w:type="spellEnd"/>
            <w:r w:rsidRPr="00905CFF">
              <w:rPr>
                <w:sz w:val="26"/>
                <w:lang w:val="en-US"/>
              </w:rPr>
              <w:t xml:space="preserve"> </w:t>
            </w:r>
            <w:proofErr w:type="spellStart"/>
            <w:r w:rsidRPr="00905CFF">
              <w:rPr>
                <w:sz w:val="26"/>
                <w:lang w:val="en-US"/>
              </w:rPr>
              <w:t>đăng</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w:t>
            </w:r>
            <w:proofErr w:type="spellStart"/>
            <w:r w:rsidRPr="00905CFF">
              <w:rPr>
                <w:sz w:val="26"/>
                <w:lang w:val="en-US"/>
              </w:rPr>
              <w:t>vào</w:t>
            </w:r>
            <w:proofErr w:type="spellEnd"/>
            <w:r w:rsidRPr="00905CFF">
              <w:rPr>
                <w:sz w:val="26"/>
                <w:lang w:val="en-US"/>
              </w:rPr>
              <w:t xml:space="preserve">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với</w:t>
            </w:r>
            <w:proofErr w:type="spellEnd"/>
            <w:r w:rsidRPr="00905CFF">
              <w:rPr>
                <w:sz w:val="26"/>
                <w:lang w:val="en-US"/>
              </w:rPr>
              <w:t xml:space="preserve"> </w:t>
            </w:r>
            <w:proofErr w:type="spellStart"/>
            <w:r w:rsidRPr="00905CFF">
              <w:rPr>
                <w:sz w:val="26"/>
                <w:lang w:val="en-US"/>
              </w:rPr>
              <w:t>vai</w:t>
            </w:r>
            <w:proofErr w:type="spellEnd"/>
            <w:r w:rsidRPr="00905CFF">
              <w:rPr>
                <w:sz w:val="26"/>
                <w:lang w:val="en-US"/>
              </w:rPr>
              <w:t xml:space="preserve"> </w:t>
            </w:r>
            <w:proofErr w:type="spellStart"/>
            <w:r w:rsidRPr="00905CFF">
              <w:rPr>
                <w:sz w:val="26"/>
                <w:lang w:val="en-US"/>
              </w:rPr>
              <w:t>trò</w:t>
            </w:r>
            <w:proofErr w:type="spellEnd"/>
            <w:r w:rsidRPr="00905CFF">
              <w:rPr>
                <w:sz w:val="26"/>
                <w:lang w:val="en-US"/>
              </w:rPr>
              <w:t xml:space="preserve"> </w:t>
            </w:r>
            <w:proofErr w:type="spellStart"/>
            <w:r w:rsidRPr="00905CFF">
              <w:rPr>
                <w:sz w:val="26"/>
                <w:lang w:val="en-US"/>
              </w:rPr>
              <w:t>bác</w:t>
            </w:r>
            <w:proofErr w:type="spellEnd"/>
            <w:r w:rsidRPr="00905CFF">
              <w:rPr>
                <w:sz w:val="26"/>
                <w:lang w:val="en-US"/>
              </w:rPr>
              <w:t xml:space="preserve"> </w:t>
            </w:r>
            <w:proofErr w:type="spellStart"/>
            <w:r w:rsidRPr="00905CFF">
              <w:rPr>
                <w:sz w:val="26"/>
                <w:lang w:val="en-US"/>
              </w:rPr>
              <w:t>sĩ</w:t>
            </w:r>
            <w:proofErr w:type="spellEnd"/>
            <w:r w:rsidRPr="00905CFF">
              <w:rPr>
                <w:sz w:val="26"/>
                <w:lang w:val="en-US"/>
              </w:rPr>
              <w:t xml:space="preserve"> </w:t>
            </w:r>
          </w:p>
        </w:tc>
      </w:tr>
      <w:tr w:rsidR="0030402A" w:rsidRPr="00905CFF" w14:paraId="03FB2E81" w14:textId="77777777" w:rsidTr="00612AD6">
        <w:trPr>
          <w:trHeight w:val="503"/>
        </w:trPr>
        <w:tc>
          <w:tcPr>
            <w:tcW w:w="2304" w:type="dxa"/>
          </w:tcPr>
          <w:p w14:paraId="2E577114" w14:textId="77777777" w:rsidR="0030402A" w:rsidRPr="00905CFF" w:rsidRDefault="0030402A" w:rsidP="00612AD6">
            <w:pPr>
              <w:pStyle w:val="TableParagraph"/>
              <w:spacing w:line="360" w:lineRule="auto"/>
              <w:rPr>
                <w:sz w:val="26"/>
              </w:rPr>
            </w:pPr>
            <w:r w:rsidRPr="00905CFF">
              <w:rPr>
                <w:sz w:val="26"/>
              </w:rPr>
              <w:t>Luồng</w:t>
            </w:r>
            <w:r w:rsidRPr="00905CFF">
              <w:rPr>
                <w:spacing w:val="-14"/>
                <w:sz w:val="26"/>
              </w:rPr>
              <w:t xml:space="preserve"> </w:t>
            </w:r>
            <w:r w:rsidRPr="00905CFF">
              <w:rPr>
                <w:sz w:val="26"/>
              </w:rPr>
              <w:t>hoạt</w:t>
            </w:r>
            <w:r w:rsidRPr="00905CFF">
              <w:rPr>
                <w:spacing w:val="-12"/>
                <w:sz w:val="26"/>
              </w:rPr>
              <w:t xml:space="preserve"> </w:t>
            </w:r>
            <w:r w:rsidRPr="00905CFF">
              <w:rPr>
                <w:sz w:val="26"/>
              </w:rPr>
              <w:t>động</w:t>
            </w:r>
            <w:r w:rsidRPr="00905CFF">
              <w:rPr>
                <w:spacing w:val="-14"/>
                <w:sz w:val="26"/>
              </w:rPr>
              <w:t xml:space="preserve"> </w:t>
            </w:r>
            <w:r w:rsidRPr="00905CFF">
              <w:rPr>
                <w:sz w:val="26"/>
              </w:rPr>
              <w:t xml:space="preserve">cơ </w:t>
            </w:r>
            <w:r w:rsidRPr="00905CFF">
              <w:rPr>
                <w:spacing w:val="-4"/>
                <w:sz w:val="26"/>
              </w:rPr>
              <w:t>bản</w:t>
            </w:r>
          </w:p>
        </w:tc>
        <w:tc>
          <w:tcPr>
            <w:tcW w:w="6892" w:type="dxa"/>
          </w:tcPr>
          <w:p w14:paraId="6B99D41F" w14:textId="1755D895" w:rsidR="0030402A" w:rsidRPr="00905CFF" w:rsidRDefault="0030402A" w:rsidP="00612AD6">
            <w:pPr>
              <w:pStyle w:val="TableParagraph"/>
              <w:rPr>
                <w:sz w:val="26"/>
                <w:lang w:val="en-US"/>
              </w:rPr>
            </w:pPr>
            <w:r w:rsidRPr="00905CFF">
              <w:rPr>
                <w:sz w:val="26"/>
                <w:lang w:val="en-US"/>
              </w:rPr>
              <w:t xml:space="preserve">1.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vào</w:t>
            </w:r>
            <w:proofErr w:type="spellEnd"/>
            <w:r w:rsidRPr="00905CFF">
              <w:rPr>
                <w:sz w:val="26"/>
                <w:lang w:val="en-US"/>
              </w:rPr>
              <w:t xml:space="preserve"> </w:t>
            </w:r>
            <w:proofErr w:type="spellStart"/>
            <w:r w:rsidRPr="00905CFF">
              <w:rPr>
                <w:sz w:val="26"/>
                <w:lang w:val="en-US"/>
              </w:rPr>
              <w:t>trang</w:t>
            </w:r>
            <w:proofErr w:type="spellEnd"/>
            <w:r w:rsidRPr="00905CFF">
              <w:rPr>
                <w:sz w:val="26"/>
                <w:lang w:val="en-US"/>
              </w:rPr>
              <w:t xml:space="preserve"> </w:t>
            </w:r>
            <w:proofErr w:type="spellStart"/>
            <w:r w:rsidRPr="00905CFF">
              <w:rPr>
                <w:sz w:val="26"/>
                <w:lang w:val="en-US"/>
              </w:rPr>
              <w:t>chủ</w:t>
            </w:r>
            <w:proofErr w:type="spellEnd"/>
            <w:r w:rsidRPr="00905CFF">
              <w:rPr>
                <w:sz w:val="26"/>
                <w:lang w:val="en-US"/>
              </w:rPr>
              <w:t xml:space="preserve"> </w:t>
            </w:r>
            <w:proofErr w:type="spellStart"/>
            <w:r w:rsidRPr="00905CFF">
              <w:rPr>
                <w:sz w:val="26"/>
                <w:lang w:val="en-US"/>
              </w:rPr>
              <w:t>của</w:t>
            </w:r>
            <w:proofErr w:type="spellEnd"/>
            <w:r w:rsidRPr="00905CFF">
              <w:rPr>
                <w:sz w:val="26"/>
                <w:lang w:val="en-US"/>
              </w:rPr>
              <w:t xml:space="preserve"> </w:t>
            </w:r>
            <w:proofErr w:type="spellStart"/>
            <w:r w:rsidRPr="00905CFF">
              <w:rPr>
                <w:sz w:val="26"/>
                <w:lang w:val="en-US"/>
              </w:rPr>
              <w:t>bác</w:t>
            </w:r>
            <w:proofErr w:type="spellEnd"/>
            <w:r w:rsidRPr="00905CFF">
              <w:rPr>
                <w:sz w:val="26"/>
                <w:lang w:val="en-US"/>
              </w:rPr>
              <w:t xml:space="preserve"> </w:t>
            </w:r>
            <w:proofErr w:type="spellStart"/>
            <w:r w:rsidRPr="00905CFF">
              <w:rPr>
                <w:sz w:val="26"/>
                <w:lang w:val="en-US"/>
              </w:rPr>
              <w:t>sĩ</w:t>
            </w:r>
            <w:proofErr w:type="spellEnd"/>
            <w:r w:rsidRPr="00905CFF">
              <w:rPr>
                <w:sz w:val="26"/>
                <w:lang w:val="en-US"/>
              </w:rPr>
              <w:t xml:space="preserve"> </w:t>
            </w:r>
            <w:proofErr w:type="spellStart"/>
            <w:r w:rsidRPr="00905CFF">
              <w:rPr>
                <w:sz w:val="26"/>
                <w:lang w:val="en-US"/>
              </w:rPr>
              <w:t>chọn</w:t>
            </w:r>
            <w:proofErr w:type="spellEnd"/>
            <w:r w:rsidRPr="00905CFF">
              <w:rPr>
                <w:sz w:val="26"/>
                <w:lang w:val="en-US"/>
              </w:rPr>
              <w:t xml:space="preserve"> </w:t>
            </w:r>
            <w:proofErr w:type="spellStart"/>
            <w:r w:rsidRPr="00905CFF">
              <w:rPr>
                <w:sz w:val="26"/>
                <w:lang w:val="en-US"/>
              </w:rPr>
              <w:t>mục</w:t>
            </w:r>
            <w:proofErr w:type="spellEnd"/>
            <w:r w:rsidRPr="00905CFF">
              <w:rPr>
                <w:sz w:val="26"/>
                <w:lang w:val="en-US"/>
              </w:rPr>
              <w:t xml:space="preserve"> “</w:t>
            </w:r>
            <w:proofErr w:type="spellStart"/>
            <w:r w:rsidRPr="00905CFF">
              <w:rPr>
                <w:sz w:val="26"/>
                <w:lang w:val="en-US"/>
              </w:rPr>
              <w:t>Đánh</w:t>
            </w:r>
            <w:proofErr w:type="spellEnd"/>
            <w:r w:rsidRPr="00905CFF">
              <w:rPr>
                <w:sz w:val="26"/>
                <w:lang w:val="en-US"/>
              </w:rPr>
              <w:t xml:space="preserve"> </w:t>
            </w:r>
            <w:proofErr w:type="spellStart"/>
            <w:r w:rsidRPr="00905CFF">
              <w:rPr>
                <w:sz w:val="26"/>
                <w:lang w:val="en-US"/>
              </w:rPr>
              <w:t>giá</w:t>
            </w:r>
            <w:proofErr w:type="spellEnd"/>
            <w:r w:rsidRPr="00905CFF">
              <w:rPr>
                <w:sz w:val="26"/>
                <w:lang w:val="en-US"/>
              </w:rPr>
              <w:t>”</w:t>
            </w:r>
          </w:p>
          <w:p w14:paraId="076B8A86" w14:textId="60779934" w:rsidR="0030402A" w:rsidRPr="00905CFF" w:rsidRDefault="0030402A" w:rsidP="00612AD6">
            <w:pPr>
              <w:pStyle w:val="TableParagraph"/>
              <w:rPr>
                <w:sz w:val="26"/>
                <w:lang w:val="en-US"/>
              </w:rPr>
            </w:pPr>
            <w:r w:rsidRPr="00905CFF">
              <w:rPr>
                <w:sz w:val="26"/>
                <w:lang w:val="en-US"/>
              </w:rPr>
              <w:t xml:space="preserve">2. </w:t>
            </w:r>
            <w:r w:rsidRPr="00905CFF">
              <w:rPr>
                <w:sz w:val="26"/>
                <w:lang w:val="vi-VN"/>
              </w:rPr>
              <w:t xml:space="preserve">Hệ thống hiển thị </w:t>
            </w:r>
            <w:proofErr w:type="spellStart"/>
            <w:r w:rsidRPr="00905CFF">
              <w:rPr>
                <w:sz w:val="26"/>
                <w:lang w:val="en-US"/>
              </w:rPr>
              <w:t>các</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được</w:t>
            </w:r>
            <w:proofErr w:type="spellEnd"/>
            <w:r w:rsidRPr="00905CFF">
              <w:rPr>
                <w:sz w:val="26"/>
                <w:lang w:val="en-US"/>
              </w:rPr>
              <w:t xml:space="preserve"> </w:t>
            </w:r>
            <w:proofErr w:type="spellStart"/>
            <w:r w:rsidRPr="00905CFF">
              <w:rPr>
                <w:sz w:val="26"/>
                <w:lang w:val="en-US"/>
              </w:rPr>
              <w:t>tổng</w:t>
            </w:r>
            <w:proofErr w:type="spellEnd"/>
            <w:r w:rsidRPr="00905CFF">
              <w:rPr>
                <w:sz w:val="26"/>
                <w:lang w:val="en-US"/>
              </w:rPr>
              <w:t xml:space="preserve"> </w:t>
            </w:r>
            <w:proofErr w:type="spellStart"/>
            <w:r w:rsidRPr="00905CFF">
              <w:rPr>
                <w:sz w:val="26"/>
                <w:lang w:val="en-US"/>
              </w:rPr>
              <w:t>hợp</w:t>
            </w:r>
            <w:proofErr w:type="spellEnd"/>
            <w:r w:rsidRPr="00905CFF">
              <w:rPr>
                <w:sz w:val="26"/>
                <w:lang w:val="en-US"/>
              </w:rPr>
              <w:t xml:space="preserve"> </w:t>
            </w:r>
            <w:proofErr w:type="spellStart"/>
            <w:r w:rsidRPr="00905CFF">
              <w:rPr>
                <w:sz w:val="26"/>
                <w:lang w:val="en-US"/>
              </w:rPr>
              <w:t>từ</w:t>
            </w:r>
            <w:proofErr w:type="spellEnd"/>
            <w:r w:rsidRPr="00905CFF">
              <w:rPr>
                <w:sz w:val="26"/>
                <w:lang w:val="en-US"/>
              </w:rPr>
              <w:t xml:space="preserve"> </w:t>
            </w:r>
            <w:proofErr w:type="spellStart"/>
            <w:r w:rsidRPr="00905CFF">
              <w:rPr>
                <w:sz w:val="26"/>
                <w:lang w:val="en-US"/>
              </w:rPr>
              <w:t>các</w:t>
            </w:r>
            <w:proofErr w:type="spellEnd"/>
            <w:r w:rsidRPr="00905CFF">
              <w:rPr>
                <w:sz w:val="26"/>
                <w:lang w:val="en-US"/>
              </w:rPr>
              <w:t xml:space="preserve"> </w:t>
            </w:r>
            <w:proofErr w:type="spellStart"/>
            <w:r w:rsidRPr="00905CFF">
              <w:rPr>
                <w:sz w:val="26"/>
                <w:lang w:val="en-US"/>
              </w:rPr>
              <w:t>đánh</w:t>
            </w:r>
            <w:proofErr w:type="spellEnd"/>
            <w:r w:rsidRPr="00905CFF">
              <w:rPr>
                <w:sz w:val="26"/>
                <w:lang w:val="en-US"/>
              </w:rPr>
              <w:t xml:space="preserve"> </w:t>
            </w:r>
            <w:proofErr w:type="spellStart"/>
            <w:r w:rsidRPr="00905CFF">
              <w:rPr>
                <w:sz w:val="26"/>
                <w:lang w:val="en-US"/>
              </w:rPr>
              <w:t>giá</w:t>
            </w:r>
            <w:proofErr w:type="spellEnd"/>
            <w:r w:rsidRPr="00905CFF">
              <w:rPr>
                <w:sz w:val="26"/>
                <w:lang w:val="en-US"/>
              </w:rPr>
              <w:t xml:space="preserve">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danh</w:t>
            </w:r>
            <w:proofErr w:type="spellEnd"/>
            <w:r w:rsidRPr="00905CFF">
              <w:rPr>
                <w:sz w:val="26"/>
                <w:lang w:val="en-US"/>
              </w:rPr>
              <w:t xml:space="preserve"> </w:t>
            </w:r>
            <w:proofErr w:type="spellStart"/>
            <w:r w:rsidRPr="00905CFF">
              <w:rPr>
                <w:sz w:val="26"/>
                <w:lang w:val="en-US"/>
              </w:rPr>
              <w:t>sách</w:t>
            </w:r>
            <w:proofErr w:type="spellEnd"/>
            <w:r w:rsidRPr="00905CFF">
              <w:rPr>
                <w:sz w:val="26"/>
                <w:lang w:val="en-US"/>
              </w:rPr>
              <w:t xml:space="preserve"> </w:t>
            </w:r>
            <w:proofErr w:type="spellStart"/>
            <w:r w:rsidRPr="00905CFF">
              <w:rPr>
                <w:sz w:val="26"/>
                <w:lang w:val="en-US"/>
              </w:rPr>
              <w:t>các</w:t>
            </w:r>
            <w:proofErr w:type="spellEnd"/>
            <w:r w:rsidRPr="00905CFF">
              <w:rPr>
                <w:sz w:val="26"/>
                <w:lang w:val="en-US"/>
              </w:rPr>
              <w:t xml:space="preserve"> </w:t>
            </w:r>
            <w:proofErr w:type="spellStart"/>
            <w:r w:rsidRPr="00905CFF">
              <w:rPr>
                <w:sz w:val="26"/>
                <w:lang w:val="en-US"/>
              </w:rPr>
              <w:t>đánh</w:t>
            </w:r>
            <w:proofErr w:type="spellEnd"/>
            <w:r w:rsidRPr="00905CFF">
              <w:rPr>
                <w:sz w:val="26"/>
                <w:lang w:val="en-US"/>
              </w:rPr>
              <w:t xml:space="preserve"> </w:t>
            </w:r>
            <w:proofErr w:type="spellStart"/>
            <w:r w:rsidRPr="00905CFF">
              <w:rPr>
                <w:sz w:val="26"/>
                <w:lang w:val="en-US"/>
              </w:rPr>
              <w:t>giá</w:t>
            </w:r>
            <w:proofErr w:type="spellEnd"/>
            <w:r w:rsidRPr="00905CFF">
              <w:rPr>
                <w:sz w:val="26"/>
                <w:lang w:val="en-US"/>
              </w:rPr>
              <w:t xml:space="preserve"> </w:t>
            </w:r>
            <w:proofErr w:type="spellStart"/>
            <w:r w:rsidRPr="00905CFF">
              <w:rPr>
                <w:sz w:val="26"/>
                <w:lang w:val="en-US"/>
              </w:rPr>
              <w:t>của</w:t>
            </w:r>
            <w:proofErr w:type="spellEnd"/>
            <w:r w:rsidRPr="00905CFF">
              <w:rPr>
                <w:sz w:val="26"/>
                <w:lang w:val="en-US"/>
              </w:rPr>
              <w:t xml:space="preserve"> </w:t>
            </w: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nhân</w:t>
            </w:r>
            <w:proofErr w:type="spellEnd"/>
          </w:p>
          <w:p w14:paraId="43ADE177" w14:textId="55322242" w:rsidR="0030402A" w:rsidRPr="00905CFF" w:rsidRDefault="0030402A" w:rsidP="0030402A">
            <w:pPr>
              <w:pStyle w:val="TableParagraph"/>
              <w:tabs>
                <w:tab w:val="left" w:pos="299"/>
              </w:tabs>
              <w:rPr>
                <w:sz w:val="26"/>
                <w:lang w:val="en-US"/>
              </w:rPr>
            </w:pPr>
            <w:r w:rsidRPr="00905CFF">
              <w:rPr>
                <w:sz w:val="26"/>
                <w:lang w:val="en-US"/>
              </w:rPr>
              <w:t xml:space="preserve">3.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006B030C" w:rsidRPr="00905CFF">
              <w:rPr>
                <w:sz w:val="26"/>
                <w:lang w:val="en-US"/>
              </w:rPr>
              <w:t>có</w:t>
            </w:r>
            <w:proofErr w:type="spellEnd"/>
            <w:r w:rsidR="006B030C" w:rsidRPr="00905CFF">
              <w:rPr>
                <w:sz w:val="26"/>
                <w:lang w:val="en-US"/>
              </w:rPr>
              <w:t xml:space="preserve"> </w:t>
            </w:r>
            <w:proofErr w:type="spellStart"/>
            <w:r w:rsidR="006B030C" w:rsidRPr="00905CFF">
              <w:rPr>
                <w:sz w:val="26"/>
                <w:lang w:val="en-US"/>
              </w:rPr>
              <w:t>thể</w:t>
            </w:r>
            <w:proofErr w:type="spellEnd"/>
            <w:r w:rsidR="006B030C" w:rsidRPr="00905CFF">
              <w:rPr>
                <w:sz w:val="26"/>
                <w:lang w:val="en-US"/>
              </w:rPr>
              <w:t xml:space="preserve"> </w:t>
            </w:r>
            <w:proofErr w:type="spellStart"/>
            <w:r w:rsidR="006B030C" w:rsidRPr="00905CFF">
              <w:rPr>
                <w:sz w:val="26"/>
                <w:lang w:val="en-US"/>
              </w:rPr>
              <w:t>chọn</w:t>
            </w:r>
            <w:proofErr w:type="spellEnd"/>
            <w:r w:rsidR="006B030C" w:rsidRPr="00905CFF">
              <w:rPr>
                <w:sz w:val="26"/>
                <w:lang w:val="en-US"/>
              </w:rPr>
              <w:t xml:space="preserve"> </w:t>
            </w:r>
            <w:proofErr w:type="spellStart"/>
            <w:r w:rsidR="006B030C" w:rsidRPr="00905CFF">
              <w:rPr>
                <w:sz w:val="26"/>
                <w:lang w:val="en-US"/>
              </w:rPr>
              <w:t>các</w:t>
            </w:r>
            <w:proofErr w:type="spellEnd"/>
            <w:r w:rsidR="006B030C" w:rsidRPr="00905CFF">
              <w:rPr>
                <w:sz w:val="26"/>
                <w:lang w:val="en-US"/>
              </w:rPr>
              <w:t xml:space="preserve"> </w:t>
            </w:r>
            <w:proofErr w:type="spellStart"/>
            <w:r w:rsidR="006B030C" w:rsidRPr="00905CFF">
              <w:rPr>
                <w:sz w:val="26"/>
                <w:lang w:val="en-US"/>
              </w:rPr>
              <w:t>mức</w:t>
            </w:r>
            <w:proofErr w:type="spellEnd"/>
            <w:r w:rsidR="006B030C" w:rsidRPr="00905CFF">
              <w:rPr>
                <w:sz w:val="26"/>
                <w:lang w:val="en-US"/>
              </w:rPr>
              <w:t xml:space="preserve"> </w:t>
            </w:r>
            <w:proofErr w:type="spellStart"/>
            <w:r w:rsidR="006B030C" w:rsidRPr="00905CFF">
              <w:rPr>
                <w:sz w:val="26"/>
                <w:lang w:val="en-US"/>
              </w:rPr>
              <w:t>độ</w:t>
            </w:r>
            <w:proofErr w:type="spellEnd"/>
            <w:r w:rsidR="006B030C" w:rsidRPr="00905CFF">
              <w:rPr>
                <w:sz w:val="26"/>
                <w:lang w:val="en-US"/>
              </w:rPr>
              <w:t xml:space="preserve"> </w:t>
            </w:r>
            <w:proofErr w:type="spellStart"/>
            <w:r w:rsidR="006B030C" w:rsidRPr="00905CFF">
              <w:rPr>
                <w:sz w:val="26"/>
                <w:lang w:val="en-US"/>
              </w:rPr>
              <w:t>đánh</w:t>
            </w:r>
            <w:proofErr w:type="spellEnd"/>
            <w:r w:rsidR="006B030C" w:rsidRPr="00905CFF">
              <w:rPr>
                <w:sz w:val="26"/>
                <w:lang w:val="en-US"/>
              </w:rPr>
              <w:t xml:space="preserve"> </w:t>
            </w:r>
            <w:proofErr w:type="spellStart"/>
            <w:r w:rsidR="006B030C" w:rsidRPr="00905CFF">
              <w:rPr>
                <w:sz w:val="26"/>
                <w:lang w:val="en-US"/>
              </w:rPr>
              <w:t>giá</w:t>
            </w:r>
            <w:proofErr w:type="spellEnd"/>
            <w:r w:rsidR="006B030C" w:rsidRPr="00905CFF">
              <w:rPr>
                <w:sz w:val="26"/>
                <w:lang w:val="en-US"/>
              </w:rPr>
              <w:t xml:space="preserve"> (</w:t>
            </w:r>
            <w:proofErr w:type="spellStart"/>
            <w:r w:rsidR="006B030C" w:rsidRPr="00905CFF">
              <w:rPr>
                <w:sz w:val="26"/>
                <w:lang w:val="en-US"/>
              </w:rPr>
              <w:t>số</w:t>
            </w:r>
            <w:proofErr w:type="spellEnd"/>
            <w:r w:rsidR="006B030C" w:rsidRPr="00905CFF">
              <w:rPr>
                <w:sz w:val="26"/>
                <w:lang w:val="en-US"/>
              </w:rPr>
              <w:t xml:space="preserve"> </w:t>
            </w:r>
            <w:proofErr w:type="spellStart"/>
            <w:r w:rsidR="006B030C" w:rsidRPr="00905CFF">
              <w:rPr>
                <w:sz w:val="26"/>
                <w:lang w:val="en-US"/>
              </w:rPr>
              <w:t>sao</w:t>
            </w:r>
            <w:proofErr w:type="spellEnd"/>
            <w:r w:rsidR="006B030C" w:rsidRPr="00905CFF">
              <w:rPr>
                <w:sz w:val="26"/>
                <w:lang w:val="en-US"/>
              </w:rPr>
              <w:t>)</w:t>
            </w:r>
          </w:p>
          <w:p w14:paraId="1B8E3516" w14:textId="4385BBAA" w:rsidR="006B030C" w:rsidRPr="00905CFF" w:rsidRDefault="006B030C" w:rsidP="0030402A">
            <w:pPr>
              <w:pStyle w:val="TableParagraph"/>
              <w:tabs>
                <w:tab w:val="left" w:pos="299"/>
              </w:tabs>
              <w:rPr>
                <w:sz w:val="26"/>
                <w:lang w:val="en-US"/>
              </w:rPr>
            </w:pPr>
            <w:r w:rsidRPr="00905CFF">
              <w:rPr>
                <w:sz w:val="26"/>
                <w:lang w:val="en-US"/>
              </w:rPr>
              <w:t xml:space="preserve">4.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hiển</w:t>
            </w:r>
            <w:proofErr w:type="spellEnd"/>
            <w:r w:rsidRPr="00905CFF">
              <w:rPr>
                <w:sz w:val="26"/>
                <w:lang w:val="en-US"/>
              </w:rPr>
              <w:t xml:space="preserve"> </w:t>
            </w:r>
            <w:proofErr w:type="spellStart"/>
            <w:r w:rsidRPr="00905CFF">
              <w:rPr>
                <w:sz w:val="26"/>
                <w:lang w:val="en-US"/>
              </w:rPr>
              <w:t>thị</w:t>
            </w:r>
            <w:proofErr w:type="spellEnd"/>
            <w:r w:rsidRPr="00905CFF">
              <w:rPr>
                <w:sz w:val="26"/>
                <w:lang w:val="en-US"/>
              </w:rPr>
              <w:t xml:space="preserve"> </w:t>
            </w:r>
            <w:proofErr w:type="spellStart"/>
            <w:r w:rsidRPr="00905CFF">
              <w:rPr>
                <w:sz w:val="26"/>
                <w:lang w:val="en-US"/>
              </w:rPr>
              <w:t>danh</w:t>
            </w:r>
            <w:proofErr w:type="spellEnd"/>
            <w:r w:rsidRPr="00905CFF">
              <w:rPr>
                <w:sz w:val="26"/>
                <w:lang w:val="en-US"/>
              </w:rPr>
              <w:t xml:space="preserve"> </w:t>
            </w:r>
            <w:proofErr w:type="spellStart"/>
            <w:r w:rsidRPr="00905CFF">
              <w:rPr>
                <w:sz w:val="26"/>
                <w:lang w:val="en-US"/>
              </w:rPr>
              <w:t>sách</w:t>
            </w:r>
            <w:proofErr w:type="spellEnd"/>
            <w:r w:rsidRPr="00905CFF">
              <w:rPr>
                <w:sz w:val="26"/>
                <w:lang w:val="en-US"/>
              </w:rPr>
              <w:t xml:space="preserve"> </w:t>
            </w:r>
            <w:proofErr w:type="spellStart"/>
            <w:r w:rsidRPr="00905CFF">
              <w:rPr>
                <w:sz w:val="26"/>
                <w:lang w:val="en-US"/>
              </w:rPr>
              <w:t>đánh</w:t>
            </w:r>
            <w:proofErr w:type="spellEnd"/>
            <w:r w:rsidRPr="00905CFF">
              <w:rPr>
                <w:sz w:val="26"/>
                <w:lang w:val="en-US"/>
              </w:rPr>
              <w:t xml:space="preserve"> </w:t>
            </w:r>
            <w:proofErr w:type="spellStart"/>
            <w:r w:rsidRPr="00905CFF">
              <w:rPr>
                <w:sz w:val="26"/>
                <w:lang w:val="en-US"/>
              </w:rPr>
              <w:t>giá</w:t>
            </w:r>
            <w:proofErr w:type="spellEnd"/>
            <w:r w:rsidRPr="00905CFF">
              <w:rPr>
                <w:sz w:val="26"/>
                <w:lang w:val="en-US"/>
              </w:rPr>
              <w:t xml:space="preserve"> </w:t>
            </w:r>
            <w:proofErr w:type="spellStart"/>
            <w:r w:rsidRPr="00905CFF">
              <w:rPr>
                <w:sz w:val="26"/>
                <w:lang w:val="en-US"/>
              </w:rPr>
              <w:t>phù</w:t>
            </w:r>
            <w:proofErr w:type="spellEnd"/>
            <w:r w:rsidRPr="00905CFF">
              <w:rPr>
                <w:sz w:val="26"/>
                <w:lang w:val="en-US"/>
              </w:rPr>
              <w:t xml:space="preserve"> </w:t>
            </w:r>
            <w:proofErr w:type="spellStart"/>
            <w:r w:rsidRPr="00905CFF">
              <w:rPr>
                <w:sz w:val="26"/>
                <w:lang w:val="en-US"/>
              </w:rPr>
              <w:t>hợp</w:t>
            </w:r>
            <w:proofErr w:type="spellEnd"/>
          </w:p>
          <w:p w14:paraId="3F859D95" w14:textId="673D4318" w:rsidR="0030402A" w:rsidRPr="00905CFF" w:rsidRDefault="0030402A" w:rsidP="00612AD6">
            <w:pPr>
              <w:pStyle w:val="TableParagraph"/>
              <w:tabs>
                <w:tab w:val="left" w:pos="299"/>
              </w:tabs>
              <w:rPr>
                <w:sz w:val="26"/>
                <w:lang w:val="en-US"/>
              </w:rPr>
            </w:pPr>
          </w:p>
        </w:tc>
      </w:tr>
      <w:tr w:rsidR="0030402A" w:rsidRPr="00905CFF" w14:paraId="218AE679" w14:textId="77777777" w:rsidTr="00612AD6">
        <w:trPr>
          <w:trHeight w:val="679"/>
        </w:trPr>
        <w:tc>
          <w:tcPr>
            <w:tcW w:w="2304" w:type="dxa"/>
          </w:tcPr>
          <w:p w14:paraId="5633C861" w14:textId="77777777" w:rsidR="0030402A" w:rsidRPr="00905CFF" w:rsidRDefault="0030402A" w:rsidP="00612AD6">
            <w:pPr>
              <w:pStyle w:val="TableParagraph"/>
              <w:spacing w:line="360" w:lineRule="auto"/>
              <w:rPr>
                <w:sz w:val="26"/>
              </w:rPr>
            </w:pPr>
            <w:r w:rsidRPr="00905CFF">
              <w:rPr>
                <w:sz w:val="26"/>
                <w:lang w:val="en-US"/>
              </w:rPr>
              <w:t xml:space="preserve"> </w:t>
            </w:r>
            <w:r w:rsidRPr="00905CFF">
              <w:rPr>
                <w:sz w:val="26"/>
              </w:rPr>
              <w:t>Ngoại</w:t>
            </w:r>
            <w:r w:rsidRPr="00905CFF">
              <w:rPr>
                <w:spacing w:val="-8"/>
                <w:sz w:val="26"/>
              </w:rPr>
              <w:t xml:space="preserve"> </w:t>
            </w:r>
            <w:r w:rsidRPr="00905CFF">
              <w:rPr>
                <w:spacing w:val="-5"/>
                <w:sz w:val="26"/>
              </w:rPr>
              <w:t>lệ</w:t>
            </w:r>
          </w:p>
        </w:tc>
        <w:tc>
          <w:tcPr>
            <w:tcW w:w="6892" w:type="dxa"/>
          </w:tcPr>
          <w:p w14:paraId="1B9B0FF3" w14:textId="77777777" w:rsidR="0030402A" w:rsidRPr="00905CFF" w:rsidRDefault="0030402A" w:rsidP="00612AD6">
            <w:pPr>
              <w:rPr>
                <w:rFonts w:ascii="Times New Roman" w:hAnsi="Times New Roman" w:cs="Times New Roman"/>
                <w:sz w:val="26"/>
                <w:szCs w:val="26"/>
                <w:lang w:val="en-US"/>
              </w:rPr>
            </w:pPr>
            <w:r w:rsidRPr="00905CFF">
              <w:rPr>
                <w:rFonts w:ascii="Times New Roman" w:hAnsi="Times New Roman" w:cs="Times New Roman"/>
                <w:lang w:val="en-US"/>
              </w:rPr>
              <w:t xml:space="preserve"> </w:t>
            </w:r>
          </w:p>
          <w:p w14:paraId="26BFA788" w14:textId="77777777" w:rsidR="0030402A" w:rsidRPr="00905CFF" w:rsidRDefault="0030402A" w:rsidP="00612AD6">
            <w:pPr>
              <w:rPr>
                <w:rFonts w:ascii="Times New Roman" w:hAnsi="Times New Roman" w:cs="Times New Roman"/>
                <w:sz w:val="26"/>
                <w:szCs w:val="26"/>
                <w:lang w:val="en-US"/>
              </w:rPr>
            </w:pPr>
          </w:p>
        </w:tc>
      </w:tr>
    </w:tbl>
    <w:p w14:paraId="2426E38C" w14:textId="77777777" w:rsidR="0030402A" w:rsidRPr="00905CFF" w:rsidRDefault="0030402A" w:rsidP="00394A52">
      <w:pPr>
        <w:spacing w:before="60" w:after="60" w:line="360" w:lineRule="auto"/>
        <w:jc w:val="both"/>
        <w:rPr>
          <w:rFonts w:ascii="Times New Roman" w:eastAsia="Times New Roman" w:hAnsi="Times New Roman" w:cs="Times New Roman"/>
          <w:sz w:val="26"/>
          <w:szCs w:val="26"/>
          <w:lang w:val="en-US"/>
        </w:rPr>
      </w:pPr>
    </w:p>
    <w:p w14:paraId="556FB9F3" w14:textId="27629438" w:rsidR="006B030C" w:rsidRPr="00905CFF" w:rsidRDefault="001642AA" w:rsidP="006B030C">
      <w:pPr>
        <w:pStyle w:val="Heading3"/>
        <w:spacing w:before="60" w:after="60" w:line="360" w:lineRule="auto"/>
        <w:rPr>
          <w:lang w:val="en-US"/>
        </w:rPr>
      </w:pPr>
      <w:bookmarkStart w:id="142" w:name="_Toc186463508"/>
      <w:r w:rsidRPr="00905CFF">
        <w:rPr>
          <w:lang w:val="en-US"/>
        </w:rPr>
        <w:t>3</w:t>
      </w:r>
      <w:r w:rsidR="006B030C" w:rsidRPr="00905CFF">
        <w:rPr>
          <w:lang w:val="en-US"/>
        </w:rPr>
        <w:t>.4</w:t>
      </w:r>
      <w:r w:rsidR="006B030C" w:rsidRPr="00905CFF">
        <w:t>.</w:t>
      </w:r>
      <w:r w:rsidR="006B030C" w:rsidRPr="00905CFF">
        <w:rPr>
          <w:lang w:val="en-US"/>
        </w:rPr>
        <w:t xml:space="preserve">4 </w:t>
      </w:r>
      <w:proofErr w:type="spellStart"/>
      <w:r w:rsidR="006B030C" w:rsidRPr="00905CFF">
        <w:rPr>
          <w:lang w:val="en-US"/>
        </w:rPr>
        <w:t>Kịch</w:t>
      </w:r>
      <w:proofErr w:type="spellEnd"/>
      <w:r w:rsidR="006B030C" w:rsidRPr="00905CFF">
        <w:rPr>
          <w:lang w:val="en-US"/>
        </w:rPr>
        <w:t xml:space="preserve"> </w:t>
      </w:r>
      <w:proofErr w:type="spellStart"/>
      <w:r w:rsidR="006B030C" w:rsidRPr="00905CFF">
        <w:rPr>
          <w:lang w:val="en-US"/>
        </w:rPr>
        <w:t>bản</w:t>
      </w:r>
      <w:proofErr w:type="spellEnd"/>
      <w:r w:rsidR="006B030C" w:rsidRPr="00905CFF">
        <w:rPr>
          <w:lang w:val="en-US"/>
        </w:rPr>
        <w:t xml:space="preserve"> </w:t>
      </w:r>
      <w:proofErr w:type="spellStart"/>
      <w:r w:rsidR="006B030C" w:rsidRPr="00905CFF">
        <w:rPr>
          <w:lang w:val="en-US"/>
        </w:rPr>
        <w:t>cho</w:t>
      </w:r>
      <w:proofErr w:type="spellEnd"/>
      <w:r w:rsidR="006B030C" w:rsidRPr="00905CFF">
        <w:rPr>
          <w:lang w:val="en-US"/>
        </w:rPr>
        <w:t xml:space="preserve"> </w:t>
      </w:r>
      <w:proofErr w:type="spellStart"/>
      <w:r w:rsidR="006B030C" w:rsidRPr="00905CFF">
        <w:rPr>
          <w:lang w:val="en-US"/>
        </w:rPr>
        <w:t>các</w:t>
      </w:r>
      <w:proofErr w:type="spellEnd"/>
      <w:r w:rsidR="006B030C" w:rsidRPr="00905CFF">
        <w:rPr>
          <w:lang w:val="en-US"/>
        </w:rPr>
        <w:t xml:space="preserve"> </w:t>
      </w:r>
      <w:proofErr w:type="spellStart"/>
      <w:r w:rsidR="006B030C" w:rsidRPr="00905CFF">
        <w:rPr>
          <w:lang w:val="en-US"/>
        </w:rPr>
        <w:t>chức</w:t>
      </w:r>
      <w:proofErr w:type="spellEnd"/>
      <w:r w:rsidR="006B030C" w:rsidRPr="00905CFF">
        <w:rPr>
          <w:lang w:val="en-US"/>
        </w:rPr>
        <w:t xml:space="preserve"> </w:t>
      </w:r>
      <w:proofErr w:type="spellStart"/>
      <w:r w:rsidR="006B030C" w:rsidRPr="00905CFF">
        <w:rPr>
          <w:lang w:val="en-US"/>
        </w:rPr>
        <w:t>năng</w:t>
      </w:r>
      <w:proofErr w:type="spellEnd"/>
      <w:r w:rsidR="006B030C" w:rsidRPr="00905CFF">
        <w:rPr>
          <w:lang w:val="en-US"/>
        </w:rPr>
        <w:t xml:space="preserve"> </w:t>
      </w:r>
      <w:proofErr w:type="spellStart"/>
      <w:r w:rsidR="006B030C" w:rsidRPr="00905CFF">
        <w:rPr>
          <w:lang w:val="en-US"/>
        </w:rPr>
        <w:t>của</w:t>
      </w:r>
      <w:proofErr w:type="spellEnd"/>
      <w:r w:rsidR="006B030C" w:rsidRPr="00905CFF">
        <w:rPr>
          <w:lang w:val="en-US"/>
        </w:rPr>
        <w:t xml:space="preserve"> </w:t>
      </w:r>
      <w:proofErr w:type="spellStart"/>
      <w:r w:rsidR="006B030C" w:rsidRPr="00905CFF">
        <w:rPr>
          <w:lang w:val="en-US"/>
        </w:rPr>
        <w:t>quản</w:t>
      </w:r>
      <w:proofErr w:type="spellEnd"/>
      <w:r w:rsidR="006B030C" w:rsidRPr="00905CFF">
        <w:rPr>
          <w:lang w:val="en-US"/>
        </w:rPr>
        <w:t xml:space="preserve"> </w:t>
      </w:r>
      <w:proofErr w:type="spellStart"/>
      <w:r w:rsidR="006B030C" w:rsidRPr="00905CFF">
        <w:rPr>
          <w:lang w:val="en-US"/>
        </w:rPr>
        <w:t>trị</w:t>
      </w:r>
      <w:proofErr w:type="spellEnd"/>
      <w:r w:rsidR="006B030C" w:rsidRPr="00905CFF">
        <w:rPr>
          <w:lang w:val="en-US"/>
        </w:rPr>
        <w:t xml:space="preserve"> </w:t>
      </w:r>
      <w:proofErr w:type="spellStart"/>
      <w:r w:rsidR="006B030C" w:rsidRPr="00905CFF">
        <w:rPr>
          <w:lang w:val="en-US"/>
        </w:rPr>
        <w:t>viên</w:t>
      </w:r>
      <w:bookmarkEnd w:id="142"/>
      <w:proofErr w:type="spellEnd"/>
    </w:p>
    <w:p w14:paraId="69F575D5" w14:textId="7073FDBC" w:rsidR="006B030C" w:rsidRPr="00905CFF" w:rsidRDefault="006B030C" w:rsidP="00751C85">
      <w:pPr>
        <w:pStyle w:val="ListParagraph"/>
        <w:numPr>
          <w:ilvl w:val="0"/>
          <w:numId w:val="179"/>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Quản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doanh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thu</w:t>
      </w:r>
      <w:proofErr w:type="spellEnd"/>
      <w:r w:rsidRPr="00905CFF">
        <w:rPr>
          <w:rFonts w:eastAsia="Times New Roman" w:cs="Times New Roman"/>
          <w:b w:val="0"/>
          <w:bCs/>
          <w:i w:val="0"/>
          <w:iCs/>
          <w:szCs w:val="26"/>
          <w:lang w:val="en-US"/>
        </w:rPr>
        <w:t>:</w:t>
      </w:r>
    </w:p>
    <w:p w14:paraId="74874DA3" w14:textId="604D7F8C" w:rsidR="004759F2" w:rsidRPr="00905CFF" w:rsidRDefault="004759F2" w:rsidP="004759F2">
      <w:pPr>
        <w:pStyle w:val="Heading8"/>
        <w:rPr>
          <w:rFonts w:eastAsia="Times New Roman" w:cs="Times New Roman"/>
          <w:lang w:val="en-US"/>
        </w:rPr>
      </w:pPr>
      <w:bookmarkStart w:id="143" w:name="_Toc186464399"/>
      <w:proofErr w:type="spellStart"/>
      <w:r w:rsidRPr="00905CFF">
        <w:rPr>
          <w:rFonts w:eastAsia="Times New Roman" w:cs="Times New Roman"/>
          <w:lang w:val="en-US"/>
        </w:rPr>
        <w:t>Bảng</w:t>
      </w:r>
      <w:proofErr w:type="spellEnd"/>
      <w:r w:rsidRPr="00905CFF">
        <w:rPr>
          <w:rFonts w:eastAsia="Times New Roman" w:cs="Times New Roman"/>
        </w:rPr>
        <w:t xml:space="preserve"> </w:t>
      </w:r>
      <w:r w:rsidR="001642AA"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15</w:t>
      </w:r>
      <w:r w:rsidRPr="00905CFF">
        <w:rPr>
          <w:rFonts w:eastAsia="Times New Roman" w:cs="Times New Roman"/>
        </w:rPr>
        <w:t xml:space="preserve"> </w:t>
      </w:r>
      <w:proofErr w:type="spellStart"/>
      <w:r w:rsidRPr="00905CFF">
        <w:rPr>
          <w:rFonts w:eastAsia="Times New Roman" w:cs="Times New Roman"/>
          <w:lang w:val="en-US"/>
        </w:rPr>
        <w:t>Kịch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bản</w:t>
      </w:r>
      <w:proofErr w:type="spellEnd"/>
      <w:r w:rsidRPr="00905CFF">
        <w:rPr>
          <w:rFonts w:eastAsia="Times New Roman" w:cs="Times New Roman"/>
          <w:lang w:val="en-US"/>
        </w:rPr>
        <w:t xml:space="preserve"> use case </w:t>
      </w:r>
      <w:r w:rsidRPr="00905CFF">
        <w:rPr>
          <w:rFonts w:cs="Times New Roman"/>
          <w:szCs w:val="26"/>
          <w:lang w:val="en-US"/>
        </w:rPr>
        <w:t xml:space="preserve">Quản </w:t>
      </w:r>
      <w:proofErr w:type="spellStart"/>
      <w:r w:rsidRPr="00905CFF">
        <w:rPr>
          <w:rFonts w:cs="Times New Roman"/>
          <w:szCs w:val="26"/>
          <w:lang w:val="en-US"/>
        </w:rPr>
        <w:t>lý</w:t>
      </w:r>
      <w:proofErr w:type="spellEnd"/>
      <w:r w:rsidRPr="00905CFF">
        <w:rPr>
          <w:rFonts w:cs="Times New Roman"/>
          <w:szCs w:val="26"/>
          <w:lang w:val="en-US"/>
        </w:rPr>
        <w:t xml:space="preserve"> </w:t>
      </w:r>
      <w:proofErr w:type="spellStart"/>
      <w:r w:rsidRPr="00905CFF">
        <w:rPr>
          <w:rFonts w:cs="Times New Roman"/>
          <w:szCs w:val="26"/>
          <w:lang w:val="en-US"/>
        </w:rPr>
        <w:t>doanh</w:t>
      </w:r>
      <w:proofErr w:type="spellEnd"/>
      <w:r w:rsidRPr="00905CFF">
        <w:rPr>
          <w:rFonts w:cs="Times New Roman"/>
          <w:szCs w:val="26"/>
          <w:lang w:val="en-US"/>
        </w:rPr>
        <w:t xml:space="preserve"> </w:t>
      </w:r>
      <w:proofErr w:type="spellStart"/>
      <w:r w:rsidRPr="00905CFF">
        <w:rPr>
          <w:rFonts w:cs="Times New Roman"/>
          <w:szCs w:val="26"/>
          <w:lang w:val="en-US"/>
        </w:rPr>
        <w:t>thu</w:t>
      </w:r>
      <w:bookmarkEnd w:id="143"/>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4759F2" w:rsidRPr="00905CFF" w14:paraId="6A435E6A" w14:textId="77777777" w:rsidTr="00612AD6">
        <w:trPr>
          <w:trHeight w:val="477"/>
        </w:trPr>
        <w:tc>
          <w:tcPr>
            <w:tcW w:w="2304" w:type="dxa"/>
          </w:tcPr>
          <w:p w14:paraId="05BA5410" w14:textId="77777777" w:rsidR="004759F2" w:rsidRPr="00905CFF" w:rsidRDefault="004759F2" w:rsidP="00612AD6">
            <w:pPr>
              <w:pStyle w:val="TableParagraph"/>
              <w:rPr>
                <w:sz w:val="26"/>
              </w:rPr>
            </w:pPr>
            <w:r w:rsidRPr="00905CFF">
              <w:rPr>
                <w:sz w:val="26"/>
              </w:rPr>
              <w:t>Tên</w:t>
            </w:r>
            <w:r w:rsidRPr="00905CFF">
              <w:rPr>
                <w:spacing w:val="-6"/>
                <w:sz w:val="26"/>
              </w:rPr>
              <w:t xml:space="preserve"> </w:t>
            </w:r>
            <w:r w:rsidRPr="00905CFF">
              <w:rPr>
                <w:sz w:val="26"/>
              </w:rPr>
              <w:t>Use</w:t>
            </w:r>
            <w:r w:rsidRPr="00905CFF">
              <w:rPr>
                <w:spacing w:val="-5"/>
                <w:sz w:val="26"/>
              </w:rPr>
              <w:t xml:space="preserve"> </w:t>
            </w:r>
            <w:r w:rsidRPr="00905CFF">
              <w:rPr>
                <w:spacing w:val="-4"/>
                <w:sz w:val="26"/>
              </w:rPr>
              <w:t>Case</w:t>
            </w:r>
          </w:p>
        </w:tc>
        <w:tc>
          <w:tcPr>
            <w:tcW w:w="6892" w:type="dxa"/>
          </w:tcPr>
          <w:p w14:paraId="5837A860" w14:textId="51071C6B" w:rsidR="004759F2" w:rsidRPr="00905CFF" w:rsidRDefault="004759F2" w:rsidP="00612AD6">
            <w:pPr>
              <w:pStyle w:val="TableParagraph"/>
              <w:ind w:left="105"/>
              <w:rPr>
                <w:sz w:val="26"/>
                <w:szCs w:val="26"/>
                <w:lang w:val="en-US"/>
              </w:rPr>
            </w:pPr>
            <w:r w:rsidRPr="00905CFF">
              <w:rPr>
                <w:sz w:val="26"/>
                <w:szCs w:val="26"/>
                <w:lang w:val="en-US"/>
              </w:rPr>
              <w:t xml:space="preserve">Quản </w:t>
            </w:r>
            <w:proofErr w:type="spellStart"/>
            <w:r w:rsidRPr="00905CFF">
              <w:rPr>
                <w:sz w:val="26"/>
                <w:szCs w:val="26"/>
                <w:lang w:val="en-US"/>
              </w:rPr>
              <w:t>lý</w:t>
            </w:r>
            <w:proofErr w:type="spellEnd"/>
            <w:r w:rsidRPr="00905CFF">
              <w:rPr>
                <w:sz w:val="26"/>
                <w:szCs w:val="26"/>
                <w:lang w:val="en-US"/>
              </w:rPr>
              <w:t xml:space="preserve"> </w:t>
            </w:r>
            <w:proofErr w:type="spellStart"/>
            <w:r w:rsidRPr="00905CFF">
              <w:rPr>
                <w:sz w:val="26"/>
                <w:szCs w:val="26"/>
                <w:lang w:val="en-US"/>
              </w:rPr>
              <w:t>doanh</w:t>
            </w:r>
            <w:proofErr w:type="spellEnd"/>
            <w:r w:rsidRPr="00905CFF">
              <w:rPr>
                <w:sz w:val="26"/>
                <w:szCs w:val="26"/>
                <w:lang w:val="en-US"/>
              </w:rPr>
              <w:t xml:space="preserve"> </w:t>
            </w:r>
            <w:proofErr w:type="spellStart"/>
            <w:r w:rsidRPr="00905CFF">
              <w:rPr>
                <w:sz w:val="26"/>
                <w:szCs w:val="26"/>
                <w:lang w:val="en-US"/>
              </w:rPr>
              <w:t>thu</w:t>
            </w:r>
            <w:proofErr w:type="spellEnd"/>
          </w:p>
        </w:tc>
      </w:tr>
      <w:tr w:rsidR="004759F2" w:rsidRPr="00905CFF" w14:paraId="194100BA" w14:textId="77777777" w:rsidTr="00612AD6">
        <w:trPr>
          <w:trHeight w:val="477"/>
        </w:trPr>
        <w:tc>
          <w:tcPr>
            <w:tcW w:w="2304" w:type="dxa"/>
          </w:tcPr>
          <w:p w14:paraId="3589E5CB" w14:textId="77777777" w:rsidR="004759F2" w:rsidRPr="00905CFF" w:rsidRDefault="004759F2" w:rsidP="00612AD6">
            <w:pPr>
              <w:pStyle w:val="TableParagraph"/>
              <w:rPr>
                <w:sz w:val="26"/>
              </w:rPr>
            </w:pPr>
            <w:r w:rsidRPr="00905CFF">
              <w:rPr>
                <w:spacing w:val="-2"/>
                <w:sz w:val="26"/>
              </w:rPr>
              <w:t>Actor</w:t>
            </w:r>
          </w:p>
        </w:tc>
        <w:tc>
          <w:tcPr>
            <w:tcW w:w="6892" w:type="dxa"/>
          </w:tcPr>
          <w:p w14:paraId="06417C0F" w14:textId="5292DFB0" w:rsidR="004759F2" w:rsidRPr="00905CFF" w:rsidRDefault="004759F2" w:rsidP="00612AD6">
            <w:pPr>
              <w:pStyle w:val="TableParagraph"/>
              <w:ind w:left="105"/>
              <w:rPr>
                <w:sz w:val="26"/>
                <w:lang w:val="en-US"/>
              </w:rPr>
            </w:pPr>
            <w:r w:rsidRPr="00905CFF">
              <w:rPr>
                <w:sz w:val="26"/>
                <w:lang w:val="en-US"/>
              </w:rPr>
              <w:t xml:space="preserve">Quản </w:t>
            </w:r>
            <w:proofErr w:type="spellStart"/>
            <w:r w:rsidRPr="00905CFF">
              <w:rPr>
                <w:sz w:val="26"/>
                <w:lang w:val="en-US"/>
              </w:rPr>
              <w:t>trị</w:t>
            </w:r>
            <w:proofErr w:type="spellEnd"/>
            <w:r w:rsidRPr="00905CFF">
              <w:rPr>
                <w:sz w:val="26"/>
                <w:lang w:val="en-US"/>
              </w:rPr>
              <w:t xml:space="preserve"> </w:t>
            </w:r>
            <w:proofErr w:type="spellStart"/>
            <w:r w:rsidRPr="00905CFF">
              <w:rPr>
                <w:sz w:val="26"/>
                <w:lang w:val="en-US"/>
              </w:rPr>
              <w:t>viên</w:t>
            </w:r>
            <w:proofErr w:type="spellEnd"/>
          </w:p>
        </w:tc>
      </w:tr>
      <w:tr w:rsidR="004759F2" w:rsidRPr="00905CFF" w14:paraId="2419E32C" w14:textId="77777777" w:rsidTr="00612AD6">
        <w:trPr>
          <w:trHeight w:val="580"/>
        </w:trPr>
        <w:tc>
          <w:tcPr>
            <w:tcW w:w="2304" w:type="dxa"/>
          </w:tcPr>
          <w:p w14:paraId="6DC598AA" w14:textId="77777777" w:rsidR="004759F2" w:rsidRPr="00905CFF" w:rsidRDefault="004759F2" w:rsidP="00612AD6">
            <w:pPr>
              <w:pStyle w:val="TableParagraph"/>
              <w:rPr>
                <w:sz w:val="26"/>
              </w:rPr>
            </w:pPr>
            <w:r w:rsidRPr="00905CFF">
              <w:rPr>
                <w:sz w:val="26"/>
              </w:rPr>
              <w:t>Mục</w:t>
            </w:r>
            <w:r w:rsidRPr="00905CFF">
              <w:rPr>
                <w:spacing w:val="-6"/>
                <w:sz w:val="26"/>
              </w:rPr>
              <w:t xml:space="preserve"> </w:t>
            </w:r>
            <w:r w:rsidRPr="00905CFF">
              <w:rPr>
                <w:spacing w:val="-4"/>
                <w:sz w:val="26"/>
              </w:rPr>
              <w:t>tiêu</w:t>
            </w:r>
          </w:p>
        </w:tc>
        <w:tc>
          <w:tcPr>
            <w:tcW w:w="6892" w:type="dxa"/>
          </w:tcPr>
          <w:p w14:paraId="507E9B55" w14:textId="3C65C2C0" w:rsidR="004759F2" w:rsidRPr="00905CFF" w:rsidRDefault="004759F2" w:rsidP="00612AD6">
            <w:pPr>
              <w:pStyle w:val="TableParagraph"/>
              <w:spacing w:line="360" w:lineRule="auto"/>
              <w:ind w:left="105" w:right="174"/>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có</w:t>
            </w:r>
            <w:proofErr w:type="spellEnd"/>
            <w:r w:rsidRPr="00905CFF">
              <w:rPr>
                <w:sz w:val="26"/>
                <w:lang w:val="en-US"/>
              </w:rPr>
              <w:t xml:space="preserve"> </w:t>
            </w:r>
            <w:proofErr w:type="spellStart"/>
            <w:r w:rsidRPr="00905CFF">
              <w:rPr>
                <w:sz w:val="26"/>
                <w:lang w:val="en-US"/>
              </w:rPr>
              <w:t>thể</w:t>
            </w:r>
            <w:proofErr w:type="spellEnd"/>
            <w:r w:rsidRPr="00905CFF">
              <w:rPr>
                <w:sz w:val="26"/>
                <w:lang w:val="en-US"/>
              </w:rPr>
              <w:t xml:space="preserve"> </w:t>
            </w:r>
            <w:proofErr w:type="spellStart"/>
            <w:r w:rsidRPr="00905CFF">
              <w:rPr>
                <w:sz w:val="26"/>
                <w:lang w:val="en-US"/>
              </w:rPr>
              <w:t>xem</w:t>
            </w:r>
            <w:proofErr w:type="spellEnd"/>
            <w:r w:rsidRPr="00905CFF">
              <w:rPr>
                <w:sz w:val="26"/>
                <w:lang w:val="en-US"/>
              </w:rPr>
              <w:t xml:space="preserve"> </w:t>
            </w:r>
            <w:proofErr w:type="spellStart"/>
            <w:r w:rsidRPr="00905CFF">
              <w:rPr>
                <w:sz w:val="26"/>
                <w:lang w:val="en-US"/>
              </w:rPr>
              <w:t>các</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về</w:t>
            </w:r>
            <w:proofErr w:type="spellEnd"/>
            <w:r w:rsidRPr="00905CFF">
              <w:rPr>
                <w:sz w:val="26"/>
                <w:lang w:val="en-US"/>
              </w:rPr>
              <w:t xml:space="preserve"> </w:t>
            </w:r>
            <w:proofErr w:type="spellStart"/>
            <w:r w:rsidRPr="00905CFF">
              <w:rPr>
                <w:sz w:val="26"/>
                <w:lang w:val="en-US"/>
              </w:rPr>
              <w:t>doanh</w:t>
            </w:r>
            <w:proofErr w:type="spellEnd"/>
            <w:r w:rsidRPr="00905CFF">
              <w:rPr>
                <w:sz w:val="26"/>
                <w:lang w:val="en-US"/>
              </w:rPr>
              <w:t xml:space="preserve"> </w:t>
            </w:r>
            <w:proofErr w:type="spellStart"/>
            <w:r w:rsidRPr="00905CFF">
              <w:rPr>
                <w:sz w:val="26"/>
                <w:lang w:val="en-US"/>
              </w:rPr>
              <w:t>thu</w:t>
            </w:r>
            <w:proofErr w:type="spellEnd"/>
          </w:p>
        </w:tc>
      </w:tr>
      <w:tr w:rsidR="004759F2" w:rsidRPr="00905CFF" w14:paraId="4CABD14D" w14:textId="77777777" w:rsidTr="00612AD6">
        <w:trPr>
          <w:trHeight w:val="477"/>
        </w:trPr>
        <w:tc>
          <w:tcPr>
            <w:tcW w:w="2304" w:type="dxa"/>
          </w:tcPr>
          <w:p w14:paraId="102CD9EA" w14:textId="77777777" w:rsidR="004759F2" w:rsidRPr="00905CFF" w:rsidRDefault="004759F2" w:rsidP="00612AD6">
            <w:pPr>
              <w:pStyle w:val="TableParagraph"/>
              <w:rPr>
                <w:sz w:val="26"/>
              </w:rPr>
            </w:pPr>
            <w:r w:rsidRPr="00905CFF">
              <w:rPr>
                <w:sz w:val="26"/>
              </w:rPr>
              <w:t>Tiền</w:t>
            </w:r>
            <w:r w:rsidRPr="00905CFF">
              <w:rPr>
                <w:spacing w:val="-6"/>
                <w:sz w:val="26"/>
              </w:rPr>
              <w:t xml:space="preserve"> </w:t>
            </w:r>
            <w:r w:rsidRPr="00905CFF">
              <w:rPr>
                <w:sz w:val="26"/>
              </w:rPr>
              <w:t>điều</w:t>
            </w:r>
            <w:r w:rsidRPr="00905CFF">
              <w:rPr>
                <w:spacing w:val="-6"/>
                <w:sz w:val="26"/>
              </w:rPr>
              <w:t xml:space="preserve"> </w:t>
            </w:r>
            <w:r w:rsidRPr="00905CFF">
              <w:rPr>
                <w:spacing w:val="-4"/>
                <w:sz w:val="26"/>
              </w:rPr>
              <w:t>kiện</w:t>
            </w:r>
          </w:p>
        </w:tc>
        <w:tc>
          <w:tcPr>
            <w:tcW w:w="6892" w:type="dxa"/>
          </w:tcPr>
          <w:p w14:paraId="23B0B210" w14:textId="458D33C3" w:rsidR="004759F2" w:rsidRPr="00905CFF" w:rsidRDefault="004759F2" w:rsidP="00612AD6">
            <w:pPr>
              <w:pStyle w:val="TableParagraph"/>
              <w:ind w:left="105"/>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pacing w:val="-4"/>
                <w:sz w:val="26"/>
              </w:rPr>
              <w:t xml:space="preserve"> </w:t>
            </w:r>
            <w:proofErr w:type="spellStart"/>
            <w:r w:rsidRPr="00905CFF">
              <w:rPr>
                <w:sz w:val="26"/>
                <w:lang w:val="en-US"/>
              </w:rPr>
              <w:t>đã</w:t>
            </w:r>
            <w:proofErr w:type="spellEnd"/>
            <w:r w:rsidRPr="00905CFF">
              <w:rPr>
                <w:sz w:val="26"/>
                <w:lang w:val="en-US"/>
              </w:rPr>
              <w:t xml:space="preserve"> </w:t>
            </w:r>
            <w:proofErr w:type="spellStart"/>
            <w:r w:rsidRPr="00905CFF">
              <w:rPr>
                <w:sz w:val="26"/>
                <w:lang w:val="en-US"/>
              </w:rPr>
              <w:t>đăng</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w:t>
            </w:r>
            <w:proofErr w:type="spellStart"/>
            <w:r w:rsidRPr="00905CFF">
              <w:rPr>
                <w:sz w:val="26"/>
                <w:lang w:val="en-US"/>
              </w:rPr>
              <w:t>vào</w:t>
            </w:r>
            <w:proofErr w:type="spellEnd"/>
            <w:r w:rsidRPr="00905CFF">
              <w:rPr>
                <w:sz w:val="26"/>
                <w:lang w:val="en-US"/>
              </w:rPr>
              <w:t xml:space="preserve">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với</w:t>
            </w:r>
            <w:proofErr w:type="spellEnd"/>
            <w:r w:rsidRPr="00905CFF">
              <w:rPr>
                <w:sz w:val="26"/>
                <w:lang w:val="en-US"/>
              </w:rPr>
              <w:t xml:space="preserve"> </w:t>
            </w:r>
            <w:proofErr w:type="spellStart"/>
            <w:r w:rsidRPr="00905CFF">
              <w:rPr>
                <w:sz w:val="26"/>
                <w:lang w:val="en-US"/>
              </w:rPr>
              <w:t>vai</w:t>
            </w:r>
            <w:proofErr w:type="spellEnd"/>
            <w:r w:rsidRPr="00905CFF">
              <w:rPr>
                <w:sz w:val="26"/>
                <w:lang w:val="en-US"/>
              </w:rPr>
              <w:t xml:space="preserve"> </w:t>
            </w:r>
            <w:proofErr w:type="spellStart"/>
            <w:r w:rsidRPr="00905CFF">
              <w:rPr>
                <w:sz w:val="26"/>
                <w:lang w:val="en-US"/>
              </w:rPr>
              <w:t>trò</w:t>
            </w:r>
            <w:proofErr w:type="spellEnd"/>
            <w:r w:rsidRPr="00905CFF">
              <w:rPr>
                <w:sz w:val="26"/>
                <w:lang w:val="en-US"/>
              </w:rPr>
              <w:t xml:space="preserve"> </w:t>
            </w:r>
            <w:proofErr w:type="spellStart"/>
            <w:r w:rsidRPr="00905CFF">
              <w:rPr>
                <w:sz w:val="26"/>
                <w:lang w:val="en-US"/>
              </w:rPr>
              <w:t>quản</w:t>
            </w:r>
            <w:proofErr w:type="spellEnd"/>
            <w:r w:rsidRPr="00905CFF">
              <w:rPr>
                <w:sz w:val="26"/>
                <w:lang w:val="en-US"/>
              </w:rPr>
              <w:t xml:space="preserve"> </w:t>
            </w:r>
            <w:proofErr w:type="spellStart"/>
            <w:r w:rsidRPr="00905CFF">
              <w:rPr>
                <w:sz w:val="26"/>
                <w:lang w:val="en-US"/>
              </w:rPr>
              <w:t>trị</w:t>
            </w:r>
            <w:proofErr w:type="spellEnd"/>
            <w:r w:rsidRPr="00905CFF">
              <w:rPr>
                <w:sz w:val="26"/>
                <w:lang w:val="en-US"/>
              </w:rPr>
              <w:t xml:space="preserve"> </w:t>
            </w:r>
            <w:proofErr w:type="spellStart"/>
            <w:r w:rsidRPr="00905CFF">
              <w:rPr>
                <w:sz w:val="26"/>
                <w:lang w:val="en-US"/>
              </w:rPr>
              <w:t>viên</w:t>
            </w:r>
            <w:proofErr w:type="spellEnd"/>
            <w:r w:rsidRPr="00905CFF">
              <w:rPr>
                <w:sz w:val="26"/>
                <w:lang w:val="en-US"/>
              </w:rPr>
              <w:t xml:space="preserve"> </w:t>
            </w:r>
          </w:p>
        </w:tc>
      </w:tr>
      <w:tr w:rsidR="004759F2" w:rsidRPr="00905CFF" w14:paraId="78BE5918" w14:textId="77777777" w:rsidTr="00612AD6">
        <w:trPr>
          <w:trHeight w:val="503"/>
        </w:trPr>
        <w:tc>
          <w:tcPr>
            <w:tcW w:w="2304" w:type="dxa"/>
          </w:tcPr>
          <w:p w14:paraId="7689475E" w14:textId="77777777" w:rsidR="004759F2" w:rsidRPr="00905CFF" w:rsidRDefault="004759F2" w:rsidP="00612AD6">
            <w:pPr>
              <w:pStyle w:val="TableParagraph"/>
              <w:spacing w:line="360" w:lineRule="auto"/>
              <w:rPr>
                <w:sz w:val="26"/>
              </w:rPr>
            </w:pPr>
            <w:r w:rsidRPr="00905CFF">
              <w:rPr>
                <w:sz w:val="26"/>
              </w:rPr>
              <w:t>Luồng</w:t>
            </w:r>
            <w:r w:rsidRPr="00905CFF">
              <w:rPr>
                <w:spacing w:val="-14"/>
                <w:sz w:val="26"/>
              </w:rPr>
              <w:t xml:space="preserve"> </w:t>
            </w:r>
            <w:r w:rsidRPr="00905CFF">
              <w:rPr>
                <w:sz w:val="26"/>
              </w:rPr>
              <w:t>hoạt</w:t>
            </w:r>
            <w:r w:rsidRPr="00905CFF">
              <w:rPr>
                <w:spacing w:val="-12"/>
                <w:sz w:val="26"/>
              </w:rPr>
              <w:t xml:space="preserve"> </w:t>
            </w:r>
            <w:r w:rsidRPr="00905CFF">
              <w:rPr>
                <w:sz w:val="26"/>
              </w:rPr>
              <w:t>động</w:t>
            </w:r>
            <w:r w:rsidRPr="00905CFF">
              <w:rPr>
                <w:spacing w:val="-14"/>
                <w:sz w:val="26"/>
              </w:rPr>
              <w:t xml:space="preserve"> </w:t>
            </w:r>
            <w:r w:rsidRPr="00905CFF">
              <w:rPr>
                <w:sz w:val="26"/>
              </w:rPr>
              <w:t xml:space="preserve">cơ </w:t>
            </w:r>
            <w:r w:rsidRPr="00905CFF">
              <w:rPr>
                <w:spacing w:val="-4"/>
                <w:sz w:val="26"/>
              </w:rPr>
              <w:t>bản</w:t>
            </w:r>
          </w:p>
        </w:tc>
        <w:tc>
          <w:tcPr>
            <w:tcW w:w="6892" w:type="dxa"/>
          </w:tcPr>
          <w:p w14:paraId="0B83DD88" w14:textId="67F56975" w:rsidR="004759F2" w:rsidRPr="00905CFF" w:rsidRDefault="004759F2" w:rsidP="00612AD6">
            <w:pPr>
              <w:pStyle w:val="TableParagraph"/>
              <w:rPr>
                <w:sz w:val="26"/>
                <w:lang w:val="en-US"/>
              </w:rPr>
            </w:pPr>
            <w:r w:rsidRPr="00905CFF">
              <w:rPr>
                <w:sz w:val="26"/>
                <w:lang w:val="en-US"/>
              </w:rPr>
              <w:t xml:space="preserve">1.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vào</w:t>
            </w:r>
            <w:proofErr w:type="spellEnd"/>
            <w:r w:rsidRPr="00905CFF">
              <w:rPr>
                <w:sz w:val="26"/>
                <w:lang w:val="en-US"/>
              </w:rPr>
              <w:t xml:space="preserve"> </w:t>
            </w:r>
            <w:proofErr w:type="spellStart"/>
            <w:r w:rsidRPr="00905CFF">
              <w:rPr>
                <w:sz w:val="26"/>
                <w:lang w:val="en-US"/>
              </w:rPr>
              <w:t>trang</w:t>
            </w:r>
            <w:proofErr w:type="spellEnd"/>
            <w:r w:rsidRPr="00905CFF">
              <w:rPr>
                <w:sz w:val="26"/>
                <w:lang w:val="en-US"/>
              </w:rPr>
              <w:t xml:space="preserve"> </w:t>
            </w:r>
            <w:proofErr w:type="spellStart"/>
            <w:r w:rsidRPr="00905CFF">
              <w:rPr>
                <w:sz w:val="26"/>
                <w:lang w:val="en-US"/>
              </w:rPr>
              <w:t>chủ</w:t>
            </w:r>
            <w:proofErr w:type="spellEnd"/>
            <w:r w:rsidRPr="00905CFF">
              <w:rPr>
                <w:sz w:val="26"/>
                <w:lang w:val="en-US"/>
              </w:rPr>
              <w:t xml:space="preserve"> </w:t>
            </w:r>
            <w:proofErr w:type="spellStart"/>
            <w:r w:rsidRPr="00905CFF">
              <w:rPr>
                <w:sz w:val="26"/>
                <w:lang w:val="en-US"/>
              </w:rPr>
              <w:t>của</w:t>
            </w:r>
            <w:proofErr w:type="spellEnd"/>
            <w:r w:rsidRPr="00905CFF">
              <w:rPr>
                <w:sz w:val="26"/>
                <w:lang w:val="en-US"/>
              </w:rPr>
              <w:t xml:space="preserve"> Quản </w:t>
            </w:r>
            <w:proofErr w:type="spellStart"/>
            <w:r w:rsidRPr="00905CFF">
              <w:rPr>
                <w:sz w:val="26"/>
                <w:lang w:val="en-US"/>
              </w:rPr>
              <w:t>trị</w:t>
            </w:r>
            <w:proofErr w:type="spellEnd"/>
            <w:r w:rsidRPr="00905CFF">
              <w:rPr>
                <w:sz w:val="26"/>
                <w:lang w:val="en-US"/>
              </w:rPr>
              <w:t xml:space="preserve"> </w:t>
            </w:r>
            <w:proofErr w:type="spellStart"/>
            <w:r w:rsidRPr="00905CFF">
              <w:rPr>
                <w:sz w:val="26"/>
                <w:lang w:val="en-US"/>
              </w:rPr>
              <w:t>viên</w:t>
            </w:r>
            <w:proofErr w:type="spellEnd"/>
            <w:r w:rsidRPr="00905CFF">
              <w:rPr>
                <w:sz w:val="26"/>
                <w:lang w:val="en-US"/>
              </w:rPr>
              <w:t xml:space="preserve"> </w:t>
            </w:r>
          </w:p>
          <w:p w14:paraId="2BCE2B02" w14:textId="4C3FC3A0" w:rsidR="00521229" w:rsidRPr="00905CFF" w:rsidRDefault="004759F2" w:rsidP="00A82335">
            <w:pPr>
              <w:pStyle w:val="TableParagraph"/>
              <w:rPr>
                <w:lang w:val="en-US"/>
              </w:rPr>
            </w:pPr>
            <w:r w:rsidRPr="00905CFF">
              <w:rPr>
                <w:sz w:val="26"/>
                <w:lang w:val="en-US"/>
              </w:rPr>
              <w:t xml:space="preserve">2. </w:t>
            </w:r>
            <w:r w:rsidRPr="00905CFF">
              <w:rPr>
                <w:rStyle w:val="fontstyle01"/>
                <w:rFonts w:ascii="Times New Roman" w:hAnsi="Times New Roman"/>
              </w:rPr>
              <w:t>Giao diện trang chủ quản lý hiện ra gồm có các biểu đồ</w:t>
            </w:r>
            <w:r w:rsidRPr="00905CFF">
              <w:rPr>
                <w:color w:val="000000"/>
                <w:sz w:val="26"/>
                <w:szCs w:val="26"/>
              </w:rPr>
              <w:br/>
            </w:r>
            <w:r w:rsidRPr="00905CFF">
              <w:rPr>
                <w:rStyle w:val="fontstyle01"/>
                <w:rFonts w:ascii="Times New Roman" w:hAnsi="Times New Roman"/>
              </w:rPr>
              <w:t>thống kê doanh thu theo tháng, biểu đồ thống kê doanh thu</w:t>
            </w:r>
            <w:r w:rsidR="00A82335" w:rsidRPr="00905CFF">
              <w:rPr>
                <w:rStyle w:val="fontstyle01"/>
                <w:rFonts w:ascii="Times New Roman" w:hAnsi="Times New Roman"/>
                <w:lang w:val="en-US"/>
              </w:rPr>
              <w:t xml:space="preserve"> </w:t>
            </w:r>
            <w:proofErr w:type="spellStart"/>
            <w:r w:rsidR="00A82335" w:rsidRPr="00905CFF">
              <w:rPr>
                <w:rStyle w:val="fontstyle01"/>
                <w:rFonts w:ascii="Times New Roman" w:hAnsi="Times New Roman"/>
                <w:lang w:val="en-US"/>
              </w:rPr>
              <w:t>theo</w:t>
            </w:r>
            <w:proofErr w:type="spellEnd"/>
            <w:r w:rsidR="00A82335" w:rsidRPr="00905CFF">
              <w:rPr>
                <w:rStyle w:val="fontstyle01"/>
                <w:rFonts w:ascii="Times New Roman" w:hAnsi="Times New Roman"/>
                <w:lang w:val="en-US"/>
              </w:rPr>
              <w:t xml:space="preserve"> </w:t>
            </w:r>
            <w:proofErr w:type="spellStart"/>
            <w:r w:rsidR="00A82335" w:rsidRPr="00905CFF">
              <w:rPr>
                <w:rStyle w:val="fontstyle01"/>
                <w:rFonts w:ascii="Times New Roman" w:hAnsi="Times New Roman"/>
                <w:lang w:val="en-US"/>
              </w:rPr>
              <w:t>năm</w:t>
            </w:r>
            <w:proofErr w:type="spellEnd"/>
            <w:r w:rsidR="00A82335" w:rsidRPr="00905CFF">
              <w:rPr>
                <w:rStyle w:val="fontstyle01"/>
                <w:rFonts w:ascii="Times New Roman" w:hAnsi="Times New Roman"/>
                <w:lang w:val="en-US"/>
              </w:rPr>
              <w:t xml:space="preserve"> </w:t>
            </w:r>
            <w:proofErr w:type="spellStart"/>
            <w:r w:rsidR="00A82335" w:rsidRPr="00905CFF">
              <w:rPr>
                <w:rStyle w:val="fontstyle01"/>
                <w:rFonts w:ascii="Times New Roman" w:hAnsi="Times New Roman"/>
                <w:lang w:val="en-US"/>
              </w:rPr>
              <w:t>và</w:t>
            </w:r>
            <w:proofErr w:type="spellEnd"/>
            <w:r w:rsidR="00A82335" w:rsidRPr="00905CFF">
              <w:rPr>
                <w:rStyle w:val="fontstyle01"/>
                <w:rFonts w:ascii="Times New Roman" w:hAnsi="Times New Roman"/>
                <w:lang w:val="en-US"/>
              </w:rPr>
              <w:t xml:space="preserve"> </w:t>
            </w:r>
            <w:r w:rsidRPr="00905CFF">
              <w:rPr>
                <w:rStyle w:val="fontstyle01"/>
                <w:rFonts w:ascii="Times New Roman" w:hAnsi="Times New Roman"/>
              </w:rPr>
              <w:t>nút In thống kê.</w:t>
            </w:r>
          </w:p>
          <w:p w14:paraId="29DED61E" w14:textId="379079D7" w:rsidR="004759F2" w:rsidRPr="00905CFF" w:rsidRDefault="004759F2" w:rsidP="00612AD6">
            <w:pPr>
              <w:pStyle w:val="TableParagraph"/>
              <w:tabs>
                <w:tab w:val="left" w:pos="299"/>
              </w:tabs>
              <w:rPr>
                <w:sz w:val="26"/>
                <w:lang w:val="en-US"/>
              </w:rPr>
            </w:pPr>
            <w:r w:rsidRPr="00905CFF">
              <w:rPr>
                <w:sz w:val="26"/>
                <w:lang w:val="en-US"/>
              </w:rPr>
              <w:t xml:space="preserve">3.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có</w:t>
            </w:r>
            <w:proofErr w:type="spellEnd"/>
            <w:r w:rsidRPr="00905CFF">
              <w:rPr>
                <w:sz w:val="26"/>
                <w:lang w:val="en-US"/>
              </w:rPr>
              <w:t xml:space="preserve"> </w:t>
            </w:r>
            <w:proofErr w:type="spellStart"/>
            <w:r w:rsidRPr="00905CFF">
              <w:rPr>
                <w:sz w:val="26"/>
                <w:lang w:val="en-US"/>
              </w:rPr>
              <w:t>thể</w:t>
            </w:r>
            <w:proofErr w:type="spellEnd"/>
            <w:r w:rsidRPr="00905CFF">
              <w:rPr>
                <w:sz w:val="26"/>
                <w:lang w:val="en-US"/>
              </w:rPr>
              <w:t xml:space="preserve"> </w:t>
            </w:r>
            <w:r w:rsidR="00A82335" w:rsidRPr="00905CFF">
              <w:rPr>
                <w:sz w:val="26"/>
                <w:lang w:val="en-US"/>
              </w:rPr>
              <w:t xml:space="preserve">click </w:t>
            </w:r>
            <w:proofErr w:type="spellStart"/>
            <w:r w:rsidR="00A82335" w:rsidRPr="00905CFF">
              <w:rPr>
                <w:sz w:val="26"/>
                <w:lang w:val="en-US"/>
              </w:rPr>
              <w:t>nút</w:t>
            </w:r>
            <w:proofErr w:type="spellEnd"/>
            <w:r w:rsidR="00A82335" w:rsidRPr="00905CFF">
              <w:rPr>
                <w:sz w:val="26"/>
                <w:lang w:val="en-US"/>
              </w:rPr>
              <w:t xml:space="preserve"> “In </w:t>
            </w:r>
            <w:proofErr w:type="spellStart"/>
            <w:r w:rsidR="00A82335" w:rsidRPr="00905CFF">
              <w:rPr>
                <w:sz w:val="26"/>
                <w:lang w:val="en-US"/>
              </w:rPr>
              <w:t>thống</w:t>
            </w:r>
            <w:proofErr w:type="spellEnd"/>
            <w:r w:rsidR="00A82335" w:rsidRPr="00905CFF">
              <w:rPr>
                <w:sz w:val="26"/>
                <w:lang w:val="en-US"/>
              </w:rPr>
              <w:t xml:space="preserve"> </w:t>
            </w:r>
            <w:proofErr w:type="spellStart"/>
            <w:r w:rsidR="00A82335" w:rsidRPr="00905CFF">
              <w:rPr>
                <w:sz w:val="26"/>
                <w:lang w:val="en-US"/>
              </w:rPr>
              <w:t>kê</w:t>
            </w:r>
            <w:proofErr w:type="spellEnd"/>
            <w:r w:rsidR="00A82335" w:rsidRPr="00905CFF">
              <w:rPr>
                <w:sz w:val="26"/>
                <w:lang w:val="en-US"/>
              </w:rPr>
              <w:t>”</w:t>
            </w:r>
          </w:p>
          <w:p w14:paraId="64C8F804" w14:textId="0BB57B69" w:rsidR="004759F2" w:rsidRPr="00905CFF" w:rsidRDefault="004759F2" w:rsidP="00612AD6">
            <w:pPr>
              <w:pStyle w:val="TableParagraph"/>
              <w:tabs>
                <w:tab w:val="left" w:pos="299"/>
              </w:tabs>
              <w:rPr>
                <w:sz w:val="26"/>
                <w:lang w:val="en-US"/>
              </w:rPr>
            </w:pPr>
            <w:r w:rsidRPr="00905CFF">
              <w:rPr>
                <w:sz w:val="26"/>
                <w:lang w:val="en-US"/>
              </w:rPr>
              <w:t xml:space="preserve">4.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009831C0" w:rsidRPr="00905CFF">
              <w:rPr>
                <w:sz w:val="26"/>
                <w:lang w:val="en-US"/>
              </w:rPr>
              <w:t>thực</w:t>
            </w:r>
            <w:proofErr w:type="spellEnd"/>
            <w:r w:rsidR="009831C0" w:rsidRPr="00905CFF">
              <w:rPr>
                <w:sz w:val="26"/>
                <w:lang w:val="en-US"/>
              </w:rPr>
              <w:t xml:space="preserve"> </w:t>
            </w:r>
            <w:proofErr w:type="spellStart"/>
            <w:r w:rsidR="009831C0" w:rsidRPr="00905CFF">
              <w:rPr>
                <w:sz w:val="26"/>
                <w:lang w:val="en-US"/>
              </w:rPr>
              <w:t>hiện</w:t>
            </w:r>
            <w:proofErr w:type="spellEnd"/>
            <w:r w:rsidR="009831C0" w:rsidRPr="00905CFF">
              <w:rPr>
                <w:sz w:val="26"/>
                <w:lang w:val="en-US"/>
              </w:rPr>
              <w:t xml:space="preserve"> </w:t>
            </w:r>
            <w:proofErr w:type="spellStart"/>
            <w:r w:rsidR="009831C0" w:rsidRPr="00905CFF">
              <w:rPr>
                <w:sz w:val="26"/>
                <w:lang w:val="en-US"/>
              </w:rPr>
              <w:t>xuất</w:t>
            </w:r>
            <w:proofErr w:type="spellEnd"/>
            <w:r w:rsidR="009831C0" w:rsidRPr="00905CFF">
              <w:rPr>
                <w:sz w:val="26"/>
                <w:lang w:val="en-US"/>
              </w:rPr>
              <w:t xml:space="preserve"> file PDF </w:t>
            </w:r>
            <w:proofErr w:type="spellStart"/>
            <w:r w:rsidR="009831C0" w:rsidRPr="00905CFF">
              <w:rPr>
                <w:sz w:val="26"/>
                <w:lang w:val="en-US"/>
              </w:rPr>
              <w:t>thống</w:t>
            </w:r>
            <w:proofErr w:type="spellEnd"/>
            <w:r w:rsidR="009831C0" w:rsidRPr="00905CFF">
              <w:rPr>
                <w:sz w:val="26"/>
                <w:lang w:val="en-US"/>
              </w:rPr>
              <w:t xml:space="preserve"> </w:t>
            </w:r>
            <w:proofErr w:type="spellStart"/>
            <w:r w:rsidR="009831C0" w:rsidRPr="00905CFF">
              <w:rPr>
                <w:sz w:val="26"/>
                <w:lang w:val="en-US"/>
              </w:rPr>
              <w:t>kê</w:t>
            </w:r>
            <w:proofErr w:type="spellEnd"/>
            <w:r w:rsidR="009831C0" w:rsidRPr="00905CFF">
              <w:rPr>
                <w:sz w:val="26"/>
                <w:lang w:val="en-US"/>
              </w:rPr>
              <w:t xml:space="preserve"> </w:t>
            </w:r>
            <w:proofErr w:type="spellStart"/>
            <w:r w:rsidR="009831C0" w:rsidRPr="00905CFF">
              <w:rPr>
                <w:sz w:val="26"/>
                <w:lang w:val="en-US"/>
              </w:rPr>
              <w:t>doanh</w:t>
            </w:r>
            <w:proofErr w:type="spellEnd"/>
            <w:r w:rsidR="009831C0" w:rsidRPr="00905CFF">
              <w:rPr>
                <w:sz w:val="26"/>
                <w:lang w:val="en-US"/>
              </w:rPr>
              <w:t xml:space="preserve"> </w:t>
            </w:r>
            <w:proofErr w:type="spellStart"/>
            <w:r w:rsidR="009831C0" w:rsidRPr="00905CFF">
              <w:rPr>
                <w:sz w:val="26"/>
                <w:lang w:val="en-US"/>
              </w:rPr>
              <w:t>thu</w:t>
            </w:r>
            <w:proofErr w:type="spellEnd"/>
          </w:p>
          <w:p w14:paraId="0CDF975C" w14:textId="77777777" w:rsidR="004759F2" w:rsidRPr="00905CFF" w:rsidRDefault="004759F2" w:rsidP="00612AD6">
            <w:pPr>
              <w:pStyle w:val="TableParagraph"/>
              <w:tabs>
                <w:tab w:val="left" w:pos="299"/>
              </w:tabs>
              <w:rPr>
                <w:sz w:val="26"/>
                <w:lang w:val="en-US"/>
              </w:rPr>
            </w:pPr>
          </w:p>
        </w:tc>
      </w:tr>
      <w:tr w:rsidR="004759F2" w:rsidRPr="00905CFF" w14:paraId="0F71E529" w14:textId="77777777" w:rsidTr="00612AD6">
        <w:trPr>
          <w:trHeight w:val="679"/>
        </w:trPr>
        <w:tc>
          <w:tcPr>
            <w:tcW w:w="2304" w:type="dxa"/>
          </w:tcPr>
          <w:p w14:paraId="396CE228" w14:textId="77777777" w:rsidR="004759F2" w:rsidRPr="00905CFF" w:rsidRDefault="004759F2" w:rsidP="00612AD6">
            <w:pPr>
              <w:pStyle w:val="TableParagraph"/>
              <w:spacing w:line="360" w:lineRule="auto"/>
              <w:rPr>
                <w:sz w:val="26"/>
              </w:rPr>
            </w:pPr>
            <w:r w:rsidRPr="00905CFF">
              <w:rPr>
                <w:sz w:val="26"/>
                <w:lang w:val="en-US"/>
              </w:rPr>
              <w:t xml:space="preserve"> </w:t>
            </w:r>
            <w:r w:rsidRPr="00905CFF">
              <w:rPr>
                <w:sz w:val="26"/>
              </w:rPr>
              <w:t>Ngoại</w:t>
            </w:r>
            <w:r w:rsidRPr="00905CFF">
              <w:rPr>
                <w:spacing w:val="-8"/>
                <w:sz w:val="26"/>
              </w:rPr>
              <w:t xml:space="preserve"> </w:t>
            </w:r>
            <w:r w:rsidRPr="00905CFF">
              <w:rPr>
                <w:spacing w:val="-5"/>
                <w:sz w:val="26"/>
              </w:rPr>
              <w:t>lệ</w:t>
            </w:r>
          </w:p>
        </w:tc>
        <w:tc>
          <w:tcPr>
            <w:tcW w:w="6892" w:type="dxa"/>
          </w:tcPr>
          <w:p w14:paraId="212CFCDD" w14:textId="77777777" w:rsidR="004759F2" w:rsidRPr="00905CFF" w:rsidRDefault="004759F2" w:rsidP="00612AD6">
            <w:pPr>
              <w:rPr>
                <w:rFonts w:ascii="Times New Roman" w:hAnsi="Times New Roman" w:cs="Times New Roman"/>
                <w:sz w:val="26"/>
                <w:szCs w:val="26"/>
                <w:lang w:val="en-US"/>
              </w:rPr>
            </w:pPr>
            <w:r w:rsidRPr="00905CFF">
              <w:rPr>
                <w:rFonts w:ascii="Times New Roman" w:hAnsi="Times New Roman" w:cs="Times New Roman"/>
                <w:lang w:val="en-US"/>
              </w:rPr>
              <w:t xml:space="preserve"> </w:t>
            </w:r>
          </w:p>
          <w:p w14:paraId="55ED6614" w14:textId="77777777" w:rsidR="004759F2" w:rsidRPr="00905CFF" w:rsidRDefault="004759F2" w:rsidP="00612AD6">
            <w:pPr>
              <w:rPr>
                <w:rFonts w:ascii="Times New Roman" w:hAnsi="Times New Roman" w:cs="Times New Roman"/>
                <w:sz w:val="26"/>
                <w:szCs w:val="26"/>
                <w:lang w:val="en-US"/>
              </w:rPr>
            </w:pPr>
          </w:p>
        </w:tc>
      </w:tr>
    </w:tbl>
    <w:p w14:paraId="7F902642" w14:textId="77777777" w:rsidR="006B030C" w:rsidRPr="00905CFF" w:rsidRDefault="006B030C" w:rsidP="00394A52">
      <w:pPr>
        <w:spacing w:before="60" w:after="60" w:line="360" w:lineRule="auto"/>
        <w:jc w:val="both"/>
        <w:rPr>
          <w:rFonts w:ascii="Times New Roman" w:eastAsia="Times New Roman" w:hAnsi="Times New Roman" w:cs="Times New Roman"/>
          <w:sz w:val="26"/>
          <w:szCs w:val="26"/>
          <w:lang w:val="en-US"/>
        </w:rPr>
      </w:pPr>
    </w:p>
    <w:p w14:paraId="200022C5" w14:textId="266DB0C7" w:rsidR="009831C0" w:rsidRPr="00905CFF" w:rsidRDefault="009831C0" w:rsidP="00751C85">
      <w:pPr>
        <w:pStyle w:val="ListParagraph"/>
        <w:numPr>
          <w:ilvl w:val="0"/>
          <w:numId w:val="179"/>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Quản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người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dùng</w:t>
      </w:r>
      <w:proofErr w:type="spellEnd"/>
      <w:r w:rsidRPr="00905CFF">
        <w:rPr>
          <w:rFonts w:eastAsia="Times New Roman" w:cs="Times New Roman"/>
          <w:b w:val="0"/>
          <w:bCs/>
          <w:i w:val="0"/>
          <w:iCs/>
          <w:szCs w:val="26"/>
          <w:lang w:val="en-US"/>
        </w:rPr>
        <w:t>:</w:t>
      </w:r>
    </w:p>
    <w:p w14:paraId="6D08E0CB" w14:textId="5B2A9C3E" w:rsidR="009831C0" w:rsidRPr="00905CFF" w:rsidRDefault="009831C0" w:rsidP="00751C85">
      <w:pPr>
        <w:pStyle w:val="ListParagraph"/>
        <w:numPr>
          <w:ilvl w:val="0"/>
          <w:numId w:val="180"/>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Quản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tài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khoản</w:t>
      </w:r>
      <w:proofErr w:type="spellEnd"/>
      <w:r w:rsidRPr="00905CFF">
        <w:rPr>
          <w:rFonts w:eastAsia="Times New Roman" w:cs="Times New Roman"/>
          <w:b w:val="0"/>
          <w:bCs/>
          <w:i w:val="0"/>
          <w:iCs/>
          <w:szCs w:val="26"/>
          <w:lang w:val="en-US"/>
        </w:rPr>
        <w:t>:</w:t>
      </w:r>
    </w:p>
    <w:p w14:paraId="5B2DB7A3" w14:textId="1345A004" w:rsidR="009831C0" w:rsidRPr="00905CFF" w:rsidRDefault="009831C0" w:rsidP="009831C0">
      <w:pPr>
        <w:pStyle w:val="Heading8"/>
        <w:rPr>
          <w:rFonts w:eastAsia="Times New Roman" w:cs="Times New Roman"/>
          <w:lang w:val="en-US"/>
        </w:rPr>
      </w:pPr>
      <w:bookmarkStart w:id="144" w:name="_Toc186464400"/>
      <w:proofErr w:type="spellStart"/>
      <w:r w:rsidRPr="00905CFF">
        <w:rPr>
          <w:rFonts w:eastAsia="Times New Roman" w:cs="Times New Roman"/>
          <w:lang w:val="en-US"/>
        </w:rPr>
        <w:t>Bảng</w:t>
      </w:r>
      <w:proofErr w:type="spellEnd"/>
      <w:r w:rsidRPr="00905CFF">
        <w:rPr>
          <w:rFonts w:eastAsia="Times New Roman" w:cs="Times New Roman"/>
        </w:rPr>
        <w:t xml:space="preserve"> </w:t>
      </w:r>
      <w:r w:rsidR="001642AA"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16</w:t>
      </w:r>
      <w:r w:rsidRPr="00905CFF">
        <w:rPr>
          <w:rFonts w:eastAsia="Times New Roman" w:cs="Times New Roman"/>
        </w:rPr>
        <w:t xml:space="preserve"> </w:t>
      </w:r>
      <w:proofErr w:type="spellStart"/>
      <w:r w:rsidRPr="00905CFF">
        <w:rPr>
          <w:rFonts w:eastAsia="Times New Roman" w:cs="Times New Roman"/>
          <w:lang w:val="en-US"/>
        </w:rPr>
        <w:t>Kịch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bản</w:t>
      </w:r>
      <w:proofErr w:type="spellEnd"/>
      <w:r w:rsidRPr="00905CFF">
        <w:rPr>
          <w:rFonts w:eastAsia="Times New Roman" w:cs="Times New Roman"/>
          <w:lang w:val="en-US"/>
        </w:rPr>
        <w:t xml:space="preserve"> use case </w:t>
      </w:r>
      <w:r w:rsidRPr="00905CFF">
        <w:rPr>
          <w:rFonts w:cs="Times New Roman"/>
          <w:szCs w:val="26"/>
          <w:lang w:val="en-US"/>
        </w:rPr>
        <w:t xml:space="preserve">Quản </w:t>
      </w:r>
      <w:proofErr w:type="spellStart"/>
      <w:r w:rsidRPr="00905CFF">
        <w:rPr>
          <w:rFonts w:cs="Times New Roman"/>
          <w:szCs w:val="26"/>
          <w:lang w:val="en-US"/>
        </w:rPr>
        <w:t>lý</w:t>
      </w:r>
      <w:proofErr w:type="spellEnd"/>
      <w:r w:rsidRPr="00905CFF">
        <w:rPr>
          <w:rFonts w:cs="Times New Roman"/>
          <w:szCs w:val="26"/>
          <w:lang w:val="en-US"/>
        </w:rPr>
        <w:t xml:space="preserve"> </w:t>
      </w:r>
      <w:proofErr w:type="spellStart"/>
      <w:r w:rsidRPr="00905CFF">
        <w:rPr>
          <w:rFonts w:cs="Times New Roman"/>
          <w:szCs w:val="26"/>
          <w:lang w:val="en-US"/>
        </w:rPr>
        <w:t>tài</w:t>
      </w:r>
      <w:proofErr w:type="spellEnd"/>
      <w:r w:rsidRPr="00905CFF">
        <w:rPr>
          <w:rFonts w:cs="Times New Roman"/>
          <w:szCs w:val="26"/>
          <w:lang w:val="en-US"/>
        </w:rPr>
        <w:t xml:space="preserve"> </w:t>
      </w:r>
      <w:proofErr w:type="spellStart"/>
      <w:r w:rsidRPr="00905CFF">
        <w:rPr>
          <w:rFonts w:cs="Times New Roman"/>
          <w:szCs w:val="26"/>
          <w:lang w:val="en-US"/>
        </w:rPr>
        <w:t>khoản</w:t>
      </w:r>
      <w:bookmarkEnd w:id="144"/>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9831C0" w:rsidRPr="00905CFF" w14:paraId="7E0A0231" w14:textId="77777777" w:rsidTr="00612AD6">
        <w:trPr>
          <w:trHeight w:val="477"/>
        </w:trPr>
        <w:tc>
          <w:tcPr>
            <w:tcW w:w="2304" w:type="dxa"/>
          </w:tcPr>
          <w:p w14:paraId="03EAC1D5" w14:textId="77777777" w:rsidR="009831C0" w:rsidRPr="00905CFF" w:rsidRDefault="009831C0" w:rsidP="00612AD6">
            <w:pPr>
              <w:pStyle w:val="TableParagraph"/>
              <w:rPr>
                <w:sz w:val="26"/>
              </w:rPr>
            </w:pPr>
            <w:r w:rsidRPr="00905CFF">
              <w:rPr>
                <w:sz w:val="26"/>
              </w:rPr>
              <w:t>Tên</w:t>
            </w:r>
            <w:r w:rsidRPr="00905CFF">
              <w:rPr>
                <w:spacing w:val="-6"/>
                <w:sz w:val="26"/>
              </w:rPr>
              <w:t xml:space="preserve"> </w:t>
            </w:r>
            <w:r w:rsidRPr="00905CFF">
              <w:rPr>
                <w:sz w:val="26"/>
              </w:rPr>
              <w:t>Use</w:t>
            </w:r>
            <w:r w:rsidRPr="00905CFF">
              <w:rPr>
                <w:spacing w:val="-5"/>
                <w:sz w:val="26"/>
              </w:rPr>
              <w:t xml:space="preserve"> </w:t>
            </w:r>
            <w:r w:rsidRPr="00905CFF">
              <w:rPr>
                <w:spacing w:val="-4"/>
                <w:sz w:val="26"/>
              </w:rPr>
              <w:t>Case</w:t>
            </w:r>
          </w:p>
        </w:tc>
        <w:tc>
          <w:tcPr>
            <w:tcW w:w="6892" w:type="dxa"/>
          </w:tcPr>
          <w:p w14:paraId="601AC525" w14:textId="6C31FA30" w:rsidR="009831C0" w:rsidRPr="00905CFF" w:rsidRDefault="009831C0" w:rsidP="00612AD6">
            <w:pPr>
              <w:pStyle w:val="TableParagraph"/>
              <w:ind w:left="105"/>
              <w:rPr>
                <w:sz w:val="26"/>
                <w:szCs w:val="26"/>
                <w:lang w:val="en-US"/>
              </w:rPr>
            </w:pPr>
            <w:r w:rsidRPr="00905CFF">
              <w:rPr>
                <w:sz w:val="26"/>
                <w:szCs w:val="26"/>
                <w:lang w:val="en-US"/>
              </w:rPr>
              <w:t xml:space="preserve">Quản </w:t>
            </w:r>
            <w:proofErr w:type="spellStart"/>
            <w:r w:rsidRPr="00905CFF">
              <w:rPr>
                <w:sz w:val="26"/>
                <w:szCs w:val="26"/>
                <w:lang w:val="en-US"/>
              </w:rPr>
              <w:t>lý</w:t>
            </w:r>
            <w:proofErr w:type="spellEnd"/>
            <w:r w:rsidRPr="00905CFF">
              <w:rPr>
                <w:sz w:val="26"/>
                <w:szCs w:val="26"/>
                <w:lang w:val="en-US"/>
              </w:rPr>
              <w:t xml:space="preserve"> </w:t>
            </w:r>
            <w:proofErr w:type="spellStart"/>
            <w:r w:rsidRPr="00905CFF">
              <w:rPr>
                <w:sz w:val="26"/>
                <w:szCs w:val="26"/>
                <w:lang w:val="en-US"/>
              </w:rPr>
              <w:t>tài</w:t>
            </w:r>
            <w:proofErr w:type="spellEnd"/>
            <w:r w:rsidRPr="00905CFF">
              <w:rPr>
                <w:sz w:val="26"/>
                <w:szCs w:val="26"/>
                <w:lang w:val="en-US"/>
              </w:rPr>
              <w:t xml:space="preserve"> </w:t>
            </w:r>
            <w:proofErr w:type="spellStart"/>
            <w:r w:rsidRPr="00905CFF">
              <w:rPr>
                <w:sz w:val="26"/>
                <w:szCs w:val="26"/>
                <w:lang w:val="en-US"/>
              </w:rPr>
              <w:t>khoản</w:t>
            </w:r>
            <w:proofErr w:type="spellEnd"/>
          </w:p>
        </w:tc>
      </w:tr>
      <w:tr w:rsidR="009831C0" w:rsidRPr="00905CFF" w14:paraId="7E87FB1D" w14:textId="77777777" w:rsidTr="00612AD6">
        <w:trPr>
          <w:trHeight w:val="477"/>
        </w:trPr>
        <w:tc>
          <w:tcPr>
            <w:tcW w:w="2304" w:type="dxa"/>
          </w:tcPr>
          <w:p w14:paraId="61030543" w14:textId="77777777" w:rsidR="009831C0" w:rsidRPr="00905CFF" w:rsidRDefault="009831C0" w:rsidP="00612AD6">
            <w:pPr>
              <w:pStyle w:val="TableParagraph"/>
              <w:rPr>
                <w:sz w:val="26"/>
              </w:rPr>
            </w:pPr>
            <w:r w:rsidRPr="00905CFF">
              <w:rPr>
                <w:spacing w:val="-2"/>
                <w:sz w:val="26"/>
              </w:rPr>
              <w:t>Actor</w:t>
            </w:r>
          </w:p>
        </w:tc>
        <w:tc>
          <w:tcPr>
            <w:tcW w:w="6892" w:type="dxa"/>
          </w:tcPr>
          <w:p w14:paraId="4BEDD818" w14:textId="77777777" w:rsidR="009831C0" w:rsidRPr="00905CFF" w:rsidRDefault="009831C0" w:rsidP="00612AD6">
            <w:pPr>
              <w:pStyle w:val="TableParagraph"/>
              <w:ind w:left="105"/>
              <w:rPr>
                <w:sz w:val="26"/>
                <w:lang w:val="en-US"/>
              </w:rPr>
            </w:pPr>
            <w:r w:rsidRPr="00905CFF">
              <w:rPr>
                <w:sz w:val="26"/>
                <w:lang w:val="en-US"/>
              </w:rPr>
              <w:t xml:space="preserve">Quản </w:t>
            </w:r>
            <w:proofErr w:type="spellStart"/>
            <w:r w:rsidRPr="00905CFF">
              <w:rPr>
                <w:sz w:val="26"/>
                <w:lang w:val="en-US"/>
              </w:rPr>
              <w:t>trị</w:t>
            </w:r>
            <w:proofErr w:type="spellEnd"/>
            <w:r w:rsidRPr="00905CFF">
              <w:rPr>
                <w:sz w:val="26"/>
                <w:lang w:val="en-US"/>
              </w:rPr>
              <w:t xml:space="preserve"> </w:t>
            </w:r>
            <w:proofErr w:type="spellStart"/>
            <w:r w:rsidRPr="00905CFF">
              <w:rPr>
                <w:sz w:val="26"/>
                <w:lang w:val="en-US"/>
              </w:rPr>
              <w:t>viên</w:t>
            </w:r>
            <w:proofErr w:type="spellEnd"/>
          </w:p>
        </w:tc>
      </w:tr>
      <w:tr w:rsidR="009831C0" w:rsidRPr="00905CFF" w14:paraId="5ED5A513" w14:textId="77777777" w:rsidTr="00612AD6">
        <w:trPr>
          <w:trHeight w:val="580"/>
        </w:trPr>
        <w:tc>
          <w:tcPr>
            <w:tcW w:w="2304" w:type="dxa"/>
          </w:tcPr>
          <w:p w14:paraId="41B9850A" w14:textId="77777777" w:rsidR="009831C0" w:rsidRPr="00905CFF" w:rsidRDefault="009831C0" w:rsidP="00612AD6">
            <w:pPr>
              <w:pStyle w:val="TableParagraph"/>
              <w:rPr>
                <w:sz w:val="26"/>
              </w:rPr>
            </w:pPr>
            <w:r w:rsidRPr="00905CFF">
              <w:rPr>
                <w:sz w:val="26"/>
              </w:rPr>
              <w:t>Mục</w:t>
            </w:r>
            <w:r w:rsidRPr="00905CFF">
              <w:rPr>
                <w:spacing w:val="-6"/>
                <w:sz w:val="26"/>
              </w:rPr>
              <w:t xml:space="preserve"> </w:t>
            </w:r>
            <w:r w:rsidRPr="00905CFF">
              <w:rPr>
                <w:spacing w:val="-4"/>
                <w:sz w:val="26"/>
              </w:rPr>
              <w:t>tiêu</w:t>
            </w:r>
          </w:p>
        </w:tc>
        <w:tc>
          <w:tcPr>
            <w:tcW w:w="6892" w:type="dxa"/>
          </w:tcPr>
          <w:p w14:paraId="0531B411" w14:textId="727E2D37" w:rsidR="009831C0" w:rsidRPr="00905CFF" w:rsidRDefault="009831C0" w:rsidP="00612AD6">
            <w:pPr>
              <w:pStyle w:val="TableParagraph"/>
              <w:spacing w:line="360" w:lineRule="auto"/>
              <w:ind w:left="105" w:right="174"/>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có</w:t>
            </w:r>
            <w:proofErr w:type="spellEnd"/>
            <w:r w:rsidRPr="00905CFF">
              <w:rPr>
                <w:sz w:val="26"/>
                <w:lang w:val="en-US"/>
              </w:rPr>
              <w:t xml:space="preserve"> </w:t>
            </w:r>
            <w:proofErr w:type="spellStart"/>
            <w:r w:rsidRPr="00905CFF">
              <w:rPr>
                <w:sz w:val="26"/>
                <w:lang w:val="en-US"/>
              </w:rPr>
              <w:t>thể</w:t>
            </w:r>
            <w:proofErr w:type="spellEnd"/>
            <w:r w:rsidRPr="00905CFF">
              <w:rPr>
                <w:sz w:val="26"/>
                <w:lang w:val="en-US"/>
              </w:rPr>
              <w:t xml:space="preserve"> </w:t>
            </w:r>
            <w:proofErr w:type="spellStart"/>
            <w:r w:rsidR="003D2BF9" w:rsidRPr="00905CFF">
              <w:rPr>
                <w:sz w:val="26"/>
                <w:lang w:val="en-US"/>
              </w:rPr>
              <w:t>tạo</w:t>
            </w:r>
            <w:proofErr w:type="spellEnd"/>
            <w:r w:rsidR="003D2BF9" w:rsidRPr="00905CFF">
              <w:rPr>
                <w:sz w:val="26"/>
                <w:lang w:val="en-US"/>
              </w:rPr>
              <w:t xml:space="preserve"> </w:t>
            </w:r>
            <w:proofErr w:type="spellStart"/>
            <w:r w:rsidR="003D2BF9" w:rsidRPr="00905CFF">
              <w:rPr>
                <w:sz w:val="26"/>
                <w:lang w:val="en-US"/>
              </w:rPr>
              <w:t>tài</w:t>
            </w:r>
            <w:proofErr w:type="spellEnd"/>
            <w:r w:rsidR="003D2BF9" w:rsidRPr="00905CFF">
              <w:rPr>
                <w:sz w:val="26"/>
                <w:lang w:val="en-US"/>
              </w:rPr>
              <w:t xml:space="preserve"> </w:t>
            </w:r>
            <w:proofErr w:type="spellStart"/>
            <w:r w:rsidR="003D2BF9" w:rsidRPr="00905CFF">
              <w:rPr>
                <w:sz w:val="26"/>
                <w:lang w:val="en-US"/>
              </w:rPr>
              <w:t>khoản</w:t>
            </w:r>
            <w:proofErr w:type="spellEnd"/>
            <w:r w:rsidR="003D2BF9" w:rsidRPr="00905CFF">
              <w:rPr>
                <w:sz w:val="26"/>
                <w:lang w:val="en-US"/>
              </w:rPr>
              <w:t xml:space="preserve"> </w:t>
            </w:r>
            <w:proofErr w:type="spellStart"/>
            <w:r w:rsidR="003D2BF9" w:rsidRPr="00905CFF">
              <w:rPr>
                <w:sz w:val="26"/>
                <w:lang w:val="en-US"/>
              </w:rPr>
              <w:t>mới</w:t>
            </w:r>
            <w:proofErr w:type="spellEnd"/>
            <w:r w:rsidR="003D2BF9" w:rsidRPr="00905CFF">
              <w:rPr>
                <w:sz w:val="26"/>
                <w:lang w:val="en-US"/>
              </w:rPr>
              <w:t xml:space="preserve">, </w:t>
            </w:r>
            <w:proofErr w:type="spellStart"/>
            <w:r w:rsidR="003D2BF9" w:rsidRPr="00905CFF">
              <w:rPr>
                <w:sz w:val="26"/>
                <w:lang w:val="en-US"/>
              </w:rPr>
              <w:t>xóa</w:t>
            </w:r>
            <w:proofErr w:type="spellEnd"/>
            <w:r w:rsidR="003D2BF9" w:rsidRPr="00905CFF">
              <w:rPr>
                <w:sz w:val="26"/>
                <w:lang w:val="en-US"/>
              </w:rPr>
              <w:t xml:space="preserve"> </w:t>
            </w:r>
            <w:proofErr w:type="spellStart"/>
            <w:r w:rsidR="003D2BF9" w:rsidRPr="00905CFF">
              <w:rPr>
                <w:sz w:val="26"/>
                <w:lang w:val="en-US"/>
              </w:rPr>
              <w:t>tài</w:t>
            </w:r>
            <w:proofErr w:type="spellEnd"/>
            <w:r w:rsidR="003D2BF9" w:rsidRPr="00905CFF">
              <w:rPr>
                <w:sz w:val="26"/>
                <w:lang w:val="en-US"/>
              </w:rPr>
              <w:t xml:space="preserve"> </w:t>
            </w:r>
            <w:proofErr w:type="spellStart"/>
            <w:r w:rsidR="003D2BF9" w:rsidRPr="00905CFF">
              <w:rPr>
                <w:sz w:val="26"/>
                <w:lang w:val="en-US"/>
              </w:rPr>
              <w:t>khoản</w:t>
            </w:r>
            <w:proofErr w:type="spellEnd"/>
          </w:p>
        </w:tc>
      </w:tr>
      <w:tr w:rsidR="009831C0" w:rsidRPr="00905CFF" w14:paraId="0D82D9B8" w14:textId="77777777" w:rsidTr="00612AD6">
        <w:trPr>
          <w:trHeight w:val="477"/>
        </w:trPr>
        <w:tc>
          <w:tcPr>
            <w:tcW w:w="2304" w:type="dxa"/>
          </w:tcPr>
          <w:p w14:paraId="452AACE2" w14:textId="77777777" w:rsidR="009831C0" w:rsidRPr="00905CFF" w:rsidRDefault="009831C0" w:rsidP="00612AD6">
            <w:pPr>
              <w:pStyle w:val="TableParagraph"/>
              <w:rPr>
                <w:sz w:val="26"/>
              </w:rPr>
            </w:pPr>
            <w:r w:rsidRPr="00905CFF">
              <w:rPr>
                <w:sz w:val="26"/>
              </w:rPr>
              <w:t>Tiền</w:t>
            </w:r>
            <w:r w:rsidRPr="00905CFF">
              <w:rPr>
                <w:spacing w:val="-6"/>
                <w:sz w:val="26"/>
              </w:rPr>
              <w:t xml:space="preserve"> </w:t>
            </w:r>
            <w:r w:rsidRPr="00905CFF">
              <w:rPr>
                <w:sz w:val="26"/>
              </w:rPr>
              <w:t>điều</w:t>
            </w:r>
            <w:r w:rsidRPr="00905CFF">
              <w:rPr>
                <w:spacing w:val="-6"/>
                <w:sz w:val="26"/>
              </w:rPr>
              <w:t xml:space="preserve"> </w:t>
            </w:r>
            <w:r w:rsidRPr="00905CFF">
              <w:rPr>
                <w:spacing w:val="-4"/>
                <w:sz w:val="26"/>
              </w:rPr>
              <w:t>kiện</w:t>
            </w:r>
          </w:p>
        </w:tc>
        <w:tc>
          <w:tcPr>
            <w:tcW w:w="6892" w:type="dxa"/>
          </w:tcPr>
          <w:p w14:paraId="113731EC" w14:textId="77777777" w:rsidR="009831C0" w:rsidRPr="00905CFF" w:rsidRDefault="009831C0" w:rsidP="00612AD6">
            <w:pPr>
              <w:pStyle w:val="TableParagraph"/>
              <w:ind w:left="105"/>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pacing w:val="-4"/>
                <w:sz w:val="26"/>
              </w:rPr>
              <w:t xml:space="preserve"> </w:t>
            </w:r>
            <w:proofErr w:type="spellStart"/>
            <w:r w:rsidRPr="00905CFF">
              <w:rPr>
                <w:sz w:val="26"/>
                <w:lang w:val="en-US"/>
              </w:rPr>
              <w:t>đã</w:t>
            </w:r>
            <w:proofErr w:type="spellEnd"/>
            <w:r w:rsidRPr="00905CFF">
              <w:rPr>
                <w:sz w:val="26"/>
                <w:lang w:val="en-US"/>
              </w:rPr>
              <w:t xml:space="preserve"> </w:t>
            </w:r>
            <w:proofErr w:type="spellStart"/>
            <w:r w:rsidRPr="00905CFF">
              <w:rPr>
                <w:sz w:val="26"/>
                <w:lang w:val="en-US"/>
              </w:rPr>
              <w:t>đăng</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w:t>
            </w:r>
            <w:proofErr w:type="spellStart"/>
            <w:r w:rsidRPr="00905CFF">
              <w:rPr>
                <w:sz w:val="26"/>
                <w:lang w:val="en-US"/>
              </w:rPr>
              <w:t>vào</w:t>
            </w:r>
            <w:proofErr w:type="spellEnd"/>
            <w:r w:rsidRPr="00905CFF">
              <w:rPr>
                <w:sz w:val="26"/>
                <w:lang w:val="en-US"/>
              </w:rPr>
              <w:t xml:space="preserve">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với</w:t>
            </w:r>
            <w:proofErr w:type="spellEnd"/>
            <w:r w:rsidRPr="00905CFF">
              <w:rPr>
                <w:sz w:val="26"/>
                <w:lang w:val="en-US"/>
              </w:rPr>
              <w:t xml:space="preserve"> </w:t>
            </w:r>
            <w:proofErr w:type="spellStart"/>
            <w:r w:rsidRPr="00905CFF">
              <w:rPr>
                <w:sz w:val="26"/>
                <w:lang w:val="en-US"/>
              </w:rPr>
              <w:t>vai</w:t>
            </w:r>
            <w:proofErr w:type="spellEnd"/>
            <w:r w:rsidRPr="00905CFF">
              <w:rPr>
                <w:sz w:val="26"/>
                <w:lang w:val="en-US"/>
              </w:rPr>
              <w:t xml:space="preserve"> </w:t>
            </w:r>
            <w:proofErr w:type="spellStart"/>
            <w:r w:rsidRPr="00905CFF">
              <w:rPr>
                <w:sz w:val="26"/>
                <w:lang w:val="en-US"/>
              </w:rPr>
              <w:t>trò</w:t>
            </w:r>
            <w:proofErr w:type="spellEnd"/>
            <w:r w:rsidRPr="00905CFF">
              <w:rPr>
                <w:sz w:val="26"/>
                <w:lang w:val="en-US"/>
              </w:rPr>
              <w:t xml:space="preserve"> </w:t>
            </w:r>
            <w:proofErr w:type="spellStart"/>
            <w:r w:rsidRPr="00905CFF">
              <w:rPr>
                <w:sz w:val="26"/>
                <w:lang w:val="en-US"/>
              </w:rPr>
              <w:t>quản</w:t>
            </w:r>
            <w:proofErr w:type="spellEnd"/>
            <w:r w:rsidRPr="00905CFF">
              <w:rPr>
                <w:sz w:val="26"/>
                <w:lang w:val="en-US"/>
              </w:rPr>
              <w:t xml:space="preserve"> </w:t>
            </w:r>
            <w:proofErr w:type="spellStart"/>
            <w:r w:rsidRPr="00905CFF">
              <w:rPr>
                <w:sz w:val="26"/>
                <w:lang w:val="en-US"/>
              </w:rPr>
              <w:t>trị</w:t>
            </w:r>
            <w:proofErr w:type="spellEnd"/>
            <w:r w:rsidRPr="00905CFF">
              <w:rPr>
                <w:sz w:val="26"/>
                <w:lang w:val="en-US"/>
              </w:rPr>
              <w:t xml:space="preserve"> </w:t>
            </w:r>
            <w:proofErr w:type="spellStart"/>
            <w:r w:rsidRPr="00905CFF">
              <w:rPr>
                <w:sz w:val="26"/>
                <w:lang w:val="en-US"/>
              </w:rPr>
              <w:t>viên</w:t>
            </w:r>
            <w:proofErr w:type="spellEnd"/>
            <w:r w:rsidRPr="00905CFF">
              <w:rPr>
                <w:sz w:val="26"/>
                <w:lang w:val="en-US"/>
              </w:rPr>
              <w:t xml:space="preserve"> </w:t>
            </w:r>
          </w:p>
        </w:tc>
      </w:tr>
      <w:tr w:rsidR="009831C0" w:rsidRPr="00905CFF" w14:paraId="083361D2" w14:textId="77777777" w:rsidTr="00612AD6">
        <w:trPr>
          <w:trHeight w:val="503"/>
        </w:trPr>
        <w:tc>
          <w:tcPr>
            <w:tcW w:w="2304" w:type="dxa"/>
          </w:tcPr>
          <w:p w14:paraId="6FE7170C" w14:textId="77777777" w:rsidR="009831C0" w:rsidRPr="00905CFF" w:rsidRDefault="009831C0" w:rsidP="00612AD6">
            <w:pPr>
              <w:pStyle w:val="TableParagraph"/>
              <w:spacing w:line="360" w:lineRule="auto"/>
              <w:rPr>
                <w:sz w:val="26"/>
              </w:rPr>
            </w:pPr>
            <w:r w:rsidRPr="00905CFF">
              <w:rPr>
                <w:sz w:val="26"/>
              </w:rPr>
              <w:lastRenderedPageBreak/>
              <w:t>Luồng</w:t>
            </w:r>
            <w:r w:rsidRPr="00905CFF">
              <w:rPr>
                <w:spacing w:val="-14"/>
                <w:sz w:val="26"/>
              </w:rPr>
              <w:t xml:space="preserve"> </w:t>
            </w:r>
            <w:r w:rsidRPr="00905CFF">
              <w:rPr>
                <w:sz w:val="26"/>
              </w:rPr>
              <w:t>hoạt</w:t>
            </w:r>
            <w:r w:rsidRPr="00905CFF">
              <w:rPr>
                <w:spacing w:val="-12"/>
                <w:sz w:val="26"/>
              </w:rPr>
              <w:t xml:space="preserve"> </w:t>
            </w:r>
            <w:r w:rsidRPr="00905CFF">
              <w:rPr>
                <w:sz w:val="26"/>
              </w:rPr>
              <w:t>động</w:t>
            </w:r>
            <w:r w:rsidRPr="00905CFF">
              <w:rPr>
                <w:spacing w:val="-14"/>
                <w:sz w:val="26"/>
              </w:rPr>
              <w:t xml:space="preserve"> </w:t>
            </w:r>
            <w:r w:rsidRPr="00905CFF">
              <w:rPr>
                <w:sz w:val="26"/>
              </w:rPr>
              <w:t xml:space="preserve">cơ </w:t>
            </w:r>
            <w:r w:rsidRPr="00905CFF">
              <w:rPr>
                <w:spacing w:val="-4"/>
                <w:sz w:val="26"/>
              </w:rPr>
              <w:t>bản</w:t>
            </w:r>
          </w:p>
        </w:tc>
        <w:tc>
          <w:tcPr>
            <w:tcW w:w="6892" w:type="dxa"/>
          </w:tcPr>
          <w:p w14:paraId="0F6C11D6" w14:textId="6DF92839" w:rsidR="009831C0" w:rsidRPr="00905CFF" w:rsidRDefault="009831C0" w:rsidP="00612AD6">
            <w:pPr>
              <w:pStyle w:val="TableParagraph"/>
              <w:rPr>
                <w:sz w:val="26"/>
                <w:lang w:val="en-US"/>
              </w:rPr>
            </w:pPr>
            <w:r w:rsidRPr="00905CFF">
              <w:rPr>
                <w:sz w:val="26"/>
                <w:lang w:val="en-US"/>
              </w:rPr>
              <w:t xml:space="preserve">1.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vào</w:t>
            </w:r>
            <w:proofErr w:type="spellEnd"/>
            <w:r w:rsidRPr="00905CFF">
              <w:rPr>
                <w:sz w:val="26"/>
                <w:lang w:val="en-US"/>
              </w:rPr>
              <w:t xml:space="preserve"> </w:t>
            </w:r>
            <w:proofErr w:type="spellStart"/>
            <w:r w:rsidRPr="00905CFF">
              <w:rPr>
                <w:sz w:val="26"/>
                <w:lang w:val="en-US"/>
              </w:rPr>
              <w:t>t</w:t>
            </w:r>
            <w:r w:rsidR="003D2BF9" w:rsidRPr="00905CFF">
              <w:rPr>
                <w:sz w:val="26"/>
                <w:lang w:val="en-US"/>
              </w:rPr>
              <w:t>rang</w:t>
            </w:r>
            <w:proofErr w:type="spellEnd"/>
            <w:r w:rsidR="003D2BF9" w:rsidRPr="00905CFF">
              <w:rPr>
                <w:sz w:val="26"/>
                <w:lang w:val="en-US"/>
              </w:rPr>
              <w:t xml:space="preserve"> </w:t>
            </w:r>
            <w:proofErr w:type="spellStart"/>
            <w:r w:rsidR="003D2BF9" w:rsidRPr="00905CFF">
              <w:rPr>
                <w:sz w:val="26"/>
                <w:lang w:val="en-US"/>
              </w:rPr>
              <w:t>quản</w:t>
            </w:r>
            <w:proofErr w:type="spellEnd"/>
            <w:r w:rsidR="003D2BF9" w:rsidRPr="00905CFF">
              <w:rPr>
                <w:sz w:val="26"/>
                <w:lang w:val="en-US"/>
              </w:rPr>
              <w:t xml:space="preserve"> </w:t>
            </w:r>
            <w:proofErr w:type="spellStart"/>
            <w:r w:rsidR="003D2BF9" w:rsidRPr="00905CFF">
              <w:rPr>
                <w:sz w:val="26"/>
                <w:lang w:val="en-US"/>
              </w:rPr>
              <w:t>lý</w:t>
            </w:r>
            <w:proofErr w:type="spellEnd"/>
            <w:r w:rsidR="003D2BF9" w:rsidRPr="00905CFF">
              <w:rPr>
                <w:sz w:val="26"/>
                <w:lang w:val="en-US"/>
              </w:rPr>
              <w:t xml:space="preserve"> </w:t>
            </w:r>
            <w:proofErr w:type="spellStart"/>
            <w:r w:rsidR="003D2BF9" w:rsidRPr="00905CFF">
              <w:rPr>
                <w:sz w:val="26"/>
                <w:lang w:val="en-US"/>
              </w:rPr>
              <w:t>tài</w:t>
            </w:r>
            <w:proofErr w:type="spellEnd"/>
            <w:r w:rsidR="003D2BF9" w:rsidRPr="00905CFF">
              <w:rPr>
                <w:sz w:val="26"/>
                <w:lang w:val="en-US"/>
              </w:rPr>
              <w:t xml:space="preserve"> </w:t>
            </w:r>
            <w:proofErr w:type="spellStart"/>
            <w:r w:rsidR="003D2BF9" w:rsidRPr="00905CFF">
              <w:rPr>
                <w:sz w:val="26"/>
                <w:lang w:val="en-US"/>
              </w:rPr>
              <w:t>khoản</w:t>
            </w:r>
            <w:proofErr w:type="spellEnd"/>
          </w:p>
          <w:p w14:paraId="3FF4F690" w14:textId="32ADC641" w:rsidR="009831C0" w:rsidRPr="00905CFF" w:rsidRDefault="009831C0" w:rsidP="00612AD6">
            <w:pPr>
              <w:pStyle w:val="TableParagraph"/>
              <w:rPr>
                <w:rStyle w:val="fontstyle01"/>
                <w:rFonts w:ascii="Times New Roman" w:hAnsi="Times New Roman"/>
                <w:lang w:val="en-US"/>
              </w:rPr>
            </w:pPr>
            <w:r w:rsidRPr="00905CFF">
              <w:rPr>
                <w:sz w:val="26"/>
                <w:lang w:val="en-US"/>
              </w:rPr>
              <w:t xml:space="preserve">2. </w:t>
            </w:r>
            <w:r w:rsidRPr="00905CFF">
              <w:rPr>
                <w:rStyle w:val="fontstyle01"/>
                <w:rFonts w:ascii="Times New Roman" w:hAnsi="Times New Roman"/>
              </w:rPr>
              <w:t xml:space="preserve">Giao diện </w:t>
            </w:r>
            <w:proofErr w:type="spellStart"/>
            <w:r w:rsidR="003D2BF9" w:rsidRPr="00905CFF">
              <w:rPr>
                <w:rStyle w:val="fontstyle01"/>
                <w:rFonts w:ascii="Times New Roman" w:hAnsi="Times New Roman"/>
                <w:lang w:val="en-US"/>
              </w:rPr>
              <w:t>hiển</w:t>
            </w:r>
            <w:proofErr w:type="spellEnd"/>
            <w:r w:rsidR="003D2BF9" w:rsidRPr="00905CFF">
              <w:rPr>
                <w:rStyle w:val="fontstyle01"/>
                <w:rFonts w:ascii="Times New Roman" w:hAnsi="Times New Roman"/>
                <w:lang w:val="en-US"/>
              </w:rPr>
              <w:t xml:space="preserve"> </w:t>
            </w:r>
            <w:proofErr w:type="spellStart"/>
            <w:r w:rsidR="003D2BF9" w:rsidRPr="00905CFF">
              <w:rPr>
                <w:rStyle w:val="fontstyle01"/>
                <w:rFonts w:ascii="Times New Roman" w:hAnsi="Times New Roman"/>
                <w:lang w:val="en-US"/>
              </w:rPr>
              <w:t>thị</w:t>
            </w:r>
            <w:proofErr w:type="spellEnd"/>
            <w:r w:rsidR="003D2BF9" w:rsidRPr="00905CFF">
              <w:rPr>
                <w:rStyle w:val="fontstyle01"/>
                <w:rFonts w:ascii="Times New Roman" w:hAnsi="Times New Roman"/>
                <w:lang w:val="en-US"/>
              </w:rPr>
              <w:t xml:space="preserve"> </w:t>
            </w:r>
            <w:proofErr w:type="spellStart"/>
            <w:r w:rsidR="003D2BF9" w:rsidRPr="00905CFF">
              <w:rPr>
                <w:rStyle w:val="fontstyle01"/>
                <w:rFonts w:ascii="Times New Roman" w:hAnsi="Times New Roman"/>
                <w:lang w:val="en-US"/>
              </w:rPr>
              <w:t>danh</w:t>
            </w:r>
            <w:proofErr w:type="spellEnd"/>
            <w:r w:rsidR="003D2BF9" w:rsidRPr="00905CFF">
              <w:rPr>
                <w:rStyle w:val="fontstyle01"/>
                <w:rFonts w:ascii="Times New Roman" w:hAnsi="Times New Roman"/>
                <w:lang w:val="en-US"/>
              </w:rPr>
              <w:t xml:space="preserve"> </w:t>
            </w:r>
            <w:proofErr w:type="spellStart"/>
            <w:r w:rsidR="003D2BF9" w:rsidRPr="00905CFF">
              <w:rPr>
                <w:rStyle w:val="fontstyle01"/>
                <w:rFonts w:ascii="Times New Roman" w:hAnsi="Times New Roman"/>
                <w:lang w:val="en-US"/>
              </w:rPr>
              <w:t>sách</w:t>
            </w:r>
            <w:proofErr w:type="spellEnd"/>
            <w:r w:rsidR="003D2BF9" w:rsidRPr="00905CFF">
              <w:rPr>
                <w:rStyle w:val="fontstyle01"/>
                <w:rFonts w:ascii="Times New Roman" w:hAnsi="Times New Roman"/>
                <w:lang w:val="en-US"/>
              </w:rPr>
              <w:t xml:space="preserve"> </w:t>
            </w:r>
            <w:proofErr w:type="spellStart"/>
            <w:r w:rsidR="003D2BF9" w:rsidRPr="00905CFF">
              <w:rPr>
                <w:rStyle w:val="fontstyle01"/>
                <w:rFonts w:ascii="Times New Roman" w:hAnsi="Times New Roman"/>
                <w:lang w:val="en-US"/>
              </w:rPr>
              <w:t>các</w:t>
            </w:r>
            <w:proofErr w:type="spellEnd"/>
            <w:r w:rsidR="003D2BF9" w:rsidRPr="00905CFF">
              <w:rPr>
                <w:rStyle w:val="fontstyle01"/>
                <w:rFonts w:ascii="Times New Roman" w:hAnsi="Times New Roman"/>
                <w:lang w:val="en-US"/>
              </w:rPr>
              <w:t xml:space="preserve"> </w:t>
            </w:r>
            <w:proofErr w:type="spellStart"/>
            <w:r w:rsidR="003D2BF9" w:rsidRPr="00905CFF">
              <w:rPr>
                <w:rStyle w:val="fontstyle01"/>
                <w:rFonts w:ascii="Times New Roman" w:hAnsi="Times New Roman"/>
                <w:lang w:val="en-US"/>
              </w:rPr>
              <w:t>tài</w:t>
            </w:r>
            <w:proofErr w:type="spellEnd"/>
            <w:r w:rsidR="003D2BF9" w:rsidRPr="00905CFF">
              <w:rPr>
                <w:rStyle w:val="fontstyle01"/>
                <w:rFonts w:ascii="Times New Roman" w:hAnsi="Times New Roman"/>
                <w:lang w:val="en-US"/>
              </w:rPr>
              <w:t xml:space="preserve"> </w:t>
            </w:r>
            <w:proofErr w:type="spellStart"/>
            <w:r w:rsidR="003D2BF9" w:rsidRPr="00905CFF">
              <w:rPr>
                <w:rStyle w:val="fontstyle01"/>
                <w:rFonts w:ascii="Times New Roman" w:hAnsi="Times New Roman"/>
                <w:lang w:val="en-US"/>
              </w:rPr>
              <w:t>khoản</w:t>
            </w:r>
            <w:proofErr w:type="spellEnd"/>
            <w:r w:rsidR="003D2BF9" w:rsidRPr="00905CFF">
              <w:rPr>
                <w:rStyle w:val="fontstyle01"/>
                <w:rFonts w:ascii="Times New Roman" w:hAnsi="Times New Roman"/>
                <w:lang w:val="en-US"/>
              </w:rPr>
              <w:t xml:space="preserve"> </w:t>
            </w:r>
            <w:proofErr w:type="spellStart"/>
            <w:r w:rsidR="003D2BF9" w:rsidRPr="00905CFF">
              <w:rPr>
                <w:rStyle w:val="fontstyle01"/>
                <w:rFonts w:ascii="Times New Roman" w:hAnsi="Times New Roman"/>
                <w:lang w:val="en-US"/>
              </w:rPr>
              <w:t>trong</w:t>
            </w:r>
            <w:proofErr w:type="spellEnd"/>
            <w:r w:rsidR="003D2BF9" w:rsidRPr="00905CFF">
              <w:rPr>
                <w:rStyle w:val="fontstyle01"/>
                <w:rFonts w:ascii="Times New Roman" w:hAnsi="Times New Roman"/>
                <w:lang w:val="en-US"/>
              </w:rPr>
              <w:t xml:space="preserve"> </w:t>
            </w:r>
            <w:proofErr w:type="spellStart"/>
            <w:r w:rsidR="003D2BF9" w:rsidRPr="00905CFF">
              <w:rPr>
                <w:rStyle w:val="fontstyle01"/>
                <w:rFonts w:ascii="Times New Roman" w:hAnsi="Times New Roman"/>
                <w:lang w:val="en-US"/>
              </w:rPr>
              <w:t>hệ</w:t>
            </w:r>
            <w:proofErr w:type="spellEnd"/>
            <w:r w:rsidR="003D2BF9" w:rsidRPr="00905CFF">
              <w:rPr>
                <w:rStyle w:val="fontstyle01"/>
                <w:rFonts w:ascii="Times New Roman" w:hAnsi="Times New Roman"/>
                <w:lang w:val="en-US"/>
              </w:rPr>
              <w:t xml:space="preserve"> </w:t>
            </w:r>
            <w:proofErr w:type="spellStart"/>
            <w:r w:rsidR="003D2BF9" w:rsidRPr="00905CFF">
              <w:rPr>
                <w:rStyle w:val="fontstyle01"/>
                <w:rFonts w:ascii="Times New Roman" w:hAnsi="Times New Roman"/>
                <w:lang w:val="en-US"/>
              </w:rPr>
              <w:t>thống</w:t>
            </w:r>
            <w:proofErr w:type="spellEnd"/>
          </w:p>
          <w:p w14:paraId="2E0C6366" w14:textId="18254A9F" w:rsidR="003D2BF9" w:rsidRPr="00905CFF" w:rsidRDefault="003D2BF9" w:rsidP="00612AD6">
            <w:pPr>
              <w:pStyle w:val="TableParagraph"/>
              <w:rPr>
                <w:lang w:val="en-US"/>
              </w:rPr>
            </w:pPr>
            <w:r w:rsidRPr="00905CFF">
              <w:rPr>
                <w:rStyle w:val="fontstyle01"/>
                <w:rFonts w:ascii="Times New Roman" w:hAnsi="Times New Roman"/>
              </w:rPr>
              <w:t>- X</w:t>
            </w:r>
            <w:proofErr w:type="spellStart"/>
            <w:r w:rsidRPr="00905CFF">
              <w:rPr>
                <w:rStyle w:val="fontstyle01"/>
                <w:rFonts w:ascii="Times New Roman" w:hAnsi="Times New Roman"/>
                <w:lang w:val="en-US"/>
              </w:rPr>
              <w:t>óa</w:t>
            </w:r>
            <w:proofErr w:type="spellEnd"/>
            <w:r w:rsidRPr="00905CFF">
              <w:rPr>
                <w:rStyle w:val="fontstyle01"/>
                <w:rFonts w:ascii="Times New Roman" w:hAnsi="Times New Roman"/>
                <w:lang w:val="en-US"/>
              </w:rPr>
              <w:t xml:space="preserve"> </w:t>
            </w:r>
            <w:proofErr w:type="spellStart"/>
            <w:r w:rsidRPr="00905CFF">
              <w:rPr>
                <w:rStyle w:val="fontstyle01"/>
                <w:rFonts w:ascii="Times New Roman" w:hAnsi="Times New Roman"/>
                <w:lang w:val="en-US"/>
              </w:rPr>
              <w:t>tài</w:t>
            </w:r>
            <w:proofErr w:type="spellEnd"/>
            <w:r w:rsidRPr="00905CFF">
              <w:rPr>
                <w:rStyle w:val="fontstyle01"/>
                <w:rFonts w:ascii="Times New Roman" w:hAnsi="Times New Roman"/>
                <w:lang w:val="en-US"/>
              </w:rPr>
              <w:t xml:space="preserve"> </w:t>
            </w:r>
            <w:proofErr w:type="spellStart"/>
            <w:r w:rsidRPr="00905CFF">
              <w:rPr>
                <w:rStyle w:val="fontstyle01"/>
                <w:rFonts w:ascii="Times New Roman" w:hAnsi="Times New Roman"/>
                <w:lang w:val="en-US"/>
              </w:rPr>
              <w:t>khoản</w:t>
            </w:r>
            <w:proofErr w:type="spellEnd"/>
          </w:p>
          <w:p w14:paraId="33A3D884" w14:textId="388EB50A" w:rsidR="009831C0" w:rsidRPr="00905CFF" w:rsidRDefault="009831C0" w:rsidP="00612AD6">
            <w:pPr>
              <w:pStyle w:val="TableParagraph"/>
              <w:tabs>
                <w:tab w:val="left" w:pos="299"/>
              </w:tabs>
              <w:rPr>
                <w:sz w:val="26"/>
                <w:lang w:val="en-US"/>
              </w:rPr>
            </w:pPr>
            <w:r w:rsidRPr="00905CFF">
              <w:rPr>
                <w:sz w:val="26"/>
                <w:lang w:val="en-US"/>
              </w:rPr>
              <w:t>3</w:t>
            </w:r>
            <w:r w:rsidR="00B77D0E" w:rsidRPr="00905CFF">
              <w:rPr>
                <w:sz w:val="26"/>
                <w:lang w:val="en-US"/>
              </w:rPr>
              <w:t>.1</w:t>
            </w:r>
            <w:r w:rsidRPr="00905CFF">
              <w:rPr>
                <w:sz w:val="26"/>
                <w:lang w:val="en-US"/>
              </w:rPr>
              <w:t xml:space="preserve">.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003D2BF9" w:rsidRPr="00905CFF">
              <w:rPr>
                <w:sz w:val="26"/>
                <w:lang w:val="en-US"/>
              </w:rPr>
              <w:t>nhập</w:t>
            </w:r>
            <w:proofErr w:type="spellEnd"/>
            <w:r w:rsidR="003D2BF9" w:rsidRPr="00905CFF">
              <w:rPr>
                <w:sz w:val="26"/>
                <w:lang w:val="en-US"/>
              </w:rPr>
              <w:t xml:space="preserve"> </w:t>
            </w:r>
            <w:proofErr w:type="spellStart"/>
            <w:r w:rsidR="003D2BF9" w:rsidRPr="00905CFF">
              <w:rPr>
                <w:sz w:val="26"/>
                <w:lang w:val="en-US"/>
              </w:rPr>
              <w:t>các</w:t>
            </w:r>
            <w:proofErr w:type="spellEnd"/>
            <w:r w:rsidR="003D2BF9" w:rsidRPr="00905CFF">
              <w:rPr>
                <w:sz w:val="26"/>
                <w:lang w:val="en-US"/>
              </w:rPr>
              <w:t xml:space="preserve"> </w:t>
            </w:r>
            <w:proofErr w:type="spellStart"/>
            <w:r w:rsidR="003D2BF9" w:rsidRPr="00905CFF">
              <w:rPr>
                <w:sz w:val="26"/>
                <w:lang w:val="en-US"/>
              </w:rPr>
              <w:t>điều</w:t>
            </w:r>
            <w:proofErr w:type="spellEnd"/>
            <w:r w:rsidR="003D2BF9" w:rsidRPr="00905CFF">
              <w:rPr>
                <w:sz w:val="26"/>
                <w:lang w:val="en-US"/>
              </w:rPr>
              <w:t xml:space="preserve"> </w:t>
            </w:r>
            <w:proofErr w:type="spellStart"/>
            <w:r w:rsidR="003D2BF9" w:rsidRPr="00905CFF">
              <w:rPr>
                <w:sz w:val="26"/>
                <w:lang w:val="en-US"/>
              </w:rPr>
              <w:t>kiện</w:t>
            </w:r>
            <w:proofErr w:type="spellEnd"/>
            <w:r w:rsidR="003D2BF9" w:rsidRPr="00905CFF">
              <w:rPr>
                <w:sz w:val="26"/>
                <w:lang w:val="en-US"/>
              </w:rPr>
              <w:t xml:space="preserve"> </w:t>
            </w:r>
            <w:proofErr w:type="spellStart"/>
            <w:r w:rsidR="003D2BF9" w:rsidRPr="00905CFF">
              <w:rPr>
                <w:sz w:val="26"/>
                <w:lang w:val="en-US"/>
              </w:rPr>
              <w:t>tìm</w:t>
            </w:r>
            <w:proofErr w:type="spellEnd"/>
            <w:r w:rsidR="003D2BF9" w:rsidRPr="00905CFF">
              <w:rPr>
                <w:sz w:val="26"/>
                <w:lang w:val="en-US"/>
              </w:rPr>
              <w:t xml:space="preserve"> </w:t>
            </w:r>
            <w:proofErr w:type="spellStart"/>
            <w:r w:rsidR="003D2BF9" w:rsidRPr="00905CFF">
              <w:rPr>
                <w:sz w:val="26"/>
                <w:lang w:val="en-US"/>
              </w:rPr>
              <w:t>kiếm</w:t>
            </w:r>
            <w:proofErr w:type="spellEnd"/>
          </w:p>
          <w:p w14:paraId="2FB61081" w14:textId="5FC25F6B" w:rsidR="009831C0" w:rsidRPr="00905CFF" w:rsidRDefault="009831C0" w:rsidP="00612AD6">
            <w:pPr>
              <w:pStyle w:val="TableParagraph"/>
              <w:tabs>
                <w:tab w:val="left" w:pos="299"/>
              </w:tabs>
              <w:rPr>
                <w:sz w:val="26"/>
                <w:lang w:val="en-US"/>
              </w:rPr>
            </w:pPr>
            <w:r w:rsidRPr="00905CFF">
              <w:rPr>
                <w:sz w:val="26"/>
                <w:lang w:val="en-US"/>
              </w:rPr>
              <w:t>4</w:t>
            </w:r>
            <w:r w:rsidR="00B77D0E" w:rsidRPr="00905CFF">
              <w:rPr>
                <w:sz w:val="26"/>
                <w:lang w:val="en-US"/>
              </w:rPr>
              <w:t>.1</w:t>
            </w:r>
            <w:r w:rsidRPr="00905CFF">
              <w:rPr>
                <w:sz w:val="26"/>
                <w:lang w:val="en-US"/>
              </w:rPr>
              <w:t xml:space="preserve">.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003D2BF9" w:rsidRPr="00905CFF">
              <w:rPr>
                <w:sz w:val="26"/>
                <w:lang w:val="en-US"/>
              </w:rPr>
              <w:t>hiển</w:t>
            </w:r>
            <w:proofErr w:type="spellEnd"/>
            <w:r w:rsidR="003D2BF9" w:rsidRPr="00905CFF">
              <w:rPr>
                <w:sz w:val="26"/>
                <w:lang w:val="en-US"/>
              </w:rPr>
              <w:t xml:space="preserve"> </w:t>
            </w:r>
            <w:proofErr w:type="spellStart"/>
            <w:r w:rsidR="003D2BF9" w:rsidRPr="00905CFF">
              <w:rPr>
                <w:sz w:val="26"/>
                <w:lang w:val="en-US"/>
              </w:rPr>
              <w:t>thị</w:t>
            </w:r>
            <w:proofErr w:type="spellEnd"/>
            <w:r w:rsidR="003D2BF9" w:rsidRPr="00905CFF">
              <w:rPr>
                <w:sz w:val="26"/>
                <w:lang w:val="en-US"/>
              </w:rPr>
              <w:t xml:space="preserve"> </w:t>
            </w:r>
            <w:proofErr w:type="spellStart"/>
            <w:r w:rsidR="003D2BF9" w:rsidRPr="00905CFF">
              <w:rPr>
                <w:sz w:val="26"/>
                <w:lang w:val="en-US"/>
              </w:rPr>
              <w:t>danh</w:t>
            </w:r>
            <w:proofErr w:type="spellEnd"/>
            <w:r w:rsidR="003D2BF9" w:rsidRPr="00905CFF">
              <w:rPr>
                <w:sz w:val="26"/>
                <w:lang w:val="en-US"/>
              </w:rPr>
              <w:t xml:space="preserve"> </w:t>
            </w:r>
            <w:proofErr w:type="spellStart"/>
            <w:r w:rsidR="003D2BF9" w:rsidRPr="00905CFF">
              <w:rPr>
                <w:sz w:val="26"/>
                <w:lang w:val="en-US"/>
              </w:rPr>
              <w:t>sách</w:t>
            </w:r>
            <w:proofErr w:type="spellEnd"/>
            <w:r w:rsidR="003D2BF9" w:rsidRPr="00905CFF">
              <w:rPr>
                <w:sz w:val="26"/>
                <w:lang w:val="en-US"/>
              </w:rPr>
              <w:t xml:space="preserve"> </w:t>
            </w:r>
            <w:proofErr w:type="spellStart"/>
            <w:r w:rsidR="003D2BF9" w:rsidRPr="00905CFF">
              <w:rPr>
                <w:sz w:val="26"/>
                <w:lang w:val="en-US"/>
              </w:rPr>
              <w:t>tài</w:t>
            </w:r>
            <w:proofErr w:type="spellEnd"/>
            <w:r w:rsidR="003D2BF9" w:rsidRPr="00905CFF">
              <w:rPr>
                <w:sz w:val="26"/>
                <w:lang w:val="en-US"/>
              </w:rPr>
              <w:t xml:space="preserve"> </w:t>
            </w:r>
            <w:proofErr w:type="spellStart"/>
            <w:r w:rsidR="003D2BF9" w:rsidRPr="00905CFF">
              <w:rPr>
                <w:sz w:val="26"/>
                <w:lang w:val="en-US"/>
              </w:rPr>
              <w:t>khoản</w:t>
            </w:r>
            <w:proofErr w:type="spellEnd"/>
            <w:r w:rsidR="003D2BF9" w:rsidRPr="00905CFF">
              <w:rPr>
                <w:sz w:val="26"/>
                <w:lang w:val="en-US"/>
              </w:rPr>
              <w:t xml:space="preserve"> </w:t>
            </w:r>
            <w:proofErr w:type="spellStart"/>
            <w:r w:rsidR="003D2BF9" w:rsidRPr="00905CFF">
              <w:rPr>
                <w:sz w:val="26"/>
                <w:lang w:val="en-US"/>
              </w:rPr>
              <w:t>phù</w:t>
            </w:r>
            <w:proofErr w:type="spellEnd"/>
            <w:r w:rsidR="003D2BF9" w:rsidRPr="00905CFF">
              <w:rPr>
                <w:sz w:val="26"/>
                <w:lang w:val="en-US"/>
              </w:rPr>
              <w:t xml:space="preserve"> </w:t>
            </w:r>
            <w:proofErr w:type="spellStart"/>
            <w:r w:rsidR="003D2BF9" w:rsidRPr="00905CFF">
              <w:rPr>
                <w:sz w:val="26"/>
                <w:lang w:val="en-US"/>
              </w:rPr>
              <w:t>hợp</w:t>
            </w:r>
            <w:proofErr w:type="spellEnd"/>
          </w:p>
          <w:p w14:paraId="642E5C64" w14:textId="53BA51B2" w:rsidR="003D2BF9" w:rsidRPr="00905CFF" w:rsidRDefault="003D2BF9" w:rsidP="00612AD6">
            <w:pPr>
              <w:pStyle w:val="TableParagraph"/>
              <w:tabs>
                <w:tab w:val="left" w:pos="299"/>
              </w:tabs>
              <w:rPr>
                <w:sz w:val="26"/>
                <w:lang w:val="en-US"/>
              </w:rPr>
            </w:pPr>
            <w:r w:rsidRPr="00905CFF">
              <w:rPr>
                <w:sz w:val="26"/>
                <w:lang w:val="en-US"/>
              </w:rPr>
              <w:t>5</w:t>
            </w:r>
            <w:r w:rsidR="00B77D0E" w:rsidRPr="00905CFF">
              <w:rPr>
                <w:sz w:val="26"/>
                <w:lang w:val="en-US"/>
              </w:rPr>
              <w:t>.1</w:t>
            </w:r>
            <w:r w:rsidRPr="00905CFF">
              <w:rPr>
                <w:sz w:val="26"/>
                <w:lang w:val="en-US"/>
              </w:rPr>
              <w:t xml:space="preserve">.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chọn</w:t>
            </w:r>
            <w:proofErr w:type="spellEnd"/>
            <w:r w:rsidRPr="00905CFF">
              <w:rPr>
                <w:sz w:val="26"/>
                <w:lang w:val="en-US"/>
              </w:rPr>
              <w:t xml:space="preserve"> </w:t>
            </w:r>
            <w:proofErr w:type="spellStart"/>
            <w:r w:rsidRPr="00905CFF">
              <w:rPr>
                <w:sz w:val="26"/>
                <w:lang w:val="en-US"/>
              </w:rPr>
              <w:t>xóa</w:t>
            </w:r>
            <w:proofErr w:type="spellEnd"/>
            <w:r w:rsidRPr="00905CFF">
              <w:rPr>
                <w:sz w:val="26"/>
                <w:lang w:val="en-US"/>
              </w:rPr>
              <w:t xml:space="preserve"> 1 </w:t>
            </w:r>
            <w:proofErr w:type="spellStart"/>
            <w:r w:rsidRPr="00905CFF">
              <w:rPr>
                <w:sz w:val="26"/>
                <w:lang w:val="en-US"/>
              </w:rPr>
              <w:t>tài</w:t>
            </w:r>
            <w:proofErr w:type="spellEnd"/>
            <w:r w:rsidRPr="00905CFF">
              <w:rPr>
                <w:sz w:val="26"/>
                <w:lang w:val="en-US"/>
              </w:rPr>
              <w:t xml:space="preserve"> </w:t>
            </w:r>
            <w:proofErr w:type="spellStart"/>
            <w:r w:rsidRPr="00905CFF">
              <w:rPr>
                <w:sz w:val="26"/>
                <w:lang w:val="en-US"/>
              </w:rPr>
              <w:t>khoản</w:t>
            </w:r>
            <w:proofErr w:type="spellEnd"/>
          </w:p>
          <w:p w14:paraId="32FE83D7" w14:textId="11C3DE89" w:rsidR="003D2BF9" w:rsidRPr="00905CFF" w:rsidRDefault="003D2BF9" w:rsidP="00612AD6">
            <w:pPr>
              <w:pStyle w:val="TableParagraph"/>
              <w:tabs>
                <w:tab w:val="left" w:pos="299"/>
              </w:tabs>
              <w:rPr>
                <w:sz w:val="26"/>
                <w:lang w:val="en-US"/>
              </w:rPr>
            </w:pPr>
            <w:r w:rsidRPr="00905CFF">
              <w:rPr>
                <w:sz w:val="26"/>
                <w:lang w:val="en-US"/>
              </w:rPr>
              <w:t>6</w:t>
            </w:r>
            <w:r w:rsidR="00B77D0E" w:rsidRPr="00905CFF">
              <w:rPr>
                <w:sz w:val="26"/>
                <w:lang w:val="en-US"/>
              </w:rPr>
              <w:t>.1</w:t>
            </w:r>
            <w:r w:rsidRPr="00905CFF">
              <w:rPr>
                <w:sz w:val="26"/>
                <w:lang w:val="en-US"/>
              </w:rPr>
              <w:t xml:space="preserve">.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hiển</w:t>
            </w:r>
            <w:proofErr w:type="spellEnd"/>
            <w:r w:rsidRPr="00905CFF">
              <w:rPr>
                <w:sz w:val="26"/>
                <w:lang w:val="en-US"/>
              </w:rPr>
              <w:t xml:space="preserve"> </w:t>
            </w:r>
            <w:proofErr w:type="spellStart"/>
            <w:r w:rsidRPr="00905CFF">
              <w:rPr>
                <w:sz w:val="26"/>
                <w:lang w:val="en-US"/>
              </w:rPr>
              <w:t>thị</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w:t>
            </w:r>
            <w:proofErr w:type="spellStart"/>
            <w:r w:rsidRPr="00905CFF">
              <w:rPr>
                <w:sz w:val="26"/>
                <w:lang w:val="en-US"/>
              </w:rPr>
              <w:t>báo</w:t>
            </w:r>
            <w:proofErr w:type="spellEnd"/>
            <w:r w:rsidRPr="00905CFF">
              <w:rPr>
                <w:sz w:val="26"/>
                <w:lang w:val="en-US"/>
              </w:rPr>
              <w:t xml:space="preserve"> </w:t>
            </w:r>
            <w:proofErr w:type="spellStart"/>
            <w:r w:rsidRPr="00905CFF">
              <w:rPr>
                <w:sz w:val="26"/>
                <w:lang w:val="en-US"/>
              </w:rPr>
              <w:t>xác</w:t>
            </w:r>
            <w:proofErr w:type="spellEnd"/>
            <w:r w:rsidRPr="00905CFF">
              <w:rPr>
                <w:sz w:val="26"/>
                <w:lang w:val="en-US"/>
              </w:rPr>
              <w:t xml:space="preserve"> </w:t>
            </w:r>
            <w:proofErr w:type="spellStart"/>
            <w:r w:rsidRPr="00905CFF">
              <w:rPr>
                <w:sz w:val="26"/>
                <w:lang w:val="en-US"/>
              </w:rPr>
              <w:t>nhận</w:t>
            </w:r>
            <w:proofErr w:type="spellEnd"/>
            <w:r w:rsidRPr="00905CFF">
              <w:rPr>
                <w:sz w:val="26"/>
                <w:lang w:val="en-US"/>
              </w:rPr>
              <w:t xml:space="preserve"> </w:t>
            </w:r>
          </w:p>
          <w:p w14:paraId="5F716FFB" w14:textId="26C07094" w:rsidR="003D2BF9" w:rsidRPr="00905CFF" w:rsidRDefault="003D2BF9" w:rsidP="00612AD6">
            <w:pPr>
              <w:pStyle w:val="TableParagraph"/>
              <w:tabs>
                <w:tab w:val="left" w:pos="299"/>
              </w:tabs>
              <w:rPr>
                <w:sz w:val="26"/>
                <w:lang w:val="en-US"/>
              </w:rPr>
            </w:pPr>
            <w:r w:rsidRPr="00905CFF">
              <w:rPr>
                <w:sz w:val="26"/>
                <w:lang w:val="en-US"/>
              </w:rPr>
              <w:t>7.</w:t>
            </w:r>
            <w:r w:rsidR="00B77D0E" w:rsidRPr="00905CFF">
              <w:rPr>
                <w:sz w:val="26"/>
                <w:lang w:val="en-US"/>
              </w:rPr>
              <w:t>1.</w:t>
            </w:r>
            <w:r w:rsidRPr="00905CFF">
              <w:rPr>
                <w:sz w:val="26"/>
                <w:lang w:val="en-US"/>
              </w:rPr>
              <w:t xml:space="preserve">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chọn</w:t>
            </w:r>
            <w:proofErr w:type="spellEnd"/>
            <w:r w:rsidRPr="00905CFF">
              <w:rPr>
                <w:sz w:val="26"/>
                <w:lang w:val="en-US"/>
              </w:rPr>
              <w:t xml:space="preserve"> “</w:t>
            </w:r>
            <w:proofErr w:type="spellStart"/>
            <w:r w:rsidRPr="00905CFF">
              <w:rPr>
                <w:sz w:val="26"/>
                <w:lang w:val="en-US"/>
              </w:rPr>
              <w:t>Đồng</w:t>
            </w:r>
            <w:proofErr w:type="spellEnd"/>
            <w:r w:rsidRPr="00905CFF">
              <w:rPr>
                <w:sz w:val="26"/>
                <w:lang w:val="en-US"/>
              </w:rPr>
              <w:t xml:space="preserve"> ý”</w:t>
            </w:r>
          </w:p>
          <w:p w14:paraId="1811D096" w14:textId="413198D1" w:rsidR="003D2BF9" w:rsidRPr="00905CFF" w:rsidRDefault="003D2BF9" w:rsidP="00612AD6">
            <w:pPr>
              <w:pStyle w:val="TableParagraph"/>
              <w:tabs>
                <w:tab w:val="left" w:pos="299"/>
              </w:tabs>
              <w:rPr>
                <w:sz w:val="26"/>
                <w:lang w:val="en-US"/>
              </w:rPr>
            </w:pPr>
            <w:r w:rsidRPr="00905CFF">
              <w:rPr>
                <w:sz w:val="26"/>
                <w:lang w:val="en-US"/>
              </w:rPr>
              <w:t>8.</w:t>
            </w:r>
            <w:r w:rsidR="00B77D0E" w:rsidRPr="00905CFF">
              <w:rPr>
                <w:sz w:val="26"/>
                <w:lang w:val="en-US"/>
              </w:rPr>
              <w:t>1.</w:t>
            </w:r>
            <w:r w:rsidRPr="00905CFF">
              <w:rPr>
                <w:sz w:val="26"/>
                <w:lang w:val="en-US"/>
              </w:rPr>
              <w:t xml:space="preserve">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xóa</w:t>
            </w:r>
            <w:proofErr w:type="spellEnd"/>
            <w:r w:rsidRPr="00905CFF">
              <w:rPr>
                <w:sz w:val="26"/>
                <w:lang w:val="en-US"/>
              </w:rPr>
              <w:t xml:space="preserve"> </w:t>
            </w:r>
            <w:proofErr w:type="spellStart"/>
            <w:r w:rsidRPr="00905CFF">
              <w:rPr>
                <w:sz w:val="26"/>
                <w:lang w:val="en-US"/>
              </w:rPr>
              <w:t>dữ</w:t>
            </w:r>
            <w:proofErr w:type="spellEnd"/>
            <w:r w:rsidRPr="00905CFF">
              <w:rPr>
                <w:sz w:val="26"/>
                <w:lang w:val="en-US"/>
              </w:rPr>
              <w:t xml:space="preserve"> </w:t>
            </w:r>
            <w:proofErr w:type="spellStart"/>
            <w:r w:rsidRPr="00905CFF">
              <w:rPr>
                <w:sz w:val="26"/>
                <w:lang w:val="en-US"/>
              </w:rPr>
              <w:t>liệu</w:t>
            </w:r>
            <w:proofErr w:type="spellEnd"/>
            <w:r w:rsidRPr="00905CFF">
              <w:rPr>
                <w:sz w:val="26"/>
                <w:lang w:val="en-US"/>
              </w:rPr>
              <w:t xml:space="preserve"> </w:t>
            </w:r>
            <w:proofErr w:type="spellStart"/>
            <w:r w:rsidRPr="00905CFF">
              <w:rPr>
                <w:sz w:val="26"/>
                <w:lang w:val="en-US"/>
              </w:rPr>
              <w:t>và</w:t>
            </w:r>
            <w:proofErr w:type="spellEnd"/>
            <w:r w:rsidRPr="00905CFF">
              <w:rPr>
                <w:sz w:val="26"/>
                <w:lang w:val="en-US"/>
              </w:rPr>
              <w:t xml:space="preserve"> </w:t>
            </w:r>
            <w:proofErr w:type="spellStart"/>
            <w:r w:rsidR="00B77D0E" w:rsidRPr="00905CFF">
              <w:rPr>
                <w:sz w:val="26"/>
                <w:lang w:val="en-US"/>
              </w:rPr>
              <w:t>cập</w:t>
            </w:r>
            <w:proofErr w:type="spellEnd"/>
            <w:r w:rsidR="00B77D0E" w:rsidRPr="00905CFF">
              <w:rPr>
                <w:sz w:val="26"/>
                <w:lang w:val="en-US"/>
              </w:rPr>
              <w:t xml:space="preserve"> </w:t>
            </w:r>
            <w:proofErr w:type="spellStart"/>
            <w:r w:rsidR="00B77D0E" w:rsidRPr="00905CFF">
              <w:rPr>
                <w:sz w:val="26"/>
                <w:lang w:val="en-US"/>
              </w:rPr>
              <w:t>nhật</w:t>
            </w:r>
            <w:proofErr w:type="spellEnd"/>
            <w:r w:rsidR="00B77D0E" w:rsidRPr="00905CFF">
              <w:rPr>
                <w:sz w:val="26"/>
                <w:lang w:val="en-US"/>
              </w:rPr>
              <w:t xml:space="preserve"> </w:t>
            </w:r>
            <w:proofErr w:type="spellStart"/>
            <w:r w:rsidR="00B77D0E" w:rsidRPr="00905CFF">
              <w:rPr>
                <w:sz w:val="26"/>
                <w:lang w:val="en-US"/>
              </w:rPr>
              <w:t>danh</w:t>
            </w:r>
            <w:proofErr w:type="spellEnd"/>
            <w:r w:rsidR="00B77D0E" w:rsidRPr="00905CFF">
              <w:rPr>
                <w:sz w:val="26"/>
                <w:lang w:val="en-US"/>
              </w:rPr>
              <w:t xml:space="preserve"> </w:t>
            </w:r>
            <w:proofErr w:type="spellStart"/>
            <w:r w:rsidR="00B77D0E" w:rsidRPr="00905CFF">
              <w:rPr>
                <w:sz w:val="26"/>
                <w:lang w:val="en-US"/>
              </w:rPr>
              <w:t>sách</w:t>
            </w:r>
            <w:proofErr w:type="spellEnd"/>
          </w:p>
          <w:p w14:paraId="688A2019" w14:textId="74C826BC" w:rsidR="00B77D0E" w:rsidRPr="00905CFF" w:rsidRDefault="00B77D0E" w:rsidP="00612AD6">
            <w:pPr>
              <w:pStyle w:val="TableParagraph"/>
              <w:tabs>
                <w:tab w:val="left" w:pos="299"/>
              </w:tabs>
              <w:rPr>
                <w:sz w:val="26"/>
                <w:lang w:val="en-US"/>
              </w:rPr>
            </w:pPr>
            <w:r w:rsidRPr="00905CFF">
              <w:rPr>
                <w:sz w:val="26"/>
                <w:lang w:val="en-US"/>
              </w:rPr>
              <w:t xml:space="preserve">- </w:t>
            </w:r>
            <w:proofErr w:type="spellStart"/>
            <w:r w:rsidRPr="00905CFF">
              <w:rPr>
                <w:sz w:val="26"/>
                <w:lang w:val="en-US"/>
              </w:rPr>
              <w:t>Tạo</w:t>
            </w:r>
            <w:proofErr w:type="spellEnd"/>
            <w:r w:rsidRPr="00905CFF">
              <w:rPr>
                <w:sz w:val="26"/>
                <w:lang w:val="en-US"/>
              </w:rPr>
              <w:t xml:space="preserve"> </w:t>
            </w:r>
            <w:proofErr w:type="spellStart"/>
            <w:r w:rsidRPr="00905CFF">
              <w:rPr>
                <w:sz w:val="26"/>
                <w:lang w:val="en-US"/>
              </w:rPr>
              <w:t>tài</w:t>
            </w:r>
            <w:proofErr w:type="spellEnd"/>
            <w:r w:rsidRPr="00905CFF">
              <w:rPr>
                <w:sz w:val="26"/>
                <w:lang w:val="en-US"/>
              </w:rPr>
              <w:t xml:space="preserve"> </w:t>
            </w:r>
            <w:proofErr w:type="spellStart"/>
            <w:r w:rsidRPr="00905CFF">
              <w:rPr>
                <w:sz w:val="26"/>
                <w:lang w:val="en-US"/>
              </w:rPr>
              <w:t>khoản</w:t>
            </w:r>
            <w:proofErr w:type="spellEnd"/>
            <w:r w:rsidRPr="00905CFF">
              <w:rPr>
                <w:sz w:val="26"/>
                <w:lang w:val="en-US"/>
              </w:rPr>
              <w:t xml:space="preserve"> </w:t>
            </w:r>
            <w:proofErr w:type="spellStart"/>
            <w:r w:rsidRPr="00905CFF">
              <w:rPr>
                <w:sz w:val="26"/>
                <w:lang w:val="en-US"/>
              </w:rPr>
              <w:t>mới</w:t>
            </w:r>
            <w:proofErr w:type="spellEnd"/>
            <w:r w:rsidRPr="00905CFF">
              <w:rPr>
                <w:sz w:val="26"/>
                <w:lang w:val="en-US"/>
              </w:rPr>
              <w:t>:</w:t>
            </w:r>
          </w:p>
          <w:p w14:paraId="62558EE7" w14:textId="5C1067C9" w:rsidR="00B77D0E" w:rsidRPr="00905CFF" w:rsidRDefault="00B77D0E" w:rsidP="00612AD6">
            <w:pPr>
              <w:pStyle w:val="TableParagraph"/>
              <w:tabs>
                <w:tab w:val="left" w:pos="299"/>
              </w:tabs>
              <w:rPr>
                <w:sz w:val="26"/>
                <w:lang w:val="en-US"/>
              </w:rPr>
            </w:pPr>
            <w:r w:rsidRPr="00905CFF">
              <w:rPr>
                <w:sz w:val="26"/>
                <w:lang w:val="en-US"/>
              </w:rPr>
              <w:t xml:space="preserve">3.2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ấn</w:t>
            </w:r>
            <w:proofErr w:type="spellEnd"/>
            <w:r w:rsidRPr="00905CFF">
              <w:rPr>
                <w:sz w:val="26"/>
                <w:lang w:val="en-US"/>
              </w:rPr>
              <w:t xml:space="preserve"> </w:t>
            </w:r>
            <w:proofErr w:type="spellStart"/>
            <w:r w:rsidRPr="00905CFF">
              <w:rPr>
                <w:sz w:val="26"/>
                <w:lang w:val="en-US"/>
              </w:rPr>
              <w:t>nút</w:t>
            </w:r>
            <w:proofErr w:type="spellEnd"/>
            <w:r w:rsidRPr="00905CFF">
              <w:rPr>
                <w:sz w:val="26"/>
                <w:lang w:val="en-US"/>
              </w:rPr>
              <w:t xml:space="preserve"> “</w:t>
            </w:r>
            <w:proofErr w:type="spellStart"/>
            <w:r w:rsidRPr="00905CFF">
              <w:rPr>
                <w:sz w:val="26"/>
                <w:lang w:val="en-US"/>
              </w:rPr>
              <w:t>Thêm</w:t>
            </w:r>
            <w:proofErr w:type="spellEnd"/>
            <w:r w:rsidRPr="00905CFF">
              <w:rPr>
                <w:sz w:val="26"/>
                <w:lang w:val="en-US"/>
              </w:rPr>
              <w:t xml:space="preserve"> </w:t>
            </w:r>
            <w:proofErr w:type="spellStart"/>
            <w:r w:rsidRPr="00905CFF">
              <w:rPr>
                <w:sz w:val="26"/>
                <w:lang w:val="en-US"/>
              </w:rPr>
              <w:t>tài</w:t>
            </w:r>
            <w:proofErr w:type="spellEnd"/>
            <w:r w:rsidRPr="00905CFF">
              <w:rPr>
                <w:sz w:val="26"/>
                <w:lang w:val="en-US"/>
              </w:rPr>
              <w:t xml:space="preserve"> </w:t>
            </w:r>
            <w:proofErr w:type="spellStart"/>
            <w:r w:rsidRPr="00905CFF">
              <w:rPr>
                <w:sz w:val="26"/>
                <w:lang w:val="en-US"/>
              </w:rPr>
              <w:t>khoản</w:t>
            </w:r>
            <w:proofErr w:type="spellEnd"/>
            <w:r w:rsidRPr="00905CFF">
              <w:rPr>
                <w:sz w:val="26"/>
                <w:lang w:val="en-US"/>
              </w:rPr>
              <w:t xml:space="preserve"> </w:t>
            </w:r>
            <w:proofErr w:type="spellStart"/>
            <w:r w:rsidRPr="00905CFF">
              <w:rPr>
                <w:sz w:val="26"/>
                <w:lang w:val="en-US"/>
              </w:rPr>
              <w:t>mới</w:t>
            </w:r>
            <w:proofErr w:type="spellEnd"/>
            <w:r w:rsidRPr="00905CFF">
              <w:rPr>
                <w:sz w:val="26"/>
                <w:lang w:val="en-US"/>
              </w:rPr>
              <w:t>”</w:t>
            </w:r>
          </w:p>
          <w:p w14:paraId="1B294234" w14:textId="11806A7A" w:rsidR="00B77D0E" w:rsidRPr="00905CFF" w:rsidRDefault="00B77D0E" w:rsidP="00612AD6">
            <w:pPr>
              <w:pStyle w:val="TableParagraph"/>
              <w:tabs>
                <w:tab w:val="left" w:pos="299"/>
              </w:tabs>
              <w:rPr>
                <w:sz w:val="26"/>
                <w:lang w:val="en-US"/>
              </w:rPr>
            </w:pPr>
            <w:r w:rsidRPr="00905CFF">
              <w:rPr>
                <w:sz w:val="26"/>
                <w:lang w:val="en-US"/>
              </w:rPr>
              <w:t xml:space="preserve">4.2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hiển</w:t>
            </w:r>
            <w:proofErr w:type="spellEnd"/>
            <w:r w:rsidRPr="00905CFF">
              <w:rPr>
                <w:sz w:val="26"/>
                <w:lang w:val="en-US"/>
              </w:rPr>
              <w:t xml:space="preserve"> </w:t>
            </w:r>
            <w:proofErr w:type="spellStart"/>
            <w:r w:rsidRPr="00905CFF">
              <w:rPr>
                <w:sz w:val="26"/>
                <w:lang w:val="en-US"/>
              </w:rPr>
              <w:t>thị</w:t>
            </w:r>
            <w:proofErr w:type="spellEnd"/>
            <w:r w:rsidRPr="00905CFF">
              <w:rPr>
                <w:sz w:val="26"/>
                <w:lang w:val="en-US"/>
              </w:rPr>
              <w:t xml:space="preserve"> </w:t>
            </w:r>
            <w:proofErr w:type="spellStart"/>
            <w:r w:rsidRPr="00905CFF">
              <w:rPr>
                <w:sz w:val="26"/>
                <w:lang w:val="en-US"/>
              </w:rPr>
              <w:t>màn</w:t>
            </w:r>
            <w:proofErr w:type="spellEnd"/>
            <w:r w:rsidRPr="00905CFF">
              <w:rPr>
                <w:sz w:val="26"/>
                <w:lang w:val="en-US"/>
              </w:rPr>
              <w:t xml:space="preserve"> </w:t>
            </w:r>
            <w:proofErr w:type="spellStart"/>
            <w:r w:rsidRPr="00905CFF">
              <w:rPr>
                <w:sz w:val="26"/>
                <w:lang w:val="en-US"/>
              </w:rPr>
              <w:t>hình</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tài</w:t>
            </w:r>
            <w:proofErr w:type="spellEnd"/>
            <w:r w:rsidRPr="00905CFF">
              <w:rPr>
                <w:sz w:val="26"/>
                <w:lang w:val="en-US"/>
              </w:rPr>
              <w:t xml:space="preserve"> </w:t>
            </w:r>
            <w:proofErr w:type="spellStart"/>
            <w:r w:rsidRPr="00905CFF">
              <w:rPr>
                <w:sz w:val="26"/>
                <w:lang w:val="en-US"/>
              </w:rPr>
              <w:t>khoản</w:t>
            </w:r>
            <w:proofErr w:type="spellEnd"/>
            <w:r w:rsidRPr="00905CFF">
              <w:rPr>
                <w:sz w:val="26"/>
                <w:lang w:val="en-US"/>
              </w:rPr>
              <w:t xml:space="preserve"> </w:t>
            </w:r>
          </w:p>
          <w:p w14:paraId="30EC0AF9" w14:textId="72A15B6E" w:rsidR="00B77D0E" w:rsidRPr="00905CFF" w:rsidRDefault="00B77D0E" w:rsidP="00612AD6">
            <w:pPr>
              <w:pStyle w:val="TableParagraph"/>
              <w:tabs>
                <w:tab w:val="left" w:pos="299"/>
              </w:tabs>
              <w:rPr>
                <w:sz w:val="26"/>
                <w:lang w:val="en-US"/>
              </w:rPr>
            </w:pPr>
            <w:r w:rsidRPr="00905CFF">
              <w:rPr>
                <w:sz w:val="26"/>
                <w:lang w:val="en-US"/>
              </w:rPr>
              <w:t xml:space="preserve">5.2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w:t>
            </w:r>
            <w:proofErr w:type="spellStart"/>
            <w:r w:rsidRPr="00905CFF">
              <w:rPr>
                <w:sz w:val="26"/>
                <w:lang w:val="en-US"/>
              </w:rPr>
              <w:t>các</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ấn</w:t>
            </w:r>
            <w:proofErr w:type="spellEnd"/>
            <w:r w:rsidRPr="00905CFF">
              <w:rPr>
                <w:sz w:val="26"/>
                <w:lang w:val="en-US"/>
              </w:rPr>
              <w:t xml:space="preserve"> “</w:t>
            </w:r>
            <w:proofErr w:type="spellStart"/>
            <w:r w:rsidRPr="00905CFF">
              <w:rPr>
                <w:sz w:val="26"/>
                <w:lang w:val="en-US"/>
              </w:rPr>
              <w:t>Tạo</w:t>
            </w:r>
            <w:proofErr w:type="spellEnd"/>
            <w:r w:rsidRPr="00905CFF">
              <w:rPr>
                <w:sz w:val="26"/>
                <w:lang w:val="en-US"/>
              </w:rPr>
              <w:t xml:space="preserve"> </w:t>
            </w:r>
            <w:proofErr w:type="spellStart"/>
            <w:r w:rsidRPr="00905CFF">
              <w:rPr>
                <w:sz w:val="26"/>
                <w:lang w:val="en-US"/>
              </w:rPr>
              <w:t>mới</w:t>
            </w:r>
            <w:proofErr w:type="spellEnd"/>
            <w:r w:rsidRPr="00905CFF">
              <w:rPr>
                <w:sz w:val="26"/>
                <w:lang w:val="en-US"/>
              </w:rPr>
              <w:t>”</w:t>
            </w:r>
          </w:p>
          <w:p w14:paraId="59F9C89F" w14:textId="6796266D" w:rsidR="00B77D0E" w:rsidRPr="00905CFF" w:rsidRDefault="00B77D0E" w:rsidP="00612AD6">
            <w:pPr>
              <w:pStyle w:val="TableParagraph"/>
              <w:tabs>
                <w:tab w:val="left" w:pos="299"/>
              </w:tabs>
              <w:rPr>
                <w:sz w:val="26"/>
                <w:lang w:val="en-US"/>
              </w:rPr>
            </w:pPr>
            <w:r w:rsidRPr="00905CFF">
              <w:rPr>
                <w:sz w:val="26"/>
                <w:lang w:val="en-US"/>
              </w:rPr>
              <w:t xml:space="preserve">6.2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lưu</w:t>
            </w:r>
            <w:proofErr w:type="spellEnd"/>
            <w:r w:rsidRPr="00905CFF">
              <w:rPr>
                <w:sz w:val="26"/>
                <w:lang w:val="en-US"/>
              </w:rPr>
              <w:t xml:space="preserve"> </w:t>
            </w:r>
            <w:proofErr w:type="spellStart"/>
            <w:r w:rsidRPr="00905CFF">
              <w:rPr>
                <w:sz w:val="26"/>
                <w:lang w:val="en-US"/>
              </w:rPr>
              <w:t>dữ</w:t>
            </w:r>
            <w:proofErr w:type="spellEnd"/>
            <w:r w:rsidRPr="00905CFF">
              <w:rPr>
                <w:sz w:val="26"/>
                <w:lang w:val="en-US"/>
              </w:rPr>
              <w:t xml:space="preserve"> </w:t>
            </w:r>
            <w:proofErr w:type="spellStart"/>
            <w:r w:rsidRPr="00905CFF">
              <w:rPr>
                <w:sz w:val="26"/>
                <w:lang w:val="en-US"/>
              </w:rPr>
              <w:t>liệu</w:t>
            </w:r>
            <w:proofErr w:type="spellEnd"/>
            <w:r w:rsidRPr="00905CFF">
              <w:rPr>
                <w:sz w:val="26"/>
                <w:lang w:val="en-US"/>
              </w:rPr>
              <w:t xml:space="preserve">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w:t>
            </w:r>
            <w:proofErr w:type="spellStart"/>
            <w:r w:rsidRPr="00905CFF">
              <w:rPr>
                <w:sz w:val="26"/>
                <w:lang w:val="en-US"/>
              </w:rPr>
              <w:t>báo</w:t>
            </w:r>
            <w:proofErr w:type="spellEnd"/>
            <w:r w:rsidRPr="00905CFF">
              <w:rPr>
                <w:sz w:val="26"/>
                <w:lang w:val="en-US"/>
              </w:rPr>
              <w:t xml:space="preserve"> </w:t>
            </w:r>
            <w:proofErr w:type="spellStart"/>
            <w:r w:rsidRPr="00905CFF">
              <w:rPr>
                <w:sz w:val="26"/>
                <w:lang w:val="en-US"/>
              </w:rPr>
              <w:t>thành</w:t>
            </w:r>
            <w:proofErr w:type="spellEnd"/>
            <w:r w:rsidRPr="00905CFF">
              <w:rPr>
                <w:sz w:val="26"/>
                <w:lang w:val="en-US"/>
              </w:rPr>
              <w:t xml:space="preserve"> </w:t>
            </w:r>
            <w:proofErr w:type="spellStart"/>
            <w:r w:rsidRPr="00905CFF">
              <w:rPr>
                <w:sz w:val="26"/>
                <w:lang w:val="en-US"/>
              </w:rPr>
              <w:t>công</w:t>
            </w:r>
            <w:proofErr w:type="spellEnd"/>
          </w:p>
          <w:p w14:paraId="76A3E274" w14:textId="77777777" w:rsidR="009831C0" w:rsidRPr="00905CFF" w:rsidRDefault="009831C0" w:rsidP="00612AD6">
            <w:pPr>
              <w:pStyle w:val="TableParagraph"/>
              <w:tabs>
                <w:tab w:val="left" w:pos="299"/>
              </w:tabs>
              <w:rPr>
                <w:sz w:val="26"/>
                <w:lang w:val="en-US"/>
              </w:rPr>
            </w:pPr>
          </w:p>
        </w:tc>
      </w:tr>
      <w:tr w:rsidR="009831C0" w:rsidRPr="00905CFF" w14:paraId="5946BA1E" w14:textId="77777777" w:rsidTr="00612AD6">
        <w:trPr>
          <w:trHeight w:val="679"/>
        </w:trPr>
        <w:tc>
          <w:tcPr>
            <w:tcW w:w="2304" w:type="dxa"/>
          </w:tcPr>
          <w:p w14:paraId="363C7B7F" w14:textId="77777777" w:rsidR="009831C0" w:rsidRPr="00905CFF" w:rsidRDefault="009831C0" w:rsidP="00612AD6">
            <w:pPr>
              <w:pStyle w:val="TableParagraph"/>
              <w:spacing w:line="360" w:lineRule="auto"/>
              <w:rPr>
                <w:sz w:val="26"/>
              </w:rPr>
            </w:pPr>
            <w:r w:rsidRPr="00905CFF">
              <w:rPr>
                <w:sz w:val="26"/>
                <w:lang w:val="en-US"/>
              </w:rPr>
              <w:t xml:space="preserve"> </w:t>
            </w:r>
            <w:r w:rsidRPr="00905CFF">
              <w:rPr>
                <w:sz w:val="26"/>
              </w:rPr>
              <w:t>Ngoại</w:t>
            </w:r>
            <w:r w:rsidRPr="00905CFF">
              <w:rPr>
                <w:spacing w:val="-8"/>
                <w:sz w:val="26"/>
              </w:rPr>
              <w:t xml:space="preserve"> </w:t>
            </w:r>
            <w:r w:rsidRPr="00905CFF">
              <w:rPr>
                <w:spacing w:val="-5"/>
                <w:sz w:val="26"/>
              </w:rPr>
              <w:t>lệ</w:t>
            </w:r>
          </w:p>
        </w:tc>
        <w:tc>
          <w:tcPr>
            <w:tcW w:w="6892" w:type="dxa"/>
          </w:tcPr>
          <w:p w14:paraId="495A988B" w14:textId="77777777" w:rsidR="009831C0" w:rsidRPr="00905CFF" w:rsidRDefault="009831C0" w:rsidP="00612AD6">
            <w:pPr>
              <w:rPr>
                <w:rFonts w:ascii="Times New Roman" w:hAnsi="Times New Roman" w:cs="Times New Roman"/>
                <w:sz w:val="26"/>
                <w:szCs w:val="26"/>
                <w:lang w:val="en-US"/>
              </w:rPr>
            </w:pPr>
            <w:r w:rsidRPr="00905CFF">
              <w:rPr>
                <w:rFonts w:ascii="Times New Roman" w:hAnsi="Times New Roman" w:cs="Times New Roman"/>
                <w:lang w:val="en-US"/>
              </w:rPr>
              <w:t xml:space="preserve"> </w:t>
            </w:r>
          </w:p>
          <w:p w14:paraId="339AEB6E" w14:textId="77777777" w:rsidR="009831C0" w:rsidRPr="00905CFF" w:rsidRDefault="009831C0" w:rsidP="00612AD6">
            <w:pPr>
              <w:rPr>
                <w:rFonts w:ascii="Times New Roman" w:hAnsi="Times New Roman" w:cs="Times New Roman"/>
                <w:sz w:val="26"/>
                <w:szCs w:val="26"/>
                <w:lang w:val="en-US"/>
              </w:rPr>
            </w:pPr>
          </w:p>
        </w:tc>
      </w:tr>
    </w:tbl>
    <w:p w14:paraId="7D68B7A0" w14:textId="77777777" w:rsidR="009831C0" w:rsidRPr="00905CFF" w:rsidRDefault="009831C0" w:rsidP="00394A52">
      <w:pPr>
        <w:spacing w:before="60" w:after="60" w:line="360" w:lineRule="auto"/>
        <w:jc w:val="both"/>
        <w:rPr>
          <w:rFonts w:ascii="Times New Roman" w:eastAsia="Times New Roman" w:hAnsi="Times New Roman" w:cs="Times New Roman"/>
          <w:sz w:val="26"/>
          <w:szCs w:val="26"/>
          <w:lang w:val="en-US"/>
        </w:rPr>
      </w:pPr>
    </w:p>
    <w:p w14:paraId="5CDC3C32" w14:textId="635DF38D" w:rsidR="00B77D0E" w:rsidRPr="00905CFF" w:rsidRDefault="00B77D0E" w:rsidP="00751C85">
      <w:pPr>
        <w:pStyle w:val="ListParagraph"/>
        <w:numPr>
          <w:ilvl w:val="0"/>
          <w:numId w:val="181"/>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Quản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thông</w:t>
      </w:r>
      <w:proofErr w:type="spellEnd"/>
      <w:r w:rsidRPr="00905CFF">
        <w:rPr>
          <w:rFonts w:eastAsia="Times New Roman" w:cs="Times New Roman"/>
          <w:b w:val="0"/>
          <w:bCs/>
          <w:i w:val="0"/>
          <w:iCs/>
          <w:szCs w:val="26"/>
          <w:lang w:val="en-US"/>
        </w:rPr>
        <w:t xml:space="preserve"> tin </w:t>
      </w:r>
      <w:proofErr w:type="spellStart"/>
      <w:r w:rsidRPr="00905CFF">
        <w:rPr>
          <w:rFonts w:eastAsia="Times New Roman" w:cs="Times New Roman"/>
          <w:b w:val="0"/>
          <w:bCs/>
          <w:i w:val="0"/>
          <w:iCs/>
          <w:szCs w:val="26"/>
          <w:lang w:val="en-US"/>
        </w:rPr>
        <w:t>cá</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nhân</w:t>
      </w:r>
      <w:proofErr w:type="spellEnd"/>
      <w:r w:rsidRPr="00905CFF">
        <w:rPr>
          <w:rFonts w:eastAsia="Times New Roman" w:cs="Times New Roman"/>
          <w:b w:val="0"/>
          <w:bCs/>
          <w:i w:val="0"/>
          <w:iCs/>
          <w:szCs w:val="26"/>
          <w:lang w:val="en-US"/>
        </w:rPr>
        <w:t>:</w:t>
      </w:r>
    </w:p>
    <w:p w14:paraId="07FE2581" w14:textId="79FBE4C3" w:rsidR="00B77D0E" w:rsidRPr="00905CFF" w:rsidRDefault="00B77D0E" w:rsidP="00B77D0E">
      <w:pPr>
        <w:pStyle w:val="Heading8"/>
        <w:rPr>
          <w:rFonts w:eastAsia="Times New Roman" w:cs="Times New Roman"/>
          <w:lang w:val="en-US"/>
        </w:rPr>
      </w:pPr>
      <w:bookmarkStart w:id="145" w:name="_Toc186464401"/>
      <w:proofErr w:type="spellStart"/>
      <w:r w:rsidRPr="00905CFF">
        <w:rPr>
          <w:rFonts w:eastAsia="Times New Roman" w:cs="Times New Roman"/>
          <w:lang w:val="en-US"/>
        </w:rPr>
        <w:t>Bảng</w:t>
      </w:r>
      <w:proofErr w:type="spellEnd"/>
      <w:r w:rsidRPr="00905CFF">
        <w:rPr>
          <w:rFonts w:eastAsia="Times New Roman" w:cs="Times New Roman"/>
        </w:rPr>
        <w:t xml:space="preserve"> </w:t>
      </w:r>
      <w:r w:rsidR="001642AA"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1</w:t>
      </w:r>
      <w:r w:rsidR="005D763E" w:rsidRPr="00905CFF">
        <w:rPr>
          <w:rFonts w:eastAsia="Times New Roman" w:cs="Times New Roman"/>
          <w:lang w:val="en-US"/>
        </w:rPr>
        <w:t>7</w:t>
      </w:r>
      <w:r w:rsidRPr="00905CFF">
        <w:rPr>
          <w:rFonts w:eastAsia="Times New Roman" w:cs="Times New Roman"/>
        </w:rPr>
        <w:t xml:space="preserve"> </w:t>
      </w:r>
      <w:proofErr w:type="spellStart"/>
      <w:r w:rsidRPr="00905CFF">
        <w:rPr>
          <w:rFonts w:eastAsia="Times New Roman" w:cs="Times New Roman"/>
          <w:lang w:val="en-US"/>
        </w:rPr>
        <w:t>Kịch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bản</w:t>
      </w:r>
      <w:proofErr w:type="spellEnd"/>
      <w:r w:rsidRPr="00905CFF">
        <w:rPr>
          <w:rFonts w:eastAsia="Times New Roman" w:cs="Times New Roman"/>
          <w:lang w:val="en-US"/>
        </w:rPr>
        <w:t xml:space="preserve"> use case </w:t>
      </w:r>
      <w:r w:rsidRPr="00905CFF">
        <w:rPr>
          <w:rFonts w:cs="Times New Roman"/>
          <w:szCs w:val="26"/>
          <w:lang w:val="en-US"/>
        </w:rPr>
        <w:t xml:space="preserve">Quản </w:t>
      </w:r>
      <w:proofErr w:type="spellStart"/>
      <w:r w:rsidRPr="00905CFF">
        <w:rPr>
          <w:rFonts w:cs="Times New Roman"/>
          <w:szCs w:val="26"/>
          <w:lang w:val="en-US"/>
        </w:rPr>
        <w:t>lý</w:t>
      </w:r>
      <w:proofErr w:type="spellEnd"/>
      <w:r w:rsidRPr="00905CFF">
        <w:rPr>
          <w:rFonts w:cs="Times New Roman"/>
          <w:szCs w:val="26"/>
          <w:lang w:val="en-US"/>
        </w:rPr>
        <w:t xml:space="preserve"> </w:t>
      </w:r>
      <w:proofErr w:type="spellStart"/>
      <w:r w:rsidRPr="00905CFF">
        <w:rPr>
          <w:rFonts w:cs="Times New Roman"/>
          <w:szCs w:val="26"/>
          <w:lang w:val="en-US"/>
        </w:rPr>
        <w:t>thông</w:t>
      </w:r>
      <w:proofErr w:type="spellEnd"/>
      <w:r w:rsidRPr="00905CFF">
        <w:rPr>
          <w:rFonts w:cs="Times New Roman"/>
          <w:szCs w:val="26"/>
          <w:lang w:val="en-US"/>
        </w:rPr>
        <w:t xml:space="preserve"> tin </w:t>
      </w:r>
      <w:proofErr w:type="spellStart"/>
      <w:r w:rsidRPr="00905CFF">
        <w:rPr>
          <w:rFonts w:cs="Times New Roman"/>
          <w:szCs w:val="26"/>
          <w:lang w:val="en-US"/>
        </w:rPr>
        <w:t>cá</w:t>
      </w:r>
      <w:proofErr w:type="spellEnd"/>
      <w:r w:rsidRPr="00905CFF">
        <w:rPr>
          <w:rFonts w:cs="Times New Roman"/>
          <w:szCs w:val="26"/>
          <w:lang w:val="en-US"/>
        </w:rPr>
        <w:t xml:space="preserve"> </w:t>
      </w:r>
      <w:proofErr w:type="spellStart"/>
      <w:r w:rsidRPr="00905CFF">
        <w:rPr>
          <w:rFonts w:cs="Times New Roman"/>
          <w:szCs w:val="26"/>
          <w:lang w:val="en-US"/>
        </w:rPr>
        <w:t>nhân</w:t>
      </w:r>
      <w:proofErr w:type="spellEnd"/>
      <w:r w:rsidRPr="00905CFF">
        <w:rPr>
          <w:rFonts w:cs="Times New Roman"/>
          <w:szCs w:val="26"/>
          <w:lang w:val="en-US"/>
        </w:rPr>
        <w:t xml:space="preserve"> (</w:t>
      </w:r>
      <w:r w:rsidR="00622725">
        <w:rPr>
          <w:rFonts w:cs="Times New Roman"/>
          <w:szCs w:val="26"/>
          <w:lang w:val="en-US"/>
        </w:rPr>
        <w:t>QTV</w:t>
      </w:r>
      <w:r w:rsidRPr="00905CFF">
        <w:rPr>
          <w:rFonts w:cs="Times New Roman"/>
          <w:szCs w:val="26"/>
          <w:lang w:val="en-US"/>
        </w:rPr>
        <w:t>)</w:t>
      </w:r>
      <w:bookmarkEnd w:id="145"/>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B77D0E" w:rsidRPr="00905CFF" w14:paraId="050DFBAE" w14:textId="77777777" w:rsidTr="00612AD6">
        <w:trPr>
          <w:trHeight w:val="477"/>
        </w:trPr>
        <w:tc>
          <w:tcPr>
            <w:tcW w:w="2304" w:type="dxa"/>
          </w:tcPr>
          <w:p w14:paraId="3BF18973" w14:textId="77777777" w:rsidR="00B77D0E" w:rsidRPr="00905CFF" w:rsidRDefault="00B77D0E" w:rsidP="00612AD6">
            <w:pPr>
              <w:pStyle w:val="TableParagraph"/>
              <w:rPr>
                <w:sz w:val="26"/>
              </w:rPr>
            </w:pPr>
            <w:r w:rsidRPr="00905CFF">
              <w:rPr>
                <w:sz w:val="26"/>
              </w:rPr>
              <w:t>Tên</w:t>
            </w:r>
            <w:r w:rsidRPr="00905CFF">
              <w:rPr>
                <w:spacing w:val="-6"/>
                <w:sz w:val="26"/>
              </w:rPr>
              <w:t xml:space="preserve"> </w:t>
            </w:r>
            <w:r w:rsidRPr="00905CFF">
              <w:rPr>
                <w:sz w:val="26"/>
              </w:rPr>
              <w:t>Use</w:t>
            </w:r>
            <w:r w:rsidRPr="00905CFF">
              <w:rPr>
                <w:spacing w:val="-5"/>
                <w:sz w:val="26"/>
              </w:rPr>
              <w:t xml:space="preserve"> </w:t>
            </w:r>
            <w:r w:rsidRPr="00905CFF">
              <w:rPr>
                <w:spacing w:val="-4"/>
                <w:sz w:val="26"/>
              </w:rPr>
              <w:t>Case</w:t>
            </w:r>
          </w:p>
        </w:tc>
        <w:tc>
          <w:tcPr>
            <w:tcW w:w="6892" w:type="dxa"/>
          </w:tcPr>
          <w:p w14:paraId="3C32D479" w14:textId="042B6224" w:rsidR="00B77D0E" w:rsidRPr="00905CFF" w:rsidRDefault="00B77D0E" w:rsidP="00612AD6">
            <w:pPr>
              <w:pStyle w:val="TableParagraph"/>
              <w:ind w:left="105"/>
              <w:rPr>
                <w:sz w:val="26"/>
                <w:szCs w:val="26"/>
                <w:lang w:val="en-US"/>
              </w:rPr>
            </w:pPr>
            <w:r w:rsidRPr="00905CFF">
              <w:rPr>
                <w:sz w:val="26"/>
                <w:szCs w:val="26"/>
                <w:lang w:val="en-US"/>
              </w:rPr>
              <w:t xml:space="preserve">Quản </w:t>
            </w:r>
            <w:proofErr w:type="spellStart"/>
            <w:r w:rsidRPr="00905CFF">
              <w:rPr>
                <w:sz w:val="26"/>
                <w:szCs w:val="26"/>
                <w:lang w:val="en-US"/>
              </w:rPr>
              <w:t>lý</w:t>
            </w:r>
            <w:proofErr w:type="spellEnd"/>
            <w:r w:rsidRPr="00905CFF">
              <w:rPr>
                <w:sz w:val="26"/>
                <w:szCs w:val="26"/>
                <w:lang w:val="en-US"/>
              </w:rPr>
              <w:t xml:space="preserve"> </w:t>
            </w:r>
            <w:proofErr w:type="spellStart"/>
            <w:r w:rsidRPr="00905CFF">
              <w:rPr>
                <w:sz w:val="26"/>
                <w:szCs w:val="26"/>
                <w:lang w:val="en-US"/>
              </w:rPr>
              <w:t>thông</w:t>
            </w:r>
            <w:proofErr w:type="spellEnd"/>
            <w:r w:rsidRPr="00905CFF">
              <w:rPr>
                <w:sz w:val="26"/>
                <w:szCs w:val="26"/>
                <w:lang w:val="en-US"/>
              </w:rPr>
              <w:t xml:space="preserve"> tin </w:t>
            </w:r>
            <w:proofErr w:type="spellStart"/>
            <w:r w:rsidRPr="00905CFF">
              <w:rPr>
                <w:sz w:val="26"/>
                <w:szCs w:val="26"/>
                <w:lang w:val="en-US"/>
              </w:rPr>
              <w:t>cá</w:t>
            </w:r>
            <w:proofErr w:type="spellEnd"/>
            <w:r w:rsidRPr="00905CFF">
              <w:rPr>
                <w:sz w:val="26"/>
                <w:szCs w:val="26"/>
                <w:lang w:val="en-US"/>
              </w:rPr>
              <w:t xml:space="preserve"> </w:t>
            </w:r>
            <w:proofErr w:type="spellStart"/>
            <w:r w:rsidRPr="00905CFF">
              <w:rPr>
                <w:sz w:val="26"/>
                <w:szCs w:val="26"/>
                <w:lang w:val="en-US"/>
              </w:rPr>
              <w:t>nhân</w:t>
            </w:r>
            <w:proofErr w:type="spellEnd"/>
          </w:p>
        </w:tc>
      </w:tr>
      <w:tr w:rsidR="00B77D0E" w:rsidRPr="00905CFF" w14:paraId="0F095F70" w14:textId="77777777" w:rsidTr="00612AD6">
        <w:trPr>
          <w:trHeight w:val="477"/>
        </w:trPr>
        <w:tc>
          <w:tcPr>
            <w:tcW w:w="2304" w:type="dxa"/>
          </w:tcPr>
          <w:p w14:paraId="047CEDE6" w14:textId="77777777" w:rsidR="00B77D0E" w:rsidRPr="00905CFF" w:rsidRDefault="00B77D0E" w:rsidP="00612AD6">
            <w:pPr>
              <w:pStyle w:val="TableParagraph"/>
              <w:rPr>
                <w:sz w:val="26"/>
              </w:rPr>
            </w:pPr>
            <w:r w:rsidRPr="00905CFF">
              <w:rPr>
                <w:spacing w:val="-2"/>
                <w:sz w:val="26"/>
              </w:rPr>
              <w:t>Actor</w:t>
            </w:r>
          </w:p>
        </w:tc>
        <w:tc>
          <w:tcPr>
            <w:tcW w:w="6892" w:type="dxa"/>
          </w:tcPr>
          <w:p w14:paraId="47BF400F" w14:textId="77777777" w:rsidR="00B77D0E" w:rsidRPr="00905CFF" w:rsidRDefault="00B77D0E" w:rsidP="00612AD6">
            <w:pPr>
              <w:pStyle w:val="TableParagraph"/>
              <w:ind w:left="105"/>
              <w:rPr>
                <w:sz w:val="26"/>
                <w:lang w:val="en-US"/>
              </w:rPr>
            </w:pPr>
            <w:r w:rsidRPr="00905CFF">
              <w:rPr>
                <w:sz w:val="26"/>
                <w:lang w:val="en-US"/>
              </w:rPr>
              <w:t xml:space="preserve">Quản </w:t>
            </w:r>
            <w:proofErr w:type="spellStart"/>
            <w:r w:rsidRPr="00905CFF">
              <w:rPr>
                <w:sz w:val="26"/>
                <w:lang w:val="en-US"/>
              </w:rPr>
              <w:t>trị</w:t>
            </w:r>
            <w:proofErr w:type="spellEnd"/>
            <w:r w:rsidRPr="00905CFF">
              <w:rPr>
                <w:sz w:val="26"/>
                <w:lang w:val="en-US"/>
              </w:rPr>
              <w:t xml:space="preserve"> </w:t>
            </w:r>
            <w:proofErr w:type="spellStart"/>
            <w:r w:rsidRPr="00905CFF">
              <w:rPr>
                <w:sz w:val="26"/>
                <w:lang w:val="en-US"/>
              </w:rPr>
              <w:t>viên</w:t>
            </w:r>
            <w:proofErr w:type="spellEnd"/>
          </w:p>
        </w:tc>
      </w:tr>
      <w:tr w:rsidR="00B77D0E" w:rsidRPr="00905CFF" w14:paraId="0D8D7AC0" w14:textId="77777777" w:rsidTr="00612AD6">
        <w:trPr>
          <w:trHeight w:val="580"/>
        </w:trPr>
        <w:tc>
          <w:tcPr>
            <w:tcW w:w="2304" w:type="dxa"/>
          </w:tcPr>
          <w:p w14:paraId="759EF2F2" w14:textId="77777777" w:rsidR="00B77D0E" w:rsidRPr="00905CFF" w:rsidRDefault="00B77D0E" w:rsidP="00612AD6">
            <w:pPr>
              <w:pStyle w:val="TableParagraph"/>
              <w:rPr>
                <w:sz w:val="26"/>
              </w:rPr>
            </w:pPr>
            <w:r w:rsidRPr="00905CFF">
              <w:rPr>
                <w:sz w:val="26"/>
              </w:rPr>
              <w:t>Mục</w:t>
            </w:r>
            <w:r w:rsidRPr="00905CFF">
              <w:rPr>
                <w:spacing w:val="-6"/>
                <w:sz w:val="26"/>
              </w:rPr>
              <w:t xml:space="preserve"> </w:t>
            </w:r>
            <w:r w:rsidRPr="00905CFF">
              <w:rPr>
                <w:spacing w:val="-4"/>
                <w:sz w:val="26"/>
              </w:rPr>
              <w:t>tiêu</w:t>
            </w:r>
          </w:p>
        </w:tc>
        <w:tc>
          <w:tcPr>
            <w:tcW w:w="6892" w:type="dxa"/>
          </w:tcPr>
          <w:p w14:paraId="6DDB3502" w14:textId="62EF74C3" w:rsidR="00B77D0E" w:rsidRPr="00905CFF" w:rsidRDefault="00B77D0E" w:rsidP="00612AD6">
            <w:pPr>
              <w:pStyle w:val="TableParagraph"/>
              <w:spacing w:line="360" w:lineRule="auto"/>
              <w:ind w:left="105" w:right="174"/>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có</w:t>
            </w:r>
            <w:proofErr w:type="spellEnd"/>
            <w:r w:rsidRPr="00905CFF">
              <w:rPr>
                <w:sz w:val="26"/>
                <w:lang w:val="en-US"/>
              </w:rPr>
              <w:t xml:space="preserve"> </w:t>
            </w:r>
            <w:proofErr w:type="spellStart"/>
            <w:r w:rsidRPr="00905CFF">
              <w:rPr>
                <w:sz w:val="26"/>
                <w:lang w:val="en-US"/>
              </w:rPr>
              <w:t>thể</w:t>
            </w:r>
            <w:proofErr w:type="spellEnd"/>
            <w:r w:rsidRPr="00905CFF">
              <w:rPr>
                <w:sz w:val="26"/>
                <w:lang w:val="en-US"/>
              </w:rPr>
              <w:t xml:space="preserve"> </w:t>
            </w:r>
            <w:proofErr w:type="spellStart"/>
            <w:r w:rsidRPr="00905CFF">
              <w:rPr>
                <w:sz w:val="26"/>
                <w:lang w:val="en-US"/>
              </w:rPr>
              <w:t>cập</w:t>
            </w:r>
            <w:proofErr w:type="spellEnd"/>
            <w:r w:rsidRPr="00905CFF">
              <w:rPr>
                <w:sz w:val="26"/>
                <w:lang w:val="en-US"/>
              </w:rPr>
              <w:t xml:space="preserve"> </w:t>
            </w:r>
            <w:proofErr w:type="spellStart"/>
            <w:r w:rsidRPr="00905CFF">
              <w:rPr>
                <w:sz w:val="26"/>
                <w:lang w:val="en-US"/>
              </w:rPr>
              <w:t>nhật</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cá</w:t>
            </w:r>
            <w:proofErr w:type="spellEnd"/>
            <w:r w:rsidRPr="00905CFF">
              <w:rPr>
                <w:sz w:val="26"/>
                <w:lang w:val="en-US"/>
              </w:rPr>
              <w:t xml:space="preserve"> </w:t>
            </w:r>
            <w:proofErr w:type="spellStart"/>
            <w:r w:rsidRPr="00905CFF">
              <w:rPr>
                <w:sz w:val="26"/>
                <w:lang w:val="en-US"/>
              </w:rPr>
              <w:t>nhân</w:t>
            </w:r>
            <w:proofErr w:type="spellEnd"/>
            <w:r w:rsidRPr="00905CFF">
              <w:rPr>
                <w:sz w:val="26"/>
                <w:lang w:val="en-US"/>
              </w:rPr>
              <w:t xml:space="preserve"> </w:t>
            </w:r>
            <w:proofErr w:type="spellStart"/>
            <w:r w:rsidRPr="00905CFF">
              <w:rPr>
                <w:sz w:val="26"/>
                <w:lang w:val="en-US"/>
              </w:rPr>
              <w:t>của</w:t>
            </w:r>
            <w:proofErr w:type="spellEnd"/>
            <w:r w:rsidRPr="00905CFF">
              <w:rPr>
                <w:sz w:val="26"/>
                <w:lang w:val="en-US"/>
              </w:rPr>
              <w:t xml:space="preserve"> </w:t>
            </w:r>
            <w:proofErr w:type="spellStart"/>
            <w:r w:rsidRPr="00905CFF">
              <w:rPr>
                <w:sz w:val="26"/>
                <w:lang w:val="en-US"/>
              </w:rPr>
              <w:t>đối</w:t>
            </w:r>
            <w:proofErr w:type="spellEnd"/>
            <w:r w:rsidRPr="00905CFF">
              <w:rPr>
                <w:sz w:val="26"/>
                <w:lang w:val="en-US"/>
              </w:rPr>
              <w:t xml:space="preserve"> </w:t>
            </w:r>
            <w:proofErr w:type="spellStart"/>
            <w:r w:rsidRPr="00905CFF">
              <w:rPr>
                <w:sz w:val="26"/>
                <w:lang w:val="en-US"/>
              </w:rPr>
              <w:t>tượng</w:t>
            </w:r>
            <w:proofErr w:type="spellEnd"/>
            <w:r w:rsidRPr="00905CFF">
              <w:rPr>
                <w:sz w:val="26"/>
                <w:lang w:val="en-US"/>
              </w:rPr>
              <w:t xml:space="preserve"> </w:t>
            </w:r>
            <w:proofErr w:type="spellStart"/>
            <w:r w:rsidRPr="00905CFF">
              <w:rPr>
                <w:sz w:val="26"/>
                <w:lang w:val="en-US"/>
              </w:rPr>
              <w:t>khác</w:t>
            </w:r>
            <w:proofErr w:type="spellEnd"/>
          </w:p>
        </w:tc>
      </w:tr>
      <w:tr w:rsidR="00B77D0E" w:rsidRPr="00905CFF" w14:paraId="75F3273A" w14:textId="77777777" w:rsidTr="00612AD6">
        <w:trPr>
          <w:trHeight w:val="477"/>
        </w:trPr>
        <w:tc>
          <w:tcPr>
            <w:tcW w:w="2304" w:type="dxa"/>
          </w:tcPr>
          <w:p w14:paraId="07AAD652" w14:textId="77777777" w:rsidR="00B77D0E" w:rsidRPr="00905CFF" w:rsidRDefault="00B77D0E" w:rsidP="00612AD6">
            <w:pPr>
              <w:pStyle w:val="TableParagraph"/>
              <w:rPr>
                <w:sz w:val="26"/>
              </w:rPr>
            </w:pPr>
            <w:r w:rsidRPr="00905CFF">
              <w:rPr>
                <w:sz w:val="26"/>
              </w:rPr>
              <w:t>Tiền</w:t>
            </w:r>
            <w:r w:rsidRPr="00905CFF">
              <w:rPr>
                <w:spacing w:val="-6"/>
                <w:sz w:val="26"/>
              </w:rPr>
              <w:t xml:space="preserve"> </w:t>
            </w:r>
            <w:r w:rsidRPr="00905CFF">
              <w:rPr>
                <w:sz w:val="26"/>
              </w:rPr>
              <w:t>điều</w:t>
            </w:r>
            <w:r w:rsidRPr="00905CFF">
              <w:rPr>
                <w:spacing w:val="-6"/>
                <w:sz w:val="26"/>
              </w:rPr>
              <w:t xml:space="preserve"> </w:t>
            </w:r>
            <w:r w:rsidRPr="00905CFF">
              <w:rPr>
                <w:spacing w:val="-4"/>
                <w:sz w:val="26"/>
              </w:rPr>
              <w:t>kiện</w:t>
            </w:r>
          </w:p>
        </w:tc>
        <w:tc>
          <w:tcPr>
            <w:tcW w:w="6892" w:type="dxa"/>
          </w:tcPr>
          <w:p w14:paraId="3FECAE9A" w14:textId="77777777" w:rsidR="00B77D0E" w:rsidRPr="00905CFF" w:rsidRDefault="00B77D0E" w:rsidP="00612AD6">
            <w:pPr>
              <w:pStyle w:val="TableParagraph"/>
              <w:ind w:left="105"/>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pacing w:val="-4"/>
                <w:sz w:val="26"/>
              </w:rPr>
              <w:t xml:space="preserve"> </w:t>
            </w:r>
            <w:proofErr w:type="spellStart"/>
            <w:r w:rsidRPr="00905CFF">
              <w:rPr>
                <w:sz w:val="26"/>
                <w:lang w:val="en-US"/>
              </w:rPr>
              <w:t>đã</w:t>
            </w:r>
            <w:proofErr w:type="spellEnd"/>
            <w:r w:rsidRPr="00905CFF">
              <w:rPr>
                <w:sz w:val="26"/>
                <w:lang w:val="en-US"/>
              </w:rPr>
              <w:t xml:space="preserve"> </w:t>
            </w:r>
            <w:proofErr w:type="spellStart"/>
            <w:r w:rsidRPr="00905CFF">
              <w:rPr>
                <w:sz w:val="26"/>
                <w:lang w:val="en-US"/>
              </w:rPr>
              <w:t>đăng</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w:t>
            </w:r>
            <w:proofErr w:type="spellStart"/>
            <w:r w:rsidRPr="00905CFF">
              <w:rPr>
                <w:sz w:val="26"/>
                <w:lang w:val="en-US"/>
              </w:rPr>
              <w:t>vào</w:t>
            </w:r>
            <w:proofErr w:type="spellEnd"/>
            <w:r w:rsidRPr="00905CFF">
              <w:rPr>
                <w:sz w:val="26"/>
                <w:lang w:val="en-US"/>
              </w:rPr>
              <w:t xml:space="preserve">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với</w:t>
            </w:r>
            <w:proofErr w:type="spellEnd"/>
            <w:r w:rsidRPr="00905CFF">
              <w:rPr>
                <w:sz w:val="26"/>
                <w:lang w:val="en-US"/>
              </w:rPr>
              <w:t xml:space="preserve"> </w:t>
            </w:r>
            <w:proofErr w:type="spellStart"/>
            <w:r w:rsidRPr="00905CFF">
              <w:rPr>
                <w:sz w:val="26"/>
                <w:lang w:val="en-US"/>
              </w:rPr>
              <w:t>vai</w:t>
            </w:r>
            <w:proofErr w:type="spellEnd"/>
            <w:r w:rsidRPr="00905CFF">
              <w:rPr>
                <w:sz w:val="26"/>
                <w:lang w:val="en-US"/>
              </w:rPr>
              <w:t xml:space="preserve"> </w:t>
            </w:r>
            <w:proofErr w:type="spellStart"/>
            <w:r w:rsidRPr="00905CFF">
              <w:rPr>
                <w:sz w:val="26"/>
                <w:lang w:val="en-US"/>
              </w:rPr>
              <w:t>trò</w:t>
            </w:r>
            <w:proofErr w:type="spellEnd"/>
            <w:r w:rsidRPr="00905CFF">
              <w:rPr>
                <w:sz w:val="26"/>
                <w:lang w:val="en-US"/>
              </w:rPr>
              <w:t xml:space="preserve"> </w:t>
            </w:r>
            <w:proofErr w:type="spellStart"/>
            <w:r w:rsidRPr="00905CFF">
              <w:rPr>
                <w:sz w:val="26"/>
                <w:lang w:val="en-US"/>
              </w:rPr>
              <w:t>quản</w:t>
            </w:r>
            <w:proofErr w:type="spellEnd"/>
            <w:r w:rsidRPr="00905CFF">
              <w:rPr>
                <w:sz w:val="26"/>
                <w:lang w:val="en-US"/>
              </w:rPr>
              <w:t xml:space="preserve"> </w:t>
            </w:r>
            <w:proofErr w:type="spellStart"/>
            <w:r w:rsidRPr="00905CFF">
              <w:rPr>
                <w:sz w:val="26"/>
                <w:lang w:val="en-US"/>
              </w:rPr>
              <w:t>trị</w:t>
            </w:r>
            <w:proofErr w:type="spellEnd"/>
            <w:r w:rsidRPr="00905CFF">
              <w:rPr>
                <w:sz w:val="26"/>
                <w:lang w:val="en-US"/>
              </w:rPr>
              <w:t xml:space="preserve"> </w:t>
            </w:r>
            <w:proofErr w:type="spellStart"/>
            <w:r w:rsidRPr="00905CFF">
              <w:rPr>
                <w:sz w:val="26"/>
                <w:lang w:val="en-US"/>
              </w:rPr>
              <w:t>viên</w:t>
            </w:r>
            <w:proofErr w:type="spellEnd"/>
            <w:r w:rsidRPr="00905CFF">
              <w:rPr>
                <w:sz w:val="26"/>
                <w:lang w:val="en-US"/>
              </w:rPr>
              <w:t xml:space="preserve"> </w:t>
            </w:r>
          </w:p>
        </w:tc>
      </w:tr>
      <w:tr w:rsidR="00B77D0E" w:rsidRPr="00905CFF" w14:paraId="49D4BE83" w14:textId="77777777" w:rsidTr="00612AD6">
        <w:trPr>
          <w:trHeight w:val="503"/>
        </w:trPr>
        <w:tc>
          <w:tcPr>
            <w:tcW w:w="2304" w:type="dxa"/>
          </w:tcPr>
          <w:p w14:paraId="0C34E1BF" w14:textId="77777777" w:rsidR="00B77D0E" w:rsidRPr="00905CFF" w:rsidRDefault="00B77D0E" w:rsidP="00612AD6">
            <w:pPr>
              <w:pStyle w:val="TableParagraph"/>
              <w:spacing w:line="360" w:lineRule="auto"/>
              <w:rPr>
                <w:sz w:val="26"/>
              </w:rPr>
            </w:pPr>
            <w:r w:rsidRPr="00905CFF">
              <w:rPr>
                <w:sz w:val="26"/>
              </w:rPr>
              <w:t>Luồng</w:t>
            </w:r>
            <w:r w:rsidRPr="00905CFF">
              <w:rPr>
                <w:spacing w:val="-14"/>
                <w:sz w:val="26"/>
              </w:rPr>
              <w:t xml:space="preserve"> </w:t>
            </w:r>
            <w:r w:rsidRPr="00905CFF">
              <w:rPr>
                <w:sz w:val="26"/>
              </w:rPr>
              <w:t>hoạt</w:t>
            </w:r>
            <w:r w:rsidRPr="00905CFF">
              <w:rPr>
                <w:spacing w:val="-12"/>
                <w:sz w:val="26"/>
              </w:rPr>
              <w:t xml:space="preserve"> </w:t>
            </w:r>
            <w:r w:rsidRPr="00905CFF">
              <w:rPr>
                <w:sz w:val="26"/>
              </w:rPr>
              <w:t>động</w:t>
            </w:r>
            <w:r w:rsidRPr="00905CFF">
              <w:rPr>
                <w:spacing w:val="-14"/>
                <w:sz w:val="26"/>
              </w:rPr>
              <w:t xml:space="preserve"> </w:t>
            </w:r>
            <w:r w:rsidRPr="00905CFF">
              <w:rPr>
                <w:sz w:val="26"/>
              </w:rPr>
              <w:t xml:space="preserve">cơ </w:t>
            </w:r>
            <w:r w:rsidRPr="00905CFF">
              <w:rPr>
                <w:spacing w:val="-4"/>
                <w:sz w:val="26"/>
              </w:rPr>
              <w:t>bản</w:t>
            </w:r>
          </w:p>
        </w:tc>
        <w:tc>
          <w:tcPr>
            <w:tcW w:w="6892" w:type="dxa"/>
          </w:tcPr>
          <w:p w14:paraId="63C511A9" w14:textId="2E1333DC" w:rsidR="00B77D0E" w:rsidRPr="00905CFF" w:rsidRDefault="00B77D0E" w:rsidP="00612AD6">
            <w:pPr>
              <w:pStyle w:val="TableParagraph"/>
              <w:rPr>
                <w:sz w:val="26"/>
                <w:lang w:val="en-US"/>
              </w:rPr>
            </w:pPr>
            <w:r w:rsidRPr="00905CFF">
              <w:rPr>
                <w:sz w:val="26"/>
                <w:lang w:val="en-US"/>
              </w:rPr>
              <w:t xml:space="preserve">1.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vào</w:t>
            </w:r>
            <w:proofErr w:type="spellEnd"/>
            <w:r w:rsidRPr="00905CFF">
              <w:rPr>
                <w:sz w:val="26"/>
                <w:lang w:val="en-US"/>
              </w:rPr>
              <w:t xml:space="preserve"> </w:t>
            </w:r>
            <w:proofErr w:type="spellStart"/>
            <w:r w:rsidRPr="00905CFF">
              <w:rPr>
                <w:sz w:val="26"/>
                <w:lang w:val="en-US"/>
              </w:rPr>
              <w:t>trang</w:t>
            </w:r>
            <w:proofErr w:type="spellEnd"/>
            <w:r w:rsidRPr="00905CFF">
              <w:rPr>
                <w:sz w:val="26"/>
                <w:lang w:val="en-US"/>
              </w:rPr>
              <w:t xml:space="preserve"> </w:t>
            </w:r>
            <w:proofErr w:type="spellStart"/>
            <w:r w:rsidRPr="00905CFF">
              <w:rPr>
                <w:sz w:val="26"/>
                <w:lang w:val="en-US"/>
              </w:rPr>
              <w:t>quản</w:t>
            </w:r>
            <w:proofErr w:type="spellEnd"/>
            <w:r w:rsidRPr="00905CFF">
              <w:rPr>
                <w:sz w:val="26"/>
                <w:lang w:val="en-US"/>
              </w:rPr>
              <w:t xml:space="preserve"> </w:t>
            </w:r>
            <w:proofErr w:type="spellStart"/>
            <w:r w:rsidRPr="00905CFF">
              <w:rPr>
                <w:sz w:val="26"/>
                <w:lang w:val="en-US"/>
              </w:rPr>
              <w:t>lý</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cá</w:t>
            </w:r>
            <w:proofErr w:type="spellEnd"/>
            <w:r w:rsidRPr="00905CFF">
              <w:rPr>
                <w:sz w:val="26"/>
                <w:lang w:val="en-US"/>
              </w:rPr>
              <w:t xml:space="preserve"> </w:t>
            </w:r>
            <w:proofErr w:type="spellStart"/>
            <w:r w:rsidRPr="00905CFF">
              <w:rPr>
                <w:sz w:val="26"/>
                <w:lang w:val="en-US"/>
              </w:rPr>
              <w:t>nhân</w:t>
            </w:r>
            <w:proofErr w:type="spellEnd"/>
          </w:p>
          <w:p w14:paraId="1A435FDB" w14:textId="70DB9D88" w:rsidR="00B77D0E" w:rsidRPr="00905CFF" w:rsidRDefault="00B77D0E" w:rsidP="00612AD6">
            <w:pPr>
              <w:pStyle w:val="TableParagraph"/>
              <w:rPr>
                <w:rStyle w:val="fontstyle01"/>
                <w:rFonts w:ascii="Times New Roman" w:hAnsi="Times New Roman"/>
                <w:lang w:val="en-US"/>
              </w:rPr>
            </w:pPr>
            <w:r w:rsidRPr="00905CFF">
              <w:rPr>
                <w:sz w:val="26"/>
                <w:lang w:val="en-US"/>
              </w:rPr>
              <w:t xml:space="preserve">2. </w:t>
            </w:r>
            <w:r w:rsidRPr="00905CFF">
              <w:rPr>
                <w:rStyle w:val="fontstyle01"/>
                <w:rFonts w:ascii="Times New Roman" w:hAnsi="Times New Roman"/>
              </w:rPr>
              <w:t xml:space="preserve">Giao diện </w:t>
            </w:r>
            <w:proofErr w:type="spellStart"/>
            <w:r w:rsidRPr="00905CFF">
              <w:rPr>
                <w:rStyle w:val="fontstyle01"/>
                <w:rFonts w:ascii="Times New Roman" w:hAnsi="Times New Roman"/>
                <w:lang w:val="en-US"/>
              </w:rPr>
              <w:t>hiển</w:t>
            </w:r>
            <w:proofErr w:type="spellEnd"/>
            <w:r w:rsidRPr="00905CFF">
              <w:rPr>
                <w:rStyle w:val="fontstyle01"/>
                <w:rFonts w:ascii="Times New Roman" w:hAnsi="Times New Roman"/>
                <w:lang w:val="en-US"/>
              </w:rPr>
              <w:t xml:space="preserve"> </w:t>
            </w:r>
            <w:proofErr w:type="spellStart"/>
            <w:r w:rsidRPr="00905CFF">
              <w:rPr>
                <w:rStyle w:val="fontstyle01"/>
                <w:rFonts w:ascii="Times New Roman" w:hAnsi="Times New Roman"/>
                <w:lang w:val="en-US"/>
              </w:rPr>
              <w:t>thị</w:t>
            </w:r>
            <w:proofErr w:type="spellEnd"/>
            <w:r w:rsidRPr="00905CFF">
              <w:rPr>
                <w:rStyle w:val="fontstyle01"/>
                <w:rFonts w:ascii="Times New Roman" w:hAnsi="Times New Roman"/>
                <w:lang w:val="en-US"/>
              </w:rPr>
              <w:t xml:space="preserve"> </w:t>
            </w:r>
            <w:proofErr w:type="spellStart"/>
            <w:r w:rsidRPr="00905CFF">
              <w:rPr>
                <w:rStyle w:val="fontstyle01"/>
                <w:rFonts w:ascii="Times New Roman" w:hAnsi="Times New Roman"/>
                <w:lang w:val="en-US"/>
              </w:rPr>
              <w:t>danh</w:t>
            </w:r>
            <w:proofErr w:type="spellEnd"/>
            <w:r w:rsidRPr="00905CFF">
              <w:rPr>
                <w:rStyle w:val="fontstyle01"/>
                <w:rFonts w:ascii="Times New Roman" w:hAnsi="Times New Roman"/>
                <w:lang w:val="en-US"/>
              </w:rPr>
              <w:t xml:space="preserve"> </w:t>
            </w:r>
            <w:proofErr w:type="spellStart"/>
            <w:r w:rsidRPr="00905CFF">
              <w:rPr>
                <w:rStyle w:val="fontstyle01"/>
                <w:rFonts w:ascii="Times New Roman" w:hAnsi="Times New Roman"/>
                <w:lang w:val="en-US"/>
              </w:rPr>
              <w:t>sách</w:t>
            </w:r>
            <w:proofErr w:type="spellEnd"/>
            <w:r w:rsidRPr="00905CFF">
              <w:rPr>
                <w:rStyle w:val="fontstyle01"/>
                <w:rFonts w:ascii="Times New Roman" w:hAnsi="Times New Roman"/>
                <w:lang w:val="en-US"/>
              </w:rPr>
              <w:t xml:space="preserve"> </w:t>
            </w:r>
            <w:proofErr w:type="spellStart"/>
            <w:r w:rsidRPr="00905CFF">
              <w:rPr>
                <w:rStyle w:val="fontstyle01"/>
                <w:rFonts w:ascii="Times New Roman" w:hAnsi="Times New Roman"/>
                <w:lang w:val="en-US"/>
              </w:rPr>
              <w:t>các</w:t>
            </w:r>
            <w:proofErr w:type="spellEnd"/>
            <w:r w:rsidRPr="00905CFF">
              <w:rPr>
                <w:rStyle w:val="fontstyle01"/>
                <w:rFonts w:ascii="Times New Roman" w:hAnsi="Times New Roman"/>
                <w:lang w:val="en-US"/>
              </w:rPr>
              <w:t xml:space="preserve"> </w:t>
            </w:r>
            <w:proofErr w:type="spellStart"/>
            <w:r w:rsidRPr="00905CFF">
              <w:rPr>
                <w:rStyle w:val="fontstyle01"/>
                <w:rFonts w:ascii="Times New Roman" w:hAnsi="Times New Roman"/>
                <w:lang w:val="en-US"/>
              </w:rPr>
              <w:t>đối</w:t>
            </w:r>
            <w:proofErr w:type="spellEnd"/>
            <w:r w:rsidRPr="00905CFF">
              <w:rPr>
                <w:rStyle w:val="fontstyle01"/>
                <w:rFonts w:ascii="Times New Roman" w:hAnsi="Times New Roman"/>
                <w:lang w:val="en-US"/>
              </w:rPr>
              <w:t xml:space="preserve"> </w:t>
            </w:r>
            <w:proofErr w:type="spellStart"/>
            <w:r w:rsidRPr="00905CFF">
              <w:rPr>
                <w:rStyle w:val="fontstyle01"/>
                <w:rFonts w:ascii="Times New Roman" w:hAnsi="Times New Roman"/>
                <w:lang w:val="en-US"/>
              </w:rPr>
              <w:t>tượng</w:t>
            </w:r>
            <w:proofErr w:type="spellEnd"/>
            <w:r w:rsidRPr="00905CFF">
              <w:rPr>
                <w:rStyle w:val="fontstyle01"/>
                <w:rFonts w:ascii="Times New Roman" w:hAnsi="Times New Roman"/>
                <w:lang w:val="en-US"/>
              </w:rPr>
              <w:t xml:space="preserve"> </w:t>
            </w:r>
            <w:proofErr w:type="spellStart"/>
            <w:r w:rsidRPr="00905CFF">
              <w:rPr>
                <w:rStyle w:val="fontstyle01"/>
                <w:rFonts w:ascii="Times New Roman" w:hAnsi="Times New Roman"/>
                <w:lang w:val="en-US"/>
              </w:rPr>
              <w:t>trong</w:t>
            </w:r>
            <w:proofErr w:type="spellEnd"/>
            <w:r w:rsidRPr="00905CFF">
              <w:rPr>
                <w:rStyle w:val="fontstyle01"/>
                <w:rFonts w:ascii="Times New Roman" w:hAnsi="Times New Roman"/>
                <w:lang w:val="en-US"/>
              </w:rPr>
              <w:t xml:space="preserve"> </w:t>
            </w:r>
            <w:proofErr w:type="spellStart"/>
            <w:r w:rsidRPr="00905CFF">
              <w:rPr>
                <w:rStyle w:val="fontstyle01"/>
                <w:rFonts w:ascii="Times New Roman" w:hAnsi="Times New Roman"/>
                <w:lang w:val="en-US"/>
              </w:rPr>
              <w:t>hệ</w:t>
            </w:r>
            <w:proofErr w:type="spellEnd"/>
            <w:r w:rsidRPr="00905CFF">
              <w:rPr>
                <w:rStyle w:val="fontstyle01"/>
                <w:rFonts w:ascii="Times New Roman" w:hAnsi="Times New Roman"/>
                <w:lang w:val="en-US"/>
              </w:rPr>
              <w:t xml:space="preserve"> </w:t>
            </w:r>
            <w:proofErr w:type="spellStart"/>
            <w:r w:rsidRPr="00905CFF">
              <w:rPr>
                <w:rStyle w:val="fontstyle01"/>
                <w:rFonts w:ascii="Times New Roman" w:hAnsi="Times New Roman"/>
                <w:lang w:val="en-US"/>
              </w:rPr>
              <w:t>thống</w:t>
            </w:r>
            <w:proofErr w:type="spellEnd"/>
          </w:p>
          <w:p w14:paraId="7BB9B7C8" w14:textId="4B414898" w:rsidR="00B77D0E" w:rsidRPr="00905CFF" w:rsidRDefault="00B77D0E" w:rsidP="00612AD6">
            <w:pPr>
              <w:pStyle w:val="TableParagraph"/>
              <w:tabs>
                <w:tab w:val="left" w:pos="299"/>
              </w:tabs>
              <w:rPr>
                <w:sz w:val="26"/>
                <w:lang w:val="en-US"/>
              </w:rPr>
            </w:pPr>
            <w:r w:rsidRPr="00905CFF">
              <w:rPr>
                <w:sz w:val="26"/>
                <w:lang w:val="en-US"/>
              </w:rPr>
              <w:t xml:space="preserve">3.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w:t>
            </w:r>
            <w:proofErr w:type="spellStart"/>
            <w:r w:rsidRPr="00905CFF">
              <w:rPr>
                <w:sz w:val="26"/>
                <w:lang w:val="en-US"/>
              </w:rPr>
              <w:t>các</w:t>
            </w:r>
            <w:proofErr w:type="spellEnd"/>
            <w:r w:rsidRPr="00905CFF">
              <w:rPr>
                <w:sz w:val="26"/>
                <w:lang w:val="en-US"/>
              </w:rPr>
              <w:t xml:space="preserve"> </w:t>
            </w:r>
            <w:proofErr w:type="spellStart"/>
            <w:r w:rsidRPr="00905CFF">
              <w:rPr>
                <w:sz w:val="26"/>
                <w:lang w:val="en-US"/>
              </w:rPr>
              <w:t>điều</w:t>
            </w:r>
            <w:proofErr w:type="spellEnd"/>
            <w:r w:rsidRPr="00905CFF">
              <w:rPr>
                <w:sz w:val="26"/>
                <w:lang w:val="en-US"/>
              </w:rPr>
              <w:t xml:space="preserve"> </w:t>
            </w:r>
            <w:proofErr w:type="spellStart"/>
            <w:r w:rsidRPr="00905CFF">
              <w:rPr>
                <w:sz w:val="26"/>
                <w:lang w:val="en-US"/>
              </w:rPr>
              <w:t>kiện</w:t>
            </w:r>
            <w:proofErr w:type="spellEnd"/>
            <w:r w:rsidRPr="00905CFF">
              <w:rPr>
                <w:sz w:val="26"/>
                <w:lang w:val="en-US"/>
              </w:rPr>
              <w:t xml:space="preserve"> </w:t>
            </w:r>
            <w:proofErr w:type="spellStart"/>
            <w:r w:rsidRPr="00905CFF">
              <w:rPr>
                <w:sz w:val="26"/>
                <w:lang w:val="en-US"/>
              </w:rPr>
              <w:t>tìm</w:t>
            </w:r>
            <w:proofErr w:type="spellEnd"/>
            <w:r w:rsidRPr="00905CFF">
              <w:rPr>
                <w:sz w:val="26"/>
                <w:lang w:val="en-US"/>
              </w:rPr>
              <w:t xml:space="preserve"> </w:t>
            </w:r>
            <w:proofErr w:type="spellStart"/>
            <w:r w:rsidRPr="00905CFF">
              <w:rPr>
                <w:sz w:val="26"/>
                <w:lang w:val="en-US"/>
              </w:rPr>
              <w:t>kiếm</w:t>
            </w:r>
            <w:proofErr w:type="spellEnd"/>
          </w:p>
          <w:p w14:paraId="1ECC5DFB" w14:textId="10CD8C7F" w:rsidR="00B77D0E" w:rsidRPr="00905CFF" w:rsidRDefault="00B77D0E" w:rsidP="00612AD6">
            <w:pPr>
              <w:pStyle w:val="TableParagraph"/>
              <w:tabs>
                <w:tab w:val="left" w:pos="299"/>
              </w:tabs>
              <w:rPr>
                <w:sz w:val="26"/>
                <w:lang w:val="en-US"/>
              </w:rPr>
            </w:pPr>
            <w:r w:rsidRPr="00905CFF">
              <w:rPr>
                <w:sz w:val="26"/>
                <w:lang w:val="en-US"/>
              </w:rPr>
              <w:t xml:space="preserve">4.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hiển</w:t>
            </w:r>
            <w:proofErr w:type="spellEnd"/>
            <w:r w:rsidRPr="00905CFF">
              <w:rPr>
                <w:sz w:val="26"/>
                <w:lang w:val="en-US"/>
              </w:rPr>
              <w:t xml:space="preserve"> </w:t>
            </w:r>
            <w:proofErr w:type="spellStart"/>
            <w:r w:rsidRPr="00905CFF">
              <w:rPr>
                <w:sz w:val="26"/>
                <w:lang w:val="en-US"/>
              </w:rPr>
              <w:t>thị</w:t>
            </w:r>
            <w:proofErr w:type="spellEnd"/>
            <w:r w:rsidRPr="00905CFF">
              <w:rPr>
                <w:sz w:val="26"/>
                <w:lang w:val="en-US"/>
              </w:rPr>
              <w:t xml:space="preserve"> </w:t>
            </w:r>
            <w:proofErr w:type="spellStart"/>
            <w:r w:rsidRPr="00905CFF">
              <w:rPr>
                <w:sz w:val="26"/>
                <w:lang w:val="en-US"/>
              </w:rPr>
              <w:t>danh</w:t>
            </w:r>
            <w:proofErr w:type="spellEnd"/>
            <w:r w:rsidRPr="00905CFF">
              <w:rPr>
                <w:sz w:val="26"/>
                <w:lang w:val="en-US"/>
              </w:rPr>
              <w:t xml:space="preserve"> </w:t>
            </w:r>
            <w:proofErr w:type="spellStart"/>
            <w:r w:rsidRPr="00905CFF">
              <w:rPr>
                <w:sz w:val="26"/>
                <w:lang w:val="en-US"/>
              </w:rPr>
              <w:t>sách</w:t>
            </w:r>
            <w:proofErr w:type="spellEnd"/>
            <w:r w:rsidRPr="00905CFF">
              <w:rPr>
                <w:sz w:val="26"/>
                <w:lang w:val="en-US"/>
              </w:rPr>
              <w:t xml:space="preserve"> </w:t>
            </w:r>
            <w:proofErr w:type="spellStart"/>
            <w:r w:rsidRPr="00905CFF">
              <w:rPr>
                <w:sz w:val="26"/>
                <w:lang w:val="en-US"/>
              </w:rPr>
              <w:t>đối</w:t>
            </w:r>
            <w:proofErr w:type="spellEnd"/>
            <w:r w:rsidRPr="00905CFF">
              <w:rPr>
                <w:sz w:val="26"/>
                <w:lang w:val="en-US"/>
              </w:rPr>
              <w:t xml:space="preserve"> </w:t>
            </w:r>
            <w:proofErr w:type="spellStart"/>
            <w:r w:rsidRPr="00905CFF">
              <w:rPr>
                <w:sz w:val="26"/>
                <w:lang w:val="en-US"/>
              </w:rPr>
              <w:t>tượng</w:t>
            </w:r>
            <w:proofErr w:type="spellEnd"/>
            <w:r w:rsidRPr="00905CFF">
              <w:rPr>
                <w:sz w:val="26"/>
                <w:lang w:val="en-US"/>
              </w:rPr>
              <w:t xml:space="preserve"> </w:t>
            </w:r>
            <w:proofErr w:type="spellStart"/>
            <w:r w:rsidRPr="00905CFF">
              <w:rPr>
                <w:sz w:val="26"/>
                <w:lang w:val="en-US"/>
              </w:rPr>
              <w:t>phù</w:t>
            </w:r>
            <w:proofErr w:type="spellEnd"/>
            <w:r w:rsidRPr="00905CFF">
              <w:rPr>
                <w:sz w:val="26"/>
                <w:lang w:val="en-US"/>
              </w:rPr>
              <w:t xml:space="preserve"> </w:t>
            </w:r>
            <w:proofErr w:type="spellStart"/>
            <w:r w:rsidRPr="00905CFF">
              <w:rPr>
                <w:sz w:val="26"/>
                <w:lang w:val="en-US"/>
              </w:rPr>
              <w:t>hợp</w:t>
            </w:r>
            <w:proofErr w:type="spellEnd"/>
          </w:p>
          <w:p w14:paraId="213E366F" w14:textId="43930F9F" w:rsidR="00B77D0E" w:rsidRPr="00905CFF" w:rsidRDefault="00B77D0E" w:rsidP="00612AD6">
            <w:pPr>
              <w:pStyle w:val="TableParagraph"/>
              <w:tabs>
                <w:tab w:val="left" w:pos="299"/>
              </w:tabs>
              <w:rPr>
                <w:sz w:val="26"/>
                <w:lang w:val="en-US"/>
              </w:rPr>
            </w:pPr>
            <w:r w:rsidRPr="00905CFF">
              <w:rPr>
                <w:sz w:val="26"/>
                <w:lang w:val="en-US"/>
              </w:rPr>
              <w:t xml:space="preserve">5.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chọn</w:t>
            </w:r>
            <w:proofErr w:type="spellEnd"/>
            <w:r w:rsidRPr="00905CFF">
              <w:rPr>
                <w:sz w:val="26"/>
                <w:lang w:val="en-US"/>
              </w:rPr>
              <w:t xml:space="preserve"> </w:t>
            </w:r>
            <w:proofErr w:type="spellStart"/>
            <w:r w:rsidRPr="00905CFF">
              <w:rPr>
                <w:sz w:val="26"/>
                <w:lang w:val="en-US"/>
              </w:rPr>
              <w:t>sửa</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1 </w:t>
            </w:r>
            <w:proofErr w:type="spellStart"/>
            <w:r w:rsidRPr="00905CFF">
              <w:rPr>
                <w:sz w:val="26"/>
                <w:lang w:val="en-US"/>
              </w:rPr>
              <w:t>đối</w:t>
            </w:r>
            <w:proofErr w:type="spellEnd"/>
            <w:r w:rsidRPr="00905CFF">
              <w:rPr>
                <w:sz w:val="26"/>
                <w:lang w:val="en-US"/>
              </w:rPr>
              <w:t xml:space="preserve"> </w:t>
            </w:r>
            <w:proofErr w:type="spellStart"/>
            <w:r w:rsidRPr="00905CFF">
              <w:rPr>
                <w:sz w:val="26"/>
                <w:lang w:val="en-US"/>
              </w:rPr>
              <w:t>tượng</w:t>
            </w:r>
            <w:proofErr w:type="spellEnd"/>
          </w:p>
          <w:p w14:paraId="6ABB0867" w14:textId="3878290D" w:rsidR="00B77D0E" w:rsidRPr="00905CFF" w:rsidRDefault="00B77D0E" w:rsidP="00612AD6">
            <w:pPr>
              <w:pStyle w:val="TableParagraph"/>
              <w:tabs>
                <w:tab w:val="left" w:pos="299"/>
              </w:tabs>
              <w:rPr>
                <w:sz w:val="26"/>
                <w:lang w:val="en-US"/>
              </w:rPr>
            </w:pPr>
            <w:r w:rsidRPr="00905CFF">
              <w:rPr>
                <w:sz w:val="26"/>
                <w:lang w:val="en-US"/>
              </w:rPr>
              <w:t xml:space="preserve">6.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hiển</w:t>
            </w:r>
            <w:proofErr w:type="spellEnd"/>
            <w:r w:rsidRPr="00905CFF">
              <w:rPr>
                <w:sz w:val="26"/>
                <w:lang w:val="en-US"/>
              </w:rPr>
              <w:t xml:space="preserve"> </w:t>
            </w:r>
            <w:proofErr w:type="spellStart"/>
            <w:r w:rsidRPr="00905CFF">
              <w:rPr>
                <w:sz w:val="26"/>
                <w:lang w:val="en-US"/>
              </w:rPr>
              <w:t>thị</w:t>
            </w:r>
            <w:proofErr w:type="spellEnd"/>
            <w:r w:rsidRPr="00905CFF">
              <w:rPr>
                <w:sz w:val="26"/>
                <w:lang w:val="en-US"/>
              </w:rPr>
              <w:t xml:space="preserve"> </w:t>
            </w:r>
            <w:proofErr w:type="spellStart"/>
            <w:r w:rsidRPr="00905CFF">
              <w:rPr>
                <w:sz w:val="26"/>
                <w:lang w:val="en-US"/>
              </w:rPr>
              <w:t>màn</w:t>
            </w:r>
            <w:proofErr w:type="spellEnd"/>
            <w:r w:rsidRPr="00905CFF">
              <w:rPr>
                <w:sz w:val="26"/>
                <w:lang w:val="en-US"/>
              </w:rPr>
              <w:t xml:space="preserve"> </w:t>
            </w:r>
            <w:proofErr w:type="spellStart"/>
            <w:r w:rsidRPr="00905CFF">
              <w:rPr>
                <w:sz w:val="26"/>
                <w:lang w:val="en-US"/>
              </w:rPr>
              <w:t>hình</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cá</w:t>
            </w:r>
            <w:proofErr w:type="spellEnd"/>
            <w:r w:rsidRPr="00905CFF">
              <w:rPr>
                <w:sz w:val="26"/>
                <w:lang w:val="en-US"/>
              </w:rPr>
              <w:t xml:space="preserve"> </w:t>
            </w:r>
            <w:proofErr w:type="spellStart"/>
            <w:r w:rsidRPr="00905CFF">
              <w:rPr>
                <w:sz w:val="26"/>
                <w:lang w:val="en-US"/>
              </w:rPr>
              <w:t>nhân</w:t>
            </w:r>
            <w:proofErr w:type="spellEnd"/>
            <w:r w:rsidRPr="00905CFF">
              <w:rPr>
                <w:sz w:val="26"/>
                <w:lang w:val="en-US"/>
              </w:rPr>
              <w:t xml:space="preserve"> </w:t>
            </w:r>
            <w:proofErr w:type="spellStart"/>
            <w:r w:rsidRPr="00905CFF">
              <w:rPr>
                <w:sz w:val="26"/>
                <w:lang w:val="en-US"/>
              </w:rPr>
              <w:t>của</w:t>
            </w:r>
            <w:proofErr w:type="spellEnd"/>
            <w:r w:rsidRPr="00905CFF">
              <w:rPr>
                <w:sz w:val="26"/>
                <w:lang w:val="en-US"/>
              </w:rPr>
              <w:t xml:space="preserve"> </w:t>
            </w:r>
            <w:proofErr w:type="spellStart"/>
            <w:r w:rsidRPr="00905CFF">
              <w:rPr>
                <w:sz w:val="26"/>
                <w:lang w:val="en-US"/>
              </w:rPr>
              <w:t>đối</w:t>
            </w:r>
            <w:proofErr w:type="spellEnd"/>
            <w:r w:rsidRPr="00905CFF">
              <w:rPr>
                <w:sz w:val="26"/>
                <w:lang w:val="en-US"/>
              </w:rPr>
              <w:t xml:space="preserve"> </w:t>
            </w:r>
            <w:proofErr w:type="spellStart"/>
            <w:r w:rsidRPr="00905CFF">
              <w:rPr>
                <w:sz w:val="26"/>
                <w:lang w:val="en-US"/>
              </w:rPr>
              <w:t>tượng</w:t>
            </w:r>
            <w:proofErr w:type="spellEnd"/>
          </w:p>
          <w:p w14:paraId="243E4D95" w14:textId="1D9C1727" w:rsidR="00B77D0E" w:rsidRPr="00905CFF" w:rsidRDefault="00B77D0E" w:rsidP="00612AD6">
            <w:pPr>
              <w:pStyle w:val="TableParagraph"/>
              <w:tabs>
                <w:tab w:val="left" w:pos="299"/>
              </w:tabs>
              <w:rPr>
                <w:sz w:val="26"/>
                <w:lang w:val="en-US"/>
              </w:rPr>
            </w:pPr>
            <w:r w:rsidRPr="00905CFF">
              <w:rPr>
                <w:sz w:val="26"/>
                <w:lang w:val="en-US"/>
              </w:rPr>
              <w:t xml:space="preserve">7.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chỉnh</w:t>
            </w:r>
            <w:proofErr w:type="spellEnd"/>
            <w:r w:rsidRPr="00905CFF">
              <w:rPr>
                <w:sz w:val="26"/>
                <w:lang w:val="en-US"/>
              </w:rPr>
              <w:t xml:space="preserve"> </w:t>
            </w:r>
            <w:proofErr w:type="spellStart"/>
            <w:r w:rsidRPr="00905CFF">
              <w:rPr>
                <w:sz w:val="26"/>
                <w:lang w:val="en-US"/>
              </w:rPr>
              <w:t>sửa</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ấn</w:t>
            </w:r>
            <w:proofErr w:type="spellEnd"/>
            <w:r w:rsidRPr="00905CFF">
              <w:rPr>
                <w:sz w:val="26"/>
                <w:lang w:val="en-US"/>
              </w:rPr>
              <w:t xml:space="preserve"> “Lưu </w:t>
            </w:r>
            <w:proofErr w:type="spellStart"/>
            <w:r w:rsidRPr="00905CFF">
              <w:rPr>
                <w:sz w:val="26"/>
                <w:lang w:val="en-US"/>
              </w:rPr>
              <w:t>thay</w:t>
            </w:r>
            <w:proofErr w:type="spellEnd"/>
            <w:r w:rsidRPr="00905CFF">
              <w:rPr>
                <w:sz w:val="26"/>
                <w:lang w:val="en-US"/>
              </w:rPr>
              <w:t xml:space="preserve"> </w:t>
            </w:r>
            <w:proofErr w:type="spellStart"/>
            <w:r w:rsidRPr="00905CFF">
              <w:rPr>
                <w:sz w:val="26"/>
                <w:lang w:val="en-US"/>
              </w:rPr>
              <w:t>đổi</w:t>
            </w:r>
            <w:proofErr w:type="spellEnd"/>
            <w:r w:rsidRPr="00905CFF">
              <w:rPr>
                <w:sz w:val="26"/>
                <w:lang w:val="en-US"/>
              </w:rPr>
              <w:t>”</w:t>
            </w:r>
          </w:p>
          <w:p w14:paraId="053311C4" w14:textId="0A6FD088" w:rsidR="00B77D0E" w:rsidRPr="00905CFF" w:rsidRDefault="00B77D0E" w:rsidP="00612AD6">
            <w:pPr>
              <w:pStyle w:val="TableParagraph"/>
              <w:tabs>
                <w:tab w:val="left" w:pos="299"/>
              </w:tabs>
              <w:rPr>
                <w:sz w:val="26"/>
                <w:lang w:val="en-US"/>
              </w:rPr>
            </w:pPr>
            <w:r w:rsidRPr="00905CFF">
              <w:rPr>
                <w:sz w:val="26"/>
                <w:lang w:val="en-US"/>
              </w:rPr>
              <w:t xml:space="preserve">8.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cập</w:t>
            </w:r>
            <w:proofErr w:type="spellEnd"/>
            <w:r w:rsidRPr="00905CFF">
              <w:rPr>
                <w:sz w:val="26"/>
                <w:lang w:val="en-US"/>
              </w:rPr>
              <w:t xml:space="preserve"> </w:t>
            </w:r>
            <w:proofErr w:type="spellStart"/>
            <w:r w:rsidRPr="00905CFF">
              <w:rPr>
                <w:sz w:val="26"/>
                <w:lang w:val="en-US"/>
              </w:rPr>
              <w:t>nhật</w:t>
            </w:r>
            <w:proofErr w:type="spellEnd"/>
            <w:r w:rsidRPr="00905CFF">
              <w:rPr>
                <w:sz w:val="26"/>
                <w:lang w:val="en-US"/>
              </w:rPr>
              <w:t xml:space="preserve"> </w:t>
            </w:r>
            <w:proofErr w:type="spellStart"/>
            <w:r w:rsidRPr="00905CFF">
              <w:rPr>
                <w:sz w:val="26"/>
                <w:lang w:val="en-US"/>
              </w:rPr>
              <w:t>dữ</w:t>
            </w:r>
            <w:proofErr w:type="spellEnd"/>
            <w:r w:rsidRPr="00905CFF">
              <w:rPr>
                <w:sz w:val="26"/>
                <w:lang w:val="en-US"/>
              </w:rPr>
              <w:t xml:space="preserve"> </w:t>
            </w:r>
            <w:proofErr w:type="spellStart"/>
            <w:r w:rsidRPr="00905CFF">
              <w:rPr>
                <w:sz w:val="26"/>
                <w:lang w:val="en-US"/>
              </w:rPr>
              <w:t>liệu</w:t>
            </w:r>
            <w:proofErr w:type="spellEnd"/>
            <w:r w:rsidRPr="00905CFF">
              <w:rPr>
                <w:sz w:val="26"/>
                <w:lang w:val="en-US"/>
              </w:rPr>
              <w:t xml:space="preserve">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w:t>
            </w:r>
            <w:proofErr w:type="spellStart"/>
            <w:r w:rsidRPr="00905CFF">
              <w:rPr>
                <w:sz w:val="26"/>
                <w:lang w:val="en-US"/>
              </w:rPr>
              <w:t>báo</w:t>
            </w:r>
            <w:proofErr w:type="spellEnd"/>
            <w:r w:rsidRPr="00905CFF">
              <w:rPr>
                <w:sz w:val="26"/>
                <w:lang w:val="en-US"/>
              </w:rPr>
              <w:t xml:space="preserve"> </w:t>
            </w:r>
            <w:proofErr w:type="spellStart"/>
            <w:r w:rsidRPr="00905CFF">
              <w:rPr>
                <w:sz w:val="26"/>
                <w:lang w:val="en-US"/>
              </w:rPr>
              <w:t>thành</w:t>
            </w:r>
            <w:proofErr w:type="spellEnd"/>
            <w:r w:rsidRPr="00905CFF">
              <w:rPr>
                <w:sz w:val="26"/>
                <w:lang w:val="en-US"/>
              </w:rPr>
              <w:t xml:space="preserve"> </w:t>
            </w:r>
            <w:proofErr w:type="spellStart"/>
            <w:r w:rsidRPr="00905CFF">
              <w:rPr>
                <w:sz w:val="26"/>
                <w:lang w:val="en-US"/>
              </w:rPr>
              <w:t>công</w:t>
            </w:r>
            <w:proofErr w:type="spellEnd"/>
          </w:p>
          <w:p w14:paraId="0C62EAC2" w14:textId="77777777" w:rsidR="00B77D0E" w:rsidRPr="00905CFF" w:rsidRDefault="00B77D0E" w:rsidP="00B77D0E">
            <w:pPr>
              <w:pStyle w:val="TableParagraph"/>
              <w:tabs>
                <w:tab w:val="left" w:pos="299"/>
              </w:tabs>
              <w:rPr>
                <w:sz w:val="26"/>
                <w:lang w:val="en-US"/>
              </w:rPr>
            </w:pPr>
          </w:p>
        </w:tc>
      </w:tr>
      <w:tr w:rsidR="00B77D0E" w:rsidRPr="00905CFF" w14:paraId="18D4C3E9" w14:textId="77777777" w:rsidTr="00612AD6">
        <w:trPr>
          <w:trHeight w:val="679"/>
        </w:trPr>
        <w:tc>
          <w:tcPr>
            <w:tcW w:w="2304" w:type="dxa"/>
          </w:tcPr>
          <w:p w14:paraId="019D7D9D" w14:textId="77777777" w:rsidR="00B77D0E" w:rsidRPr="00905CFF" w:rsidRDefault="00B77D0E" w:rsidP="00612AD6">
            <w:pPr>
              <w:pStyle w:val="TableParagraph"/>
              <w:spacing w:line="360" w:lineRule="auto"/>
              <w:rPr>
                <w:sz w:val="26"/>
              </w:rPr>
            </w:pPr>
            <w:r w:rsidRPr="00905CFF">
              <w:rPr>
                <w:sz w:val="26"/>
                <w:lang w:val="en-US"/>
              </w:rPr>
              <w:t xml:space="preserve"> </w:t>
            </w:r>
            <w:r w:rsidRPr="00905CFF">
              <w:rPr>
                <w:sz w:val="26"/>
              </w:rPr>
              <w:t>Ngoại</w:t>
            </w:r>
            <w:r w:rsidRPr="00905CFF">
              <w:rPr>
                <w:spacing w:val="-8"/>
                <w:sz w:val="26"/>
              </w:rPr>
              <w:t xml:space="preserve"> </w:t>
            </w:r>
            <w:r w:rsidRPr="00905CFF">
              <w:rPr>
                <w:spacing w:val="-5"/>
                <w:sz w:val="26"/>
              </w:rPr>
              <w:t>lệ</w:t>
            </w:r>
          </w:p>
        </w:tc>
        <w:tc>
          <w:tcPr>
            <w:tcW w:w="6892" w:type="dxa"/>
          </w:tcPr>
          <w:p w14:paraId="11E8913B" w14:textId="77777777" w:rsidR="00B77D0E" w:rsidRPr="00905CFF" w:rsidRDefault="00B77D0E" w:rsidP="00612AD6">
            <w:pPr>
              <w:rPr>
                <w:rFonts w:ascii="Times New Roman" w:hAnsi="Times New Roman" w:cs="Times New Roman"/>
                <w:sz w:val="26"/>
                <w:szCs w:val="26"/>
                <w:lang w:val="en-US"/>
              </w:rPr>
            </w:pPr>
            <w:r w:rsidRPr="00905CFF">
              <w:rPr>
                <w:rFonts w:ascii="Times New Roman" w:hAnsi="Times New Roman" w:cs="Times New Roman"/>
                <w:lang w:val="en-US"/>
              </w:rPr>
              <w:t xml:space="preserve"> </w:t>
            </w:r>
          </w:p>
          <w:p w14:paraId="221849D2" w14:textId="77777777" w:rsidR="00B77D0E" w:rsidRPr="00905CFF" w:rsidRDefault="00B77D0E" w:rsidP="00612AD6">
            <w:pPr>
              <w:rPr>
                <w:rFonts w:ascii="Times New Roman" w:hAnsi="Times New Roman" w:cs="Times New Roman"/>
                <w:sz w:val="26"/>
                <w:szCs w:val="26"/>
                <w:lang w:val="en-US"/>
              </w:rPr>
            </w:pPr>
          </w:p>
        </w:tc>
      </w:tr>
    </w:tbl>
    <w:p w14:paraId="2E7F1884" w14:textId="77777777" w:rsidR="00B77D0E" w:rsidRPr="00905CFF" w:rsidRDefault="00B77D0E" w:rsidP="00394A52">
      <w:pPr>
        <w:spacing w:before="60" w:after="60" w:line="360" w:lineRule="auto"/>
        <w:jc w:val="both"/>
        <w:rPr>
          <w:rFonts w:ascii="Times New Roman" w:eastAsia="Times New Roman" w:hAnsi="Times New Roman" w:cs="Times New Roman"/>
          <w:sz w:val="26"/>
          <w:szCs w:val="26"/>
          <w:lang w:val="en-US"/>
        </w:rPr>
      </w:pPr>
    </w:p>
    <w:p w14:paraId="4BB67898" w14:textId="01B751A2" w:rsidR="00B77D0E" w:rsidRPr="00905CFF" w:rsidRDefault="00B77D0E" w:rsidP="00751C85">
      <w:pPr>
        <w:pStyle w:val="ListParagraph"/>
        <w:numPr>
          <w:ilvl w:val="0"/>
          <w:numId w:val="182"/>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lastRenderedPageBreak/>
        <w:t xml:space="preserve">Quản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bình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luận</w:t>
      </w:r>
      <w:proofErr w:type="spellEnd"/>
      <w:r w:rsidRPr="00905CFF">
        <w:rPr>
          <w:rFonts w:eastAsia="Times New Roman" w:cs="Times New Roman"/>
          <w:b w:val="0"/>
          <w:bCs/>
          <w:i w:val="0"/>
          <w:iCs/>
          <w:szCs w:val="26"/>
          <w:lang w:val="en-US"/>
        </w:rPr>
        <w:t xml:space="preserve"> (Quản </w:t>
      </w:r>
      <w:proofErr w:type="spellStart"/>
      <w:r w:rsidRPr="00905CFF">
        <w:rPr>
          <w:rFonts w:eastAsia="Times New Roman" w:cs="Times New Roman"/>
          <w:b w:val="0"/>
          <w:bCs/>
          <w:i w:val="0"/>
          <w:iCs/>
          <w:szCs w:val="26"/>
          <w:lang w:val="en-US"/>
        </w:rPr>
        <w:t>trị</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viên</w:t>
      </w:r>
      <w:proofErr w:type="spellEnd"/>
      <w:r w:rsidRPr="00905CFF">
        <w:rPr>
          <w:rFonts w:eastAsia="Times New Roman" w:cs="Times New Roman"/>
          <w:b w:val="0"/>
          <w:bCs/>
          <w:i w:val="0"/>
          <w:iCs/>
          <w:szCs w:val="26"/>
          <w:lang w:val="en-US"/>
        </w:rPr>
        <w:t>):</w:t>
      </w:r>
    </w:p>
    <w:p w14:paraId="3A604A10" w14:textId="77DDFE4F" w:rsidR="00B77D0E" w:rsidRPr="00905CFF" w:rsidRDefault="00B77D0E" w:rsidP="00B77D0E">
      <w:pPr>
        <w:pStyle w:val="Heading8"/>
        <w:rPr>
          <w:rFonts w:eastAsia="Times New Roman" w:cs="Times New Roman"/>
          <w:lang w:val="en-US"/>
        </w:rPr>
      </w:pPr>
      <w:bookmarkStart w:id="146" w:name="_Toc186464402"/>
      <w:proofErr w:type="spellStart"/>
      <w:r w:rsidRPr="00905CFF">
        <w:rPr>
          <w:rFonts w:eastAsia="Times New Roman" w:cs="Times New Roman"/>
          <w:lang w:val="en-US"/>
        </w:rPr>
        <w:t>Bảng</w:t>
      </w:r>
      <w:proofErr w:type="spellEnd"/>
      <w:r w:rsidRPr="00905CFF">
        <w:rPr>
          <w:rFonts w:eastAsia="Times New Roman" w:cs="Times New Roman"/>
        </w:rPr>
        <w:t xml:space="preserve"> </w:t>
      </w:r>
      <w:r w:rsidR="001642AA"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1</w:t>
      </w:r>
      <w:r w:rsidR="005D763E" w:rsidRPr="00905CFF">
        <w:rPr>
          <w:rFonts w:eastAsia="Times New Roman" w:cs="Times New Roman"/>
          <w:lang w:val="en-US"/>
        </w:rPr>
        <w:t>8</w:t>
      </w:r>
      <w:r w:rsidRPr="00905CFF">
        <w:rPr>
          <w:rFonts w:eastAsia="Times New Roman" w:cs="Times New Roman"/>
        </w:rPr>
        <w:t xml:space="preserve"> </w:t>
      </w:r>
      <w:proofErr w:type="spellStart"/>
      <w:r w:rsidRPr="00905CFF">
        <w:rPr>
          <w:rFonts w:eastAsia="Times New Roman" w:cs="Times New Roman"/>
          <w:lang w:val="en-US"/>
        </w:rPr>
        <w:t>Kịch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bản</w:t>
      </w:r>
      <w:proofErr w:type="spellEnd"/>
      <w:r w:rsidRPr="00905CFF">
        <w:rPr>
          <w:rFonts w:eastAsia="Times New Roman" w:cs="Times New Roman"/>
          <w:lang w:val="en-US"/>
        </w:rPr>
        <w:t xml:space="preserve"> use case </w:t>
      </w:r>
      <w:r w:rsidRPr="00905CFF">
        <w:rPr>
          <w:rFonts w:cs="Times New Roman"/>
          <w:szCs w:val="26"/>
          <w:lang w:val="en-US"/>
        </w:rPr>
        <w:t xml:space="preserve">Quản </w:t>
      </w:r>
      <w:proofErr w:type="spellStart"/>
      <w:r w:rsidRPr="00905CFF">
        <w:rPr>
          <w:rFonts w:cs="Times New Roman"/>
          <w:szCs w:val="26"/>
          <w:lang w:val="en-US"/>
        </w:rPr>
        <w:t>lý</w:t>
      </w:r>
      <w:proofErr w:type="spellEnd"/>
      <w:r w:rsidRPr="00905CFF">
        <w:rPr>
          <w:rFonts w:cs="Times New Roman"/>
          <w:szCs w:val="26"/>
          <w:lang w:val="en-US"/>
        </w:rPr>
        <w:t xml:space="preserve"> </w:t>
      </w:r>
      <w:proofErr w:type="spellStart"/>
      <w:r w:rsidRPr="00905CFF">
        <w:rPr>
          <w:rFonts w:cs="Times New Roman"/>
          <w:szCs w:val="26"/>
          <w:lang w:val="en-US"/>
        </w:rPr>
        <w:t>bình</w:t>
      </w:r>
      <w:proofErr w:type="spellEnd"/>
      <w:r w:rsidRPr="00905CFF">
        <w:rPr>
          <w:rFonts w:cs="Times New Roman"/>
          <w:szCs w:val="26"/>
          <w:lang w:val="en-US"/>
        </w:rPr>
        <w:t xml:space="preserve"> </w:t>
      </w:r>
      <w:proofErr w:type="spellStart"/>
      <w:r w:rsidRPr="00905CFF">
        <w:rPr>
          <w:rFonts w:cs="Times New Roman"/>
          <w:szCs w:val="26"/>
          <w:lang w:val="en-US"/>
        </w:rPr>
        <w:t>luận</w:t>
      </w:r>
      <w:proofErr w:type="spellEnd"/>
      <w:r w:rsidR="00622725">
        <w:rPr>
          <w:rFonts w:cs="Times New Roman"/>
          <w:szCs w:val="26"/>
          <w:lang w:val="en-US"/>
        </w:rPr>
        <w:t xml:space="preserve"> (QTV)</w:t>
      </w:r>
      <w:bookmarkEnd w:id="146"/>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B77D0E" w:rsidRPr="00905CFF" w14:paraId="5F75C9D2" w14:textId="77777777" w:rsidTr="00612AD6">
        <w:trPr>
          <w:trHeight w:val="477"/>
        </w:trPr>
        <w:tc>
          <w:tcPr>
            <w:tcW w:w="2304" w:type="dxa"/>
          </w:tcPr>
          <w:p w14:paraId="1B061F08" w14:textId="77777777" w:rsidR="00B77D0E" w:rsidRPr="00905CFF" w:rsidRDefault="00B77D0E" w:rsidP="00612AD6">
            <w:pPr>
              <w:pStyle w:val="TableParagraph"/>
              <w:rPr>
                <w:sz w:val="26"/>
              </w:rPr>
            </w:pPr>
            <w:r w:rsidRPr="00905CFF">
              <w:rPr>
                <w:sz w:val="26"/>
              </w:rPr>
              <w:t>Tên</w:t>
            </w:r>
            <w:r w:rsidRPr="00905CFF">
              <w:rPr>
                <w:spacing w:val="-6"/>
                <w:sz w:val="26"/>
              </w:rPr>
              <w:t xml:space="preserve"> </w:t>
            </w:r>
            <w:r w:rsidRPr="00905CFF">
              <w:rPr>
                <w:sz w:val="26"/>
              </w:rPr>
              <w:t>Use</w:t>
            </w:r>
            <w:r w:rsidRPr="00905CFF">
              <w:rPr>
                <w:spacing w:val="-5"/>
                <w:sz w:val="26"/>
              </w:rPr>
              <w:t xml:space="preserve"> </w:t>
            </w:r>
            <w:r w:rsidRPr="00905CFF">
              <w:rPr>
                <w:spacing w:val="-4"/>
                <w:sz w:val="26"/>
              </w:rPr>
              <w:t>Case</w:t>
            </w:r>
          </w:p>
        </w:tc>
        <w:tc>
          <w:tcPr>
            <w:tcW w:w="6892" w:type="dxa"/>
          </w:tcPr>
          <w:p w14:paraId="54E139DE" w14:textId="7826D9F7" w:rsidR="00B77D0E" w:rsidRPr="00905CFF" w:rsidRDefault="00B77D0E" w:rsidP="00612AD6">
            <w:pPr>
              <w:pStyle w:val="TableParagraph"/>
              <w:ind w:left="105"/>
              <w:rPr>
                <w:sz w:val="26"/>
                <w:szCs w:val="26"/>
                <w:lang w:val="en-US"/>
              </w:rPr>
            </w:pPr>
            <w:r w:rsidRPr="00905CFF">
              <w:rPr>
                <w:sz w:val="26"/>
                <w:szCs w:val="26"/>
                <w:lang w:val="en-US"/>
              </w:rPr>
              <w:t xml:space="preserve">Quản </w:t>
            </w:r>
            <w:proofErr w:type="spellStart"/>
            <w:r w:rsidRPr="00905CFF">
              <w:rPr>
                <w:sz w:val="26"/>
                <w:szCs w:val="26"/>
                <w:lang w:val="en-US"/>
              </w:rPr>
              <w:t>lý</w:t>
            </w:r>
            <w:proofErr w:type="spellEnd"/>
            <w:r w:rsidRPr="00905CFF">
              <w:rPr>
                <w:sz w:val="26"/>
                <w:szCs w:val="26"/>
                <w:lang w:val="en-US"/>
              </w:rPr>
              <w:t xml:space="preserve"> </w:t>
            </w:r>
            <w:proofErr w:type="spellStart"/>
            <w:r w:rsidRPr="00905CFF">
              <w:rPr>
                <w:sz w:val="26"/>
                <w:szCs w:val="26"/>
                <w:lang w:val="en-US"/>
              </w:rPr>
              <w:t>bình</w:t>
            </w:r>
            <w:proofErr w:type="spellEnd"/>
            <w:r w:rsidRPr="00905CFF">
              <w:rPr>
                <w:sz w:val="26"/>
                <w:szCs w:val="26"/>
                <w:lang w:val="en-US"/>
              </w:rPr>
              <w:t xml:space="preserve"> </w:t>
            </w:r>
            <w:proofErr w:type="spellStart"/>
            <w:r w:rsidRPr="00905CFF">
              <w:rPr>
                <w:sz w:val="26"/>
                <w:szCs w:val="26"/>
                <w:lang w:val="en-US"/>
              </w:rPr>
              <w:t>luận</w:t>
            </w:r>
            <w:proofErr w:type="spellEnd"/>
          </w:p>
        </w:tc>
      </w:tr>
      <w:tr w:rsidR="00B77D0E" w:rsidRPr="00905CFF" w14:paraId="43469AE3" w14:textId="77777777" w:rsidTr="00612AD6">
        <w:trPr>
          <w:trHeight w:val="477"/>
        </w:trPr>
        <w:tc>
          <w:tcPr>
            <w:tcW w:w="2304" w:type="dxa"/>
          </w:tcPr>
          <w:p w14:paraId="44CC64C4" w14:textId="77777777" w:rsidR="00B77D0E" w:rsidRPr="00905CFF" w:rsidRDefault="00B77D0E" w:rsidP="00612AD6">
            <w:pPr>
              <w:pStyle w:val="TableParagraph"/>
              <w:rPr>
                <w:sz w:val="26"/>
              </w:rPr>
            </w:pPr>
            <w:r w:rsidRPr="00905CFF">
              <w:rPr>
                <w:spacing w:val="-2"/>
                <w:sz w:val="26"/>
              </w:rPr>
              <w:t>Actor</w:t>
            </w:r>
          </w:p>
        </w:tc>
        <w:tc>
          <w:tcPr>
            <w:tcW w:w="6892" w:type="dxa"/>
          </w:tcPr>
          <w:p w14:paraId="7042871F" w14:textId="77777777" w:rsidR="00B77D0E" w:rsidRPr="00905CFF" w:rsidRDefault="00B77D0E" w:rsidP="00612AD6">
            <w:pPr>
              <w:pStyle w:val="TableParagraph"/>
              <w:ind w:left="105"/>
              <w:rPr>
                <w:sz w:val="26"/>
                <w:lang w:val="en-US"/>
              </w:rPr>
            </w:pPr>
            <w:r w:rsidRPr="00905CFF">
              <w:rPr>
                <w:sz w:val="26"/>
                <w:lang w:val="en-US"/>
              </w:rPr>
              <w:t xml:space="preserve">Quản </w:t>
            </w:r>
            <w:proofErr w:type="spellStart"/>
            <w:r w:rsidRPr="00905CFF">
              <w:rPr>
                <w:sz w:val="26"/>
                <w:lang w:val="en-US"/>
              </w:rPr>
              <w:t>trị</w:t>
            </w:r>
            <w:proofErr w:type="spellEnd"/>
            <w:r w:rsidRPr="00905CFF">
              <w:rPr>
                <w:sz w:val="26"/>
                <w:lang w:val="en-US"/>
              </w:rPr>
              <w:t xml:space="preserve"> </w:t>
            </w:r>
            <w:proofErr w:type="spellStart"/>
            <w:r w:rsidRPr="00905CFF">
              <w:rPr>
                <w:sz w:val="26"/>
                <w:lang w:val="en-US"/>
              </w:rPr>
              <w:t>viên</w:t>
            </w:r>
            <w:proofErr w:type="spellEnd"/>
          </w:p>
        </w:tc>
      </w:tr>
      <w:tr w:rsidR="00B77D0E" w:rsidRPr="00905CFF" w14:paraId="1EECD56C" w14:textId="77777777" w:rsidTr="00612AD6">
        <w:trPr>
          <w:trHeight w:val="580"/>
        </w:trPr>
        <w:tc>
          <w:tcPr>
            <w:tcW w:w="2304" w:type="dxa"/>
          </w:tcPr>
          <w:p w14:paraId="06B0BC3A" w14:textId="77777777" w:rsidR="00B77D0E" w:rsidRPr="00905CFF" w:rsidRDefault="00B77D0E" w:rsidP="00612AD6">
            <w:pPr>
              <w:pStyle w:val="TableParagraph"/>
              <w:rPr>
                <w:sz w:val="26"/>
              </w:rPr>
            </w:pPr>
            <w:r w:rsidRPr="00905CFF">
              <w:rPr>
                <w:sz w:val="26"/>
              </w:rPr>
              <w:t>Mục</w:t>
            </w:r>
            <w:r w:rsidRPr="00905CFF">
              <w:rPr>
                <w:spacing w:val="-6"/>
                <w:sz w:val="26"/>
              </w:rPr>
              <w:t xml:space="preserve"> </w:t>
            </w:r>
            <w:r w:rsidRPr="00905CFF">
              <w:rPr>
                <w:spacing w:val="-4"/>
                <w:sz w:val="26"/>
              </w:rPr>
              <w:t>tiêu</w:t>
            </w:r>
          </w:p>
        </w:tc>
        <w:tc>
          <w:tcPr>
            <w:tcW w:w="6892" w:type="dxa"/>
          </w:tcPr>
          <w:p w14:paraId="4531B4AB" w14:textId="34BC8926" w:rsidR="00B77D0E" w:rsidRPr="00905CFF" w:rsidRDefault="00B77D0E" w:rsidP="00612AD6">
            <w:pPr>
              <w:pStyle w:val="TableParagraph"/>
              <w:spacing w:line="360" w:lineRule="auto"/>
              <w:ind w:left="105" w:right="174"/>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có</w:t>
            </w:r>
            <w:proofErr w:type="spellEnd"/>
            <w:r w:rsidRPr="00905CFF">
              <w:rPr>
                <w:sz w:val="26"/>
                <w:lang w:val="en-US"/>
              </w:rPr>
              <w:t xml:space="preserve"> </w:t>
            </w:r>
            <w:proofErr w:type="spellStart"/>
            <w:r w:rsidRPr="00905CFF">
              <w:rPr>
                <w:sz w:val="26"/>
                <w:lang w:val="en-US"/>
              </w:rPr>
              <w:t>thể</w:t>
            </w:r>
            <w:proofErr w:type="spellEnd"/>
            <w:r w:rsidRPr="00905CFF">
              <w:rPr>
                <w:sz w:val="26"/>
                <w:lang w:val="en-US"/>
              </w:rPr>
              <w:t xml:space="preserve"> </w:t>
            </w:r>
            <w:proofErr w:type="spellStart"/>
            <w:r w:rsidRPr="00905CFF">
              <w:rPr>
                <w:sz w:val="26"/>
                <w:lang w:val="en-US"/>
              </w:rPr>
              <w:t>xem</w:t>
            </w:r>
            <w:proofErr w:type="spellEnd"/>
            <w:r w:rsidRPr="00905CFF">
              <w:rPr>
                <w:sz w:val="26"/>
                <w:lang w:val="en-US"/>
              </w:rPr>
              <w:t xml:space="preserve">, </w:t>
            </w:r>
            <w:proofErr w:type="spellStart"/>
            <w:r w:rsidRPr="00905CFF">
              <w:rPr>
                <w:sz w:val="26"/>
                <w:lang w:val="en-US"/>
              </w:rPr>
              <w:t>xóa</w:t>
            </w:r>
            <w:proofErr w:type="spellEnd"/>
            <w:r w:rsidRPr="00905CFF">
              <w:rPr>
                <w:sz w:val="26"/>
                <w:lang w:val="en-US"/>
              </w:rPr>
              <w:t xml:space="preserve"> </w:t>
            </w:r>
            <w:proofErr w:type="spellStart"/>
            <w:r w:rsidRPr="00905CFF">
              <w:rPr>
                <w:sz w:val="26"/>
                <w:lang w:val="en-US"/>
              </w:rPr>
              <w:t>bình</w:t>
            </w:r>
            <w:proofErr w:type="spellEnd"/>
            <w:r w:rsidRPr="00905CFF">
              <w:rPr>
                <w:sz w:val="26"/>
                <w:lang w:val="en-US"/>
              </w:rPr>
              <w:t xml:space="preserve"> </w:t>
            </w:r>
            <w:proofErr w:type="spellStart"/>
            <w:r w:rsidRPr="00905CFF">
              <w:rPr>
                <w:sz w:val="26"/>
                <w:lang w:val="en-US"/>
              </w:rPr>
              <w:t>luận</w:t>
            </w:r>
            <w:proofErr w:type="spellEnd"/>
          </w:p>
        </w:tc>
      </w:tr>
      <w:tr w:rsidR="00B77D0E" w:rsidRPr="00905CFF" w14:paraId="7FFC0A5C" w14:textId="77777777" w:rsidTr="00612AD6">
        <w:trPr>
          <w:trHeight w:val="477"/>
        </w:trPr>
        <w:tc>
          <w:tcPr>
            <w:tcW w:w="2304" w:type="dxa"/>
          </w:tcPr>
          <w:p w14:paraId="7EC446C7" w14:textId="77777777" w:rsidR="00B77D0E" w:rsidRPr="00905CFF" w:rsidRDefault="00B77D0E" w:rsidP="00612AD6">
            <w:pPr>
              <w:pStyle w:val="TableParagraph"/>
              <w:rPr>
                <w:sz w:val="26"/>
              </w:rPr>
            </w:pPr>
            <w:r w:rsidRPr="00905CFF">
              <w:rPr>
                <w:sz w:val="26"/>
              </w:rPr>
              <w:t>Tiền</w:t>
            </w:r>
            <w:r w:rsidRPr="00905CFF">
              <w:rPr>
                <w:spacing w:val="-6"/>
                <w:sz w:val="26"/>
              </w:rPr>
              <w:t xml:space="preserve"> </w:t>
            </w:r>
            <w:r w:rsidRPr="00905CFF">
              <w:rPr>
                <w:sz w:val="26"/>
              </w:rPr>
              <w:t>điều</w:t>
            </w:r>
            <w:r w:rsidRPr="00905CFF">
              <w:rPr>
                <w:spacing w:val="-6"/>
                <w:sz w:val="26"/>
              </w:rPr>
              <w:t xml:space="preserve"> </w:t>
            </w:r>
            <w:r w:rsidRPr="00905CFF">
              <w:rPr>
                <w:spacing w:val="-4"/>
                <w:sz w:val="26"/>
              </w:rPr>
              <w:t>kiện</w:t>
            </w:r>
          </w:p>
        </w:tc>
        <w:tc>
          <w:tcPr>
            <w:tcW w:w="6892" w:type="dxa"/>
          </w:tcPr>
          <w:p w14:paraId="4ADC497D" w14:textId="77777777" w:rsidR="00B77D0E" w:rsidRPr="00905CFF" w:rsidRDefault="00B77D0E" w:rsidP="00612AD6">
            <w:pPr>
              <w:pStyle w:val="TableParagraph"/>
              <w:ind w:left="105"/>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pacing w:val="-4"/>
                <w:sz w:val="26"/>
              </w:rPr>
              <w:t xml:space="preserve"> </w:t>
            </w:r>
            <w:proofErr w:type="spellStart"/>
            <w:r w:rsidRPr="00905CFF">
              <w:rPr>
                <w:sz w:val="26"/>
                <w:lang w:val="en-US"/>
              </w:rPr>
              <w:t>đã</w:t>
            </w:r>
            <w:proofErr w:type="spellEnd"/>
            <w:r w:rsidRPr="00905CFF">
              <w:rPr>
                <w:sz w:val="26"/>
                <w:lang w:val="en-US"/>
              </w:rPr>
              <w:t xml:space="preserve"> </w:t>
            </w:r>
            <w:proofErr w:type="spellStart"/>
            <w:r w:rsidRPr="00905CFF">
              <w:rPr>
                <w:sz w:val="26"/>
                <w:lang w:val="en-US"/>
              </w:rPr>
              <w:t>đăng</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w:t>
            </w:r>
            <w:proofErr w:type="spellStart"/>
            <w:r w:rsidRPr="00905CFF">
              <w:rPr>
                <w:sz w:val="26"/>
                <w:lang w:val="en-US"/>
              </w:rPr>
              <w:t>vào</w:t>
            </w:r>
            <w:proofErr w:type="spellEnd"/>
            <w:r w:rsidRPr="00905CFF">
              <w:rPr>
                <w:sz w:val="26"/>
                <w:lang w:val="en-US"/>
              </w:rPr>
              <w:t xml:space="preserve">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với</w:t>
            </w:r>
            <w:proofErr w:type="spellEnd"/>
            <w:r w:rsidRPr="00905CFF">
              <w:rPr>
                <w:sz w:val="26"/>
                <w:lang w:val="en-US"/>
              </w:rPr>
              <w:t xml:space="preserve"> </w:t>
            </w:r>
            <w:proofErr w:type="spellStart"/>
            <w:r w:rsidRPr="00905CFF">
              <w:rPr>
                <w:sz w:val="26"/>
                <w:lang w:val="en-US"/>
              </w:rPr>
              <w:t>vai</w:t>
            </w:r>
            <w:proofErr w:type="spellEnd"/>
            <w:r w:rsidRPr="00905CFF">
              <w:rPr>
                <w:sz w:val="26"/>
                <w:lang w:val="en-US"/>
              </w:rPr>
              <w:t xml:space="preserve"> </w:t>
            </w:r>
            <w:proofErr w:type="spellStart"/>
            <w:r w:rsidRPr="00905CFF">
              <w:rPr>
                <w:sz w:val="26"/>
                <w:lang w:val="en-US"/>
              </w:rPr>
              <w:t>trò</w:t>
            </w:r>
            <w:proofErr w:type="spellEnd"/>
            <w:r w:rsidRPr="00905CFF">
              <w:rPr>
                <w:sz w:val="26"/>
                <w:lang w:val="en-US"/>
              </w:rPr>
              <w:t xml:space="preserve"> </w:t>
            </w:r>
            <w:proofErr w:type="spellStart"/>
            <w:r w:rsidRPr="00905CFF">
              <w:rPr>
                <w:sz w:val="26"/>
                <w:lang w:val="en-US"/>
              </w:rPr>
              <w:t>quản</w:t>
            </w:r>
            <w:proofErr w:type="spellEnd"/>
            <w:r w:rsidRPr="00905CFF">
              <w:rPr>
                <w:sz w:val="26"/>
                <w:lang w:val="en-US"/>
              </w:rPr>
              <w:t xml:space="preserve"> </w:t>
            </w:r>
            <w:proofErr w:type="spellStart"/>
            <w:r w:rsidRPr="00905CFF">
              <w:rPr>
                <w:sz w:val="26"/>
                <w:lang w:val="en-US"/>
              </w:rPr>
              <w:t>trị</w:t>
            </w:r>
            <w:proofErr w:type="spellEnd"/>
            <w:r w:rsidRPr="00905CFF">
              <w:rPr>
                <w:sz w:val="26"/>
                <w:lang w:val="en-US"/>
              </w:rPr>
              <w:t xml:space="preserve"> </w:t>
            </w:r>
            <w:proofErr w:type="spellStart"/>
            <w:r w:rsidRPr="00905CFF">
              <w:rPr>
                <w:sz w:val="26"/>
                <w:lang w:val="en-US"/>
              </w:rPr>
              <w:t>viên</w:t>
            </w:r>
            <w:proofErr w:type="spellEnd"/>
            <w:r w:rsidRPr="00905CFF">
              <w:rPr>
                <w:sz w:val="26"/>
                <w:lang w:val="en-US"/>
              </w:rPr>
              <w:t xml:space="preserve"> </w:t>
            </w:r>
          </w:p>
        </w:tc>
      </w:tr>
      <w:tr w:rsidR="00B77D0E" w:rsidRPr="00905CFF" w14:paraId="69694D16" w14:textId="77777777" w:rsidTr="00612AD6">
        <w:trPr>
          <w:trHeight w:val="503"/>
        </w:trPr>
        <w:tc>
          <w:tcPr>
            <w:tcW w:w="2304" w:type="dxa"/>
          </w:tcPr>
          <w:p w14:paraId="03267658" w14:textId="77777777" w:rsidR="00B77D0E" w:rsidRPr="00905CFF" w:rsidRDefault="00B77D0E" w:rsidP="00612AD6">
            <w:pPr>
              <w:pStyle w:val="TableParagraph"/>
              <w:spacing w:line="360" w:lineRule="auto"/>
              <w:rPr>
                <w:sz w:val="26"/>
              </w:rPr>
            </w:pPr>
            <w:r w:rsidRPr="00905CFF">
              <w:rPr>
                <w:sz w:val="26"/>
              </w:rPr>
              <w:t>Luồng</w:t>
            </w:r>
            <w:r w:rsidRPr="00905CFF">
              <w:rPr>
                <w:spacing w:val="-14"/>
                <w:sz w:val="26"/>
              </w:rPr>
              <w:t xml:space="preserve"> </w:t>
            </w:r>
            <w:r w:rsidRPr="00905CFF">
              <w:rPr>
                <w:sz w:val="26"/>
              </w:rPr>
              <w:t>hoạt</w:t>
            </w:r>
            <w:r w:rsidRPr="00905CFF">
              <w:rPr>
                <w:spacing w:val="-12"/>
                <w:sz w:val="26"/>
              </w:rPr>
              <w:t xml:space="preserve"> </w:t>
            </w:r>
            <w:r w:rsidRPr="00905CFF">
              <w:rPr>
                <w:sz w:val="26"/>
              </w:rPr>
              <w:t>động</w:t>
            </w:r>
            <w:r w:rsidRPr="00905CFF">
              <w:rPr>
                <w:spacing w:val="-14"/>
                <w:sz w:val="26"/>
              </w:rPr>
              <w:t xml:space="preserve"> </w:t>
            </w:r>
            <w:r w:rsidRPr="00905CFF">
              <w:rPr>
                <w:sz w:val="26"/>
              </w:rPr>
              <w:t xml:space="preserve">cơ </w:t>
            </w:r>
            <w:r w:rsidRPr="00905CFF">
              <w:rPr>
                <w:spacing w:val="-4"/>
                <w:sz w:val="26"/>
              </w:rPr>
              <w:t>bản</w:t>
            </w:r>
          </w:p>
        </w:tc>
        <w:tc>
          <w:tcPr>
            <w:tcW w:w="6892" w:type="dxa"/>
          </w:tcPr>
          <w:p w14:paraId="7596B873" w14:textId="450879D5" w:rsidR="00B77D0E" w:rsidRPr="00905CFF" w:rsidRDefault="00B77D0E" w:rsidP="00612AD6">
            <w:pPr>
              <w:pStyle w:val="TableParagraph"/>
              <w:rPr>
                <w:sz w:val="26"/>
                <w:lang w:val="en-US"/>
              </w:rPr>
            </w:pPr>
            <w:r w:rsidRPr="00905CFF">
              <w:rPr>
                <w:sz w:val="26"/>
                <w:lang w:val="en-US"/>
              </w:rPr>
              <w:t xml:space="preserve">1.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vào</w:t>
            </w:r>
            <w:proofErr w:type="spellEnd"/>
            <w:r w:rsidRPr="00905CFF">
              <w:rPr>
                <w:sz w:val="26"/>
                <w:lang w:val="en-US"/>
              </w:rPr>
              <w:t xml:space="preserve"> </w:t>
            </w:r>
            <w:proofErr w:type="spellStart"/>
            <w:r w:rsidRPr="00905CFF">
              <w:rPr>
                <w:sz w:val="26"/>
                <w:lang w:val="en-US"/>
              </w:rPr>
              <w:t>trang</w:t>
            </w:r>
            <w:proofErr w:type="spellEnd"/>
            <w:r w:rsidRPr="00905CFF">
              <w:rPr>
                <w:sz w:val="26"/>
                <w:lang w:val="en-US"/>
              </w:rPr>
              <w:t xml:space="preserve"> </w:t>
            </w:r>
            <w:proofErr w:type="spellStart"/>
            <w:r w:rsidRPr="00905CFF">
              <w:rPr>
                <w:sz w:val="26"/>
                <w:lang w:val="en-US"/>
              </w:rPr>
              <w:t>quản</w:t>
            </w:r>
            <w:proofErr w:type="spellEnd"/>
            <w:r w:rsidRPr="00905CFF">
              <w:rPr>
                <w:sz w:val="26"/>
                <w:lang w:val="en-US"/>
              </w:rPr>
              <w:t xml:space="preserve"> </w:t>
            </w:r>
            <w:proofErr w:type="spellStart"/>
            <w:r w:rsidRPr="00905CFF">
              <w:rPr>
                <w:sz w:val="26"/>
                <w:lang w:val="en-US"/>
              </w:rPr>
              <w:t>lý</w:t>
            </w:r>
            <w:proofErr w:type="spellEnd"/>
            <w:r w:rsidRPr="00905CFF">
              <w:rPr>
                <w:sz w:val="26"/>
                <w:lang w:val="en-US"/>
              </w:rPr>
              <w:t xml:space="preserve"> </w:t>
            </w:r>
            <w:proofErr w:type="spellStart"/>
            <w:r w:rsidRPr="00905CFF">
              <w:rPr>
                <w:sz w:val="26"/>
                <w:lang w:val="en-US"/>
              </w:rPr>
              <w:t>bình</w:t>
            </w:r>
            <w:proofErr w:type="spellEnd"/>
            <w:r w:rsidRPr="00905CFF">
              <w:rPr>
                <w:sz w:val="26"/>
                <w:lang w:val="en-US"/>
              </w:rPr>
              <w:t xml:space="preserve"> </w:t>
            </w:r>
            <w:proofErr w:type="spellStart"/>
            <w:r w:rsidRPr="00905CFF">
              <w:rPr>
                <w:sz w:val="26"/>
                <w:lang w:val="en-US"/>
              </w:rPr>
              <w:t>luận</w:t>
            </w:r>
            <w:proofErr w:type="spellEnd"/>
          </w:p>
          <w:p w14:paraId="322F139C" w14:textId="58D5BFDA" w:rsidR="00B77D0E" w:rsidRPr="00905CFF" w:rsidRDefault="00B77D0E" w:rsidP="00612AD6">
            <w:pPr>
              <w:pStyle w:val="TableParagraph"/>
              <w:rPr>
                <w:rStyle w:val="fontstyle01"/>
                <w:rFonts w:ascii="Times New Roman" w:hAnsi="Times New Roman"/>
                <w:lang w:val="en-US"/>
              </w:rPr>
            </w:pPr>
            <w:r w:rsidRPr="00905CFF">
              <w:rPr>
                <w:sz w:val="26"/>
                <w:lang w:val="en-US"/>
              </w:rPr>
              <w:t xml:space="preserve">2. </w:t>
            </w:r>
            <w:r w:rsidRPr="00905CFF">
              <w:rPr>
                <w:rStyle w:val="fontstyle01"/>
                <w:rFonts w:ascii="Times New Roman" w:hAnsi="Times New Roman"/>
              </w:rPr>
              <w:t xml:space="preserve">Giao diện </w:t>
            </w:r>
            <w:proofErr w:type="spellStart"/>
            <w:r w:rsidRPr="00905CFF">
              <w:rPr>
                <w:rStyle w:val="fontstyle01"/>
                <w:rFonts w:ascii="Times New Roman" w:hAnsi="Times New Roman"/>
                <w:lang w:val="en-US"/>
              </w:rPr>
              <w:t>hiển</w:t>
            </w:r>
            <w:proofErr w:type="spellEnd"/>
            <w:r w:rsidRPr="00905CFF">
              <w:rPr>
                <w:rStyle w:val="fontstyle01"/>
                <w:rFonts w:ascii="Times New Roman" w:hAnsi="Times New Roman"/>
                <w:lang w:val="en-US"/>
              </w:rPr>
              <w:t xml:space="preserve"> </w:t>
            </w:r>
            <w:proofErr w:type="spellStart"/>
            <w:r w:rsidRPr="00905CFF">
              <w:rPr>
                <w:rStyle w:val="fontstyle01"/>
                <w:rFonts w:ascii="Times New Roman" w:hAnsi="Times New Roman"/>
                <w:lang w:val="en-US"/>
              </w:rPr>
              <w:t>thị</w:t>
            </w:r>
            <w:proofErr w:type="spellEnd"/>
            <w:r w:rsidRPr="00905CFF">
              <w:rPr>
                <w:rStyle w:val="fontstyle01"/>
                <w:rFonts w:ascii="Times New Roman" w:hAnsi="Times New Roman"/>
                <w:lang w:val="en-US"/>
              </w:rPr>
              <w:t xml:space="preserve"> </w:t>
            </w:r>
            <w:proofErr w:type="spellStart"/>
            <w:r w:rsidRPr="00905CFF">
              <w:rPr>
                <w:rStyle w:val="fontstyle01"/>
                <w:rFonts w:ascii="Times New Roman" w:hAnsi="Times New Roman"/>
                <w:lang w:val="en-US"/>
              </w:rPr>
              <w:t>danh</w:t>
            </w:r>
            <w:proofErr w:type="spellEnd"/>
            <w:r w:rsidRPr="00905CFF">
              <w:rPr>
                <w:rStyle w:val="fontstyle01"/>
                <w:rFonts w:ascii="Times New Roman" w:hAnsi="Times New Roman"/>
                <w:lang w:val="en-US"/>
              </w:rPr>
              <w:t xml:space="preserve"> </w:t>
            </w:r>
            <w:proofErr w:type="spellStart"/>
            <w:r w:rsidRPr="00905CFF">
              <w:rPr>
                <w:rStyle w:val="fontstyle01"/>
                <w:rFonts w:ascii="Times New Roman" w:hAnsi="Times New Roman"/>
                <w:lang w:val="en-US"/>
              </w:rPr>
              <w:t>sách</w:t>
            </w:r>
            <w:proofErr w:type="spellEnd"/>
            <w:r w:rsidRPr="00905CFF">
              <w:rPr>
                <w:rStyle w:val="fontstyle01"/>
                <w:rFonts w:ascii="Times New Roman" w:hAnsi="Times New Roman"/>
                <w:lang w:val="en-US"/>
              </w:rPr>
              <w:t xml:space="preserve"> </w:t>
            </w:r>
            <w:proofErr w:type="spellStart"/>
            <w:r w:rsidRPr="00905CFF">
              <w:rPr>
                <w:rStyle w:val="fontstyle01"/>
                <w:rFonts w:ascii="Times New Roman" w:hAnsi="Times New Roman"/>
                <w:lang w:val="en-US"/>
              </w:rPr>
              <w:t>các</w:t>
            </w:r>
            <w:proofErr w:type="spellEnd"/>
            <w:r w:rsidRPr="00905CFF">
              <w:rPr>
                <w:rStyle w:val="fontstyle01"/>
                <w:rFonts w:ascii="Times New Roman" w:hAnsi="Times New Roman"/>
                <w:lang w:val="en-US"/>
              </w:rPr>
              <w:t xml:space="preserve"> </w:t>
            </w:r>
            <w:proofErr w:type="spellStart"/>
            <w:r w:rsidRPr="00905CFF">
              <w:rPr>
                <w:rStyle w:val="fontstyle01"/>
                <w:rFonts w:ascii="Times New Roman" w:hAnsi="Times New Roman"/>
                <w:lang w:val="en-US"/>
              </w:rPr>
              <w:t>bình</w:t>
            </w:r>
            <w:proofErr w:type="spellEnd"/>
            <w:r w:rsidRPr="00905CFF">
              <w:rPr>
                <w:rStyle w:val="fontstyle01"/>
                <w:rFonts w:ascii="Times New Roman" w:hAnsi="Times New Roman"/>
                <w:lang w:val="en-US"/>
              </w:rPr>
              <w:t xml:space="preserve"> </w:t>
            </w:r>
            <w:proofErr w:type="spellStart"/>
            <w:r w:rsidRPr="00905CFF">
              <w:rPr>
                <w:rStyle w:val="fontstyle01"/>
                <w:rFonts w:ascii="Times New Roman" w:hAnsi="Times New Roman"/>
                <w:lang w:val="en-US"/>
              </w:rPr>
              <w:t>luận</w:t>
            </w:r>
            <w:proofErr w:type="spellEnd"/>
            <w:r w:rsidRPr="00905CFF">
              <w:rPr>
                <w:rStyle w:val="fontstyle01"/>
                <w:rFonts w:ascii="Times New Roman" w:hAnsi="Times New Roman"/>
                <w:lang w:val="en-US"/>
              </w:rPr>
              <w:t xml:space="preserve"> </w:t>
            </w:r>
            <w:proofErr w:type="spellStart"/>
            <w:r w:rsidRPr="00905CFF">
              <w:rPr>
                <w:rStyle w:val="fontstyle01"/>
                <w:rFonts w:ascii="Times New Roman" w:hAnsi="Times New Roman"/>
                <w:lang w:val="en-US"/>
              </w:rPr>
              <w:t>phân</w:t>
            </w:r>
            <w:proofErr w:type="spellEnd"/>
            <w:r w:rsidRPr="00905CFF">
              <w:rPr>
                <w:rStyle w:val="fontstyle01"/>
                <w:rFonts w:ascii="Times New Roman" w:hAnsi="Times New Roman"/>
                <w:lang w:val="en-US"/>
              </w:rPr>
              <w:t xml:space="preserve"> </w:t>
            </w:r>
            <w:proofErr w:type="spellStart"/>
            <w:r w:rsidRPr="00905CFF">
              <w:rPr>
                <w:rStyle w:val="fontstyle01"/>
                <w:rFonts w:ascii="Times New Roman" w:hAnsi="Times New Roman"/>
                <w:lang w:val="en-US"/>
              </w:rPr>
              <w:t>loại</w:t>
            </w:r>
            <w:proofErr w:type="spellEnd"/>
            <w:r w:rsidRPr="00905CFF">
              <w:rPr>
                <w:rStyle w:val="fontstyle01"/>
                <w:rFonts w:ascii="Times New Roman" w:hAnsi="Times New Roman"/>
                <w:lang w:val="en-US"/>
              </w:rPr>
              <w:t xml:space="preserve"> </w:t>
            </w:r>
            <w:proofErr w:type="spellStart"/>
            <w:r w:rsidR="005D763E" w:rsidRPr="00905CFF">
              <w:rPr>
                <w:rStyle w:val="fontstyle01"/>
                <w:rFonts w:ascii="Times New Roman" w:hAnsi="Times New Roman"/>
                <w:lang w:val="en-US"/>
              </w:rPr>
              <w:t>gửi</w:t>
            </w:r>
            <w:proofErr w:type="spellEnd"/>
            <w:r w:rsidR="005D763E" w:rsidRPr="00905CFF">
              <w:rPr>
                <w:rStyle w:val="fontstyle01"/>
                <w:rFonts w:ascii="Times New Roman" w:hAnsi="Times New Roman"/>
                <w:lang w:val="en-US"/>
              </w:rPr>
              <w:t xml:space="preserve"> </w:t>
            </w:r>
            <w:proofErr w:type="spellStart"/>
            <w:r w:rsidR="005D763E" w:rsidRPr="00905CFF">
              <w:rPr>
                <w:rStyle w:val="fontstyle01"/>
                <w:rFonts w:ascii="Times New Roman" w:hAnsi="Times New Roman"/>
                <w:lang w:val="en-US"/>
              </w:rPr>
              <w:t>cho</w:t>
            </w:r>
            <w:proofErr w:type="spellEnd"/>
            <w:r w:rsidR="005D763E" w:rsidRPr="00905CFF">
              <w:rPr>
                <w:rStyle w:val="fontstyle01"/>
                <w:rFonts w:ascii="Times New Roman" w:hAnsi="Times New Roman"/>
                <w:lang w:val="en-US"/>
              </w:rPr>
              <w:t xml:space="preserve"> </w:t>
            </w:r>
            <w:proofErr w:type="spellStart"/>
            <w:r w:rsidR="005D763E" w:rsidRPr="00905CFF">
              <w:rPr>
                <w:rStyle w:val="fontstyle01"/>
                <w:rFonts w:ascii="Times New Roman" w:hAnsi="Times New Roman"/>
                <w:lang w:val="en-US"/>
              </w:rPr>
              <w:t>phòng</w:t>
            </w:r>
            <w:proofErr w:type="spellEnd"/>
            <w:r w:rsidR="005D763E" w:rsidRPr="00905CFF">
              <w:rPr>
                <w:rStyle w:val="fontstyle01"/>
                <w:rFonts w:ascii="Times New Roman" w:hAnsi="Times New Roman"/>
                <w:lang w:val="en-US"/>
              </w:rPr>
              <w:t xml:space="preserve"> </w:t>
            </w:r>
            <w:proofErr w:type="spellStart"/>
            <w:r w:rsidR="005D763E" w:rsidRPr="00905CFF">
              <w:rPr>
                <w:rStyle w:val="fontstyle01"/>
                <w:rFonts w:ascii="Times New Roman" w:hAnsi="Times New Roman"/>
                <w:lang w:val="en-US"/>
              </w:rPr>
              <w:t>khám</w:t>
            </w:r>
            <w:proofErr w:type="spellEnd"/>
            <w:r w:rsidR="005D763E" w:rsidRPr="00905CFF">
              <w:rPr>
                <w:rStyle w:val="fontstyle01"/>
                <w:rFonts w:ascii="Times New Roman" w:hAnsi="Times New Roman"/>
                <w:lang w:val="en-US"/>
              </w:rPr>
              <w:t xml:space="preserve"> </w:t>
            </w:r>
            <w:proofErr w:type="spellStart"/>
            <w:r w:rsidR="005D763E" w:rsidRPr="00905CFF">
              <w:rPr>
                <w:rStyle w:val="fontstyle01"/>
                <w:rFonts w:ascii="Times New Roman" w:hAnsi="Times New Roman"/>
                <w:lang w:val="en-US"/>
              </w:rPr>
              <w:t>hoặc</w:t>
            </w:r>
            <w:proofErr w:type="spellEnd"/>
            <w:r w:rsidR="005D763E" w:rsidRPr="00905CFF">
              <w:rPr>
                <w:rStyle w:val="fontstyle01"/>
                <w:rFonts w:ascii="Times New Roman" w:hAnsi="Times New Roman"/>
                <w:lang w:val="en-US"/>
              </w:rPr>
              <w:t xml:space="preserve"> </w:t>
            </w:r>
            <w:proofErr w:type="spellStart"/>
            <w:r w:rsidR="005D763E" w:rsidRPr="00905CFF">
              <w:rPr>
                <w:rStyle w:val="fontstyle01"/>
                <w:rFonts w:ascii="Times New Roman" w:hAnsi="Times New Roman"/>
                <w:lang w:val="en-US"/>
              </w:rPr>
              <w:t>đánh</w:t>
            </w:r>
            <w:proofErr w:type="spellEnd"/>
            <w:r w:rsidR="005D763E" w:rsidRPr="00905CFF">
              <w:rPr>
                <w:rStyle w:val="fontstyle01"/>
                <w:rFonts w:ascii="Times New Roman" w:hAnsi="Times New Roman"/>
                <w:lang w:val="en-US"/>
              </w:rPr>
              <w:t xml:space="preserve"> </w:t>
            </w:r>
            <w:proofErr w:type="spellStart"/>
            <w:r w:rsidR="005D763E" w:rsidRPr="00905CFF">
              <w:rPr>
                <w:rStyle w:val="fontstyle01"/>
                <w:rFonts w:ascii="Times New Roman" w:hAnsi="Times New Roman"/>
                <w:lang w:val="en-US"/>
              </w:rPr>
              <w:t>giá</w:t>
            </w:r>
            <w:proofErr w:type="spellEnd"/>
            <w:r w:rsidR="005D763E" w:rsidRPr="00905CFF">
              <w:rPr>
                <w:rStyle w:val="fontstyle01"/>
                <w:rFonts w:ascii="Times New Roman" w:hAnsi="Times New Roman"/>
                <w:lang w:val="en-US"/>
              </w:rPr>
              <w:t xml:space="preserve"> </w:t>
            </w:r>
            <w:proofErr w:type="spellStart"/>
            <w:r w:rsidR="005D763E" w:rsidRPr="00905CFF">
              <w:rPr>
                <w:rStyle w:val="fontstyle01"/>
                <w:rFonts w:ascii="Times New Roman" w:hAnsi="Times New Roman"/>
                <w:lang w:val="en-US"/>
              </w:rPr>
              <w:t>bác</w:t>
            </w:r>
            <w:proofErr w:type="spellEnd"/>
            <w:r w:rsidR="005D763E" w:rsidRPr="00905CFF">
              <w:rPr>
                <w:rStyle w:val="fontstyle01"/>
                <w:rFonts w:ascii="Times New Roman" w:hAnsi="Times New Roman"/>
                <w:lang w:val="en-US"/>
              </w:rPr>
              <w:t xml:space="preserve"> </w:t>
            </w:r>
            <w:proofErr w:type="spellStart"/>
            <w:r w:rsidR="005D763E" w:rsidRPr="00905CFF">
              <w:rPr>
                <w:rStyle w:val="fontstyle01"/>
                <w:rFonts w:ascii="Times New Roman" w:hAnsi="Times New Roman"/>
                <w:lang w:val="en-US"/>
              </w:rPr>
              <w:t>sĩ</w:t>
            </w:r>
            <w:proofErr w:type="spellEnd"/>
          </w:p>
          <w:p w14:paraId="53100D94" w14:textId="77777777" w:rsidR="00B77D0E" w:rsidRPr="00905CFF" w:rsidRDefault="00B77D0E" w:rsidP="00612AD6">
            <w:pPr>
              <w:pStyle w:val="TableParagraph"/>
              <w:tabs>
                <w:tab w:val="left" w:pos="299"/>
              </w:tabs>
              <w:rPr>
                <w:sz w:val="26"/>
                <w:lang w:val="en-US"/>
              </w:rPr>
            </w:pPr>
            <w:r w:rsidRPr="00905CFF">
              <w:rPr>
                <w:sz w:val="26"/>
                <w:lang w:val="en-US"/>
              </w:rPr>
              <w:t xml:space="preserve">3.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w:t>
            </w:r>
            <w:proofErr w:type="spellStart"/>
            <w:r w:rsidRPr="00905CFF">
              <w:rPr>
                <w:sz w:val="26"/>
                <w:lang w:val="en-US"/>
              </w:rPr>
              <w:t>các</w:t>
            </w:r>
            <w:proofErr w:type="spellEnd"/>
            <w:r w:rsidRPr="00905CFF">
              <w:rPr>
                <w:sz w:val="26"/>
                <w:lang w:val="en-US"/>
              </w:rPr>
              <w:t xml:space="preserve"> </w:t>
            </w:r>
            <w:proofErr w:type="spellStart"/>
            <w:r w:rsidRPr="00905CFF">
              <w:rPr>
                <w:sz w:val="26"/>
                <w:lang w:val="en-US"/>
              </w:rPr>
              <w:t>điều</w:t>
            </w:r>
            <w:proofErr w:type="spellEnd"/>
            <w:r w:rsidRPr="00905CFF">
              <w:rPr>
                <w:sz w:val="26"/>
                <w:lang w:val="en-US"/>
              </w:rPr>
              <w:t xml:space="preserve"> </w:t>
            </w:r>
            <w:proofErr w:type="spellStart"/>
            <w:r w:rsidRPr="00905CFF">
              <w:rPr>
                <w:sz w:val="26"/>
                <w:lang w:val="en-US"/>
              </w:rPr>
              <w:t>kiện</w:t>
            </w:r>
            <w:proofErr w:type="spellEnd"/>
            <w:r w:rsidRPr="00905CFF">
              <w:rPr>
                <w:sz w:val="26"/>
                <w:lang w:val="en-US"/>
              </w:rPr>
              <w:t xml:space="preserve"> </w:t>
            </w:r>
            <w:proofErr w:type="spellStart"/>
            <w:r w:rsidRPr="00905CFF">
              <w:rPr>
                <w:sz w:val="26"/>
                <w:lang w:val="en-US"/>
              </w:rPr>
              <w:t>tìm</w:t>
            </w:r>
            <w:proofErr w:type="spellEnd"/>
            <w:r w:rsidRPr="00905CFF">
              <w:rPr>
                <w:sz w:val="26"/>
                <w:lang w:val="en-US"/>
              </w:rPr>
              <w:t xml:space="preserve"> </w:t>
            </w:r>
            <w:proofErr w:type="spellStart"/>
            <w:r w:rsidRPr="00905CFF">
              <w:rPr>
                <w:sz w:val="26"/>
                <w:lang w:val="en-US"/>
              </w:rPr>
              <w:t>kiếm</w:t>
            </w:r>
            <w:proofErr w:type="spellEnd"/>
          </w:p>
          <w:p w14:paraId="29E5D2AA" w14:textId="71CB9320" w:rsidR="00B77D0E" w:rsidRPr="00905CFF" w:rsidRDefault="00B77D0E" w:rsidP="00612AD6">
            <w:pPr>
              <w:pStyle w:val="TableParagraph"/>
              <w:tabs>
                <w:tab w:val="left" w:pos="299"/>
              </w:tabs>
              <w:rPr>
                <w:sz w:val="26"/>
                <w:lang w:val="en-US"/>
              </w:rPr>
            </w:pPr>
            <w:r w:rsidRPr="00905CFF">
              <w:rPr>
                <w:sz w:val="26"/>
                <w:lang w:val="en-US"/>
              </w:rPr>
              <w:t xml:space="preserve">4.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hiển</w:t>
            </w:r>
            <w:proofErr w:type="spellEnd"/>
            <w:r w:rsidRPr="00905CFF">
              <w:rPr>
                <w:sz w:val="26"/>
                <w:lang w:val="en-US"/>
              </w:rPr>
              <w:t xml:space="preserve"> </w:t>
            </w:r>
            <w:proofErr w:type="spellStart"/>
            <w:r w:rsidRPr="00905CFF">
              <w:rPr>
                <w:sz w:val="26"/>
                <w:lang w:val="en-US"/>
              </w:rPr>
              <w:t>thị</w:t>
            </w:r>
            <w:proofErr w:type="spellEnd"/>
            <w:r w:rsidRPr="00905CFF">
              <w:rPr>
                <w:sz w:val="26"/>
                <w:lang w:val="en-US"/>
              </w:rPr>
              <w:t xml:space="preserve"> </w:t>
            </w:r>
            <w:proofErr w:type="spellStart"/>
            <w:r w:rsidRPr="00905CFF">
              <w:rPr>
                <w:sz w:val="26"/>
                <w:lang w:val="en-US"/>
              </w:rPr>
              <w:t>danh</w:t>
            </w:r>
            <w:proofErr w:type="spellEnd"/>
            <w:r w:rsidRPr="00905CFF">
              <w:rPr>
                <w:sz w:val="26"/>
                <w:lang w:val="en-US"/>
              </w:rPr>
              <w:t xml:space="preserve"> </w:t>
            </w:r>
            <w:proofErr w:type="spellStart"/>
            <w:r w:rsidRPr="00905CFF">
              <w:rPr>
                <w:sz w:val="26"/>
                <w:lang w:val="en-US"/>
              </w:rPr>
              <w:t>sách</w:t>
            </w:r>
            <w:proofErr w:type="spellEnd"/>
            <w:r w:rsidRPr="00905CFF">
              <w:rPr>
                <w:sz w:val="26"/>
                <w:lang w:val="en-US"/>
              </w:rPr>
              <w:t xml:space="preserve"> </w:t>
            </w:r>
            <w:proofErr w:type="spellStart"/>
            <w:r w:rsidR="005D763E" w:rsidRPr="00905CFF">
              <w:rPr>
                <w:sz w:val="26"/>
                <w:lang w:val="en-US"/>
              </w:rPr>
              <w:t>bình</w:t>
            </w:r>
            <w:proofErr w:type="spellEnd"/>
            <w:r w:rsidR="005D763E" w:rsidRPr="00905CFF">
              <w:rPr>
                <w:sz w:val="26"/>
                <w:lang w:val="en-US"/>
              </w:rPr>
              <w:t xml:space="preserve"> </w:t>
            </w:r>
            <w:proofErr w:type="spellStart"/>
            <w:r w:rsidR="005D763E" w:rsidRPr="00905CFF">
              <w:rPr>
                <w:sz w:val="26"/>
                <w:lang w:val="en-US"/>
              </w:rPr>
              <w:t>luận</w:t>
            </w:r>
            <w:proofErr w:type="spellEnd"/>
            <w:r w:rsidR="005D763E" w:rsidRPr="00905CFF">
              <w:rPr>
                <w:sz w:val="26"/>
                <w:lang w:val="en-US"/>
              </w:rPr>
              <w:t xml:space="preserve"> </w:t>
            </w:r>
            <w:proofErr w:type="spellStart"/>
            <w:r w:rsidR="005D763E" w:rsidRPr="00905CFF">
              <w:rPr>
                <w:sz w:val="26"/>
                <w:lang w:val="en-US"/>
              </w:rPr>
              <w:t>phù</w:t>
            </w:r>
            <w:proofErr w:type="spellEnd"/>
            <w:r w:rsidR="005D763E" w:rsidRPr="00905CFF">
              <w:rPr>
                <w:sz w:val="26"/>
                <w:lang w:val="en-US"/>
              </w:rPr>
              <w:t xml:space="preserve"> </w:t>
            </w:r>
            <w:proofErr w:type="spellStart"/>
            <w:r w:rsidR="005D763E" w:rsidRPr="00905CFF">
              <w:rPr>
                <w:sz w:val="26"/>
                <w:lang w:val="en-US"/>
              </w:rPr>
              <w:t>hợp</w:t>
            </w:r>
            <w:proofErr w:type="spellEnd"/>
          </w:p>
          <w:p w14:paraId="70CF8CCF" w14:textId="7AC1F87B" w:rsidR="00B77D0E" w:rsidRPr="00905CFF" w:rsidRDefault="00B77D0E" w:rsidP="00612AD6">
            <w:pPr>
              <w:pStyle w:val="TableParagraph"/>
              <w:tabs>
                <w:tab w:val="left" w:pos="299"/>
              </w:tabs>
              <w:rPr>
                <w:sz w:val="26"/>
                <w:lang w:val="en-US"/>
              </w:rPr>
            </w:pPr>
            <w:r w:rsidRPr="00905CFF">
              <w:rPr>
                <w:sz w:val="26"/>
                <w:lang w:val="en-US"/>
              </w:rPr>
              <w:t xml:space="preserve">5.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chọn</w:t>
            </w:r>
            <w:proofErr w:type="spellEnd"/>
            <w:r w:rsidRPr="00905CFF">
              <w:rPr>
                <w:sz w:val="26"/>
                <w:lang w:val="en-US"/>
              </w:rPr>
              <w:t xml:space="preserve"> </w:t>
            </w:r>
            <w:proofErr w:type="spellStart"/>
            <w:r w:rsidR="005D763E" w:rsidRPr="00905CFF">
              <w:rPr>
                <w:sz w:val="26"/>
                <w:lang w:val="en-US"/>
              </w:rPr>
              <w:t>xóa</w:t>
            </w:r>
            <w:proofErr w:type="spellEnd"/>
            <w:r w:rsidRPr="00905CFF">
              <w:rPr>
                <w:sz w:val="26"/>
                <w:lang w:val="en-US"/>
              </w:rPr>
              <w:t xml:space="preserve"> </w:t>
            </w:r>
            <w:proofErr w:type="spellStart"/>
            <w:r w:rsidR="005D763E" w:rsidRPr="00905CFF">
              <w:rPr>
                <w:sz w:val="26"/>
                <w:lang w:val="en-US"/>
              </w:rPr>
              <w:t>bình</w:t>
            </w:r>
            <w:proofErr w:type="spellEnd"/>
            <w:r w:rsidR="005D763E" w:rsidRPr="00905CFF">
              <w:rPr>
                <w:sz w:val="26"/>
                <w:lang w:val="en-US"/>
              </w:rPr>
              <w:t xml:space="preserve"> </w:t>
            </w:r>
            <w:proofErr w:type="spellStart"/>
            <w:r w:rsidR="005D763E" w:rsidRPr="00905CFF">
              <w:rPr>
                <w:sz w:val="26"/>
                <w:lang w:val="en-US"/>
              </w:rPr>
              <w:t>luận</w:t>
            </w:r>
            <w:proofErr w:type="spellEnd"/>
          </w:p>
          <w:p w14:paraId="3AC52D14" w14:textId="77777777" w:rsidR="005D763E" w:rsidRPr="00905CFF" w:rsidRDefault="00B77D0E" w:rsidP="005D763E">
            <w:pPr>
              <w:pStyle w:val="TableParagraph"/>
              <w:tabs>
                <w:tab w:val="left" w:pos="299"/>
              </w:tabs>
              <w:rPr>
                <w:sz w:val="26"/>
                <w:lang w:val="en-US"/>
              </w:rPr>
            </w:pPr>
            <w:r w:rsidRPr="00905CFF">
              <w:rPr>
                <w:sz w:val="26"/>
                <w:lang w:val="en-US"/>
              </w:rPr>
              <w:t xml:space="preserve">6. </w:t>
            </w:r>
            <w:proofErr w:type="spellStart"/>
            <w:r w:rsidR="005D763E" w:rsidRPr="00905CFF">
              <w:rPr>
                <w:sz w:val="26"/>
                <w:lang w:val="en-US"/>
              </w:rPr>
              <w:t>Hệ</w:t>
            </w:r>
            <w:proofErr w:type="spellEnd"/>
            <w:r w:rsidR="005D763E" w:rsidRPr="00905CFF">
              <w:rPr>
                <w:sz w:val="26"/>
                <w:lang w:val="en-US"/>
              </w:rPr>
              <w:t xml:space="preserve"> </w:t>
            </w:r>
            <w:proofErr w:type="spellStart"/>
            <w:r w:rsidR="005D763E" w:rsidRPr="00905CFF">
              <w:rPr>
                <w:sz w:val="26"/>
                <w:lang w:val="en-US"/>
              </w:rPr>
              <w:t>thống</w:t>
            </w:r>
            <w:proofErr w:type="spellEnd"/>
            <w:r w:rsidR="005D763E" w:rsidRPr="00905CFF">
              <w:rPr>
                <w:sz w:val="26"/>
                <w:lang w:val="en-US"/>
              </w:rPr>
              <w:t xml:space="preserve"> </w:t>
            </w:r>
            <w:proofErr w:type="spellStart"/>
            <w:r w:rsidR="005D763E" w:rsidRPr="00905CFF">
              <w:rPr>
                <w:sz w:val="26"/>
                <w:lang w:val="en-US"/>
              </w:rPr>
              <w:t>hiển</w:t>
            </w:r>
            <w:proofErr w:type="spellEnd"/>
            <w:r w:rsidR="005D763E" w:rsidRPr="00905CFF">
              <w:rPr>
                <w:sz w:val="26"/>
                <w:lang w:val="en-US"/>
              </w:rPr>
              <w:t xml:space="preserve"> </w:t>
            </w:r>
            <w:proofErr w:type="spellStart"/>
            <w:r w:rsidR="005D763E" w:rsidRPr="00905CFF">
              <w:rPr>
                <w:sz w:val="26"/>
                <w:lang w:val="en-US"/>
              </w:rPr>
              <w:t>thị</w:t>
            </w:r>
            <w:proofErr w:type="spellEnd"/>
            <w:r w:rsidR="005D763E" w:rsidRPr="00905CFF">
              <w:rPr>
                <w:sz w:val="26"/>
                <w:lang w:val="en-US"/>
              </w:rPr>
              <w:t xml:space="preserve"> </w:t>
            </w:r>
            <w:proofErr w:type="spellStart"/>
            <w:r w:rsidR="005D763E" w:rsidRPr="00905CFF">
              <w:rPr>
                <w:sz w:val="26"/>
                <w:lang w:val="en-US"/>
              </w:rPr>
              <w:t>thông</w:t>
            </w:r>
            <w:proofErr w:type="spellEnd"/>
            <w:r w:rsidR="005D763E" w:rsidRPr="00905CFF">
              <w:rPr>
                <w:sz w:val="26"/>
                <w:lang w:val="en-US"/>
              </w:rPr>
              <w:t xml:space="preserve"> </w:t>
            </w:r>
            <w:proofErr w:type="spellStart"/>
            <w:r w:rsidR="005D763E" w:rsidRPr="00905CFF">
              <w:rPr>
                <w:sz w:val="26"/>
                <w:lang w:val="en-US"/>
              </w:rPr>
              <w:t>báo</w:t>
            </w:r>
            <w:proofErr w:type="spellEnd"/>
            <w:r w:rsidR="005D763E" w:rsidRPr="00905CFF">
              <w:rPr>
                <w:sz w:val="26"/>
                <w:lang w:val="en-US"/>
              </w:rPr>
              <w:t xml:space="preserve"> </w:t>
            </w:r>
            <w:proofErr w:type="spellStart"/>
            <w:r w:rsidR="005D763E" w:rsidRPr="00905CFF">
              <w:rPr>
                <w:sz w:val="26"/>
                <w:lang w:val="en-US"/>
              </w:rPr>
              <w:t>xác</w:t>
            </w:r>
            <w:proofErr w:type="spellEnd"/>
            <w:r w:rsidR="005D763E" w:rsidRPr="00905CFF">
              <w:rPr>
                <w:sz w:val="26"/>
                <w:lang w:val="en-US"/>
              </w:rPr>
              <w:t xml:space="preserve"> </w:t>
            </w:r>
            <w:proofErr w:type="spellStart"/>
            <w:r w:rsidR="005D763E" w:rsidRPr="00905CFF">
              <w:rPr>
                <w:sz w:val="26"/>
                <w:lang w:val="en-US"/>
              </w:rPr>
              <w:t>nhận</w:t>
            </w:r>
            <w:proofErr w:type="spellEnd"/>
            <w:r w:rsidR="005D763E" w:rsidRPr="00905CFF">
              <w:rPr>
                <w:sz w:val="26"/>
                <w:lang w:val="en-US"/>
              </w:rPr>
              <w:t xml:space="preserve"> </w:t>
            </w:r>
          </w:p>
          <w:p w14:paraId="395F369A" w14:textId="5341279D" w:rsidR="005D763E" w:rsidRPr="00905CFF" w:rsidRDefault="005D763E" w:rsidP="005D763E">
            <w:pPr>
              <w:pStyle w:val="TableParagraph"/>
              <w:tabs>
                <w:tab w:val="left" w:pos="299"/>
              </w:tabs>
              <w:rPr>
                <w:sz w:val="26"/>
                <w:lang w:val="en-US"/>
              </w:rPr>
            </w:pPr>
            <w:r w:rsidRPr="00905CFF">
              <w:rPr>
                <w:sz w:val="26"/>
                <w:lang w:val="en-US"/>
              </w:rPr>
              <w:t xml:space="preserve">7.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chọn</w:t>
            </w:r>
            <w:proofErr w:type="spellEnd"/>
            <w:r w:rsidRPr="00905CFF">
              <w:rPr>
                <w:sz w:val="26"/>
                <w:lang w:val="en-US"/>
              </w:rPr>
              <w:t xml:space="preserve"> “</w:t>
            </w:r>
            <w:proofErr w:type="spellStart"/>
            <w:r w:rsidRPr="00905CFF">
              <w:rPr>
                <w:sz w:val="26"/>
                <w:lang w:val="en-US"/>
              </w:rPr>
              <w:t>Đồng</w:t>
            </w:r>
            <w:proofErr w:type="spellEnd"/>
            <w:r w:rsidRPr="00905CFF">
              <w:rPr>
                <w:sz w:val="26"/>
                <w:lang w:val="en-US"/>
              </w:rPr>
              <w:t xml:space="preserve"> ý”</w:t>
            </w:r>
          </w:p>
          <w:p w14:paraId="14BE7FB9" w14:textId="726C15F2" w:rsidR="005D763E" w:rsidRPr="00905CFF" w:rsidRDefault="005D763E" w:rsidP="005D763E">
            <w:pPr>
              <w:pStyle w:val="TableParagraph"/>
              <w:tabs>
                <w:tab w:val="left" w:pos="299"/>
              </w:tabs>
              <w:rPr>
                <w:sz w:val="26"/>
                <w:lang w:val="en-US"/>
              </w:rPr>
            </w:pPr>
            <w:r w:rsidRPr="00905CFF">
              <w:rPr>
                <w:sz w:val="26"/>
                <w:lang w:val="en-US"/>
              </w:rPr>
              <w:t xml:space="preserve">8.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xóa</w:t>
            </w:r>
            <w:proofErr w:type="spellEnd"/>
            <w:r w:rsidRPr="00905CFF">
              <w:rPr>
                <w:sz w:val="26"/>
                <w:lang w:val="en-US"/>
              </w:rPr>
              <w:t xml:space="preserve"> </w:t>
            </w:r>
            <w:proofErr w:type="spellStart"/>
            <w:r w:rsidRPr="00905CFF">
              <w:rPr>
                <w:sz w:val="26"/>
                <w:lang w:val="en-US"/>
              </w:rPr>
              <w:t>dữ</w:t>
            </w:r>
            <w:proofErr w:type="spellEnd"/>
            <w:r w:rsidRPr="00905CFF">
              <w:rPr>
                <w:sz w:val="26"/>
                <w:lang w:val="en-US"/>
              </w:rPr>
              <w:t xml:space="preserve"> </w:t>
            </w:r>
            <w:proofErr w:type="spellStart"/>
            <w:r w:rsidRPr="00905CFF">
              <w:rPr>
                <w:sz w:val="26"/>
                <w:lang w:val="en-US"/>
              </w:rPr>
              <w:t>liệu</w:t>
            </w:r>
            <w:proofErr w:type="spellEnd"/>
            <w:r w:rsidRPr="00905CFF">
              <w:rPr>
                <w:sz w:val="26"/>
                <w:lang w:val="en-US"/>
              </w:rPr>
              <w:t xml:space="preserve">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cập</w:t>
            </w:r>
            <w:proofErr w:type="spellEnd"/>
            <w:r w:rsidRPr="00905CFF">
              <w:rPr>
                <w:sz w:val="26"/>
                <w:lang w:val="en-US"/>
              </w:rPr>
              <w:t xml:space="preserve"> </w:t>
            </w:r>
            <w:proofErr w:type="spellStart"/>
            <w:r w:rsidRPr="00905CFF">
              <w:rPr>
                <w:sz w:val="26"/>
                <w:lang w:val="en-US"/>
              </w:rPr>
              <w:t>nhật</w:t>
            </w:r>
            <w:proofErr w:type="spellEnd"/>
            <w:r w:rsidRPr="00905CFF">
              <w:rPr>
                <w:sz w:val="26"/>
                <w:lang w:val="en-US"/>
              </w:rPr>
              <w:t xml:space="preserve"> </w:t>
            </w:r>
            <w:proofErr w:type="spellStart"/>
            <w:r w:rsidRPr="00905CFF">
              <w:rPr>
                <w:sz w:val="26"/>
                <w:lang w:val="en-US"/>
              </w:rPr>
              <w:t>danh</w:t>
            </w:r>
            <w:proofErr w:type="spellEnd"/>
            <w:r w:rsidRPr="00905CFF">
              <w:rPr>
                <w:sz w:val="26"/>
                <w:lang w:val="en-US"/>
              </w:rPr>
              <w:t xml:space="preserve"> </w:t>
            </w:r>
            <w:proofErr w:type="spellStart"/>
            <w:r w:rsidRPr="00905CFF">
              <w:rPr>
                <w:sz w:val="26"/>
                <w:lang w:val="en-US"/>
              </w:rPr>
              <w:t>sách</w:t>
            </w:r>
            <w:proofErr w:type="spellEnd"/>
          </w:p>
          <w:p w14:paraId="29ACE8BC" w14:textId="6B36A483" w:rsidR="00B77D0E" w:rsidRPr="00905CFF" w:rsidRDefault="00B77D0E" w:rsidP="00612AD6">
            <w:pPr>
              <w:pStyle w:val="TableParagraph"/>
              <w:tabs>
                <w:tab w:val="left" w:pos="299"/>
              </w:tabs>
              <w:rPr>
                <w:sz w:val="26"/>
                <w:lang w:val="en-US"/>
              </w:rPr>
            </w:pPr>
          </w:p>
        </w:tc>
      </w:tr>
      <w:tr w:rsidR="00B77D0E" w:rsidRPr="00905CFF" w14:paraId="4ED1671B" w14:textId="77777777" w:rsidTr="00612AD6">
        <w:trPr>
          <w:trHeight w:val="679"/>
        </w:trPr>
        <w:tc>
          <w:tcPr>
            <w:tcW w:w="2304" w:type="dxa"/>
          </w:tcPr>
          <w:p w14:paraId="07BF2833" w14:textId="77777777" w:rsidR="00B77D0E" w:rsidRPr="00905CFF" w:rsidRDefault="00B77D0E" w:rsidP="00612AD6">
            <w:pPr>
              <w:pStyle w:val="TableParagraph"/>
              <w:spacing w:line="360" w:lineRule="auto"/>
              <w:rPr>
                <w:sz w:val="26"/>
              </w:rPr>
            </w:pPr>
            <w:r w:rsidRPr="00905CFF">
              <w:rPr>
                <w:sz w:val="26"/>
                <w:lang w:val="en-US"/>
              </w:rPr>
              <w:t xml:space="preserve"> </w:t>
            </w:r>
            <w:r w:rsidRPr="00905CFF">
              <w:rPr>
                <w:sz w:val="26"/>
              </w:rPr>
              <w:t>Ngoại</w:t>
            </w:r>
            <w:r w:rsidRPr="00905CFF">
              <w:rPr>
                <w:spacing w:val="-8"/>
                <w:sz w:val="26"/>
              </w:rPr>
              <w:t xml:space="preserve"> </w:t>
            </w:r>
            <w:r w:rsidRPr="00905CFF">
              <w:rPr>
                <w:spacing w:val="-5"/>
                <w:sz w:val="26"/>
              </w:rPr>
              <w:t>lệ</w:t>
            </w:r>
          </w:p>
        </w:tc>
        <w:tc>
          <w:tcPr>
            <w:tcW w:w="6892" w:type="dxa"/>
          </w:tcPr>
          <w:p w14:paraId="4B75F2E2" w14:textId="77777777" w:rsidR="00B77D0E" w:rsidRPr="00905CFF" w:rsidRDefault="00B77D0E" w:rsidP="00612AD6">
            <w:pPr>
              <w:rPr>
                <w:rFonts w:ascii="Times New Roman" w:hAnsi="Times New Roman" w:cs="Times New Roman"/>
                <w:sz w:val="26"/>
                <w:szCs w:val="26"/>
                <w:lang w:val="en-US"/>
              </w:rPr>
            </w:pPr>
            <w:r w:rsidRPr="00905CFF">
              <w:rPr>
                <w:rFonts w:ascii="Times New Roman" w:hAnsi="Times New Roman" w:cs="Times New Roman"/>
                <w:lang w:val="en-US"/>
              </w:rPr>
              <w:t xml:space="preserve"> </w:t>
            </w:r>
          </w:p>
          <w:p w14:paraId="06F3B773" w14:textId="77777777" w:rsidR="00B77D0E" w:rsidRPr="00905CFF" w:rsidRDefault="00B77D0E" w:rsidP="00612AD6">
            <w:pPr>
              <w:rPr>
                <w:rFonts w:ascii="Times New Roman" w:hAnsi="Times New Roman" w:cs="Times New Roman"/>
                <w:sz w:val="26"/>
                <w:szCs w:val="26"/>
                <w:lang w:val="en-US"/>
              </w:rPr>
            </w:pPr>
          </w:p>
        </w:tc>
      </w:tr>
    </w:tbl>
    <w:p w14:paraId="2E5B37BB" w14:textId="77777777" w:rsidR="00B77D0E" w:rsidRPr="00905CFF" w:rsidRDefault="00B77D0E" w:rsidP="00394A52">
      <w:pPr>
        <w:spacing w:before="60" w:after="60" w:line="360" w:lineRule="auto"/>
        <w:jc w:val="both"/>
        <w:rPr>
          <w:rFonts w:ascii="Times New Roman" w:eastAsia="Times New Roman" w:hAnsi="Times New Roman" w:cs="Times New Roman"/>
          <w:sz w:val="26"/>
          <w:szCs w:val="26"/>
          <w:lang w:val="en-US"/>
        </w:rPr>
      </w:pPr>
    </w:p>
    <w:p w14:paraId="19B57F7A" w14:textId="35599CE6" w:rsidR="005D763E" w:rsidRPr="00905CFF" w:rsidRDefault="001642AA" w:rsidP="005D763E">
      <w:pPr>
        <w:pStyle w:val="Heading3"/>
        <w:spacing w:before="60" w:after="60" w:line="360" w:lineRule="auto"/>
        <w:rPr>
          <w:lang w:val="en-US"/>
        </w:rPr>
      </w:pPr>
      <w:bookmarkStart w:id="147" w:name="_Toc186463509"/>
      <w:r w:rsidRPr="00905CFF">
        <w:rPr>
          <w:lang w:val="en-US"/>
        </w:rPr>
        <w:t>3</w:t>
      </w:r>
      <w:r w:rsidR="005D763E" w:rsidRPr="00905CFF">
        <w:rPr>
          <w:lang w:val="en-US"/>
        </w:rPr>
        <w:t>.4</w:t>
      </w:r>
      <w:r w:rsidR="005D763E" w:rsidRPr="00905CFF">
        <w:t>.</w:t>
      </w:r>
      <w:r w:rsidR="005D763E" w:rsidRPr="00905CFF">
        <w:rPr>
          <w:lang w:val="en-US"/>
        </w:rPr>
        <w:t xml:space="preserve">5 </w:t>
      </w:r>
      <w:proofErr w:type="spellStart"/>
      <w:r w:rsidR="005D763E" w:rsidRPr="00905CFF">
        <w:rPr>
          <w:lang w:val="en-US"/>
        </w:rPr>
        <w:t>Kịch</w:t>
      </w:r>
      <w:proofErr w:type="spellEnd"/>
      <w:r w:rsidR="005D763E" w:rsidRPr="00905CFF">
        <w:rPr>
          <w:lang w:val="en-US"/>
        </w:rPr>
        <w:t xml:space="preserve"> </w:t>
      </w:r>
      <w:proofErr w:type="spellStart"/>
      <w:r w:rsidR="005D763E" w:rsidRPr="00905CFF">
        <w:rPr>
          <w:lang w:val="en-US"/>
        </w:rPr>
        <w:t>bản</w:t>
      </w:r>
      <w:proofErr w:type="spellEnd"/>
      <w:r w:rsidR="005D763E" w:rsidRPr="00905CFF">
        <w:rPr>
          <w:lang w:val="en-US"/>
        </w:rPr>
        <w:t xml:space="preserve"> </w:t>
      </w:r>
      <w:proofErr w:type="spellStart"/>
      <w:r w:rsidR="005D763E" w:rsidRPr="00905CFF">
        <w:rPr>
          <w:lang w:val="en-US"/>
        </w:rPr>
        <w:t>cho</w:t>
      </w:r>
      <w:proofErr w:type="spellEnd"/>
      <w:r w:rsidR="005D763E" w:rsidRPr="00905CFF">
        <w:rPr>
          <w:lang w:val="en-US"/>
        </w:rPr>
        <w:t xml:space="preserve"> </w:t>
      </w:r>
      <w:proofErr w:type="spellStart"/>
      <w:r w:rsidR="005D763E" w:rsidRPr="00905CFF">
        <w:rPr>
          <w:lang w:val="en-US"/>
        </w:rPr>
        <w:t>các</w:t>
      </w:r>
      <w:proofErr w:type="spellEnd"/>
      <w:r w:rsidR="005D763E" w:rsidRPr="00905CFF">
        <w:rPr>
          <w:lang w:val="en-US"/>
        </w:rPr>
        <w:t xml:space="preserve"> </w:t>
      </w:r>
      <w:proofErr w:type="spellStart"/>
      <w:r w:rsidR="005D763E" w:rsidRPr="00905CFF">
        <w:rPr>
          <w:lang w:val="en-US"/>
        </w:rPr>
        <w:t>chức</w:t>
      </w:r>
      <w:proofErr w:type="spellEnd"/>
      <w:r w:rsidR="005D763E" w:rsidRPr="00905CFF">
        <w:rPr>
          <w:lang w:val="en-US"/>
        </w:rPr>
        <w:t xml:space="preserve"> </w:t>
      </w:r>
      <w:proofErr w:type="spellStart"/>
      <w:r w:rsidR="005D763E" w:rsidRPr="00905CFF">
        <w:rPr>
          <w:lang w:val="en-US"/>
        </w:rPr>
        <w:t>năng</w:t>
      </w:r>
      <w:proofErr w:type="spellEnd"/>
      <w:r w:rsidR="005D763E" w:rsidRPr="00905CFF">
        <w:rPr>
          <w:lang w:val="en-US"/>
        </w:rPr>
        <w:t xml:space="preserve"> </w:t>
      </w:r>
      <w:proofErr w:type="spellStart"/>
      <w:r w:rsidR="005D763E" w:rsidRPr="00905CFF">
        <w:rPr>
          <w:lang w:val="en-US"/>
        </w:rPr>
        <w:t>của</w:t>
      </w:r>
      <w:proofErr w:type="spellEnd"/>
      <w:r w:rsidR="005D763E" w:rsidRPr="00905CFF">
        <w:rPr>
          <w:lang w:val="en-US"/>
        </w:rPr>
        <w:t xml:space="preserve"> </w:t>
      </w:r>
      <w:proofErr w:type="spellStart"/>
      <w:r w:rsidR="005D763E" w:rsidRPr="00905CFF">
        <w:rPr>
          <w:lang w:val="en-US"/>
        </w:rPr>
        <w:t>nhân</w:t>
      </w:r>
      <w:proofErr w:type="spellEnd"/>
      <w:r w:rsidR="005D763E" w:rsidRPr="00905CFF">
        <w:rPr>
          <w:lang w:val="en-US"/>
        </w:rPr>
        <w:t xml:space="preserve"> </w:t>
      </w:r>
      <w:proofErr w:type="spellStart"/>
      <w:r w:rsidR="005D763E" w:rsidRPr="00905CFF">
        <w:rPr>
          <w:lang w:val="en-US"/>
        </w:rPr>
        <w:t>viên</w:t>
      </w:r>
      <w:bookmarkEnd w:id="147"/>
      <w:proofErr w:type="spellEnd"/>
    </w:p>
    <w:p w14:paraId="15BACC45" w14:textId="08A5B818" w:rsidR="005D763E" w:rsidRPr="00905CFF" w:rsidRDefault="005D763E" w:rsidP="00751C85">
      <w:pPr>
        <w:pStyle w:val="ListParagraph"/>
        <w:numPr>
          <w:ilvl w:val="0"/>
          <w:numId w:val="182"/>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Quản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lịch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khám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Nhân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viên</w:t>
      </w:r>
      <w:proofErr w:type="spellEnd"/>
      <w:r w:rsidRPr="00905CFF">
        <w:rPr>
          <w:rFonts w:eastAsia="Times New Roman" w:cs="Times New Roman"/>
          <w:b w:val="0"/>
          <w:bCs/>
          <w:i w:val="0"/>
          <w:iCs/>
          <w:szCs w:val="26"/>
          <w:lang w:val="en-US"/>
        </w:rPr>
        <w:t>):</w:t>
      </w:r>
    </w:p>
    <w:p w14:paraId="593E55F0" w14:textId="7D0B8A86" w:rsidR="005D763E" w:rsidRPr="00905CFF" w:rsidRDefault="005D763E" w:rsidP="005D763E">
      <w:pPr>
        <w:pStyle w:val="Heading8"/>
        <w:rPr>
          <w:rFonts w:eastAsia="Times New Roman" w:cs="Times New Roman"/>
          <w:lang w:val="en-US"/>
        </w:rPr>
      </w:pPr>
      <w:bookmarkStart w:id="148" w:name="_Toc186464403"/>
      <w:proofErr w:type="spellStart"/>
      <w:r w:rsidRPr="00905CFF">
        <w:rPr>
          <w:rFonts w:eastAsia="Times New Roman" w:cs="Times New Roman"/>
          <w:lang w:val="en-US"/>
        </w:rPr>
        <w:t>Bảng</w:t>
      </w:r>
      <w:proofErr w:type="spellEnd"/>
      <w:r w:rsidRPr="00905CFF">
        <w:rPr>
          <w:rFonts w:eastAsia="Times New Roman" w:cs="Times New Roman"/>
        </w:rPr>
        <w:t xml:space="preserve"> </w:t>
      </w:r>
      <w:r w:rsidR="001642AA"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19</w:t>
      </w:r>
      <w:r w:rsidRPr="00905CFF">
        <w:rPr>
          <w:rFonts w:eastAsia="Times New Roman" w:cs="Times New Roman"/>
        </w:rPr>
        <w:t xml:space="preserve"> </w:t>
      </w:r>
      <w:proofErr w:type="spellStart"/>
      <w:r w:rsidRPr="00905CFF">
        <w:rPr>
          <w:rFonts w:eastAsia="Times New Roman" w:cs="Times New Roman"/>
          <w:lang w:val="en-US"/>
        </w:rPr>
        <w:t>Kịch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bản</w:t>
      </w:r>
      <w:proofErr w:type="spellEnd"/>
      <w:r w:rsidRPr="00905CFF">
        <w:rPr>
          <w:rFonts w:eastAsia="Times New Roman" w:cs="Times New Roman"/>
          <w:lang w:val="en-US"/>
        </w:rPr>
        <w:t xml:space="preserve"> use case </w:t>
      </w:r>
      <w:r w:rsidRPr="00905CFF">
        <w:rPr>
          <w:rFonts w:cs="Times New Roman"/>
          <w:szCs w:val="26"/>
          <w:lang w:val="en-US"/>
        </w:rPr>
        <w:t xml:space="preserve">Quản </w:t>
      </w:r>
      <w:proofErr w:type="spellStart"/>
      <w:r w:rsidRPr="00905CFF">
        <w:rPr>
          <w:rFonts w:cs="Times New Roman"/>
          <w:szCs w:val="26"/>
          <w:lang w:val="en-US"/>
        </w:rPr>
        <w:t>lý</w:t>
      </w:r>
      <w:proofErr w:type="spellEnd"/>
      <w:r w:rsidRPr="00905CFF">
        <w:rPr>
          <w:rFonts w:cs="Times New Roman"/>
          <w:szCs w:val="26"/>
          <w:lang w:val="en-US"/>
        </w:rPr>
        <w:t xml:space="preserve"> </w:t>
      </w:r>
      <w:proofErr w:type="spellStart"/>
      <w:r w:rsidRPr="00905CFF">
        <w:rPr>
          <w:rFonts w:cs="Times New Roman"/>
          <w:szCs w:val="26"/>
          <w:lang w:val="en-US"/>
        </w:rPr>
        <w:t>lịch</w:t>
      </w:r>
      <w:proofErr w:type="spellEnd"/>
      <w:r w:rsidRPr="00905CFF">
        <w:rPr>
          <w:rFonts w:cs="Times New Roman"/>
          <w:szCs w:val="26"/>
          <w:lang w:val="en-US"/>
        </w:rPr>
        <w:t xml:space="preserve"> </w:t>
      </w:r>
      <w:proofErr w:type="spellStart"/>
      <w:r w:rsidRPr="00905CFF">
        <w:rPr>
          <w:rFonts w:cs="Times New Roman"/>
          <w:szCs w:val="26"/>
          <w:lang w:val="en-US"/>
        </w:rPr>
        <w:t>khám</w:t>
      </w:r>
      <w:proofErr w:type="spellEnd"/>
      <w:r w:rsidRPr="00905CFF">
        <w:rPr>
          <w:rFonts w:cs="Times New Roman"/>
          <w:szCs w:val="26"/>
          <w:lang w:val="en-US"/>
        </w:rPr>
        <w:t xml:space="preserve"> (</w:t>
      </w:r>
      <w:proofErr w:type="spellStart"/>
      <w:r w:rsidRPr="00905CFF">
        <w:rPr>
          <w:rFonts w:cs="Times New Roman"/>
          <w:szCs w:val="26"/>
          <w:lang w:val="en-US"/>
        </w:rPr>
        <w:t>Nhân</w:t>
      </w:r>
      <w:proofErr w:type="spellEnd"/>
      <w:r w:rsidRPr="00905CFF">
        <w:rPr>
          <w:rFonts w:cs="Times New Roman"/>
          <w:szCs w:val="26"/>
          <w:lang w:val="en-US"/>
        </w:rPr>
        <w:t xml:space="preserve"> </w:t>
      </w:r>
      <w:proofErr w:type="spellStart"/>
      <w:r w:rsidRPr="00905CFF">
        <w:rPr>
          <w:rFonts w:cs="Times New Roman"/>
          <w:szCs w:val="26"/>
          <w:lang w:val="en-US"/>
        </w:rPr>
        <w:t>viên</w:t>
      </w:r>
      <w:proofErr w:type="spellEnd"/>
      <w:r w:rsidRPr="00905CFF">
        <w:rPr>
          <w:rFonts w:cs="Times New Roman"/>
          <w:szCs w:val="26"/>
          <w:lang w:val="en-US"/>
        </w:rPr>
        <w:t>)</w:t>
      </w:r>
      <w:bookmarkEnd w:id="148"/>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5D763E" w:rsidRPr="00905CFF" w14:paraId="3A6EC9D0" w14:textId="77777777" w:rsidTr="00612AD6">
        <w:trPr>
          <w:trHeight w:val="477"/>
        </w:trPr>
        <w:tc>
          <w:tcPr>
            <w:tcW w:w="2304" w:type="dxa"/>
          </w:tcPr>
          <w:p w14:paraId="4773BB51" w14:textId="77777777" w:rsidR="005D763E" w:rsidRPr="00905CFF" w:rsidRDefault="005D763E" w:rsidP="00612AD6">
            <w:pPr>
              <w:pStyle w:val="TableParagraph"/>
              <w:rPr>
                <w:sz w:val="26"/>
              </w:rPr>
            </w:pPr>
            <w:r w:rsidRPr="00905CFF">
              <w:rPr>
                <w:sz w:val="26"/>
              </w:rPr>
              <w:t>Tên</w:t>
            </w:r>
            <w:r w:rsidRPr="00905CFF">
              <w:rPr>
                <w:spacing w:val="-6"/>
                <w:sz w:val="26"/>
              </w:rPr>
              <w:t xml:space="preserve"> </w:t>
            </w:r>
            <w:r w:rsidRPr="00905CFF">
              <w:rPr>
                <w:sz w:val="26"/>
              </w:rPr>
              <w:t>Use</w:t>
            </w:r>
            <w:r w:rsidRPr="00905CFF">
              <w:rPr>
                <w:spacing w:val="-5"/>
                <w:sz w:val="26"/>
              </w:rPr>
              <w:t xml:space="preserve"> </w:t>
            </w:r>
            <w:r w:rsidRPr="00905CFF">
              <w:rPr>
                <w:spacing w:val="-4"/>
                <w:sz w:val="26"/>
              </w:rPr>
              <w:t>Case</w:t>
            </w:r>
          </w:p>
        </w:tc>
        <w:tc>
          <w:tcPr>
            <w:tcW w:w="6892" w:type="dxa"/>
          </w:tcPr>
          <w:p w14:paraId="3DE5F82E" w14:textId="77777777" w:rsidR="005D763E" w:rsidRPr="00905CFF" w:rsidRDefault="005D763E" w:rsidP="00612AD6">
            <w:pPr>
              <w:pStyle w:val="TableParagraph"/>
              <w:ind w:left="105"/>
              <w:rPr>
                <w:sz w:val="26"/>
                <w:szCs w:val="26"/>
                <w:lang w:val="en-US"/>
              </w:rPr>
            </w:pPr>
            <w:r w:rsidRPr="00905CFF">
              <w:rPr>
                <w:sz w:val="26"/>
                <w:szCs w:val="26"/>
                <w:lang w:val="en-US"/>
              </w:rPr>
              <w:t xml:space="preserve">Quản </w:t>
            </w:r>
            <w:proofErr w:type="spellStart"/>
            <w:r w:rsidRPr="00905CFF">
              <w:rPr>
                <w:sz w:val="26"/>
                <w:szCs w:val="26"/>
                <w:lang w:val="en-US"/>
              </w:rPr>
              <w:t>lý</w:t>
            </w:r>
            <w:proofErr w:type="spellEnd"/>
            <w:r w:rsidRPr="00905CFF">
              <w:rPr>
                <w:sz w:val="26"/>
                <w:szCs w:val="26"/>
                <w:lang w:val="en-US"/>
              </w:rPr>
              <w:t xml:space="preserve"> </w:t>
            </w:r>
            <w:proofErr w:type="spellStart"/>
            <w:r w:rsidRPr="00905CFF">
              <w:rPr>
                <w:sz w:val="26"/>
                <w:szCs w:val="26"/>
                <w:lang w:val="en-US"/>
              </w:rPr>
              <w:t>lịch</w:t>
            </w:r>
            <w:proofErr w:type="spellEnd"/>
            <w:r w:rsidRPr="00905CFF">
              <w:rPr>
                <w:sz w:val="26"/>
                <w:szCs w:val="26"/>
                <w:lang w:val="en-US"/>
              </w:rPr>
              <w:t xml:space="preserve"> </w:t>
            </w:r>
            <w:proofErr w:type="spellStart"/>
            <w:r w:rsidRPr="00905CFF">
              <w:rPr>
                <w:sz w:val="26"/>
                <w:szCs w:val="26"/>
                <w:lang w:val="en-US"/>
              </w:rPr>
              <w:t>khám</w:t>
            </w:r>
            <w:proofErr w:type="spellEnd"/>
            <w:r w:rsidRPr="00905CFF">
              <w:rPr>
                <w:sz w:val="26"/>
                <w:szCs w:val="26"/>
                <w:lang w:val="en-US"/>
              </w:rPr>
              <w:t xml:space="preserve"> </w:t>
            </w:r>
          </w:p>
        </w:tc>
      </w:tr>
      <w:tr w:rsidR="005D763E" w:rsidRPr="00905CFF" w14:paraId="537F51E2" w14:textId="77777777" w:rsidTr="00612AD6">
        <w:trPr>
          <w:trHeight w:val="477"/>
        </w:trPr>
        <w:tc>
          <w:tcPr>
            <w:tcW w:w="2304" w:type="dxa"/>
          </w:tcPr>
          <w:p w14:paraId="474106E1" w14:textId="77777777" w:rsidR="005D763E" w:rsidRPr="00905CFF" w:rsidRDefault="005D763E" w:rsidP="00612AD6">
            <w:pPr>
              <w:pStyle w:val="TableParagraph"/>
              <w:rPr>
                <w:sz w:val="26"/>
              </w:rPr>
            </w:pPr>
            <w:r w:rsidRPr="00905CFF">
              <w:rPr>
                <w:spacing w:val="-2"/>
                <w:sz w:val="26"/>
              </w:rPr>
              <w:t>Actor</w:t>
            </w:r>
          </w:p>
        </w:tc>
        <w:tc>
          <w:tcPr>
            <w:tcW w:w="6892" w:type="dxa"/>
          </w:tcPr>
          <w:p w14:paraId="24B1C92C" w14:textId="3A1DB066" w:rsidR="005D763E" w:rsidRPr="00905CFF" w:rsidRDefault="005D763E" w:rsidP="00612AD6">
            <w:pPr>
              <w:pStyle w:val="TableParagraph"/>
              <w:ind w:left="105"/>
              <w:rPr>
                <w:sz w:val="26"/>
                <w:lang w:val="en-US"/>
              </w:rPr>
            </w:pPr>
            <w:proofErr w:type="spellStart"/>
            <w:r w:rsidRPr="00905CFF">
              <w:rPr>
                <w:sz w:val="26"/>
                <w:lang w:val="en-US"/>
              </w:rPr>
              <w:t>Nhân</w:t>
            </w:r>
            <w:proofErr w:type="spellEnd"/>
            <w:r w:rsidRPr="00905CFF">
              <w:rPr>
                <w:sz w:val="26"/>
                <w:lang w:val="en-US"/>
              </w:rPr>
              <w:t xml:space="preserve"> </w:t>
            </w:r>
            <w:proofErr w:type="spellStart"/>
            <w:r w:rsidRPr="00905CFF">
              <w:rPr>
                <w:sz w:val="26"/>
                <w:lang w:val="en-US"/>
              </w:rPr>
              <w:t>viên</w:t>
            </w:r>
            <w:proofErr w:type="spellEnd"/>
          </w:p>
        </w:tc>
      </w:tr>
      <w:tr w:rsidR="005D763E" w:rsidRPr="00905CFF" w14:paraId="0671F1C3" w14:textId="77777777" w:rsidTr="00612AD6">
        <w:trPr>
          <w:trHeight w:val="580"/>
        </w:trPr>
        <w:tc>
          <w:tcPr>
            <w:tcW w:w="2304" w:type="dxa"/>
          </w:tcPr>
          <w:p w14:paraId="56752E15" w14:textId="77777777" w:rsidR="005D763E" w:rsidRPr="00905CFF" w:rsidRDefault="005D763E" w:rsidP="00612AD6">
            <w:pPr>
              <w:pStyle w:val="TableParagraph"/>
              <w:rPr>
                <w:sz w:val="26"/>
              </w:rPr>
            </w:pPr>
            <w:r w:rsidRPr="00905CFF">
              <w:rPr>
                <w:sz w:val="26"/>
              </w:rPr>
              <w:t>Mục</w:t>
            </w:r>
            <w:r w:rsidRPr="00905CFF">
              <w:rPr>
                <w:spacing w:val="-6"/>
                <w:sz w:val="26"/>
              </w:rPr>
              <w:t xml:space="preserve"> </w:t>
            </w:r>
            <w:r w:rsidRPr="00905CFF">
              <w:rPr>
                <w:spacing w:val="-4"/>
                <w:sz w:val="26"/>
              </w:rPr>
              <w:t>tiêu</w:t>
            </w:r>
          </w:p>
        </w:tc>
        <w:tc>
          <w:tcPr>
            <w:tcW w:w="6892" w:type="dxa"/>
          </w:tcPr>
          <w:p w14:paraId="6875B371" w14:textId="1B7600B8" w:rsidR="005D763E" w:rsidRPr="00905CFF" w:rsidRDefault="005D763E" w:rsidP="00612AD6">
            <w:pPr>
              <w:pStyle w:val="TableParagraph"/>
              <w:spacing w:line="360" w:lineRule="auto"/>
              <w:ind w:left="105" w:right="174"/>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có</w:t>
            </w:r>
            <w:proofErr w:type="spellEnd"/>
            <w:r w:rsidRPr="00905CFF">
              <w:rPr>
                <w:sz w:val="26"/>
                <w:lang w:val="en-US"/>
              </w:rPr>
              <w:t xml:space="preserve"> </w:t>
            </w:r>
            <w:proofErr w:type="spellStart"/>
            <w:r w:rsidRPr="00905CFF">
              <w:rPr>
                <w:sz w:val="26"/>
                <w:lang w:val="en-US"/>
              </w:rPr>
              <w:t>thể</w:t>
            </w:r>
            <w:proofErr w:type="spellEnd"/>
            <w:r w:rsidRPr="00905CFF">
              <w:rPr>
                <w:sz w:val="26"/>
                <w:lang w:val="en-US"/>
              </w:rPr>
              <w:t xml:space="preserve"> </w:t>
            </w:r>
            <w:proofErr w:type="spellStart"/>
            <w:r w:rsidRPr="00905CFF">
              <w:rPr>
                <w:sz w:val="26"/>
                <w:lang w:val="en-US"/>
              </w:rPr>
              <w:t>xem</w:t>
            </w:r>
            <w:proofErr w:type="spellEnd"/>
            <w:r w:rsidRPr="00905CFF">
              <w:rPr>
                <w:sz w:val="26"/>
                <w:lang w:val="en-US"/>
              </w:rPr>
              <w:t xml:space="preserve"> chi </w:t>
            </w:r>
            <w:proofErr w:type="spellStart"/>
            <w:r w:rsidRPr="00905CFF">
              <w:rPr>
                <w:sz w:val="26"/>
                <w:lang w:val="en-US"/>
              </w:rPr>
              <w:t>tiết</w:t>
            </w:r>
            <w:proofErr w:type="spellEnd"/>
            <w:r w:rsidRPr="00905CFF">
              <w:rPr>
                <w:sz w:val="26"/>
                <w:lang w:val="en-US"/>
              </w:rPr>
              <w:t xml:space="preserve">, </w:t>
            </w:r>
            <w:proofErr w:type="spellStart"/>
            <w:r w:rsidRPr="00905CFF">
              <w:rPr>
                <w:sz w:val="26"/>
                <w:lang w:val="en-US"/>
              </w:rPr>
              <w:t>chấp</w:t>
            </w:r>
            <w:proofErr w:type="spellEnd"/>
            <w:r w:rsidRPr="00905CFF">
              <w:rPr>
                <w:sz w:val="26"/>
                <w:lang w:val="en-US"/>
              </w:rPr>
              <w:t xml:space="preserve"> </w:t>
            </w:r>
            <w:proofErr w:type="spellStart"/>
            <w:r w:rsidRPr="00905CFF">
              <w:rPr>
                <w:sz w:val="26"/>
                <w:lang w:val="en-US"/>
              </w:rPr>
              <w:t>nhận</w:t>
            </w:r>
            <w:proofErr w:type="spellEnd"/>
            <w:r w:rsidRPr="00905CFF">
              <w:rPr>
                <w:sz w:val="26"/>
                <w:lang w:val="en-US"/>
              </w:rPr>
              <w:t xml:space="preserve">, </w:t>
            </w:r>
            <w:proofErr w:type="spellStart"/>
            <w:r w:rsidRPr="00905CFF">
              <w:rPr>
                <w:sz w:val="26"/>
                <w:lang w:val="en-US"/>
              </w:rPr>
              <w:t>hủy</w:t>
            </w:r>
            <w:proofErr w:type="spellEnd"/>
            <w:r w:rsidRPr="00905CFF">
              <w:rPr>
                <w:sz w:val="26"/>
                <w:lang w:val="en-US"/>
              </w:rPr>
              <w:t xml:space="preserve"> </w:t>
            </w:r>
            <w:proofErr w:type="spellStart"/>
            <w:r w:rsidRPr="00905CFF">
              <w:rPr>
                <w:sz w:val="26"/>
                <w:lang w:val="en-US"/>
              </w:rPr>
              <w:t>lịch</w:t>
            </w:r>
            <w:proofErr w:type="spellEnd"/>
            <w:r w:rsidRPr="00905CFF">
              <w:rPr>
                <w:sz w:val="26"/>
                <w:lang w:val="en-US"/>
              </w:rPr>
              <w:t xml:space="preserve"> </w:t>
            </w:r>
            <w:proofErr w:type="spellStart"/>
            <w:r w:rsidRPr="00905CFF">
              <w:rPr>
                <w:sz w:val="26"/>
                <w:lang w:val="en-US"/>
              </w:rPr>
              <w:t>khám</w:t>
            </w:r>
            <w:proofErr w:type="spellEnd"/>
          </w:p>
        </w:tc>
      </w:tr>
      <w:tr w:rsidR="005D763E" w:rsidRPr="00905CFF" w14:paraId="3C7A06B4" w14:textId="77777777" w:rsidTr="00612AD6">
        <w:trPr>
          <w:trHeight w:val="477"/>
        </w:trPr>
        <w:tc>
          <w:tcPr>
            <w:tcW w:w="2304" w:type="dxa"/>
          </w:tcPr>
          <w:p w14:paraId="5C54750B" w14:textId="77777777" w:rsidR="005D763E" w:rsidRPr="00905CFF" w:rsidRDefault="005D763E" w:rsidP="00612AD6">
            <w:pPr>
              <w:pStyle w:val="TableParagraph"/>
              <w:rPr>
                <w:sz w:val="26"/>
              </w:rPr>
            </w:pPr>
            <w:r w:rsidRPr="00905CFF">
              <w:rPr>
                <w:sz w:val="26"/>
              </w:rPr>
              <w:t>Tiền</w:t>
            </w:r>
            <w:r w:rsidRPr="00905CFF">
              <w:rPr>
                <w:spacing w:val="-6"/>
                <w:sz w:val="26"/>
              </w:rPr>
              <w:t xml:space="preserve"> </w:t>
            </w:r>
            <w:r w:rsidRPr="00905CFF">
              <w:rPr>
                <w:sz w:val="26"/>
              </w:rPr>
              <w:t>điều</w:t>
            </w:r>
            <w:r w:rsidRPr="00905CFF">
              <w:rPr>
                <w:spacing w:val="-6"/>
                <w:sz w:val="26"/>
              </w:rPr>
              <w:t xml:space="preserve"> </w:t>
            </w:r>
            <w:r w:rsidRPr="00905CFF">
              <w:rPr>
                <w:spacing w:val="-4"/>
                <w:sz w:val="26"/>
              </w:rPr>
              <w:t>kiện</w:t>
            </w:r>
          </w:p>
        </w:tc>
        <w:tc>
          <w:tcPr>
            <w:tcW w:w="6892" w:type="dxa"/>
          </w:tcPr>
          <w:p w14:paraId="2F1B1178" w14:textId="29AEB5CD" w:rsidR="005D763E" w:rsidRPr="00905CFF" w:rsidRDefault="005D763E" w:rsidP="00612AD6">
            <w:pPr>
              <w:pStyle w:val="TableParagraph"/>
              <w:ind w:left="105"/>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pacing w:val="-4"/>
                <w:sz w:val="26"/>
              </w:rPr>
              <w:t xml:space="preserve"> </w:t>
            </w:r>
            <w:proofErr w:type="spellStart"/>
            <w:r w:rsidRPr="00905CFF">
              <w:rPr>
                <w:sz w:val="26"/>
                <w:lang w:val="en-US"/>
              </w:rPr>
              <w:t>đã</w:t>
            </w:r>
            <w:proofErr w:type="spellEnd"/>
            <w:r w:rsidRPr="00905CFF">
              <w:rPr>
                <w:sz w:val="26"/>
                <w:lang w:val="en-US"/>
              </w:rPr>
              <w:t xml:space="preserve"> </w:t>
            </w:r>
            <w:proofErr w:type="spellStart"/>
            <w:r w:rsidRPr="00905CFF">
              <w:rPr>
                <w:sz w:val="26"/>
                <w:lang w:val="en-US"/>
              </w:rPr>
              <w:t>đăng</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w:t>
            </w:r>
            <w:proofErr w:type="spellStart"/>
            <w:r w:rsidRPr="00905CFF">
              <w:rPr>
                <w:sz w:val="26"/>
                <w:lang w:val="en-US"/>
              </w:rPr>
              <w:t>vào</w:t>
            </w:r>
            <w:proofErr w:type="spellEnd"/>
            <w:r w:rsidRPr="00905CFF">
              <w:rPr>
                <w:sz w:val="26"/>
                <w:lang w:val="en-US"/>
              </w:rPr>
              <w:t xml:space="preserve">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với</w:t>
            </w:r>
            <w:proofErr w:type="spellEnd"/>
            <w:r w:rsidRPr="00905CFF">
              <w:rPr>
                <w:sz w:val="26"/>
                <w:lang w:val="en-US"/>
              </w:rPr>
              <w:t xml:space="preserve"> </w:t>
            </w:r>
            <w:proofErr w:type="spellStart"/>
            <w:r w:rsidRPr="00905CFF">
              <w:rPr>
                <w:sz w:val="26"/>
                <w:lang w:val="en-US"/>
              </w:rPr>
              <w:t>vai</w:t>
            </w:r>
            <w:proofErr w:type="spellEnd"/>
            <w:r w:rsidRPr="00905CFF">
              <w:rPr>
                <w:sz w:val="26"/>
                <w:lang w:val="en-US"/>
              </w:rPr>
              <w:t xml:space="preserve"> </w:t>
            </w:r>
            <w:proofErr w:type="spellStart"/>
            <w:r w:rsidRPr="00905CFF">
              <w:rPr>
                <w:sz w:val="26"/>
                <w:lang w:val="en-US"/>
              </w:rPr>
              <w:t>trò</w:t>
            </w:r>
            <w:proofErr w:type="spellEnd"/>
            <w:r w:rsidRPr="00905CFF">
              <w:rPr>
                <w:sz w:val="26"/>
                <w:lang w:val="en-US"/>
              </w:rPr>
              <w:t xml:space="preserve"> </w:t>
            </w:r>
            <w:proofErr w:type="spellStart"/>
            <w:r w:rsidRPr="00905CFF">
              <w:rPr>
                <w:sz w:val="26"/>
                <w:lang w:val="en-US"/>
              </w:rPr>
              <w:t>nhân</w:t>
            </w:r>
            <w:proofErr w:type="spellEnd"/>
            <w:r w:rsidRPr="00905CFF">
              <w:rPr>
                <w:sz w:val="26"/>
                <w:lang w:val="en-US"/>
              </w:rPr>
              <w:t xml:space="preserve"> </w:t>
            </w:r>
            <w:proofErr w:type="spellStart"/>
            <w:r w:rsidRPr="00905CFF">
              <w:rPr>
                <w:sz w:val="26"/>
                <w:lang w:val="en-US"/>
              </w:rPr>
              <w:t>viên</w:t>
            </w:r>
            <w:proofErr w:type="spellEnd"/>
          </w:p>
        </w:tc>
      </w:tr>
      <w:tr w:rsidR="005D763E" w:rsidRPr="00905CFF" w14:paraId="624DD810" w14:textId="77777777" w:rsidTr="00612AD6">
        <w:trPr>
          <w:trHeight w:val="503"/>
        </w:trPr>
        <w:tc>
          <w:tcPr>
            <w:tcW w:w="2304" w:type="dxa"/>
          </w:tcPr>
          <w:p w14:paraId="306006A0" w14:textId="77777777" w:rsidR="005D763E" w:rsidRPr="00905CFF" w:rsidRDefault="005D763E" w:rsidP="00612AD6">
            <w:pPr>
              <w:pStyle w:val="TableParagraph"/>
              <w:spacing w:line="360" w:lineRule="auto"/>
              <w:rPr>
                <w:sz w:val="26"/>
              </w:rPr>
            </w:pPr>
            <w:r w:rsidRPr="00905CFF">
              <w:rPr>
                <w:sz w:val="26"/>
              </w:rPr>
              <w:t>Luồng</w:t>
            </w:r>
            <w:r w:rsidRPr="00905CFF">
              <w:rPr>
                <w:spacing w:val="-14"/>
                <w:sz w:val="26"/>
              </w:rPr>
              <w:t xml:space="preserve"> </w:t>
            </w:r>
            <w:r w:rsidRPr="00905CFF">
              <w:rPr>
                <w:sz w:val="26"/>
              </w:rPr>
              <w:t>hoạt</w:t>
            </w:r>
            <w:r w:rsidRPr="00905CFF">
              <w:rPr>
                <w:spacing w:val="-12"/>
                <w:sz w:val="26"/>
              </w:rPr>
              <w:t xml:space="preserve"> </w:t>
            </w:r>
            <w:r w:rsidRPr="00905CFF">
              <w:rPr>
                <w:sz w:val="26"/>
              </w:rPr>
              <w:t>động</w:t>
            </w:r>
            <w:r w:rsidRPr="00905CFF">
              <w:rPr>
                <w:spacing w:val="-14"/>
                <w:sz w:val="26"/>
              </w:rPr>
              <w:t xml:space="preserve"> </w:t>
            </w:r>
            <w:r w:rsidRPr="00905CFF">
              <w:rPr>
                <w:sz w:val="26"/>
              </w:rPr>
              <w:t xml:space="preserve">cơ </w:t>
            </w:r>
            <w:r w:rsidRPr="00905CFF">
              <w:rPr>
                <w:spacing w:val="-4"/>
                <w:sz w:val="26"/>
              </w:rPr>
              <w:t>bản</w:t>
            </w:r>
          </w:p>
        </w:tc>
        <w:tc>
          <w:tcPr>
            <w:tcW w:w="6892" w:type="dxa"/>
          </w:tcPr>
          <w:p w14:paraId="6EEAFCCB" w14:textId="5441F9E4" w:rsidR="005D763E" w:rsidRPr="00905CFF" w:rsidRDefault="005D763E" w:rsidP="00612AD6">
            <w:pPr>
              <w:pStyle w:val="TableParagraph"/>
              <w:rPr>
                <w:sz w:val="26"/>
                <w:lang w:val="en-US"/>
              </w:rPr>
            </w:pPr>
            <w:r w:rsidRPr="00905CFF">
              <w:rPr>
                <w:sz w:val="26"/>
                <w:lang w:val="en-US"/>
              </w:rPr>
              <w:t xml:space="preserve">1. </w:t>
            </w:r>
            <w:proofErr w:type="spellStart"/>
            <w:r w:rsidRPr="00905CFF">
              <w:rPr>
                <w:sz w:val="26"/>
                <w:lang w:val="en-US"/>
              </w:rPr>
              <w:t>Nười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vào</w:t>
            </w:r>
            <w:proofErr w:type="spellEnd"/>
            <w:r w:rsidRPr="00905CFF">
              <w:rPr>
                <w:sz w:val="26"/>
                <w:lang w:val="en-US"/>
              </w:rPr>
              <w:t xml:space="preserve"> </w:t>
            </w:r>
            <w:proofErr w:type="spellStart"/>
            <w:r w:rsidRPr="00905CFF">
              <w:rPr>
                <w:sz w:val="26"/>
                <w:lang w:val="en-US"/>
              </w:rPr>
              <w:t>trang</w:t>
            </w:r>
            <w:proofErr w:type="spellEnd"/>
            <w:r w:rsidRPr="00905CFF">
              <w:rPr>
                <w:sz w:val="26"/>
                <w:lang w:val="en-US"/>
              </w:rPr>
              <w:t xml:space="preserve"> </w:t>
            </w:r>
            <w:proofErr w:type="spellStart"/>
            <w:r w:rsidRPr="00905CFF">
              <w:rPr>
                <w:sz w:val="26"/>
                <w:lang w:val="en-US"/>
              </w:rPr>
              <w:t>chủ</w:t>
            </w:r>
            <w:proofErr w:type="spellEnd"/>
            <w:r w:rsidRPr="00905CFF">
              <w:rPr>
                <w:sz w:val="26"/>
                <w:lang w:val="en-US"/>
              </w:rPr>
              <w:t xml:space="preserve"> </w:t>
            </w:r>
            <w:proofErr w:type="spellStart"/>
            <w:r w:rsidRPr="00905CFF">
              <w:rPr>
                <w:sz w:val="26"/>
                <w:lang w:val="en-US"/>
              </w:rPr>
              <w:t>của</w:t>
            </w:r>
            <w:proofErr w:type="spellEnd"/>
            <w:r w:rsidRPr="00905CFF">
              <w:rPr>
                <w:sz w:val="26"/>
                <w:lang w:val="en-US"/>
              </w:rPr>
              <w:t xml:space="preserve"> </w:t>
            </w:r>
            <w:proofErr w:type="spellStart"/>
            <w:r w:rsidRPr="00905CFF">
              <w:rPr>
                <w:sz w:val="26"/>
                <w:lang w:val="en-US"/>
              </w:rPr>
              <w:t>nhân</w:t>
            </w:r>
            <w:proofErr w:type="spellEnd"/>
            <w:r w:rsidRPr="00905CFF">
              <w:rPr>
                <w:sz w:val="26"/>
                <w:lang w:val="en-US"/>
              </w:rPr>
              <w:t xml:space="preserve"> </w:t>
            </w:r>
            <w:proofErr w:type="spellStart"/>
            <w:r w:rsidRPr="00905CFF">
              <w:rPr>
                <w:sz w:val="26"/>
                <w:lang w:val="en-US"/>
              </w:rPr>
              <w:t>viên</w:t>
            </w:r>
            <w:proofErr w:type="spellEnd"/>
            <w:r w:rsidRPr="00905CFF">
              <w:rPr>
                <w:sz w:val="26"/>
                <w:lang w:val="en-US"/>
              </w:rPr>
              <w:t xml:space="preserve"> </w:t>
            </w:r>
            <w:proofErr w:type="spellStart"/>
            <w:r w:rsidRPr="00905CFF">
              <w:rPr>
                <w:sz w:val="26"/>
                <w:lang w:val="en-US"/>
              </w:rPr>
              <w:t>chọn</w:t>
            </w:r>
            <w:proofErr w:type="spellEnd"/>
            <w:r w:rsidRPr="00905CFF">
              <w:rPr>
                <w:sz w:val="26"/>
                <w:lang w:val="en-US"/>
              </w:rPr>
              <w:t xml:space="preserve"> </w:t>
            </w:r>
            <w:proofErr w:type="spellStart"/>
            <w:r w:rsidRPr="00905CFF">
              <w:rPr>
                <w:sz w:val="26"/>
                <w:lang w:val="en-US"/>
              </w:rPr>
              <w:t>mục</w:t>
            </w:r>
            <w:proofErr w:type="spellEnd"/>
            <w:r w:rsidRPr="00905CFF">
              <w:rPr>
                <w:sz w:val="26"/>
                <w:lang w:val="en-US"/>
              </w:rPr>
              <w:t xml:space="preserve"> “</w:t>
            </w:r>
            <w:proofErr w:type="spellStart"/>
            <w:r w:rsidRPr="00905CFF">
              <w:rPr>
                <w:sz w:val="26"/>
                <w:lang w:val="en-US"/>
              </w:rPr>
              <w:t>Lịch</w:t>
            </w:r>
            <w:proofErr w:type="spellEnd"/>
            <w:r w:rsidRPr="00905CFF">
              <w:rPr>
                <w:sz w:val="26"/>
                <w:lang w:val="en-US"/>
              </w:rPr>
              <w:t xml:space="preserve"> </w:t>
            </w:r>
            <w:proofErr w:type="spellStart"/>
            <w:r w:rsidRPr="00905CFF">
              <w:rPr>
                <w:sz w:val="26"/>
                <w:lang w:val="en-US"/>
              </w:rPr>
              <w:t>khám</w:t>
            </w:r>
            <w:proofErr w:type="spellEnd"/>
            <w:r w:rsidRPr="00905CFF">
              <w:rPr>
                <w:sz w:val="26"/>
                <w:lang w:val="en-US"/>
              </w:rPr>
              <w:t>”</w:t>
            </w:r>
          </w:p>
          <w:p w14:paraId="47F0DB53" w14:textId="77777777" w:rsidR="005D763E" w:rsidRPr="00905CFF" w:rsidRDefault="005D763E" w:rsidP="00612AD6">
            <w:pPr>
              <w:pStyle w:val="TableParagraph"/>
              <w:rPr>
                <w:sz w:val="26"/>
                <w:lang w:val="en-US"/>
              </w:rPr>
            </w:pPr>
            <w:r w:rsidRPr="00905CFF">
              <w:rPr>
                <w:sz w:val="26"/>
                <w:lang w:val="en-US"/>
              </w:rPr>
              <w:t xml:space="preserve">2. </w:t>
            </w:r>
            <w:r w:rsidRPr="00905CFF">
              <w:rPr>
                <w:sz w:val="26"/>
                <w:lang w:val="vi-VN"/>
              </w:rPr>
              <w:t xml:space="preserve">Hệ thống hiển thị </w:t>
            </w:r>
            <w:proofErr w:type="spellStart"/>
            <w:r w:rsidRPr="00905CFF">
              <w:rPr>
                <w:sz w:val="26"/>
                <w:lang w:val="en-US"/>
              </w:rPr>
              <w:t>danh</w:t>
            </w:r>
            <w:proofErr w:type="spellEnd"/>
            <w:r w:rsidRPr="00905CFF">
              <w:rPr>
                <w:sz w:val="26"/>
                <w:lang w:val="en-US"/>
              </w:rPr>
              <w:t xml:space="preserve"> </w:t>
            </w:r>
            <w:proofErr w:type="spellStart"/>
            <w:r w:rsidRPr="00905CFF">
              <w:rPr>
                <w:sz w:val="26"/>
                <w:lang w:val="en-US"/>
              </w:rPr>
              <w:t>sách</w:t>
            </w:r>
            <w:proofErr w:type="spellEnd"/>
            <w:r w:rsidRPr="00905CFF">
              <w:rPr>
                <w:sz w:val="26"/>
                <w:lang w:val="en-US"/>
              </w:rPr>
              <w:t xml:space="preserve"> </w:t>
            </w:r>
            <w:proofErr w:type="spellStart"/>
            <w:r w:rsidRPr="00905CFF">
              <w:rPr>
                <w:sz w:val="26"/>
                <w:lang w:val="en-US"/>
              </w:rPr>
              <w:t>lịch</w:t>
            </w:r>
            <w:proofErr w:type="spellEnd"/>
            <w:r w:rsidRPr="00905CFF">
              <w:rPr>
                <w:sz w:val="26"/>
                <w:lang w:val="en-US"/>
              </w:rPr>
              <w:t xml:space="preserve"> </w:t>
            </w:r>
            <w:proofErr w:type="spellStart"/>
            <w:r w:rsidRPr="00905CFF">
              <w:rPr>
                <w:sz w:val="26"/>
                <w:lang w:val="en-US"/>
              </w:rPr>
              <w:t>hẹn</w:t>
            </w:r>
            <w:proofErr w:type="spellEnd"/>
            <w:r w:rsidRPr="00905CFF">
              <w:rPr>
                <w:sz w:val="26"/>
                <w:lang w:val="en-US"/>
              </w:rPr>
              <w:t xml:space="preserve"> </w:t>
            </w:r>
            <w:proofErr w:type="spellStart"/>
            <w:r w:rsidRPr="00905CFF">
              <w:rPr>
                <w:sz w:val="26"/>
                <w:lang w:val="en-US"/>
              </w:rPr>
              <w:t>khám</w:t>
            </w:r>
            <w:proofErr w:type="spellEnd"/>
          </w:p>
          <w:p w14:paraId="7E1AE86C" w14:textId="77777777" w:rsidR="005D763E" w:rsidRPr="00905CFF" w:rsidRDefault="005D763E" w:rsidP="00612AD6">
            <w:pPr>
              <w:pStyle w:val="TableParagraph"/>
              <w:rPr>
                <w:sz w:val="26"/>
                <w:lang w:val="en-US"/>
              </w:rPr>
            </w:pPr>
            <w:r w:rsidRPr="00905CFF">
              <w:rPr>
                <w:sz w:val="26"/>
                <w:lang w:val="en-US"/>
              </w:rPr>
              <w:t xml:space="preserve">- Xem chi </w:t>
            </w:r>
            <w:proofErr w:type="spellStart"/>
            <w:r w:rsidRPr="00905CFF">
              <w:rPr>
                <w:sz w:val="26"/>
                <w:lang w:val="en-US"/>
              </w:rPr>
              <w:t>tiết</w:t>
            </w:r>
            <w:proofErr w:type="spellEnd"/>
            <w:r w:rsidRPr="00905CFF">
              <w:rPr>
                <w:sz w:val="26"/>
                <w:lang w:val="en-US"/>
              </w:rPr>
              <w:t>:</w:t>
            </w:r>
          </w:p>
          <w:p w14:paraId="69537F4D" w14:textId="77777777" w:rsidR="005D763E" w:rsidRPr="00905CFF" w:rsidRDefault="005D763E" w:rsidP="00612AD6">
            <w:pPr>
              <w:pStyle w:val="TableParagraph"/>
              <w:tabs>
                <w:tab w:val="left" w:pos="299"/>
              </w:tabs>
              <w:rPr>
                <w:sz w:val="26"/>
                <w:lang w:val="en-US"/>
              </w:rPr>
            </w:pPr>
            <w:r w:rsidRPr="00905CFF">
              <w:rPr>
                <w:sz w:val="26"/>
                <w:lang w:val="en-US"/>
              </w:rPr>
              <w:t xml:space="preserve">3.1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click </w:t>
            </w:r>
            <w:proofErr w:type="spellStart"/>
            <w:r w:rsidRPr="00905CFF">
              <w:rPr>
                <w:sz w:val="26"/>
                <w:lang w:val="en-US"/>
              </w:rPr>
              <w:t>biểu</w:t>
            </w:r>
            <w:proofErr w:type="spellEnd"/>
            <w:r w:rsidRPr="00905CFF">
              <w:rPr>
                <w:sz w:val="26"/>
                <w:lang w:val="en-US"/>
              </w:rPr>
              <w:t xml:space="preserve"> </w:t>
            </w:r>
            <w:proofErr w:type="spellStart"/>
            <w:r w:rsidRPr="00905CFF">
              <w:rPr>
                <w:sz w:val="26"/>
                <w:lang w:val="en-US"/>
              </w:rPr>
              <w:t>tượng</w:t>
            </w:r>
            <w:proofErr w:type="spellEnd"/>
            <w:r w:rsidRPr="00905CFF">
              <w:rPr>
                <w:sz w:val="26"/>
                <w:lang w:val="en-US"/>
              </w:rPr>
              <w:t xml:space="preserve"> </w:t>
            </w:r>
            <w:proofErr w:type="spellStart"/>
            <w:r w:rsidRPr="00905CFF">
              <w:rPr>
                <w:sz w:val="26"/>
                <w:lang w:val="en-US"/>
              </w:rPr>
              <w:t>xem</w:t>
            </w:r>
            <w:proofErr w:type="spellEnd"/>
            <w:r w:rsidRPr="00905CFF">
              <w:rPr>
                <w:sz w:val="26"/>
                <w:lang w:val="en-US"/>
              </w:rPr>
              <w:t xml:space="preserve"> chi </w:t>
            </w:r>
            <w:proofErr w:type="spellStart"/>
            <w:r w:rsidRPr="00905CFF">
              <w:rPr>
                <w:sz w:val="26"/>
                <w:lang w:val="en-US"/>
              </w:rPr>
              <w:t>tiết</w:t>
            </w:r>
            <w:proofErr w:type="spellEnd"/>
          </w:p>
          <w:p w14:paraId="4347A7C8" w14:textId="77777777" w:rsidR="005D763E" w:rsidRPr="00905CFF" w:rsidRDefault="005D763E" w:rsidP="00612AD6">
            <w:pPr>
              <w:pStyle w:val="TableParagraph"/>
              <w:tabs>
                <w:tab w:val="left" w:pos="299"/>
              </w:tabs>
              <w:rPr>
                <w:sz w:val="26"/>
                <w:lang w:val="en-US"/>
              </w:rPr>
            </w:pPr>
            <w:r w:rsidRPr="00905CFF">
              <w:rPr>
                <w:sz w:val="26"/>
                <w:lang w:val="en-US"/>
              </w:rPr>
              <w:t xml:space="preserve">4.1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hiển</w:t>
            </w:r>
            <w:proofErr w:type="spellEnd"/>
            <w:r w:rsidRPr="00905CFF">
              <w:rPr>
                <w:sz w:val="26"/>
                <w:lang w:val="en-US"/>
              </w:rPr>
              <w:t xml:space="preserve"> </w:t>
            </w:r>
            <w:proofErr w:type="spellStart"/>
            <w:r w:rsidRPr="00905CFF">
              <w:rPr>
                <w:sz w:val="26"/>
                <w:lang w:val="en-US"/>
              </w:rPr>
              <w:t>thị</w:t>
            </w:r>
            <w:proofErr w:type="spellEnd"/>
            <w:r w:rsidRPr="00905CFF">
              <w:rPr>
                <w:sz w:val="26"/>
                <w:lang w:val="en-US"/>
              </w:rPr>
              <w:t xml:space="preserve"> </w:t>
            </w:r>
            <w:proofErr w:type="spellStart"/>
            <w:r w:rsidRPr="00905CFF">
              <w:rPr>
                <w:sz w:val="26"/>
                <w:lang w:val="en-US"/>
              </w:rPr>
              <w:t>màn</w:t>
            </w:r>
            <w:proofErr w:type="spellEnd"/>
            <w:r w:rsidRPr="00905CFF">
              <w:rPr>
                <w:sz w:val="26"/>
                <w:lang w:val="en-US"/>
              </w:rPr>
              <w:t xml:space="preserve"> </w:t>
            </w:r>
            <w:proofErr w:type="spellStart"/>
            <w:r w:rsidRPr="00905CFF">
              <w:rPr>
                <w:sz w:val="26"/>
                <w:lang w:val="en-US"/>
              </w:rPr>
              <w:t>hình</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chi </w:t>
            </w:r>
            <w:proofErr w:type="spellStart"/>
            <w:r w:rsidRPr="00905CFF">
              <w:rPr>
                <w:sz w:val="26"/>
                <w:lang w:val="en-US"/>
              </w:rPr>
              <w:t>tiết</w:t>
            </w:r>
            <w:proofErr w:type="spellEnd"/>
            <w:r w:rsidRPr="00905CFF">
              <w:rPr>
                <w:sz w:val="26"/>
                <w:lang w:val="en-US"/>
              </w:rPr>
              <w:t xml:space="preserve"> </w:t>
            </w:r>
            <w:proofErr w:type="spellStart"/>
            <w:r w:rsidRPr="00905CFF">
              <w:rPr>
                <w:sz w:val="26"/>
                <w:lang w:val="en-US"/>
              </w:rPr>
              <w:t>của</w:t>
            </w:r>
            <w:proofErr w:type="spellEnd"/>
            <w:r w:rsidRPr="00905CFF">
              <w:rPr>
                <w:sz w:val="26"/>
                <w:lang w:val="en-US"/>
              </w:rPr>
              <w:t xml:space="preserve"> </w:t>
            </w:r>
            <w:proofErr w:type="spellStart"/>
            <w:r w:rsidRPr="00905CFF">
              <w:rPr>
                <w:sz w:val="26"/>
                <w:lang w:val="en-US"/>
              </w:rPr>
              <w:t>lịch</w:t>
            </w:r>
            <w:proofErr w:type="spellEnd"/>
            <w:r w:rsidRPr="00905CFF">
              <w:rPr>
                <w:sz w:val="26"/>
                <w:lang w:val="en-US"/>
              </w:rPr>
              <w:t xml:space="preserve"> </w:t>
            </w:r>
            <w:proofErr w:type="spellStart"/>
            <w:r w:rsidRPr="00905CFF">
              <w:rPr>
                <w:sz w:val="26"/>
                <w:lang w:val="en-US"/>
              </w:rPr>
              <w:t>khám</w:t>
            </w:r>
            <w:proofErr w:type="spellEnd"/>
          </w:p>
          <w:p w14:paraId="2EFC7255" w14:textId="1203BEE5" w:rsidR="005D763E" w:rsidRPr="00905CFF" w:rsidRDefault="005D763E" w:rsidP="00612AD6">
            <w:pPr>
              <w:pStyle w:val="TableParagraph"/>
              <w:tabs>
                <w:tab w:val="left" w:pos="299"/>
              </w:tabs>
              <w:rPr>
                <w:sz w:val="26"/>
                <w:lang w:val="en-US"/>
              </w:rPr>
            </w:pPr>
            <w:r w:rsidRPr="00905CFF">
              <w:rPr>
                <w:sz w:val="26"/>
                <w:lang w:val="en-US"/>
              </w:rPr>
              <w:t xml:space="preserve">- </w:t>
            </w:r>
            <w:proofErr w:type="spellStart"/>
            <w:r w:rsidRPr="00905CFF">
              <w:rPr>
                <w:sz w:val="26"/>
                <w:lang w:val="en-US"/>
              </w:rPr>
              <w:t>Tiếp</w:t>
            </w:r>
            <w:proofErr w:type="spellEnd"/>
            <w:r w:rsidRPr="00905CFF">
              <w:rPr>
                <w:sz w:val="26"/>
                <w:lang w:val="en-US"/>
              </w:rPr>
              <w:t xml:space="preserve"> </w:t>
            </w:r>
            <w:proofErr w:type="spellStart"/>
            <w:r w:rsidRPr="00905CFF">
              <w:rPr>
                <w:sz w:val="26"/>
                <w:lang w:val="en-US"/>
              </w:rPr>
              <w:t>nhận</w:t>
            </w:r>
            <w:proofErr w:type="spellEnd"/>
            <w:r w:rsidRPr="00905CFF">
              <w:rPr>
                <w:sz w:val="26"/>
                <w:lang w:val="en-US"/>
              </w:rPr>
              <w:t>/</w:t>
            </w:r>
            <w:proofErr w:type="spellStart"/>
            <w:r w:rsidRPr="00905CFF">
              <w:rPr>
                <w:sz w:val="26"/>
                <w:lang w:val="en-US"/>
              </w:rPr>
              <w:t>Hủy</w:t>
            </w:r>
            <w:proofErr w:type="spellEnd"/>
            <w:r w:rsidRPr="00905CFF">
              <w:rPr>
                <w:sz w:val="26"/>
                <w:lang w:val="en-US"/>
              </w:rPr>
              <w:t xml:space="preserve"> </w:t>
            </w:r>
            <w:proofErr w:type="spellStart"/>
            <w:r w:rsidRPr="00905CFF">
              <w:rPr>
                <w:sz w:val="26"/>
                <w:lang w:val="en-US"/>
              </w:rPr>
              <w:t>lịch</w:t>
            </w:r>
            <w:proofErr w:type="spellEnd"/>
            <w:r w:rsidRPr="00905CFF">
              <w:rPr>
                <w:sz w:val="26"/>
                <w:lang w:val="en-US"/>
              </w:rPr>
              <w:t xml:space="preserve"> </w:t>
            </w:r>
            <w:proofErr w:type="spellStart"/>
            <w:r w:rsidRPr="00905CFF">
              <w:rPr>
                <w:sz w:val="26"/>
                <w:lang w:val="en-US"/>
              </w:rPr>
              <w:t>khám</w:t>
            </w:r>
            <w:proofErr w:type="spellEnd"/>
            <w:r w:rsidRPr="00905CFF">
              <w:rPr>
                <w:sz w:val="26"/>
                <w:lang w:val="en-US"/>
              </w:rPr>
              <w:t>:</w:t>
            </w:r>
          </w:p>
          <w:p w14:paraId="25BAF614" w14:textId="1699ACC1" w:rsidR="005D763E" w:rsidRPr="00905CFF" w:rsidRDefault="005D763E" w:rsidP="00612AD6">
            <w:pPr>
              <w:pStyle w:val="TableParagraph"/>
              <w:tabs>
                <w:tab w:val="left" w:pos="299"/>
              </w:tabs>
              <w:ind w:left="0"/>
              <w:rPr>
                <w:sz w:val="26"/>
                <w:lang w:val="en-US"/>
              </w:rPr>
            </w:pPr>
            <w:r w:rsidRPr="00905CFF">
              <w:rPr>
                <w:sz w:val="26"/>
                <w:lang w:val="en-US"/>
              </w:rPr>
              <w:t xml:space="preserve">  3.2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ấn</w:t>
            </w:r>
            <w:proofErr w:type="spellEnd"/>
            <w:r w:rsidRPr="00905CFF">
              <w:rPr>
                <w:sz w:val="26"/>
                <w:lang w:val="en-US"/>
              </w:rPr>
              <w:t xml:space="preserve"> </w:t>
            </w:r>
            <w:proofErr w:type="spellStart"/>
            <w:r w:rsidRPr="00905CFF">
              <w:rPr>
                <w:sz w:val="26"/>
                <w:lang w:val="en-US"/>
              </w:rPr>
              <w:t>nút</w:t>
            </w:r>
            <w:proofErr w:type="spellEnd"/>
            <w:r w:rsidRPr="00905CFF">
              <w:rPr>
                <w:sz w:val="26"/>
                <w:lang w:val="en-US"/>
              </w:rPr>
              <w:t xml:space="preserve"> “</w:t>
            </w:r>
            <w:proofErr w:type="spellStart"/>
            <w:r w:rsidRPr="00905CFF">
              <w:rPr>
                <w:sz w:val="26"/>
                <w:lang w:val="en-US"/>
              </w:rPr>
              <w:t>Tiếp</w:t>
            </w:r>
            <w:proofErr w:type="spellEnd"/>
            <w:r w:rsidRPr="00905CFF">
              <w:rPr>
                <w:sz w:val="26"/>
                <w:lang w:val="en-US"/>
              </w:rPr>
              <w:t xml:space="preserve"> </w:t>
            </w:r>
            <w:proofErr w:type="spellStart"/>
            <w:r w:rsidRPr="00905CFF">
              <w:rPr>
                <w:sz w:val="26"/>
                <w:lang w:val="en-US"/>
              </w:rPr>
              <w:t>nhận</w:t>
            </w:r>
            <w:proofErr w:type="spellEnd"/>
            <w:r w:rsidRPr="00905CFF">
              <w:rPr>
                <w:sz w:val="26"/>
                <w:lang w:val="en-US"/>
              </w:rPr>
              <w:t>”/”</w:t>
            </w:r>
            <w:proofErr w:type="spellStart"/>
            <w:r w:rsidRPr="00905CFF">
              <w:rPr>
                <w:sz w:val="26"/>
                <w:lang w:val="en-US"/>
              </w:rPr>
              <w:t>Hủy</w:t>
            </w:r>
            <w:proofErr w:type="spellEnd"/>
            <w:r w:rsidRPr="00905CFF">
              <w:rPr>
                <w:sz w:val="26"/>
                <w:lang w:val="en-US"/>
              </w:rPr>
              <w:t>”</w:t>
            </w:r>
          </w:p>
          <w:p w14:paraId="2C5F6260" w14:textId="0649F283" w:rsidR="005D763E" w:rsidRPr="00905CFF" w:rsidRDefault="005D763E" w:rsidP="005D763E">
            <w:pPr>
              <w:pStyle w:val="TableParagraph"/>
              <w:tabs>
                <w:tab w:val="left" w:pos="299"/>
              </w:tabs>
              <w:rPr>
                <w:sz w:val="26"/>
                <w:lang w:val="en-US"/>
              </w:rPr>
            </w:pPr>
            <w:r w:rsidRPr="00905CFF">
              <w:rPr>
                <w:sz w:val="26"/>
                <w:lang w:val="en-US"/>
              </w:rPr>
              <w:t xml:space="preserve">4.2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cập</w:t>
            </w:r>
            <w:proofErr w:type="spellEnd"/>
            <w:r w:rsidRPr="00905CFF">
              <w:rPr>
                <w:sz w:val="26"/>
                <w:lang w:val="en-US"/>
              </w:rPr>
              <w:t xml:space="preserve"> </w:t>
            </w:r>
            <w:proofErr w:type="spellStart"/>
            <w:r w:rsidRPr="00905CFF">
              <w:rPr>
                <w:sz w:val="26"/>
                <w:lang w:val="en-US"/>
              </w:rPr>
              <w:t>nhật</w:t>
            </w:r>
            <w:proofErr w:type="spellEnd"/>
            <w:r w:rsidRPr="00905CFF">
              <w:rPr>
                <w:sz w:val="26"/>
                <w:lang w:val="en-US"/>
              </w:rPr>
              <w:t xml:space="preserve"> </w:t>
            </w:r>
            <w:proofErr w:type="spellStart"/>
            <w:r w:rsidRPr="00905CFF">
              <w:rPr>
                <w:sz w:val="26"/>
                <w:lang w:val="en-US"/>
              </w:rPr>
              <w:t>trạng</w:t>
            </w:r>
            <w:proofErr w:type="spellEnd"/>
            <w:r w:rsidRPr="00905CFF">
              <w:rPr>
                <w:sz w:val="26"/>
                <w:lang w:val="en-US"/>
              </w:rPr>
              <w:t xml:space="preserve"> </w:t>
            </w:r>
            <w:proofErr w:type="spellStart"/>
            <w:r w:rsidRPr="00905CFF">
              <w:rPr>
                <w:sz w:val="26"/>
                <w:lang w:val="en-US"/>
              </w:rPr>
              <w:t>thái</w:t>
            </w:r>
            <w:proofErr w:type="spellEnd"/>
            <w:r w:rsidRPr="00905CFF">
              <w:rPr>
                <w:sz w:val="26"/>
                <w:lang w:val="en-US"/>
              </w:rPr>
              <w:t xml:space="preserve"> </w:t>
            </w:r>
            <w:proofErr w:type="spellStart"/>
            <w:r w:rsidRPr="00905CFF">
              <w:rPr>
                <w:sz w:val="26"/>
                <w:lang w:val="en-US"/>
              </w:rPr>
              <w:t>lịch</w:t>
            </w:r>
            <w:proofErr w:type="spellEnd"/>
            <w:r w:rsidRPr="00905CFF">
              <w:rPr>
                <w:sz w:val="26"/>
                <w:lang w:val="en-US"/>
              </w:rPr>
              <w:t xml:space="preserve"> </w:t>
            </w:r>
            <w:proofErr w:type="spellStart"/>
            <w:r w:rsidRPr="00905CFF">
              <w:rPr>
                <w:sz w:val="26"/>
                <w:lang w:val="en-US"/>
              </w:rPr>
              <w:t>hẹn</w:t>
            </w:r>
            <w:proofErr w:type="spellEnd"/>
            <w:r w:rsidRPr="00905CFF">
              <w:rPr>
                <w:sz w:val="26"/>
                <w:lang w:val="en-US"/>
              </w:rPr>
              <w:t xml:space="preserve"> </w:t>
            </w:r>
          </w:p>
        </w:tc>
      </w:tr>
      <w:tr w:rsidR="005D763E" w:rsidRPr="00905CFF" w14:paraId="04F35FC0" w14:textId="77777777" w:rsidTr="00612AD6">
        <w:trPr>
          <w:trHeight w:val="679"/>
        </w:trPr>
        <w:tc>
          <w:tcPr>
            <w:tcW w:w="2304" w:type="dxa"/>
          </w:tcPr>
          <w:p w14:paraId="5F66B9D3" w14:textId="77777777" w:rsidR="005D763E" w:rsidRPr="00905CFF" w:rsidRDefault="005D763E" w:rsidP="00612AD6">
            <w:pPr>
              <w:pStyle w:val="TableParagraph"/>
              <w:spacing w:line="360" w:lineRule="auto"/>
              <w:rPr>
                <w:sz w:val="26"/>
              </w:rPr>
            </w:pPr>
            <w:r w:rsidRPr="00905CFF">
              <w:rPr>
                <w:sz w:val="26"/>
                <w:lang w:val="en-US"/>
              </w:rPr>
              <w:lastRenderedPageBreak/>
              <w:t xml:space="preserve"> </w:t>
            </w:r>
            <w:r w:rsidRPr="00905CFF">
              <w:rPr>
                <w:sz w:val="26"/>
              </w:rPr>
              <w:t>Ngoại</w:t>
            </w:r>
            <w:r w:rsidRPr="00905CFF">
              <w:rPr>
                <w:spacing w:val="-8"/>
                <w:sz w:val="26"/>
              </w:rPr>
              <w:t xml:space="preserve"> </w:t>
            </w:r>
            <w:r w:rsidRPr="00905CFF">
              <w:rPr>
                <w:spacing w:val="-5"/>
                <w:sz w:val="26"/>
              </w:rPr>
              <w:t>lệ</w:t>
            </w:r>
          </w:p>
        </w:tc>
        <w:tc>
          <w:tcPr>
            <w:tcW w:w="6892" w:type="dxa"/>
          </w:tcPr>
          <w:p w14:paraId="02F3AF98" w14:textId="77777777" w:rsidR="005D763E" w:rsidRPr="00905CFF" w:rsidRDefault="005D763E" w:rsidP="00612AD6">
            <w:pPr>
              <w:rPr>
                <w:rFonts w:ascii="Times New Roman" w:hAnsi="Times New Roman" w:cs="Times New Roman"/>
                <w:sz w:val="26"/>
                <w:szCs w:val="26"/>
                <w:lang w:val="en-US"/>
              </w:rPr>
            </w:pPr>
            <w:r w:rsidRPr="00905CFF">
              <w:rPr>
                <w:rFonts w:ascii="Times New Roman" w:hAnsi="Times New Roman" w:cs="Times New Roman"/>
                <w:lang w:val="en-US"/>
              </w:rPr>
              <w:t xml:space="preserve"> </w:t>
            </w:r>
          </w:p>
          <w:p w14:paraId="59A408D3" w14:textId="77777777" w:rsidR="005D763E" w:rsidRPr="00905CFF" w:rsidRDefault="005D763E" w:rsidP="00612AD6">
            <w:pPr>
              <w:rPr>
                <w:rFonts w:ascii="Times New Roman" w:hAnsi="Times New Roman" w:cs="Times New Roman"/>
                <w:sz w:val="26"/>
                <w:szCs w:val="26"/>
                <w:lang w:val="en-US"/>
              </w:rPr>
            </w:pPr>
          </w:p>
        </w:tc>
      </w:tr>
    </w:tbl>
    <w:p w14:paraId="30EEA6FB" w14:textId="77777777" w:rsidR="005D763E" w:rsidRPr="00905CFF" w:rsidRDefault="005D763E" w:rsidP="00394A52">
      <w:pPr>
        <w:spacing w:before="60" w:after="60" w:line="360" w:lineRule="auto"/>
        <w:jc w:val="both"/>
        <w:rPr>
          <w:rFonts w:ascii="Times New Roman" w:eastAsia="Times New Roman" w:hAnsi="Times New Roman" w:cs="Times New Roman"/>
          <w:sz w:val="26"/>
          <w:szCs w:val="26"/>
          <w:lang w:val="en-US"/>
        </w:rPr>
      </w:pPr>
    </w:p>
    <w:p w14:paraId="59251556" w14:textId="46475C33" w:rsidR="005D763E" w:rsidRPr="00905CFF" w:rsidRDefault="005D763E" w:rsidP="00751C85">
      <w:pPr>
        <w:pStyle w:val="ListParagraph"/>
        <w:numPr>
          <w:ilvl w:val="0"/>
          <w:numId w:val="182"/>
        </w:numPr>
        <w:spacing w:before="60" w:after="60" w:line="360" w:lineRule="auto"/>
        <w:jc w:val="both"/>
        <w:rPr>
          <w:rFonts w:eastAsia="Times New Roman" w:cs="Times New Roman"/>
          <w:b w:val="0"/>
          <w:bCs/>
          <w:i w:val="0"/>
          <w:iCs/>
          <w:szCs w:val="26"/>
          <w:lang w:val="en-US"/>
        </w:rPr>
      </w:pPr>
      <w:r w:rsidRPr="00905CFF">
        <w:rPr>
          <w:rFonts w:eastAsia="Times New Roman" w:cs="Times New Roman"/>
          <w:b w:val="0"/>
          <w:bCs/>
          <w:i w:val="0"/>
          <w:iCs/>
          <w:szCs w:val="26"/>
          <w:lang w:val="en-US"/>
        </w:rPr>
        <w:t xml:space="preserve">Quản </w:t>
      </w:r>
      <w:proofErr w:type="spellStart"/>
      <w:r w:rsidRPr="00905CFF">
        <w:rPr>
          <w:rFonts w:eastAsia="Times New Roman" w:cs="Times New Roman"/>
          <w:b w:val="0"/>
          <w:bCs/>
          <w:i w:val="0"/>
          <w:iCs/>
          <w:szCs w:val="26"/>
          <w:lang w:val="en-US"/>
        </w:rPr>
        <w:t>lý</w:t>
      </w:r>
      <w:proofErr w:type="spellEnd"/>
      <w:r w:rsidRPr="00905CFF">
        <w:rPr>
          <w:rFonts w:eastAsia="Times New Roman" w:cs="Times New Roman"/>
          <w:b w:val="0"/>
          <w:bCs/>
          <w:i w:val="0"/>
          <w:iCs/>
          <w:szCs w:val="26"/>
          <w:lang w:val="en-US"/>
        </w:rPr>
        <w:t xml:space="preserve"> </w:t>
      </w:r>
      <w:proofErr w:type="spellStart"/>
      <w:r w:rsidR="004E4D6D" w:rsidRPr="00905CFF">
        <w:rPr>
          <w:rFonts w:eastAsia="Times New Roman" w:cs="Times New Roman"/>
          <w:b w:val="0"/>
          <w:bCs/>
          <w:i w:val="0"/>
          <w:iCs/>
          <w:szCs w:val="26"/>
          <w:lang w:val="en-US"/>
        </w:rPr>
        <w:t>hóa</w:t>
      </w:r>
      <w:proofErr w:type="spellEnd"/>
      <w:r w:rsidR="004E4D6D" w:rsidRPr="00905CFF">
        <w:rPr>
          <w:rFonts w:eastAsia="Times New Roman" w:cs="Times New Roman"/>
          <w:b w:val="0"/>
          <w:bCs/>
          <w:i w:val="0"/>
          <w:iCs/>
          <w:szCs w:val="26"/>
          <w:lang w:val="en-US"/>
        </w:rPr>
        <w:t xml:space="preserve"> </w:t>
      </w:r>
      <w:proofErr w:type="spellStart"/>
      <w:r w:rsidR="004E4D6D" w:rsidRPr="00905CFF">
        <w:rPr>
          <w:rFonts w:eastAsia="Times New Roman" w:cs="Times New Roman"/>
          <w:b w:val="0"/>
          <w:bCs/>
          <w:i w:val="0"/>
          <w:iCs/>
          <w:szCs w:val="26"/>
          <w:lang w:val="en-US"/>
        </w:rPr>
        <w:t>đơn</w:t>
      </w:r>
      <w:proofErr w:type="spellEnd"/>
      <w:r w:rsidR="004E4D6D" w:rsidRPr="00905CFF">
        <w:rPr>
          <w:rFonts w:eastAsia="Times New Roman" w:cs="Times New Roman"/>
          <w:b w:val="0"/>
          <w:bCs/>
          <w:i w:val="0"/>
          <w:iCs/>
          <w:szCs w:val="26"/>
          <w:lang w:val="en-US"/>
        </w:rPr>
        <w:t>:</w:t>
      </w:r>
    </w:p>
    <w:p w14:paraId="7E77557E" w14:textId="083ECC4D" w:rsidR="004E4D6D" w:rsidRPr="00905CFF" w:rsidRDefault="004E4D6D" w:rsidP="004E4D6D">
      <w:pPr>
        <w:pStyle w:val="Heading8"/>
        <w:rPr>
          <w:rFonts w:eastAsia="Times New Roman" w:cs="Times New Roman"/>
          <w:lang w:val="en-US"/>
        </w:rPr>
      </w:pPr>
      <w:bookmarkStart w:id="149" w:name="_Toc186464404"/>
      <w:proofErr w:type="spellStart"/>
      <w:r w:rsidRPr="00905CFF">
        <w:rPr>
          <w:rFonts w:eastAsia="Times New Roman" w:cs="Times New Roman"/>
          <w:lang w:val="en-US"/>
        </w:rPr>
        <w:t>Bảng</w:t>
      </w:r>
      <w:proofErr w:type="spellEnd"/>
      <w:r w:rsidRPr="00905CFF">
        <w:rPr>
          <w:rFonts w:eastAsia="Times New Roman" w:cs="Times New Roman"/>
        </w:rPr>
        <w:t xml:space="preserve"> </w:t>
      </w:r>
      <w:r w:rsidR="001642AA" w:rsidRPr="00905CFF">
        <w:rPr>
          <w:rFonts w:eastAsia="Times New Roman" w:cs="Times New Roman"/>
          <w:lang w:val="en-US"/>
        </w:rPr>
        <w:t>3</w:t>
      </w:r>
      <w:r w:rsidRPr="00905CFF">
        <w:rPr>
          <w:rFonts w:eastAsia="Times New Roman" w:cs="Times New Roman"/>
        </w:rPr>
        <w:t>.</w:t>
      </w:r>
      <w:r w:rsidRPr="00905CFF">
        <w:rPr>
          <w:rFonts w:eastAsia="Times New Roman" w:cs="Times New Roman"/>
          <w:lang w:val="en-US"/>
        </w:rPr>
        <w:t>20</w:t>
      </w:r>
      <w:r w:rsidRPr="00905CFF">
        <w:rPr>
          <w:rFonts w:eastAsia="Times New Roman" w:cs="Times New Roman"/>
        </w:rPr>
        <w:t xml:space="preserve"> </w:t>
      </w:r>
      <w:proofErr w:type="spellStart"/>
      <w:r w:rsidRPr="00905CFF">
        <w:rPr>
          <w:rFonts w:eastAsia="Times New Roman" w:cs="Times New Roman"/>
          <w:lang w:val="en-US"/>
        </w:rPr>
        <w:t>Kịch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bản</w:t>
      </w:r>
      <w:proofErr w:type="spellEnd"/>
      <w:r w:rsidRPr="00905CFF">
        <w:rPr>
          <w:rFonts w:eastAsia="Times New Roman" w:cs="Times New Roman"/>
          <w:lang w:val="en-US"/>
        </w:rPr>
        <w:t xml:space="preserve"> use case </w:t>
      </w:r>
      <w:r w:rsidRPr="00905CFF">
        <w:rPr>
          <w:rFonts w:cs="Times New Roman"/>
          <w:szCs w:val="26"/>
          <w:lang w:val="en-US"/>
        </w:rPr>
        <w:t xml:space="preserve">Quản </w:t>
      </w:r>
      <w:proofErr w:type="spellStart"/>
      <w:r w:rsidRPr="00905CFF">
        <w:rPr>
          <w:rFonts w:cs="Times New Roman"/>
          <w:szCs w:val="26"/>
          <w:lang w:val="en-US"/>
        </w:rPr>
        <w:t>lý</w:t>
      </w:r>
      <w:proofErr w:type="spellEnd"/>
      <w:r w:rsidRPr="00905CFF">
        <w:rPr>
          <w:rFonts w:cs="Times New Roman"/>
          <w:szCs w:val="26"/>
          <w:lang w:val="en-US"/>
        </w:rPr>
        <w:t xml:space="preserve"> </w:t>
      </w:r>
      <w:proofErr w:type="spellStart"/>
      <w:r w:rsidRPr="00905CFF">
        <w:rPr>
          <w:rFonts w:cs="Times New Roman"/>
          <w:szCs w:val="26"/>
          <w:lang w:val="en-US"/>
        </w:rPr>
        <w:t>hóa</w:t>
      </w:r>
      <w:proofErr w:type="spellEnd"/>
      <w:r w:rsidRPr="00905CFF">
        <w:rPr>
          <w:rFonts w:cs="Times New Roman"/>
          <w:szCs w:val="26"/>
          <w:lang w:val="en-US"/>
        </w:rPr>
        <w:t xml:space="preserve"> </w:t>
      </w:r>
      <w:proofErr w:type="spellStart"/>
      <w:r w:rsidRPr="00905CFF">
        <w:rPr>
          <w:rFonts w:cs="Times New Roman"/>
          <w:szCs w:val="26"/>
          <w:lang w:val="en-US"/>
        </w:rPr>
        <w:t>đơn</w:t>
      </w:r>
      <w:bookmarkEnd w:id="149"/>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4E4D6D" w:rsidRPr="00905CFF" w14:paraId="619ABEFD" w14:textId="77777777" w:rsidTr="00612AD6">
        <w:trPr>
          <w:trHeight w:val="477"/>
        </w:trPr>
        <w:tc>
          <w:tcPr>
            <w:tcW w:w="2304" w:type="dxa"/>
          </w:tcPr>
          <w:p w14:paraId="4317AE72" w14:textId="77777777" w:rsidR="004E4D6D" w:rsidRPr="00905CFF" w:rsidRDefault="004E4D6D" w:rsidP="00612AD6">
            <w:pPr>
              <w:pStyle w:val="TableParagraph"/>
              <w:rPr>
                <w:sz w:val="26"/>
              </w:rPr>
            </w:pPr>
            <w:r w:rsidRPr="00905CFF">
              <w:rPr>
                <w:sz w:val="26"/>
              </w:rPr>
              <w:t>Tên</w:t>
            </w:r>
            <w:r w:rsidRPr="00905CFF">
              <w:rPr>
                <w:spacing w:val="-6"/>
                <w:sz w:val="26"/>
              </w:rPr>
              <w:t xml:space="preserve"> </w:t>
            </w:r>
            <w:r w:rsidRPr="00905CFF">
              <w:rPr>
                <w:sz w:val="26"/>
              </w:rPr>
              <w:t>Use</w:t>
            </w:r>
            <w:r w:rsidRPr="00905CFF">
              <w:rPr>
                <w:spacing w:val="-5"/>
                <w:sz w:val="26"/>
              </w:rPr>
              <w:t xml:space="preserve"> </w:t>
            </w:r>
            <w:r w:rsidRPr="00905CFF">
              <w:rPr>
                <w:spacing w:val="-4"/>
                <w:sz w:val="26"/>
              </w:rPr>
              <w:t>Case</w:t>
            </w:r>
          </w:p>
        </w:tc>
        <w:tc>
          <w:tcPr>
            <w:tcW w:w="6892" w:type="dxa"/>
          </w:tcPr>
          <w:p w14:paraId="7E8C2600" w14:textId="752EFC7C" w:rsidR="004E4D6D" w:rsidRPr="00905CFF" w:rsidRDefault="004E4D6D" w:rsidP="00612AD6">
            <w:pPr>
              <w:pStyle w:val="TableParagraph"/>
              <w:ind w:left="105"/>
              <w:rPr>
                <w:sz w:val="26"/>
                <w:szCs w:val="26"/>
                <w:lang w:val="en-US"/>
              </w:rPr>
            </w:pPr>
            <w:r w:rsidRPr="00905CFF">
              <w:rPr>
                <w:sz w:val="26"/>
                <w:szCs w:val="26"/>
                <w:lang w:val="en-US"/>
              </w:rPr>
              <w:t xml:space="preserve">Quản </w:t>
            </w:r>
            <w:proofErr w:type="spellStart"/>
            <w:r w:rsidRPr="00905CFF">
              <w:rPr>
                <w:sz w:val="26"/>
                <w:szCs w:val="26"/>
                <w:lang w:val="en-US"/>
              </w:rPr>
              <w:t>lý</w:t>
            </w:r>
            <w:proofErr w:type="spellEnd"/>
            <w:r w:rsidRPr="00905CFF">
              <w:rPr>
                <w:sz w:val="26"/>
                <w:szCs w:val="26"/>
                <w:lang w:val="en-US"/>
              </w:rPr>
              <w:t xml:space="preserve"> </w:t>
            </w:r>
            <w:proofErr w:type="spellStart"/>
            <w:r w:rsidRPr="00905CFF">
              <w:rPr>
                <w:sz w:val="26"/>
                <w:szCs w:val="26"/>
                <w:lang w:val="en-US"/>
              </w:rPr>
              <w:t>hóa</w:t>
            </w:r>
            <w:proofErr w:type="spellEnd"/>
            <w:r w:rsidRPr="00905CFF">
              <w:rPr>
                <w:sz w:val="26"/>
                <w:szCs w:val="26"/>
                <w:lang w:val="en-US"/>
              </w:rPr>
              <w:t xml:space="preserve"> </w:t>
            </w:r>
            <w:proofErr w:type="spellStart"/>
            <w:r w:rsidRPr="00905CFF">
              <w:rPr>
                <w:sz w:val="26"/>
                <w:szCs w:val="26"/>
                <w:lang w:val="en-US"/>
              </w:rPr>
              <w:t>đơn</w:t>
            </w:r>
            <w:proofErr w:type="spellEnd"/>
            <w:r w:rsidRPr="00905CFF">
              <w:rPr>
                <w:sz w:val="26"/>
                <w:szCs w:val="26"/>
                <w:lang w:val="en-US"/>
              </w:rPr>
              <w:t xml:space="preserve"> </w:t>
            </w:r>
          </w:p>
        </w:tc>
      </w:tr>
      <w:tr w:rsidR="004E4D6D" w:rsidRPr="00905CFF" w14:paraId="76A44973" w14:textId="77777777" w:rsidTr="00612AD6">
        <w:trPr>
          <w:trHeight w:val="477"/>
        </w:trPr>
        <w:tc>
          <w:tcPr>
            <w:tcW w:w="2304" w:type="dxa"/>
          </w:tcPr>
          <w:p w14:paraId="089DECD2" w14:textId="77777777" w:rsidR="004E4D6D" w:rsidRPr="00905CFF" w:rsidRDefault="004E4D6D" w:rsidP="00612AD6">
            <w:pPr>
              <w:pStyle w:val="TableParagraph"/>
              <w:rPr>
                <w:sz w:val="26"/>
              </w:rPr>
            </w:pPr>
            <w:r w:rsidRPr="00905CFF">
              <w:rPr>
                <w:spacing w:val="-2"/>
                <w:sz w:val="26"/>
              </w:rPr>
              <w:t>Actor</w:t>
            </w:r>
          </w:p>
        </w:tc>
        <w:tc>
          <w:tcPr>
            <w:tcW w:w="6892" w:type="dxa"/>
          </w:tcPr>
          <w:p w14:paraId="2D92DFE6" w14:textId="568E1BEC" w:rsidR="004E4D6D" w:rsidRPr="00905CFF" w:rsidRDefault="004E4D6D" w:rsidP="00612AD6">
            <w:pPr>
              <w:pStyle w:val="TableParagraph"/>
              <w:ind w:left="105"/>
              <w:rPr>
                <w:sz w:val="26"/>
                <w:lang w:val="en-US"/>
              </w:rPr>
            </w:pPr>
            <w:proofErr w:type="spellStart"/>
            <w:r w:rsidRPr="00905CFF">
              <w:rPr>
                <w:sz w:val="26"/>
                <w:lang w:val="en-US"/>
              </w:rPr>
              <w:t>Nhân</w:t>
            </w:r>
            <w:proofErr w:type="spellEnd"/>
            <w:r w:rsidRPr="00905CFF">
              <w:rPr>
                <w:sz w:val="26"/>
                <w:lang w:val="en-US"/>
              </w:rPr>
              <w:t xml:space="preserve"> </w:t>
            </w:r>
            <w:proofErr w:type="spellStart"/>
            <w:r w:rsidRPr="00905CFF">
              <w:rPr>
                <w:sz w:val="26"/>
                <w:lang w:val="en-US"/>
              </w:rPr>
              <w:t>viên</w:t>
            </w:r>
            <w:proofErr w:type="spellEnd"/>
          </w:p>
        </w:tc>
      </w:tr>
      <w:tr w:rsidR="004E4D6D" w:rsidRPr="00905CFF" w14:paraId="730B0BF7" w14:textId="77777777" w:rsidTr="00612AD6">
        <w:trPr>
          <w:trHeight w:val="580"/>
        </w:trPr>
        <w:tc>
          <w:tcPr>
            <w:tcW w:w="2304" w:type="dxa"/>
          </w:tcPr>
          <w:p w14:paraId="17A2CB3F" w14:textId="77777777" w:rsidR="004E4D6D" w:rsidRPr="00905CFF" w:rsidRDefault="004E4D6D" w:rsidP="00612AD6">
            <w:pPr>
              <w:pStyle w:val="TableParagraph"/>
              <w:rPr>
                <w:sz w:val="26"/>
              </w:rPr>
            </w:pPr>
            <w:r w:rsidRPr="00905CFF">
              <w:rPr>
                <w:sz w:val="26"/>
              </w:rPr>
              <w:t>Mục</w:t>
            </w:r>
            <w:r w:rsidRPr="00905CFF">
              <w:rPr>
                <w:spacing w:val="-6"/>
                <w:sz w:val="26"/>
              </w:rPr>
              <w:t xml:space="preserve"> </w:t>
            </w:r>
            <w:r w:rsidRPr="00905CFF">
              <w:rPr>
                <w:spacing w:val="-4"/>
                <w:sz w:val="26"/>
              </w:rPr>
              <w:t>tiêu</w:t>
            </w:r>
          </w:p>
        </w:tc>
        <w:tc>
          <w:tcPr>
            <w:tcW w:w="6892" w:type="dxa"/>
          </w:tcPr>
          <w:p w14:paraId="5B5BFD23" w14:textId="50AFCCC3" w:rsidR="004E4D6D" w:rsidRPr="00905CFF" w:rsidRDefault="004E4D6D" w:rsidP="00612AD6">
            <w:pPr>
              <w:pStyle w:val="TableParagraph"/>
              <w:spacing w:line="360" w:lineRule="auto"/>
              <w:ind w:left="105" w:right="174"/>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có</w:t>
            </w:r>
            <w:proofErr w:type="spellEnd"/>
            <w:r w:rsidRPr="00905CFF">
              <w:rPr>
                <w:sz w:val="26"/>
                <w:lang w:val="en-US"/>
              </w:rPr>
              <w:t xml:space="preserve"> </w:t>
            </w:r>
            <w:proofErr w:type="spellStart"/>
            <w:r w:rsidRPr="00905CFF">
              <w:rPr>
                <w:sz w:val="26"/>
                <w:lang w:val="en-US"/>
              </w:rPr>
              <w:t>thể</w:t>
            </w:r>
            <w:proofErr w:type="spellEnd"/>
            <w:r w:rsidRPr="00905CFF">
              <w:rPr>
                <w:sz w:val="26"/>
                <w:lang w:val="en-US"/>
              </w:rPr>
              <w:t xml:space="preserve"> </w:t>
            </w:r>
            <w:proofErr w:type="spellStart"/>
            <w:r w:rsidRPr="00905CFF">
              <w:rPr>
                <w:sz w:val="26"/>
                <w:lang w:val="en-US"/>
              </w:rPr>
              <w:t>xem</w:t>
            </w:r>
            <w:proofErr w:type="spellEnd"/>
            <w:r w:rsidRPr="00905CFF">
              <w:rPr>
                <w:sz w:val="26"/>
                <w:lang w:val="en-US"/>
              </w:rPr>
              <w:t xml:space="preserve"> </w:t>
            </w:r>
            <w:proofErr w:type="spellStart"/>
            <w:r w:rsidRPr="00905CFF">
              <w:rPr>
                <w:sz w:val="26"/>
                <w:lang w:val="en-US"/>
              </w:rPr>
              <w:t>hóa</w:t>
            </w:r>
            <w:proofErr w:type="spellEnd"/>
            <w:r w:rsidRPr="00905CFF">
              <w:rPr>
                <w:sz w:val="26"/>
                <w:lang w:val="en-US"/>
              </w:rPr>
              <w:t xml:space="preserve"> </w:t>
            </w:r>
            <w:proofErr w:type="spellStart"/>
            <w:r w:rsidRPr="00905CFF">
              <w:rPr>
                <w:sz w:val="26"/>
                <w:lang w:val="en-US"/>
              </w:rPr>
              <w:t>đơn</w:t>
            </w:r>
            <w:proofErr w:type="spellEnd"/>
            <w:r w:rsidRPr="00905CFF">
              <w:rPr>
                <w:sz w:val="26"/>
                <w:lang w:val="en-US"/>
              </w:rPr>
              <w:t xml:space="preserve">, </w:t>
            </w:r>
            <w:proofErr w:type="spellStart"/>
            <w:r w:rsidRPr="00905CFF">
              <w:rPr>
                <w:sz w:val="26"/>
                <w:lang w:val="en-US"/>
              </w:rPr>
              <w:t>cập</w:t>
            </w:r>
            <w:proofErr w:type="spellEnd"/>
            <w:r w:rsidRPr="00905CFF">
              <w:rPr>
                <w:sz w:val="26"/>
                <w:lang w:val="en-US"/>
              </w:rPr>
              <w:t xml:space="preserve"> </w:t>
            </w:r>
            <w:proofErr w:type="spellStart"/>
            <w:r w:rsidRPr="00905CFF">
              <w:rPr>
                <w:sz w:val="26"/>
                <w:lang w:val="en-US"/>
              </w:rPr>
              <w:t>nhật</w:t>
            </w:r>
            <w:proofErr w:type="spellEnd"/>
            <w:r w:rsidRPr="00905CFF">
              <w:rPr>
                <w:sz w:val="26"/>
                <w:lang w:val="en-US"/>
              </w:rPr>
              <w:t xml:space="preserve"> </w:t>
            </w:r>
            <w:proofErr w:type="spellStart"/>
            <w:r w:rsidRPr="00905CFF">
              <w:rPr>
                <w:sz w:val="26"/>
                <w:lang w:val="en-US"/>
              </w:rPr>
              <w:t>trạng</w:t>
            </w:r>
            <w:proofErr w:type="spellEnd"/>
            <w:r w:rsidRPr="00905CFF">
              <w:rPr>
                <w:sz w:val="26"/>
                <w:lang w:val="en-US"/>
              </w:rPr>
              <w:t xml:space="preserve"> </w:t>
            </w:r>
            <w:proofErr w:type="spellStart"/>
            <w:r w:rsidRPr="00905CFF">
              <w:rPr>
                <w:sz w:val="26"/>
                <w:lang w:val="en-US"/>
              </w:rPr>
              <w:t>thái</w:t>
            </w:r>
            <w:proofErr w:type="spellEnd"/>
            <w:r w:rsidRPr="00905CFF">
              <w:rPr>
                <w:sz w:val="26"/>
                <w:lang w:val="en-US"/>
              </w:rPr>
              <w:t xml:space="preserve"> </w:t>
            </w:r>
            <w:proofErr w:type="spellStart"/>
            <w:r w:rsidRPr="00905CFF">
              <w:rPr>
                <w:sz w:val="26"/>
                <w:lang w:val="en-US"/>
              </w:rPr>
              <w:t>thanh</w:t>
            </w:r>
            <w:proofErr w:type="spellEnd"/>
            <w:r w:rsidRPr="00905CFF">
              <w:rPr>
                <w:sz w:val="26"/>
                <w:lang w:val="en-US"/>
              </w:rPr>
              <w:t xml:space="preserve"> </w:t>
            </w:r>
            <w:proofErr w:type="spellStart"/>
            <w:r w:rsidRPr="00905CFF">
              <w:rPr>
                <w:sz w:val="26"/>
                <w:lang w:val="en-US"/>
              </w:rPr>
              <w:t>toán</w:t>
            </w:r>
            <w:proofErr w:type="spellEnd"/>
            <w:r w:rsidRPr="00905CFF">
              <w:rPr>
                <w:sz w:val="26"/>
                <w:lang w:val="en-US"/>
              </w:rPr>
              <w:t xml:space="preserve"> </w:t>
            </w:r>
          </w:p>
        </w:tc>
      </w:tr>
      <w:tr w:rsidR="004E4D6D" w:rsidRPr="00905CFF" w14:paraId="69179F6D" w14:textId="77777777" w:rsidTr="00612AD6">
        <w:trPr>
          <w:trHeight w:val="477"/>
        </w:trPr>
        <w:tc>
          <w:tcPr>
            <w:tcW w:w="2304" w:type="dxa"/>
          </w:tcPr>
          <w:p w14:paraId="09D70449" w14:textId="77777777" w:rsidR="004E4D6D" w:rsidRPr="00905CFF" w:rsidRDefault="004E4D6D" w:rsidP="00612AD6">
            <w:pPr>
              <w:pStyle w:val="TableParagraph"/>
              <w:rPr>
                <w:sz w:val="26"/>
              </w:rPr>
            </w:pPr>
            <w:r w:rsidRPr="00905CFF">
              <w:rPr>
                <w:sz w:val="26"/>
              </w:rPr>
              <w:t>Tiền</w:t>
            </w:r>
            <w:r w:rsidRPr="00905CFF">
              <w:rPr>
                <w:spacing w:val="-6"/>
                <w:sz w:val="26"/>
              </w:rPr>
              <w:t xml:space="preserve"> </w:t>
            </w:r>
            <w:r w:rsidRPr="00905CFF">
              <w:rPr>
                <w:sz w:val="26"/>
              </w:rPr>
              <w:t>điều</w:t>
            </w:r>
            <w:r w:rsidRPr="00905CFF">
              <w:rPr>
                <w:spacing w:val="-6"/>
                <w:sz w:val="26"/>
              </w:rPr>
              <w:t xml:space="preserve"> </w:t>
            </w:r>
            <w:r w:rsidRPr="00905CFF">
              <w:rPr>
                <w:spacing w:val="-4"/>
                <w:sz w:val="26"/>
              </w:rPr>
              <w:t>kiện</w:t>
            </w:r>
          </w:p>
        </w:tc>
        <w:tc>
          <w:tcPr>
            <w:tcW w:w="6892" w:type="dxa"/>
          </w:tcPr>
          <w:p w14:paraId="18CC1A3F" w14:textId="1B1539C0" w:rsidR="004E4D6D" w:rsidRPr="00905CFF" w:rsidRDefault="004E4D6D" w:rsidP="00612AD6">
            <w:pPr>
              <w:pStyle w:val="TableParagraph"/>
              <w:ind w:left="105"/>
              <w:rPr>
                <w:sz w:val="26"/>
                <w:lang w:val="en-US"/>
              </w:rPr>
            </w:pP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pacing w:val="-4"/>
                <w:sz w:val="26"/>
              </w:rPr>
              <w:t xml:space="preserve"> </w:t>
            </w:r>
            <w:proofErr w:type="spellStart"/>
            <w:r w:rsidRPr="00905CFF">
              <w:rPr>
                <w:sz w:val="26"/>
                <w:lang w:val="en-US"/>
              </w:rPr>
              <w:t>đã</w:t>
            </w:r>
            <w:proofErr w:type="spellEnd"/>
            <w:r w:rsidRPr="00905CFF">
              <w:rPr>
                <w:sz w:val="26"/>
                <w:lang w:val="en-US"/>
              </w:rPr>
              <w:t xml:space="preserve"> </w:t>
            </w:r>
            <w:proofErr w:type="spellStart"/>
            <w:r w:rsidRPr="00905CFF">
              <w:rPr>
                <w:sz w:val="26"/>
                <w:lang w:val="en-US"/>
              </w:rPr>
              <w:t>đăng</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w:t>
            </w:r>
            <w:proofErr w:type="spellStart"/>
            <w:r w:rsidRPr="00905CFF">
              <w:rPr>
                <w:sz w:val="26"/>
                <w:lang w:val="en-US"/>
              </w:rPr>
              <w:t>vào</w:t>
            </w:r>
            <w:proofErr w:type="spellEnd"/>
            <w:r w:rsidRPr="00905CFF">
              <w:rPr>
                <w:sz w:val="26"/>
                <w:lang w:val="en-US"/>
              </w:rPr>
              <w:t xml:space="preserve">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với</w:t>
            </w:r>
            <w:proofErr w:type="spellEnd"/>
            <w:r w:rsidRPr="00905CFF">
              <w:rPr>
                <w:sz w:val="26"/>
                <w:lang w:val="en-US"/>
              </w:rPr>
              <w:t xml:space="preserve"> </w:t>
            </w:r>
            <w:proofErr w:type="spellStart"/>
            <w:r w:rsidRPr="00905CFF">
              <w:rPr>
                <w:sz w:val="26"/>
                <w:lang w:val="en-US"/>
              </w:rPr>
              <w:t>vai</w:t>
            </w:r>
            <w:proofErr w:type="spellEnd"/>
            <w:r w:rsidRPr="00905CFF">
              <w:rPr>
                <w:sz w:val="26"/>
                <w:lang w:val="en-US"/>
              </w:rPr>
              <w:t xml:space="preserve"> </w:t>
            </w:r>
            <w:proofErr w:type="spellStart"/>
            <w:r w:rsidRPr="00905CFF">
              <w:rPr>
                <w:sz w:val="26"/>
                <w:lang w:val="en-US"/>
              </w:rPr>
              <w:t>trò</w:t>
            </w:r>
            <w:proofErr w:type="spellEnd"/>
            <w:r w:rsidRPr="00905CFF">
              <w:rPr>
                <w:sz w:val="26"/>
                <w:lang w:val="en-US"/>
              </w:rPr>
              <w:t xml:space="preserve"> </w:t>
            </w:r>
            <w:proofErr w:type="spellStart"/>
            <w:r w:rsidRPr="00905CFF">
              <w:rPr>
                <w:sz w:val="26"/>
                <w:lang w:val="en-US"/>
              </w:rPr>
              <w:t>nhân</w:t>
            </w:r>
            <w:proofErr w:type="spellEnd"/>
            <w:r w:rsidRPr="00905CFF">
              <w:rPr>
                <w:sz w:val="26"/>
                <w:lang w:val="en-US"/>
              </w:rPr>
              <w:t xml:space="preserve"> </w:t>
            </w:r>
            <w:proofErr w:type="spellStart"/>
            <w:r w:rsidRPr="00905CFF">
              <w:rPr>
                <w:sz w:val="26"/>
                <w:lang w:val="en-US"/>
              </w:rPr>
              <w:t>viên</w:t>
            </w:r>
            <w:proofErr w:type="spellEnd"/>
            <w:r w:rsidRPr="00905CFF">
              <w:rPr>
                <w:sz w:val="26"/>
                <w:lang w:val="en-US"/>
              </w:rPr>
              <w:t xml:space="preserve"> </w:t>
            </w:r>
          </w:p>
        </w:tc>
      </w:tr>
      <w:tr w:rsidR="004E4D6D" w:rsidRPr="00905CFF" w14:paraId="059A212B" w14:textId="77777777" w:rsidTr="00612AD6">
        <w:trPr>
          <w:trHeight w:val="503"/>
        </w:trPr>
        <w:tc>
          <w:tcPr>
            <w:tcW w:w="2304" w:type="dxa"/>
          </w:tcPr>
          <w:p w14:paraId="4A4C0FCF" w14:textId="77777777" w:rsidR="004E4D6D" w:rsidRPr="00905CFF" w:rsidRDefault="004E4D6D" w:rsidP="00612AD6">
            <w:pPr>
              <w:pStyle w:val="TableParagraph"/>
              <w:spacing w:line="360" w:lineRule="auto"/>
              <w:rPr>
                <w:sz w:val="26"/>
              </w:rPr>
            </w:pPr>
            <w:r w:rsidRPr="00905CFF">
              <w:rPr>
                <w:sz w:val="26"/>
              </w:rPr>
              <w:t>Luồng</w:t>
            </w:r>
            <w:r w:rsidRPr="00905CFF">
              <w:rPr>
                <w:spacing w:val="-14"/>
                <w:sz w:val="26"/>
              </w:rPr>
              <w:t xml:space="preserve"> </w:t>
            </w:r>
            <w:r w:rsidRPr="00905CFF">
              <w:rPr>
                <w:sz w:val="26"/>
              </w:rPr>
              <w:t>hoạt</w:t>
            </w:r>
            <w:r w:rsidRPr="00905CFF">
              <w:rPr>
                <w:spacing w:val="-12"/>
                <w:sz w:val="26"/>
              </w:rPr>
              <w:t xml:space="preserve"> </w:t>
            </w:r>
            <w:r w:rsidRPr="00905CFF">
              <w:rPr>
                <w:sz w:val="26"/>
              </w:rPr>
              <w:t>động</w:t>
            </w:r>
            <w:r w:rsidRPr="00905CFF">
              <w:rPr>
                <w:spacing w:val="-14"/>
                <w:sz w:val="26"/>
              </w:rPr>
              <w:t xml:space="preserve"> </w:t>
            </w:r>
            <w:r w:rsidRPr="00905CFF">
              <w:rPr>
                <w:sz w:val="26"/>
              </w:rPr>
              <w:t xml:space="preserve">cơ </w:t>
            </w:r>
            <w:r w:rsidRPr="00905CFF">
              <w:rPr>
                <w:spacing w:val="-4"/>
                <w:sz w:val="26"/>
              </w:rPr>
              <w:t>bản</w:t>
            </w:r>
          </w:p>
        </w:tc>
        <w:tc>
          <w:tcPr>
            <w:tcW w:w="6892" w:type="dxa"/>
          </w:tcPr>
          <w:p w14:paraId="630751A9" w14:textId="577ED77A" w:rsidR="004E4D6D" w:rsidRPr="00905CFF" w:rsidRDefault="004E4D6D" w:rsidP="00612AD6">
            <w:pPr>
              <w:pStyle w:val="TableParagraph"/>
              <w:rPr>
                <w:sz w:val="26"/>
                <w:lang w:val="en-US"/>
              </w:rPr>
            </w:pPr>
            <w:r w:rsidRPr="00905CFF">
              <w:rPr>
                <w:sz w:val="26"/>
                <w:lang w:val="en-US"/>
              </w:rPr>
              <w:t xml:space="preserve">1.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vào</w:t>
            </w:r>
            <w:proofErr w:type="spellEnd"/>
            <w:r w:rsidRPr="00905CFF">
              <w:rPr>
                <w:sz w:val="26"/>
                <w:lang w:val="en-US"/>
              </w:rPr>
              <w:t xml:space="preserve"> </w:t>
            </w:r>
            <w:proofErr w:type="spellStart"/>
            <w:r w:rsidRPr="00905CFF">
              <w:rPr>
                <w:sz w:val="26"/>
                <w:lang w:val="en-US"/>
              </w:rPr>
              <w:t>trang</w:t>
            </w:r>
            <w:proofErr w:type="spellEnd"/>
            <w:r w:rsidRPr="00905CFF">
              <w:rPr>
                <w:sz w:val="26"/>
                <w:lang w:val="en-US"/>
              </w:rPr>
              <w:t xml:space="preserve"> </w:t>
            </w:r>
            <w:proofErr w:type="spellStart"/>
            <w:r w:rsidRPr="00905CFF">
              <w:rPr>
                <w:sz w:val="26"/>
                <w:lang w:val="en-US"/>
              </w:rPr>
              <w:t>chủ</w:t>
            </w:r>
            <w:proofErr w:type="spellEnd"/>
            <w:r w:rsidRPr="00905CFF">
              <w:rPr>
                <w:sz w:val="26"/>
                <w:lang w:val="en-US"/>
              </w:rPr>
              <w:t xml:space="preserve"> </w:t>
            </w:r>
            <w:proofErr w:type="spellStart"/>
            <w:r w:rsidRPr="00905CFF">
              <w:rPr>
                <w:sz w:val="26"/>
                <w:lang w:val="en-US"/>
              </w:rPr>
              <w:t>của</w:t>
            </w:r>
            <w:proofErr w:type="spellEnd"/>
            <w:r w:rsidRPr="00905CFF">
              <w:rPr>
                <w:sz w:val="26"/>
                <w:lang w:val="en-US"/>
              </w:rPr>
              <w:t xml:space="preserve"> </w:t>
            </w:r>
            <w:proofErr w:type="spellStart"/>
            <w:r w:rsidRPr="00905CFF">
              <w:rPr>
                <w:sz w:val="26"/>
                <w:lang w:val="en-US"/>
              </w:rPr>
              <w:t>nhân</w:t>
            </w:r>
            <w:proofErr w:type="spellEnd"/>
            <w:r w:rsidRPr="00905CFF">
              <w:rPr>
                <w:sz w:val="26"/>
                <w:lang w:val="en-US"/>
              </w:rPr>
              <w:t xml:space="preserve"> </w:t>
            </w:r>
            <w:proofErr w:type="spellStart"/>
            <w:r w:rsidRPr="00905CFF">
              <w:rPr>
                <w:sz w:val="26"/>
                <w:lang w:val="en-US"/>
              </w:rPr>
              <w:t>viên</w:t>
            </w:r>
            <w:proofErr w:type="spellEnd"/>
            <w:r w:rsidRPr="00905CFF">
              <w:rPr>
                <w:sz w:val="26"/>
                <w:lang w:val="en-US"/>
              </w:rPr>
              <w:t xml:space="preserve"> </w:t>
            </w:r>
            <w:proofErr w:type="spellStart"/>
            <w:r w:rsidRPr="00905CFF">
              <w:rPr>
                <w:sz w:val="26"/>
                <w:lang w:val="en-US"/>
              </w:rPr>
              <w:t>chọn</w:t>
            </w:r>
            <w:proofErr w:type="spellEnd"/>
            <w:r w:rsidRPr="00905CFF">
              <w:rPr>
                <w:sz w:val="26"/>
                <w:lang w:val="en-US"/>
              </w:rPr>
              <w:t xml:space="preserve"> </w:t>
            </w:r>
            <w:proofErr w:type="spellStart"/>
            <w:r w:rsidRPr="00905CFF">
              <w:rPr>
                <w:sz w:val="26"/>
                <w:lang w:val="en-US"/>
              </w:rPr>
              <w:t>mục</w:t>
            </w:r>
            <w:proofErr w:type="spellEnd"/>
            <w:r w:rsidRPr="00905CFF">
              <w:rPr>
                <w:sz w:val="26"/>
                <w:lang w:val="en-US"/>
              </w:rPr>
              <w:t xml:space="preserve"> “</w:t>
            </w:r>
            <w:proofErr w:type="spellStart"/>
            <w:r w:rsidRPr="00905CFF">
              <w:rPr>
                <w:sz w:val="26"/>
                <w:lang w:val="en-US"/>
              </w:rPr>
              <w:t>Hóa</w:t>
            </w:r>
            <w:proofErr w:type="spellEnd"/>
            <w:r w:rsidRPr="00905CFF">
              <w:rPr>
                <w:sz w:val="26"/>
                <w:lang w:val="en-US"/>
              </w:rPr>
              <w:t xml:space="preserve"> </w:t>
            </w:r>
            <w:proofErr w:type="spellStart"/>
            <w:r w:rsidRPr="00905CFF">
              <w:rPr>
                <w:sz w:val="26"/>
                <w:lang w:val="en-US"/>
              </w:rPr>
              <w:t>đơn</w:t>
            </w:r>
            <w:proofErr w:type="spellEnd"/>
            <w:r w:rsidRPr="00905CFF">
              <w:rPr>
                <w:sz w:val="26"/>
                <w:lang w:val="en-US"/>
              </w:rPr>
              <w:t>”</w:t>
            </w:r>
          </w:p>
          <w:p w14:paraId="2AD4BBF4" w14:textId="77777777" w:rsidR="004E4D6D" w:rsidRPr="00905CFF" w:rsidRDefault="004E4D6D" w:rsidP="00612AD6">
            <w:pPr>
              <w:pStyle w:val="TableParagraph"/>
              <w:rPr>
                <w:sz w:val="26"/>
                <w:lang w:val="en-US"/>
              </w:rPr>
            </w:pPr>
            <w:r w:rsidRPr="00905CFF">
              <w:rPr>
                <w:sz w:val="26"/>
                <w:lang w:val="en-US"/>
              </w:rPr>
              <w:t xml:space="preserve">2. </w:t>
            </w:r>
            <w:r w:rsidRPr="00905CFF">
              <w:rPr>
                <w:sz w:val="26"/>
                <w:lang w:val="vi-VN"/>
              </w:rPr>
              <w:t xml:space="preserve">Hệ thống hiển thị </w:t>
            </w:r>
            <w:proofErr w:type="spellStart"/>
            <w:r w:rsidRPr="00905CFF">
              <w:rPr>
                <w:sz w:val="26"/>
                <w:lang w:val="en-US"/>
              </w:rPr>
              <w:t>danh</w:t>
            </w:r>
            <w:proofErr w:type="spellEnd"/>
            <w:r w:rsidRPr="00905CFF">
              <w:rPr>
                <w:sz w:val="26"/>
                <w:lang w:val="en-US"/>
              </w:rPr>
              <w:t xml:space="preserve"> </w:t>
            </w:r>
            <w:proofErr w:type="spellStart"/>
            <w:r w:rsidRPr="00905CFF">
              <w:rPr>
                <w:sz w:val="26"/>
                <w:lang w:val="en-US"/>
              </w:rPr>
              <w:t>sách</w:t>
            </w:r>
            <w:proofErr w:type="spellEnd"/>
            <w:r w:rsidRPr="00905CFF">
              <w:rPr>
                <w:sz w:val="26"/>
                <w:lang w:val="en-US"/>
              </w:rPr>
              <w:t xml:space="preserve"> </w:t>
            </w:r>
            <w:proofErr w:type="spellStart"/>
            <w:r w:rsidRPr="00905CFF">
              <w:rPr>
                <w:sz w:val="26"/>
                <w:lang w:val="en-US"/>
              </w:rPr>
              <w:t>các</w:t>
            </w:r>
            <w:proofErr w:type="spellEnd"/>
            <w:r w:rsidRPr="00905CFF">
              <w:rPr>
                <w:sz w:val="26"/>
                <w:lang w:val="en-US"/>
              </w:rPr>
              <w:t xml:space="preserve"> </w:t>
            </w: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nhân</w:t>
            </w:r>
            <w:proofErr w:type="spellEnd"/>
          </w:p>
          <w:p w14:paraId="3E3B4746" w14:textId="77777777" w:rsidR="004E4D6D" w:rsidRPr="00905CFF" w:rsidRDefault="004E4D6D" w:rsidP="00612AD6">
            <w:pPr>
              <w:pStyle w:val="TableParagraph"/>
              <w:tabs>
                <w:tab w:val="left" w:pos="299"/>
              </w:tabs>
              <w:rPr>
                <w:sz w:val="26"/>
                <w:lang w:val="en-US"/>
              </w:rPr>
            </w:pPr>
            <w:r w:rsidRPr="00905CFF">
              <w:rPr>
                <w:sz w:val="26"/>
                <w:lang w:val="en-US"/>
              </w:rPr>
              <w:t xml:space="preserve">3.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nhập</w:t>
            </w:r>
            <w:proofErr w:type="spellEnd"/>
            <w:r w:rsidRPr="00905CFF">
              <w:rPr>
                <w:sz w:val="26"/>
                <w:lang w:val="en-US"/>
              </w:rPr>
              <w:t xml:space="preserve"> </w:t>
            </w:r>
            <w:proofErr w:type="spellStart"/>
            <w:r w:rsidRPr="00905CFF">
              <w:rPr>
                <w:sz w:val="26"/>
                <w:lang w:val="en-US"/>
              </w:rPr>
              <w:t>điều</w:t>
            </w:r>
            <w:proofErr w:type="spellEnd"/>
            <w:r w:rsidRPr="00905CFF">
              <w:rPr>
                <w:sz w:val="26"/>
                <w:lang w:val="en-US"/>
              </w:rPr>
              <w:t xml:space="preserve"> </w:t>
            </w:r>
            <w:proofErr w:type="spellStart"/>
            <w:r w:rsidRPr="00905CFF">
              <w:rPr>
                <w:sz w:val="26"/>
                <w:lang w:val="en-US"/>
              </w:rPr>
              <w:t>kiện</w:t>
            </w:r>
            <w:proofErr w:type="spellEnd"/>
            <w:r w:rsidRPr="00905CFF">
              <w:rPr>
                <w:sz w:val="26"/>
                <w:lang w:val="en-US"/>
              </w:rPr>
              <w:t xml:space="preserve"> </w:t>
            </w:r>
            <w:proofErr w:type="spellStart"/>
            <w:r w:rsidRPr="00905CFF">
              <w:rPr>
                <w:sz w:val="26"/>
                <w:lang w:val="en-US"/>
              </w:rPr>
              <w:t>tìm</w:t>
            </w:r>
            <w:proofErr w:type="spellEnd"/>
            <w:r w:rsidRPr="00905CFF">
              <w:rPr>
                <w:sz w:val="26"/>
                <w:lang w:val="en-US"/>
              </w:rPr>
              <w:t xml:space="preserve"> </w:t>
            </w:r>
            <w:proofErr w:type="spellStart"/>
            <w:r w:rsidRPr="00905CFF">
              <w:rPr>
                <w:sz w:val="26"/>
                <w:lang w:val="en-US"/>
              </w:rPr>
              <w:t>kiếm</w:t>
            </w:r>
            <w:proofErr w:type="spellEnd"/>
            <w:r w:rsidRPr="00905CFF">
              <w:rPr>
                <w:sz w:val="26"/>
                <w:lang w:val="en-US"/>
              </w:rPr>
              <w:t xml:space="preserve"> </w:t>
            </w:r>
          </w:p>
          <w:p w14:paraId="032A14C9" w14:textId="77777777" w:rsidR="004E4D6D" w:rsidRPr="00905CFF" w:rsidRDefault="004E4D6D" w:rsidP="00612AD6">
            <w:pPr>
              <w:pStyle w:val="TableParagraph"/>
              <w:tabs>
                <w:tab w:val="left" w:pos="299"/>
              </w:tabs>
              <w:rPr>
                <w:sz w:val="26"/>
                <w:lang w:val="en-US"/>
              </w:rPr>
            </w:pPr>
            <w:r w:rsidRPr="00905CFF">
              <w:rPr>
                <w:sz w:val="26"/>
                <w:lang w:val="en-US"/>
              </w:rPr>
              <w:t xml:space="preserve">4.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hiển</w:t>
            </w:r>
            <w:proofErr w:type="spellEnd"/>
            <w:r w:rsidRPr="00905CFF">
              <w:rPr>
                <w:sz w:val="26"/>
                <w:lang w:val="en-US"/>
              </w:rPr>
              <w:t xml:space="preserve"> </w:t>
            </w:r>
            <w:proofErr w:type="spellStart"/>
            <w:r w:rsidRPr="00905CFF">
              <w:rPr>
                <w:sz w:val="26"/>
                <w:lang w:val="en-US"/>
              </w:rPr>
              <w:t>thị</w:t>
            </w:r>
            <w:proofErr w:type="spellEnd"/>
            <w:r w:rsidRPr="00905CFF">
              <w:rPr>
                <w:sz w:val="26"/>
                <w:lang w:val="en-US"/>
              </w:rPr>
              <w:t xml:space="preserve"> </w:t>
            </w:r>
            <w:proofErr w:type="spellStart"/>
            <w:r w:rsidRPr="00905CFF">
              <w:rPr>
                <w:sz w:val="26"/>
                <w:lang w:val="en-US"/>
              </w:rPr>
              <w:t>danh</w:t>
            </w:r>
            <w:proofErr w:type="spellEnd"/>
            <w:r w:rsidRPr="00905CFF">
              <w:rPr>
                <w:sz w:val="26"/>
                <w:lang w:val="en-US"/>
              </w:rPr>
              <w:t xml:space="preserve"> </w:t>
            </w:r>
            <w:proofErr w:type="spellStart"/>
            <w:r w:rsidRPr="00905CFF">
              <w:rPr>
                <w:sz w:val="26"/>
                <w:lang w:val="en-US"/>
              </w:rPr>
              <w:t>sách</w:t>
            </w:r>
            <w:proofErr w:type="spellEnd"/>
            <w:r w:rsidRPr="00905CFF">
              <w:rPr>
                <w:sz w:val="26"/>
                <w:lang w:val="en-US"/>
              </w:rPr>
              <w:t xml:space="preserve"> </w:t>
            </w: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nhân</w:t>
            </w:r>
            <w:proofErr w:type="spellEnd"/>
            <w:r w:rsidRPr="00905CFF">
              <w:rPr>
                <w:sz w:val="26"/>
                <w:lang w:val="en-US"/>
              </w:rPr>
              <w:t xml:space="preserve"> </w:t>
            </w:r>
            <w:proofErr w:type="spellStart"/>
            <w:r w:rsidRPr="00905CFF">
              <w:rPr>
                <w:sz w:val="26"/>
                <w:lang w:val="en-US"/>
              </w:rPr>
              <w:t>phù</w:t>
            </w:r>
            <w:proofErr w:type="spellEnd"/>
            <w:r w:rsidRPr="00905CFF">
              <w:rPr>
                <w:sz w:val="26"/>
                <w:lang w:val="en-US"/>
              </w:rPr>
              <w:t xml:space="preserve"> </w:t>
            </w:r>
            <w:proofErr w:type="spellStart"/>
            <w:r w:rsidRPr="00905CFF">
              <w:rPr>
                <w:sz w:val="26"/>
                <w:lang w:val="en-US"/>
              </w:rPr>
              <w:t>hợp</w:t>
            </w:r>
            <w:proofErr w:type="spellEnd"/>
          </w:p>
          <w:p w14:paraId="006C1A05" w14:textId="77777777" w:rsidR="004E4D6D" w:rsidRPr="00905CFF" w:rsidRDefault="004E4D6D" w:rsidP="00612AD6">
            <w:pPr>
              <w:pStyle w:val="TableParagraph"/>
              <w:tabs>
                <w:tab w:val="left" w:pos="299"/>
              </w:tabs>
              <w:rPr>
                <w:sz w:val="26"/>
                <w:lang w:val="en-US"/>
              </w:rPr>
            </w:pPr>
            <w:r w:rsidRPr="00905CFF">
              <w:rPr>
                <w:sz w:val="26"/>
                <w:lang w:val="en-US"/>
              </w:rPr>
              <w:t xml:space="preserve">5.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click </w:t>
            </w:r>
            <w:proofErr w:type="spellStart"/>
            <w:r w:rsidRPr="00905CFF">
              <w:rPr>
                <w:sz w:val="26"/>
                <w:lang w:val="en-US"/>
              </w:rPr>
              <w:t>biểu</w:t>
            </w:r>
            <w:proofErr w:type="spellEnd"/>
            <w:r w:rsidRPr="00905CFF">
              <w:rPr>
                <w:sz w:val="26"/>
                <w:lang w:val="en-US"/>
              </w:rPr>
              <w:t xml:space="preserve"> </w:t>
            </w:r>
            <w:proofErr w:type="spellStart"/>
            <w:r w:rsidRPr="00905CFF">
              <w:rPr>
                <w:sz w:val="26"/>
                <w:lang w:val="en-US"/>
              </w:rPr>
              <w:t>tượng</w:t>
            </w:r>
            <w:proofErr w:type="spellEnd"/>
            <w:r w:rsidRPr="00905CFF">
              <w:rPr>
                <w:sz w:val="26"/>
                <w:lang w:val="en-US"/>
              </w:rPr>
              <w:t xml:space="preserve"> </w:t>
            </w:r>
            <w:proofErr w:type="spellStart"/>
            <w:r w:rsidRPr="00905CFF">
              <w:rPr>
                <w:sz w:val="26"/>
                <w:lang w:val="en-US"/>
              </w:rPr>
              <w:t>xem</w:t>
            </w:r>
            <w:proofErr w:type="spellEnd"/>
            <w:r w:rsidRPr="00905CFF">
              <w:rPr>
                <w:sz w:val="26"/>
                <w:lang w:val="en-US"/>
              </w:rPr>
              <w:t xml:space="preserve"> chi </w:t>
            </w:r>
            <w:proofErr w:type="spellStart"/>
            <w:r w:rsidRPr="00905CFF">
              <w:rPr>
                <w:sz w:val="26"/>
                <w:lang w:val="en-US"/>
              </w:rPr>
              <w:t>tiết</w:t>
            </w:r>
            <w:proofErr w:type="spellEnd"/>
          </w:p>
          <w:p w14:paraId="4E2EF1BB" w14:textId="1AE4B230" w:rsidR="004E4D6D" w:rsidRPr="00905CFF" w:rsidRDefault="004E4D6D" w:rsidP="00612AD6">
            <w:pPr>
              <w:pStyle w:val="TableParagraph"/>
              <w:tabs>
                <w:tab w:val="left" w:pos="299"/>
              </w:tabs>
              <w:rPr>
                <w:sz w:val="26"/>
                <w:lang w:val="en-US"/>
              </w:rPr>
            </w:pPr>
            <w:r w:rsidRPr="00905CFF">
              <w:rPr>
                <w:sz w:val="26"/>
                <w:lang w:val="en-US"/>
              </w:rPr>
              <w:t xml:space="preserve">6.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hiển</w:t>
            </w:r>
            <w:proofErr w:type="spellEnd"/>
            <w:r w:rsidRPr="00905CFF">
              <w:rPr>
                <w:sz w:val="26"/>
                <w:lang w:val="en-US"/>
              </w:rPr>
              <w:t xml:space="preserve"> </w:t>
            </w:r>
            <w:proofErr w:type="spellStart"/>
            <w:r w:rsidRPr="00905CFF">
              <w:rPr>
                <w:sz w:val="26"/>
                <w:lang w:val="en-US"/>
              </w:rPr>
              <w:t>thị</w:t>
            </w:r>
            <w:proofErr w:type="spellEnd"/>
            <w:r w:rsidRPr="00905CFF">
              <w:rPr>
                <w:sz w:val="26"/>
                <w:lang w:val="en-US"/>
              </w:rPr>
              <w:t xml:space="preserve"> </w:t>
            </w:r>
            <w:proofErr w:type="spellStart"/>
            <w:r w:rsidRPr="00905CFF">
              <w:rPr>
                <w:sz w:val="26"/>
                <w:lang w:val="en-US"/>
              </w:rPr>
              <w:t>màn</w:t>
            </w:r>
            <w:proofErr w:type="spellEnd"/>
            <w:r w:rsidRPr="00905CFF">
              <w:rPr>
                <w:sz w:val="26"/>
                <w:lang w:val="en-US"/>
              </w:rPr>
              <w:t xml:space="preserve"> </w:t>
            </w:r>
            <w:proofErr w:type="spellStart"/>
            <w:r w:rsidRPr="00905CFF">
              <w:rPr>
                <w:sz w:val="26"/>
                <w:lang w:val="en-US"/>
              </w:rPr>
              <w:t>hình</w:t>
            </w:r>
            <w:proofErr w:type="spellEnd"/>
            <w:r w:rsidRPr="00905CFF">
              <w:rPr>
                <w:sz w:val="26"/>
                <w:lang w:val="en-US"/>
              </w:rPr>
              <w:t xml:space="preserve"> </w:t>
            </w:r>
            <w:proofErr w:type="spellStart"/>
            <w:r w:rsidRPr="00905CFF">
              <w:rPr>
                <w:sz w:val="26"/>
                <w:lang w:val="en-US"/>
              </w:rPr>
              <w:t>danh</w:t>
            </w:r>
            <w:proofErr w:type="spellEnd"/>
            <w:r w:rsidRPr="00905CFF">
              <w:rPr>
                <w:sz w:val="26"/>
                <w:lang w:val="en-US"/>
              </w:rPr>
              <w:t xml:space="preserve"> </w:t>
            </w:r>
            <w:proofErr w:type="spellStart"/>
            <w:r w:rsidRPr="00905CFF">
              <w:rPr>
                <w:sz w:val="26"/>
                <w:lang w:val="en-US"/>
              </w:rPr>
              <w:t>sách</w:t>
            </w:r>
            <w:proofErr w:type="spellEnd"/>
            <w:r w:rsidRPr="00905CFF">
              <w:rPr>
                <w:sz w:val="26"/>
                <w:lang w:val="en-US"/>
              </w:rPr>
              <w:t xml:space="preserve"> </w:t>
            </w:r>
            <w:proofErr w:type="spellStart"/>
            <w:r w:rsidRPr="00905CFF">
              <w:rPr>
                <w:sz w:val="26"/>
                <w:lang w:val="en-US"/>
              </w:rPr>
              <w:t>hóa</w:t>
            </w:r>
            <w:proofErr w:type="spellEnd"/>
            <w:r w:rsidRPr="00905CFF">
              <w:rPr>
                <w:sz w:val="26"/>
                <w:lang w:val="en-US"/>
              </w:rPr>
              <w:t xml:space="preserve"> </w:t>
            </w:r>
            <w:proofErr w:type="spellStart"/>
            <w:r w:rsidRPr="00905CFF">
              <w:rPr>
                <w:sz w:val="26"/>
                <w:lang w:val="en-US"/>
              </w:rPr>
              <w:t>đơn</w:t>
            </w:r>
            <w:proofErr w:type="spellEnd"/>
            <w:r w:rsidRPr="00905CFF">
              <w:rPr>
                <w:sz w:val="26"/>
                <w:lang w:val="en-US"/>
              </w:rPr>
              <w:t xml:space="preserve"> </w:t>
            </w:r>
            <w:proofErr w:type="spellStart"/>
            <w:r w:rsidRPr="00905CFF">
              <w:rPr>
                <w:sz w:val="26"/>
                <w:lang w:val="en-US"/>
              </w:rPr>
              <w:t>kèm</w:t>
            </w:r>
            <w:proofErr w:type="spellEnd"/>
            <w:r w:rsidRPr="00905CFF">
              <w:rPr>
                <w:sz w:val="26"/>
                <w:lang w:val="en-US"/>
              </w:rPr>
              <w:t xml:space="preserve"> </w:t>
            </w:r>
            <w:proofErr w:type="spellStart"/>
            <w:r w:rsidRPr="00905CFF">
              <w:rPr>
                <w:sz w:val="26"/>
                <w:lang w:val="en-US"/>
              </w:rPr>
              <w:t>trạng</w:t>
            </w:r>
            <w:proofErr w:type="spellEnd"/>
            <w:r w:rsidRPr="00905CFF">
              <w:rPr>
                <w:sz w:val="26"/>
                <w:lang w:val="en-US"/>
              </w:rPr>
              <w:t xml:space="preserve"> </w:t>
            </w:r>
            <w:proofErr w:type="spellStart"/>
            <w:r w:rsidRPr="00905CFF">
              <w:rPr>
                <w:sz w:val="26"/>
                <w:lang w:val="en-US"/>
              </w:rPr>
              <w:t>thái</w:t>
            </w:r>
            <w:proofErr w:type="spellEnd"/>
            <w:r w:rsidRPr="00905CFF">
              <w:rPr>
                <w:sz w:val="26"/>
                <w:lang w:val="en-US"/>
              </w:rPr>
              <w:t xml:space="preserve"> </w:t>
            </w:r>
            <w:proofErr w:type="spellStart"/>
            <w:r w:rsidRPr="00905CFF">
              <w:rPr>
                <w:sz w:val="26"/>
                <w:lang w:val="en-US"/>
              </w:rPr>
              <w:t>thanh</w:t>
            </w:r>
            <w:proofErr w:type="spellEnd"/>
            <w:r w:rsidRPr="00905CFF">
              <w:rPr>
                <w:sz w:val="26"/>
                <w:lang w:val="en-US"/>
              </w:rPr>
              <w:t xml:space="preserve"> </w:t>
            </w:r>
            <w:proofErr w:type="spellStart"/>
            <w:r w:rsidRPr="00905CFF">
              <w:rPr>
                <w:sz w:val="26"/>
                <w:lang w:val="en-US"/>
              </w:rPr>
              <w:t>toán</w:t>
            </w:r>
            <w:proofErr w:type="spellEnd"/>
            <w:r w:rsidRPr="00905CFF">
              <w:rPr>
                <w:sz w:val="26"/>
                <w:lang w:val="en-US"/>
              </w:rPr>
              <w:t xml:space="preserve"> </w:t>
            </w:r>
            <w:proofErr w:type="spellStart"/>
            <w:r w:rsidRPr="00905CFF">
              <w:rPr>
                <w:sz w:val="26"/>
                <w:lang w:val="en-US"/>
              </w:rPr>
              <w:t>của</w:t>
            </w:r>
            <w:proofErr w:type="spellEnd"/>
            <w:r w:rsidRPr="00905CFF">
              <w:rPr>
                <w:sz w:val="26"/>
                <w:lang w:val="en-US"/>
              </w:rPr>
              <w:t xml:space="preserve"> </w:t>
            </w: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nhân</w:t>
            </w:r>
            <w:proofErr w:type="spellEnd"/>
          </w:p>
          <w:p w14:paraId="79FC8172" w14:textId="04CC7225" w:rsidR="004E4D6D" w:rsidRPr="00905CFF" w:rsidRDefault="004E4D6D" w:rsidP="00612AD6">
            <w:pPr>
              <w:pStyle w:val="TableParagraph"/>
              <w:tabs>
                <w:tab w:val="left" w:pos="299"/>
              </w:tabs>
              <w:rPr>
                <w:sz w:val="26"/>
                <w:lang w:val="en-US"/>
              </w:rPr>
            </w:pPr>
            <w:r w:rsidRPr="00905CFF">
              <w:rPr>
                <w:sz w:val="26"/>
                <w:lang w:val="en-US"/>
              </w:rPr>
              <w:t xml:space="preserve">7.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chọn</w:t>
            </w:r>
            <w:proofErr w:type="spellEnd"/>
            <w:r w:rsidRPr="00905CFF">
              <w:rPr>
                <w:sz w:val="26"/>
                <w:lang w:val="en-US"/>
              </w:rPr>
              <w:t xml:space="preserve"> </w:t>
            </w:r>
            <w:proofErr w:type="spellStart"/>
            <w:r w:rsidRPr="00905CFF">
              <w:rPr>
                <w:sz w:val="26"/>
                <w:lang w:val="en-US"/>
              </w:rPr>
              <w:t>xem</w:t>
            </w:r>
            <w:proofErr w:type="spellEnd"/>
            <w:r w:rsidRPr="00905CFF">
              <w:rPr>
                <w:sz w:val="26"/>
                <w:lang w:val="en-US"/>
              </w:rPr>
              <w:t xml:space="preserve"> </w:t>
            </w:r>
            <w:proofErr w:type="spellStart"/>
            <w:r w:rsidRPr="00905CFF">
              <w:rPr>
                <w:sz w:val="26"/>
                <w:lang w:val="en-US"/>
              </w:rPr>
              <w:t>hóa</w:t>
            </w:r>
            <w:proofErr w:type="spellEnd"/>
            <w:r w:rsidRPr="00905CFF">
              <w:rPr>
                <w:sz w:val="26"/>
                <w:lang w:val="en-US"/>
              </w:rPr>
              <w:t xml:space="preserve"> </w:t>
            </w:r>
            <w:proofErr w:type="spellStart"/>
            <w:r w:rsidRPr="00905CFF">
              <w:rPr>
                <w:sz w:val="26"/>
                <w:lang w:val="en-US"/>
              </w:rPr>
              <w:t>đơn</w:t>
            </w:r>
            <w:proofErr w:type="spellEnd"/>
            <w:r w:rsidRPr="00905CFF">
              <w:rPr>
                <w:sz w:val="26"/>
                <w:lang w:val="en-US"/>
              </w:rPr>
              <w:t xml:space="preserve"> </w:t>
            </w:r>
            <w:proofErr w:type="spellStart"/>
            <w:r w:rsidRPr="00905CFF">
              <w:rPr>
                <w:sz w:val="26"/>
                <w:lang w:val="en-US"/>
              </w:rPr>
              <w:t>của</w:t>
            </w:r>
            <w:proofErr w:type="spellEnd"/>
            <w:r w:rsidRPr="00905CFF">
              <w:rPr>
                <w:sz w:val="26"/>
                <w:lang w:val="en-US"/>
              </w:rPr>
              <w:t xml:space="preserve"> </w:t>
            </w:r>
            <w:proofErr w:type="spellStart"/>
            <w:r w:rsidRPr="00905CFF">
              <w:rPr>
                <w:sz w:val="26"/>
                <w:lang w:val="en-US"/>
              </w:rPr>
              <w:t>lần</w:t>
            </w:r>
            <w:proofErr w:type="spellEnd"/>
            <w:r w:rsidRPr="00905CFF">
              <w:rPr>
                <w:sz w:val="26"/>
                <w:lang w:val="en-US"/>
              </w:rPr>
              <w:t xml:space="preserve"> </w:t>
            </w:r>
            <w:proofErr w:type="spellStart"/>
            <w:r w:rsidRPr="00905CFF">
              <w:rPr>
                <w:sz w:val="26"/>
                <w:lang w:val="en-US"/>
              </w:rPr>
              <w:t>khám</w:t>
            </w:r>
            <w:proofErr w:type="spellEnd"/>
          </w:p>
          <w:p w14:paraId="66FEDC70" w14:textId="60AA8947" w:rsidR="004E4D6D" w:rsidRPr="00905CFF" w:rsidRDefault="004E4D6D" w:rsidP="00612AD6">
            <w:pPr>
              <w:pStyle w:val="TableParagraph"/>
              <w:tabs>
                <w:tab w:val="left" w:pos="299"/>
              </w:tabs>
              <w:rPr>
                <w:sz w:val="26"/>
                <w:lang w:val="en-US"/>
              </w:rPr>
            </w:pPr>
            <w:r w:rsidRPr="00905CFF">
              <w:rPr>
                <w:sz w:val="26"/>
                <w:lang w:val="en-US"/>
              </w:rPr>
              <w:t xml:space="preserve">8.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hiển</w:t>
            </w:r>
            <w:proofErr w:type="spellEnd"/>
            <w:r w:rsidRPr="00905CFF">
              <w:rPr>
                <w:sz w:val="26"/>
                <w:lang w:val="en-US"/>
              </w:rPr>
              <w:t xml:space="preserve"> </w:t>
            </w:r>
            <w:proofErr w:type="spellStart"/>
            <w:r w:rsidRPr="00905CFF">
              <w:rPr>
                <w:sz w:val="26"/>
                <w:lang w:val="en-US"/>
              </w:rPr>
              <w:t>thị</w:t>
            </w:r>
            <w:proofErr w:type="spellEnd"/>
            <w:r w:rsidRPr="00905CFF">
              <w:rPr>
                <w:sz w:val="26"/>
                <w:lang w:val="en-US"/>
              </w:rPr>
              <w:t xml:space="preserve"> </w:t>
            </w:r>
            <w:proofErr w:type="spellStart"/>
            <w:r w:rsidRPr="00905CFF">
              <w:rPr>
                <w:sz w:val="26"/>
                <w:lang w:val="en-US"/>
              </w:rPr>
              <w:t>màn</w:t>
            </w:r>
            <w:proofErr w:type="spellEnd"/>
            <w:r w:rsidRPr="00905CFF">
              <w:rPr>
                <w:sz w:val="26"/>
                <w:lang w:val="en-US"/>
              </w:rPr>
              <w:t xml:space="preserve"> </w:t>
            </w:r>
            <w:proofErr w:type="spellStart"/>
            <w:r w:rsidRPr="00905CFF">
              <w:rPr>
                <w:sz w:val="26"/>
                <w:lang w:val="en-US"/>
              </w:rPr>
              <w:t>hình</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hóa</w:t>
            </w:r>
            <w:proofErr w:type="spellEnd"/>
            <w:r w:rsidRPr="00905CFF">
              <w:rPr>
                <w:sz w:val="26"/>
                <w:lang w:val="en-US"/>
              </w:rPr>
              <w:t xml:space="preserve"> </w:t>
            </w:r>
            <w:proofErr w:type="spellStart"/>
            <w:r w:rsidRPr="00905CFF">
              <w:rPr>
                <w:sz w:val="26"/>
                <w:lang w:val="en-US"/>
              </w:rPr>
              <w:t>đơn</w:t>
            </w:r>
            <w:proofErr w:type="spellEnd"/>
          </w:p>
          <w:p w14:paraId="04E8AE29" w14:textId="77777777" w:rsidR="004E4D6D" w:rsidRPr="00905CFF" w:rsidRDefault="004E4D6D" w:rsidP="00612AD6">
            <w:pPr>
              <w:pStyle w:val="TableParagraph"/>
              <w:tabs>
                <w:tab w:val="left" w:pos="299"/>
              </w:tabs>
              <w:rPr>
                <w:sz w:val="26"/>
                <w:lang w:val="en-US"/>
              </w:rPr>
            </w:pPr>
            <w:r w:rsidRPr="00905CFF">
              <w:rPr>
                <w:sz w:val="26"/>
                <w:lang w:val="en-US"/>
              </w:rPr>
              <w:t xml:space="preserve">9. </w:t>
            </w:r>
            <w:proofErr w:type="spellStart"/>
            <w:r w:rsidRPr="00905CFF">
              <w:rPr>
                <w:sz w:val="26"/>
                <w:lang w:val="en-US"/>
              </w:rPr>
              <w:t>Nếu</w:t>
            </w:r>
            <w:proofErr w:type="spellEnd"/>
            <w:r w:rsidRPr="00905CFF">
              <w:rPr>
                <w:sz w:val="26"/>
                <w:lang w:val="en-US"/>
              </w:rPr>
              <w:t xml:space="preserve"> </w:t>
            </w:r>
            <w:proofErr w:type="spellStart"/>
            <w:r w:rsidRPr="00905CFF">
              <w:rPr>
                <w:sz w:val="26"/>
                <w:lang w:val="en-US"/>
              </w:rPr>
              <w:t>hóa</w:t>
            </w:r>
            <w:proofErr w:type="spellEnd"/>
            <w:r w:rsidRPr="00905CFF">
              <w:rPr>
                <w:sz w:val="26"/>
                <w:lang w:val="en-US"/>
              </w:rPr>
              <w:t xml:space="preserve"> </w:t>
            </w:r>
            <w:proofErr w:type="spellStart"/>
            <w:r w:rsidRPr="00905CFF">
              <w:rPr>
                <w:sz w:val="26"/>
                <w:lang w:val="en-US"/>
              </w:rPr>
              <w:t>đơn</w:t>
            </w:r>
            <w:proofErr w:type="spellEnd"/>
            <w:r w:rsidRPr="00905CFF">
              <w:rPr>
                <w:sz w:val="26"/>
                <w:lang w:val="en-US"/>
              </w:rPr>
              <w:t xml:space="preserve"> </w:t>
            </w:r>
            <w:proofErr w:type="spellStart"/>
            <w:r w:rsidRPr="00905CFF">
              <w:rPr>
                <w:sz w:val="26"/>
                <w:lang w:val="en-US"/>
              </w:rPr>
              <w:t>chưa</w:t>
            </w:r>
            <w:proofErr w:type="spellEnd"/>
            <w:r w:rsidRPr="00905CFF">
              <w:rPr>
                <w:sz w:val="26"/>
                <w:lang w:val="en-US"/>
              </w:rPr>
              <w:t xml:space="preserve"> </w:t>
            </w:r>
            <w:proofErr w:type="spellStart"/>
            <w:r w:rsidRPr="00905CFF">
              <w:rPr>
                <w:sz w:val="26"/>
                <w:lang w:val="en-US"/>
              </w:rPr>
              <w:t>thanh</w:t>
            </w:r>
            <w:proofErr w:type="spellEnd"/>
            <w:r w:rsidRPr="00905CFF">
              <w:rPr>
                <w:sz w:val="26"/>
                <w:lang w:val="en-US"/>
              </w:rPr>
              <w:t xml:space="preserve"> </w:t>
            </w:r>
            <w:proofErr w:type="spellStart"/>
            <w:r w:rsidRPr="00905CFF">
              <w:rPr>
                <w:sz w:val="26"/>
                <w:lang w:val="en-US"/>
              </w:rPr>
              <w:t>toán</w:t>
            </w:r>
            <w:proofErr w:type="spellEnd"/>
            <w:r w:rsidRPr="00905CFF">
              <w:rPr>
                <w:sz w:val="26"/>
                <w:lang w:val="en-US"/>
              </w:rPr>
              <w:t xml:space="preserve"> </w:t>
            </w:r>
            <w:proofErr w:type="spellStart"/>
            <w:r w:rsidRPr="00905CFF">
              <w:rPr>
                <w:sz w:val="26"/>
                <w:lang w:val="en-US"/>
              </w:rPr>
              <w:t>thì</w:t>
            </w:r>
            <w:proofErr w:type="spellEnd"/>
            <w:r w:rsidRPr="00905CFF">
              <w:rPr>
                <w:sz w:val="26"/>
                <w:lang w:val="en-US"/>
              </w:rPr>
              <w:t xml:space="preserve">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r w:rsidRPr="00905CFF">
              <w:rPr>
                <w:sz w:val="26"/>
                <w:lang w:val="en-US"/>
              </w:rPr>
              <w:t xml:space="preserve"> </w:t>
            </w:r>
            <w:proofErr w:type="spellStart"/>
            <w:r w:rsidRPr="00905CFF">
              <w:rPr>
                <w:sz w:val="26"/>
                <w:lang w:val="en-US"/>
              </w:rPr>
              <w:t>có</w:t>
            </w:r>
            <w:proofErr w:type="spellEnd"/>
            <w:r w:rsidRPr="00905CFF">
              <w:rPr>
                <w:sz w:val="26"/>
                <w:lang w:val="en-US"/>
              </w:rPr>
              <w:t xml:space="preserve"> </w:t>
            </w:r>
            <w:proofErr w:type="spellStart"/>
            <w:r w:rsidRPr="00905CFF">
              <w:rPr>
                <w:sz w:val="26"/>
                <w:lang w:val="en-US"/>
              </w:rPr>
              <w:t>thể</w:t>
            </w:r>
            <w:proofErr w:type="spellEnd"/>
            <w:r w:rsidRPr="00905CFF">
              <w:rPr>
                <w:sz w:val="26"/>
                <w:lang w:val="en-US"/>
              </w:rPr>
              <w:t xml:space="preserve"> </w:t>
            </w:r>
            <w:proofErr w:type="spellStart"/>
            <w:r w:rsidRPr="00905CFF">
              <w:rPr>
                <w:sz w:val="26"/>
                <w:lang w:val="en-US"/>
              </w:rPr>
              <w:t>cập</w:t>
            </w:r>
            <w:proofErr w:type="spellEnd"/>
            <w:r w:rsidRPr="00905CFF">
              <w:rPr>
                <w:sz w:val="26"/>
                <w:lang w:val="en-US"/>
              </w:rPr>
              <w:t xml:space="preserve"> </w:t>
            </w:r>
            <w:proofErr w:type="spellStart"/>
            <w:r w:rsidRPr="00905CFF">
              <w:rPr>
                <w:sz w:val="26"/>
                <w:lang w:val="en-US"/>
              </w:rPr>
              <w:t>nhật</w:t>
            </w:r>
            <w:proofErr w:type="spellEnd"/>
            <w:r w:rsidRPr="00905CFF">
              <w:rPr>
                <w:sz w:val="26"/>
                <w:lang w:val="en-US"/>
              </w:rPr>
              <w:t xml:space="preserve"> </w:t>
            </w:r>
            <w:proofErr w:type="spellStart"/>
            <w:r w:rsidRPr="00905CFF">
              <w:rPr>
                <w:sz w:val="26"/>
                <w:lang w:val="en-US"/>
              </w:rPr>
              <w:t>lại</w:t>
            </w:r>
            <w:proofErr w:type="spellEnd"/>
            <w:r w:rsidRPr="00905CFF">
              <w:rPr>
                <w:sz w:val="26"/>
                <w:lang w:val="en-US"/>
              </w:rPr>
              <w:t xml:space="preserve"> </w:t>
            </w:r>
            <w:proofErr w:type="spellStart"/>
            <w:r w:rsidRPr="00905CFF">
              <w:rPr>
                <w:sz w:val="26"/>
                <w:lang w:val="en-US"/>
              </w:rPr>
              <w:t>trạng</w:t>
            </w:r>
            <w:proofErr w:type="spellEnd"/>
            <w:r w:rsidRPr="00905CFF">
              <w:rPr>
                <w:sz w:val="26"/>
                <w:lang w:val="en-US"/>
              </w:rPr>
              <w:t xml:space="preserve"> </w:t>
            </w:r>
            <w:proofErr w:type="spellStart"/>
            <w:r w:rsidRPr="00905CFF">
              <w:rPr>
                <w:sz w:val="26"/>
                <w:lang w:val="en-US"/>
              </w:rPr>
              <w:t>thái</w:t>
            </w:r>
            <w:proofErr w:type="spellEnd"/>
            <w:r w:rsidRPr="00905CFF">
              <w:rPr>
                <w:sz w:val="26"/>
                <w:lang w:val="en-US"/>
              </w:rPr>
              <w:t xml:space="preserve"> </w:t>
            </w:r>
            <w:proofErr w:type="spellStart"/>
            <w:r w:rsidRPr="00905CFF">
              <w:rPr>
                <w:sz w:val="26"/>
                <w:lang w:val="en-US"/>
              </w:rPr>
              <w:t>thanh</w:t>
            </w:r>
            <w:proofErr w:type="spellEnd"/>
            <w:r w:rsidRPr="00905CFF">
              <w:rPr>
                <w:sz w:val="26"/>
                <w:lang w:val="en-US"/>
              </w:rPr>
              <w:t xml:space="preserve"> </w:t>
            </w:r>
            <w:proofErr w:type="spellStart"/>
            <w:r w:rsidRPr="00905CFF">
              <w:rPr>
                <w:sz w:val="26"/>
                <w:lang w:val="en-US"/>
              </w:rPr>
              <w:t>toán</w:t>
            </w:r>
            <w:proofErr w:type="spellEnd"/>
          </w:p>
          <w:p w14:paraId="5A5B8F6D" w14:textId="743B9BFC" w:rsidR="004E4D6D" w:rsidRPr="00905CFF" w:rsidRDefault="004E4D6D" w:rsidP="00612AD6">
            <w:pPr>
              <w:pStyle w:val="TableParagraph"/>
              <w:tabs>
                <w:tab w:val="left" w:pos="299"/>
              </w:tabs>
              <w:rPr>
                <w:sz w:val="26"/>
                <w:lang w:val="en-US"/>
              </w:rPr>
            </w:pPr>
            <w:r w:rsidRPr="00905CFF">
              <w:rPr>
                <w:sz w:val="26"/>
                <w:lang w:val="en-US"/>
              </w:rPr>
              <w:t xml:space="preserve">10. </w:t>
            </w:r>
            <w:proofErr w:type="spellStart"/>
            <w:r w:rsidRPr="00905CFF">
              <w:rPr>
                <w:sz w:val="26"/>
                <w:lang w:val="en-US"/>
              </w:rPr>
              <w:t>Hệ</w:t>
            </w:r>
            <w:proofErr w:type="spellEnd"/>
            <w:r w:rsidRPr="00905CFF">
              <w:rPr>
                <w:sz w:val="26"/>
                <w:lang w:val="en-US"/>
              </w:rPr>
              <w:t xml:space="preserve"> </w:t>
            </w:r>
            <w:proofErr w:type="spellStart"/>
            <w:r w:rsidRPr="00905CFF">
              <w:rPr>
                <w:sz w:val="26"/>
                <w:lang w:val="en-US"/>
              </w:rPr>
              <w:t>thống</w:t>
            </w:r>
            <w:proofErr w:type="spellEnd"/>
            <w:r w:rsidRPr="00905CFF">
              <w:rPr>
                <w:sz w:val="26"/>
                <w:lang w:val="en-US"/>
              </w:rPr>
              <w:t xml:space="preserve"> </w:t>
            </w:r>
            <w:proofErr w:type="spellStart"/>
            <w:r w:rsidRPr="00905CFF">
              <w:rPr>
                <w:sz w:val="26"/>
                <w:lang w:val="en-US"/>
              </w:rPr>
              <w:t>cập</w:t>
            </w:r>
            <w:proofErr w:type="spellEnd"/>
            <w:r w:rsidRPr="00905CFF">
              <w:rPr>
                <w:sz w:val="26"/>
                <w:lang w:val="en-US"/>
              </w:rPr>
              <w:t xml:space="preserve"> </w:t>
            </w:r>
            <w:proofErr w:type="spellStart"/>
            <w:r w:rsidRPr="00905CFF">
              <w:rPr>
                <w:sz w:val="26"/>
                <w:lang w:val="en-US"/>
              </w:rPr>
              <w:t>nhật</w:t>
            </w:r>
            <w:proofErr w:type="spellEnd"/>
            <w:r w:rsidRPr="00905CFF">
              <w:rPr>
                <w:sz w:val="26"/>
                <w:lang w:val="en-US"/>
              </w:rPr>
              <w:t xml:space="preserve"> </w:t>
            </w:r>
            <w:proofErr w:type="spellStart"/>
            <w:r w:rsidRPr="00905CFF">
              <w:rPr>
                <w:sz w:val="26"/>
                <w:lang w:val="en-US"/>
              </w:rPr>
              <w:t>dữ</w:t>
            </w:r>
            <w:proofErr w:type="spellEnd"/>
            <w:r w:rsidRPr="00905CFF">
              <w:rPr>
                <w:sz w:val="26"/>
                <w:lang w:val="en-US"/>
              </w:rPr>
              <w:t xml:space="preserve"> </w:t>
            </w:r>
            <w:proofErr w:type="spellStart"/>
            <w:r w:rsidRPr="00905CFF">
              <w:rPr>
                <w:sz w:val="26"/>
                <w:lang w:val="en-US"/>
              </w:rPr>
              <w:t>liệu</w:t>
            </w:r>
            <w:proofErr w:type="spellEnd"/>
            <w:r w:rsidRPr="00905CFF">
              <w:rPr>
                <w:sz w:val="26"/>
                <w:lang w:val="en-US"/>
              </w:rPr>
              <w:t xml:space="preserve">, </w:t>
            </w:r>
            <w:proofErr w:type="spellStart"/>
            <w:r w:rsidRPr="00905CFF">
              <w:rPr>
                <w:sz w:val="26"/>
                <w:lang w:val="en-US"/>
              </w:rPr>
              <w:t>thông</w:t>
            </w:r>
            <w:proofErr w:type="spellEnd"/>
            <w:r w:rsidRPr="00905CFF">
              <w:rPr>
                <w:sz w:val="26"/>
                <w:lang w:val="en-US"/>
              </w:rPr>
              <w:t xml:space="preserve"> </w:t>
            </w:r>
            <w:proofErr w:type="spellStart"/>
            <w:r w:rsidRPr="00905CFF">
              <w:rPr>
                <w:sz w:val="26"/>
                <w:lang w:val="en-US"/>
              </w:rPr>
              <w:t>báo</w:t>
            </w:r>
            <w:proofErr w:type="spellEnd"/>
            <w:r w:rsidRPr="00905CFF">
              <w:rPr>
                <w:sz w:val="26"/>
                <w:lang w:val="en-US"/>
              </w:rPr>
              <w:t xml:space="preserve"> </w:t>
            </w:r>
            <w:proofErr w:type="spellStart"/>
            <w:r w:rsidRPr="00905CFF">
              <w:rPr>
                <w:sz w:val="26"/>
                <w:lang w:val="en-US"/>
              </w:rPr>
              <w:t>thành</w:t>
            </w:r>
            <w:proofErr w:type="spellEnd"/>
            <w:r w:rsidRPr="00905CFF">
              <w:rPr>
                <w:sz w:val="26"/>
                <w:lang w:val="en-US"/>
              </w:rPr>
              <w:t xml:space="preserve"> </w:t>
            </w:r>
            <w:proofErr w:type="spellStart"/>
            <w:r w:rsidRPr="00905CFF">
              <w:rPr>
                <w:sz w:val="26"/>
                <w:lang w:val="en-US"/>
              </w:rPr>
              <w:t>công</w:t>
            </w:r>
            <w:proofErr w:type="spellEnd"/>
            <w:r w:rsidRPr="00905CFF">
              <w:rPr>
                <w:sz w:val="26"/>
                <w:lang w:val="en-US"/>
              </w:rPr>
              <w:t xml:space="preserve"> </w:t>
            </w:r>
            <w:proofErr w:type="spellStart"/>
            <w:r w:rsidRPr="00905CFF">
              <w:rPr>
                <w:sz w:val="26"/>
                <w:lang w:val="en-US"/>
              </w:rPr>
              <w:t>và</w:t>
            </w:r>
            <w:proofErr w:type="spellEnd"/>
            <w:r w:rsidRPr="00905CFF">
              <w:rPr>
                <w:sz w:val="26"/>
                <w:lang w:val="en-US"/>
              </w:rPr>
              <w:t xml:space="preserve"> </w:t>
            </w:r>
            <w:proofErr w:type="spellStart"/>
            <w:r w:rsidRPr="00905CFF">
              <w:rPr>
                <w:sz w:val="26"/>
                <w:lang w:val="en-US"/>
              </w:rPr>
              <w:t>gửi</w:t>
            </w:r>
            <w:proofErr w:type="spellEnd"/>
            <w:r w:rsidRPr="00905CFF">
              <w:rPr>
                <w:sz w:val="26"/>
                <w:lang w:val="en-US"/>
              </w:rPr>
              <w:t xml:space="preserve"> email </w:t>
            </w:r>
            <w:proofErr w:type="spellStart"/>
            <w:r w:rsidRPr="00905CFF">
              <w:rPr>
                <w:sz w:val="26"/>
                <w:lang w:val="en-US"/>
              </w:rPr>
              <w:t>về</w:t>
            </w:r>
            <w:proofErr w:type="spellEnd"/>
            <w:r w:rsidRPr="00905CFF">
              <w:rPr>
                <w:sz w:val="26"/>
                <w:lang w:val="en-US"/>
              </w:rPr>
              <w:t xml:space="preserve"> </w:t>
            </w:r>
            <w:proofErr w:type="spellStart"/>
            <w:r w:rsidRPr="00905CFF">
              <w:rPr>
                <w:sz w:val="26"/>
                <w:lang w:val="en-US"/>
              </w:rPr>
              <w:t>cho</w:t>
            </w:r>
            <w:proofErr w:type="spellEnd"/>
            <w:r w:rsidRPr="00905CFF">
              <w:rPr>
                <w:sz w:val="26"/>
                <w:lang w:val="en-US"/>
              </w:rPr>
              <w:t xml:space="preserve"> </w:t>
            </w: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nhân</w:t>
            </w:r>
            <w:proofErr w:type="spellEnd"/>
          </w:p>
        </w:tc>
      </w:tr>
      <w:tr w:rsidR="004E4D6D" w:rsidRPr="00905CFF" w14:paraId="4C572EDD" w14:textId="77777777" w:rsidTr="00612AD6">
        <w:trPr>
          <w:trHeight w:val="679"/>
        </w:trPr>
        <w:tc>
          <w:tcPr>
            <w:tcW w:w="2304" w:type="dxa"/>
          </w:tcPr>
          <w:p w14:paraId="04F71690" w14:textId="77777777" w:rsidR="004E4D6D" w:rsidRPr="00905CFF" w:rsidRDefault="004E4D6D" w:rsidP="00612AD6">
            <w:pPr>
              <w:pStyle w:val="TableParagraph"/>
              <w:spacing w:line="360" w:lineRule="auto"/>
              <w:rPr>
                <w:sz w:val="26"/>
              </w:rPr>
            </w:pPr>
            <w:r w:rsidRPr="00905CFF">
              <w:rPr>
                <w:sz w:val="26"/>
                <w:lang w:val="en-US"/>
              </w:rPr>
              <w:t xml:space="preserve"> </w:t>
            </w:r>
            <w:r w:rsidRPr="00905CFF">
              <w:rPr>
                <w:sz w:val="26"/>
              </w:rPr>
              <w:t>Ngoại</w:t>
            </w:r>
            <w:r w:rsidRPr="00905CFF">
              <w:rPr>
                <w:spacing w:val="-8"/>
                <w:sz w:val="26"/>
              </w:rPr>
              <w:t xml:space="preserve"> </w:t>
            </w:r>
            <w:r w:rsidRPr="00905CFF">
              <w:rPr>
                <w:spacing w:val="-5"/>
                <w:sz w:val="26"/>
              </w:rPr>
              <w:t>lệ</w:t>
            </w:r>
          </w:p>
        </w:tc>
        <w:tc>
          <w:tcPr>
            <w:tcW w:w="6892" w:type="dxa"/>
          </w:tcPr>
          <w:p w14:paraId="16293EAC" w14:textId="77777777" w:rsidR="004E4D6D" w:rsidRPr="00905CFF" w:rsidRDefault="004E4D6D" w:rsidP="00612AD6">
            <w:pPr>
              <w:rPr>
                <w:rFonts w:ascii="Times New Roman" w:hAnsi="Times New Roman" w:cs="Times New Roman"/>
                <w:sz w:val="26"/>
                <w:szCs w:val="26"/>
                <w:lang w:val="en-US"/>
              </w:rPr>
            </w:pPr>
            <w:r w:rsidRPr="00905CFF">
              <w:rPr>
                <w:rFonts w:ascii="Times New Roman" w:hAnsi="Times New Roman" w:cs="Times New Roman"/>
                <w:lang w:val="en-US"/>
              </w:rPr>
              <w:t xml:space="preserve"> </w:t>
            </w:r>
          </w:p>
          <w:p w14:paraId="47561457" w14:textId="77777777" w:rsidR="004E4D6D" w:rsidRPr="00905CFF" w:rsidRDefault="004E4D6D" w:rsidP="00612AD6">
            <w:pPr>
              <w:rPr>
                <w:rFonts w:ascii="Times New Roman" w:hAnsi="Times New Roman" w:cs="Times New Roman"/>
                <w:sz w:val="26"/>
                <w:szCs w:val="26"/>
                <w:lang w:val="en-US"/>
              </w:rPr>
            </w:pPr>
          </w:p>
        </w:tc>
      </w:tr>
    </w:tbl>
    <w:p w14:paraId="292E37F9" w14:textId="77777777" w:rsidR="004E4D6D" w:rsidRPr="00905CFF" w:rsidRDefault="004E4D6D" w:rsidP="00394A52">
      <w:pPr>
        <w:spacing w:before="60" w:after="60" w:line="360" w:lineRule="auto"/>
        <w:jc w:val="both"/>
        <w:rPr>
          <w:rFonts w:ascii="Times New Roman" w:eastAsia="Times New Roman" w:hAnsi="Times New Roman" w:cs="Times New Roman"/>
          <w:sz w:val="26"/>
          <w:szCs w:val="26"/>
          <w:lang w:val="en-US"/>
        </w:rPr>
      </w:pPr>
    </w:p>
    <w:p w14:paraId="144B4211" w14:textId="77777777" w:rsidR="004E4D6D" w:rsidRPr="00905CFF" w:rsidRDefault="004E4D6D" w:rsidP="00394A52">
      <w:pPr>
        <w:spacing w:before="60" w:after="60" w:line="360" w:lineRule="auto"/>
        <w:jc w:val="both"/>
        <w:rPr>
          <w:rFonts w:ascii="Times New Roman" w:eastAsia="Times New Roman" w:hAnsi="Times New Roman" w:cs="Times New Roman"/>
          <w:sz w:val="26"/>
          <w:szCs w:val="26"/>
          <w:lang w:val="en-US"/>
        </w:rPr>
      </w:pPr>
    </w:p>
    <w:p w14:paraId="09B0F316" w14:textId="6EFF92B3" w:rsidR="00E97F61" w:rsidRPr="00905CFF" w:rsidRDefault="001642AA" w:rsidP="00BD1AE8">
      <w:pPr>
        <w:pStyle w:val="Heading2"/>
        <w:spacing w:before="60" w:after="60" w:line="360" w:lineRule="auto"/>
        <w:rPr>
          <w:noProof/>
          <w:lang w:val="en-US"/>
        </w:rPr>
      </w:pPr>
      <w:bookmarkStart w:id="150" w:name="_Toc186463510"/>
      <w:r w:rsidRPr="00905CFF">
        <w:rPr>
          <w:sz w:val="28"/>
          <w:lang w:val="en-US"/>
        </w:rPr>
        <w:lastRenderedPageBreak/>
        <w:t>3</w:t>
      </w:r>
      <w:r w:rsidR="002746A5" w:rsidRPr="00905CFF">
        <w:rPr>
          <w:sz w:val="28"/>
          <w:lang w:val="en-US"/>
        </w:rPr>
        <w:t>.</w:t>
      </w:r>
      <w:r w:rsidR="00382196" w:rsidRPr="00905CFF">
        <w:rPr>
          <w:sz w:val="28"/>
          <w:lang w:val="en-US"/>
        </w:rPr>
        <w:t>5</w:t>
      </w:r>
      <w:r w:rsidR="002746A5" w:rsidRPr="00905CFF">
        <w:rPr>
          <w:sz w:val="28"/>
        </w:rPr>
        <w:t xml:space="preserve"> </w:t>
      </w:r>
      <w:proofErr w:type="spellStart"/>
      <w:r w:rsidR="00E97F61" w:rsidRPr="00905CFF">
        <w:rPr>
          <w:sz w:val="28"/>
          <w:lang w:val="en-US"/>
        </w:rPr>
        <w:t>Biểu</w:t>
      </w:r>
      <w:proofErr w:type="spellEnd"/>
      <w:r w:rsidR="00E97F61" w:rsidRPr="00905CFF">
        <w:rPr>
          <w:sz w:val="28"/>
          <w:lang w:val="en-US"/>
        </w:rPr>
        <w:t xml:space="preserve"> </w:t>
      </w:r>
      <w:proofErr w:type="spellStart"/>
      <w:r w:rsidR="00E97F61" w:rsidRPr="00905CFF">
        <w:rPr>
          <w:sz w:val="28"/>
          <w:lang w:val="en-US"/>
        </w:rPr>
        <w:t>đồ</w:t>
      </w:r>
      <w:proofErr w:type="spellEnd"/>
      <w:r w:rsidR="00E97F61" w:rsidRPr="00905CFF">
        <w:rPr>
          <w:sz w:val="28"/>
          <w:lang w:val="en-US"/>
        </w:rPr>
        <w:t xml:space="preserve"> </w:t>
      </w:r>
      <w:proofErr w:type="spellStart"/>
      <w:r w:rsidR="00E97F61" w:rsidRPr="00905CFF">
        <w:rPr>
          <w:sz w:val="28"/>
          <w:lang w:val="en-US"/>
        </w:rPr>
        <w:t>lớp</w:t>
      </w:r>
      <w:proofErr w:type="spellEnd"/>
      <w:r w:rsidR="00E97F61" w:rsidRPr="00905CFF">
        <w:rPr>
          <w:sz w:val="28"/>
          <w:lang w:val="en-US"/>
        </w:rPr>
        <w:t xml:space="preserve"> </w:t>
      </w:r>
      <w:proofErr w:type="spellStart"/>
      <w:r w:rsidR="00E97F61" w:rsidRPr="00905CFF">
        <w:rPr>
          <w:sz w:val="28"/>
          <w:lang w:val="en-US"/>
        </w:rPr>
        <w:t>phân</w:t>
      </w:r>
      <w:proofErr w:type="spellEnd"/>
      <w:r w:rsidR="00E97F61" w:rsidRPr="00905CFF">
        <w:rPr>
          <w:sz w:val="28"/>
          <w:lang w:val="en-US"/>
        </w:rPr>
        <w:t xml:space="preserve"> </w:t>
      </w:r>
      <w:proofErr w:type="spellStart"/>
      <w:r w:rsidR="00E97F61" w:rsidRPr="00905CFF">
        <w:rPr>
          <w:sz w:val="28"/>
          <w:lang w:val="en-US"/>
        </w:rPr>
        <w:t>tích</w:t>
      </w:r>
      <w:proofErr w:type="spellEnd"/>
      <w:r w:rsidR="00E97F61" w:rsidRPr="00905CFF">
        <w:rPr>
          <w:sz w:val="28"/>
          <w:lang w:val="en-US"/>
        </w:rPr>
        <w:t xml:space="preserve"> (Class Diagram)</w:t>
      </w:r>
      <w:bookmarkEnd w:id="150"/>
    </w:p>
    <w:p w14:paraId="783FC50C" w14:textId="13956A6E" w:rsidR="003E1CBD" w:rsidRPr="00905CFF" w:rsidRDefault="00C91F93" w:rsidP="003E1CBD">
      <w:pPr>
        <w:rPr>
          <w:rFonts w:ascii="Times New Roman" w:hAnsi="Times New Roman" w:cs="Times New Roman"/>
          <w:lang w:val="en-US"/>
        </w:rPr>
      </w:pPr>
      <w:r w:rsidRPr="00905CFF">
        <w:rPr>
          <w:rFonts w:ascii="Times New Roman" w:hAnsi="Times New Roman" w:cs="Times New Roman"/>
          <w:noProof/>
          <w:lang w:val="en-US"/>
        </w:rPr>
        <w:drawing>
          <wp:inline distT="0" distB="0" distL="0" distR="0" wp14:anchorId="6620CAE9" wp14:editId="1BEE90B3">
            <wp:extent cx="5761990" cy="2708910"/>
            <wp:effectExtent l="0" t="0" r="0" b="0"/>
            <wp:docPr id="46632091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20919" name="Picture 1" descr="A diagram of a computer&#10;&#10;Description automatically generated"/>
                    <pic:cNvPicPr/>
                  </pic:nvPicPr>
                  <pic:blipFill>
                    <a:blip r:embed="rId60"/>
                    <a:stretch>
                      <a:fillRect/>
                    </a:stretch>
                  </pic:blipFill>
                  <pic:spPr>
                    <a:xfrm>
                      <a:off x="0" y="0"/>
                      <a:ext cx="5761990" cy="2708910"/>
                    </a:xfrm>
                    <a:prstGeom prst="rect">
                      <a:avLst/>
                    </a:prstGeom>
                  </pic:spPr>
                </pic:pic>
              </a:graphicData>
            </a:graphic>
          </wp:inline>
        </w:drawing>
      </w:r>
    </w:p>
    <w:p w14:paraId="2A2666AF" w14:textId="77777777" w:rsidR="003E1CBD" w:rsidRPr="00905CFF" w:rsidRDefault="003E1CBD" w:rsidP="003E1CBD">
      <w:pPr>
        <w:rPr>
          <w:rFonts w:ascii="Times New Roman" w:hAnsi="Times New Roman" w:cs="Times New Roman"/>
          <w:lang w:val="en-US"/>
        </w:rPr>
      </w:pPr>
    </w:p>
    <w:p w14:paraId="404CFF6D" w14:textId="5F2884D5" w:rsidR="002746A5" w:rsidRPr="00905CFF" w:rsidRDefault="00E97F61" w:rsidP="003E1CBD">
      <w:pPr>
        <w:pStyle w:val="Heading7"/>
        <w:spacing w:line="360" w:lineRule="auto"/>
        <w:rPr>
          <w:rFonts w:eastAsia="Times New Roman" w:cs="Times New Roman"/>
          <w:lang w:val="en-US"/>
        </w:rPr>
      </w:pPr>
      <w:bookmarkStart w:id="151" w:name="_Toc186464334"/>
      <w:r w:rsidRPr="00905CFF">
        <w:rPr>
          <w:rFonts w:eastAsia="Times New Roman" w:cs="Times New Roman"/>
        </w:rPr>
        <w:t xml:space="preserve">Hình </w:t>
      </w:r>
      <w:r w:rsidR="001642AA" w:rsidRPr="00905CFF">
        <w:rPr>
          <w:rFonts w:eastAsia="Times New Roman" w:cs="Times New Roman"/>
          <w:lang w:val="en-US"/>
        </w:rPr>
        <w:t>3</w:t>
      </w:r>
      <w:r w:rsidRPr="00905CFF">
        <w:rPr>
          <w:rFonts w:eastAsia="Times New Roman" w:cs="Times New Roman"/>
        </w:rPr>
        <w:t>.</w:t>
      </w:r>
      <w:r w:rsidR="001642AA" w:rsidRPr="00905CFF">
        <w:rPr>
          <w:rFonts w:eastAsia="Times New Roman" w:cs="Times New Roman"/>
          <w:lang w:val="en-US"/>
        </w:rPr>
        <w:t>39</w:t>
      </w:r>
      <w:r w:rsidRPr="00905CFF">
        <w:rPr>
          <w:rFonts w:eastAsia="Times New Roman" w:cs="Times New Roman"/>
        </w:rPr>
        <w:t xml:space="preserve"> </w:t>
      </w:r>
      <w:proofErr w:type="spellStart"/>
      <w:r w:rsidR="00F70E0D" w:rsidRPr="00905CFF">
        <w:rPr>
          <w:rFonts w:eastAsia="Times New Roman" w:cs="Times New Roman"/>
          <w:lang w:val="en-US"/>
        </w:rPr>
        <w:t>Biểu</w:t>
      </w:r>
      <w:proofErr w:type="spellEnd"/>
      <w:r w:rsidR="00F70E0D" w:rsidRPr="00905CFF">
        <w:rPr>
          <w:rFonts w:eastAsia="Times New Roman" w:cs="Times New Roman"/>
          <w:lang w:val="en-US"/>
        </w:rPr>
        <w:t xml:space="preserve"> </w:t>
      </w:r>
      <w:proofErr w:type="spellStart"/>
      <w:r w:rsidR="00F70E0D" w:rsidRPr="00905CFF">
        <w:rPr>
          <w:rFonts w:eastAsia="Times New Roman" w:cs="Times New Roman"/>
          <w:lang w:val="en-US"/>
        </w:rPr>
        <w:t>đồ</w:t>
      </w:r>
      <w:proofErr w:type="spellEnd"/>
      <w:r w:rsidR="00F70E0D" w:rsidRPr="00905CFF">
        <w:rPr>
          <w:rFonts w:eastAsia="Times New Roman" w:cs="Times New Roman"/>
          <w:lang w:val="en-US"/>
        </w:rPr>
        <w:t xml:space="preserve"> </w:t>
      </w:r>
      <w:proofErr w:type="spellStart"/>
      <w:r w:rsidR="00F70E0D" w:rsidRPr="00905CFF">
        <w:rPr>
          <w:rFonts w:eastAsia="Times New Roman" w:cs="Times New Roman"/>
          <w:lang w:val="en-US"/>
        </w:rPr>
        <w:t>lớp</w:t>
      </w:r>
      <w:proofErr w:type="spellEnd"/>
      <w:r w:rsidR="00F70E0D" w:rsidRPr="00905CFF">
        <w:rPr>
          <w:rFonts w:eastAsia="Times New Roman" w:cs="Times New Roman"/>
          <w:lang w:val="en-US"/>
        </w:rPr>
        <w:t xml:space="preserve"> </w:t>
      </w:r>
      <w:proofErr w:type="spellStart"/>
      <w:r w:rsidR="00F70E0D" w:rsidRPr="00905CFF">
        <w:rPr>
          <w:rFonts w:eastAsia="Times New Roman" w:cs="Times New Roman"/>
          <w:lang w:val="en-US"/>
        </w:rPr>
        <w:t>phân</w:t>
      </w:r>
      <w:proofErr w:type="spellEnd"/>
      <w:r w:rsidR="00F70E0D" w:rsidRPr="00905CFF">
        <w:rPr>
          <w:rFonts w:eastAsia="Times New Roman" w:cs="Times New Roman"/>
          <w:lang w:val="en-US"/>
        </w:rPr>
        <w:t xml:space="preserve"> </w:t>
      </w:r>
      <w:proofErr w:type="spellStart"/>
      <w:r w:rsidR="00F70E0D" w:rsidRPr="00905CFF">
        <w:rPr>
          <w:rFonts w:eastAsia="Times New Roman" w:cs="Times New Roman"/>
          <w:lang w:val="en-US"/>
        </w:rPr>
        <w:t>tích</w:t>
      </w:r>
      <w:bookmarkEnd w:id="151"/>
      <w:proofErr w:type="spellEnd"/>
    </w:p>
    <w:p w14:paraId="2C58B7D8" w14:textId="23AC651E" w:rsidR="00F70E0D" w:rsidRPr="00905CFF" w:rsidRDefault="001642AA" w:rsidP="00BD1AE8">
      <w:pPr>
        <w:pStyle w:val="Heading2"/>
        <w:spacing w:before="60" w:after="60" w:line="360" w:lineRule="auto"/>
        <w:rPr>
          <w:sz w:val="28"/>
          <w:lang w:val="en-US"/>
        </w:rPr>
      </w:pPr>
      <w:bookmarkStart w:id="152" w:name="_Toc186463511"/>
      <w:r w:rsidRPr="00905CFF">
        <w:rPr>
          <w:sz w:val="28"/>
          <w:lang w:val="en-US"/>
        </w:rPr>
        <w:t>3</w:t>
      </w:r>
      <w:r w:rsidR="002746A5" w:rsidRPr="00905CFF">
        <w:rPr>
          <w:sz w:val="28"/>
          <w:lang w:val="en-US"/>
        </w:rPr>
        <w:t>.</w:t>
      </w:r>
      <w:r w:rsidR="00382196" w:rsidRPr="00905CFF">
        <w:rPr>
          <w:sz w:val="28"/>
          <w:lang w:val="en-US"/>
        </w:rPr>
        <w:t>6</w:t>
      </w:r>
      <w:r w:rsidR="002746A5" w:rsidRPr="00905CFF">
        <w:rPr>
          <w:sz w:val="28"/>
        </w:rPr>
        <w:t xml:space="preserve"> </w:t>
      </w:r>
      <w:proofErr w:type="spellStart"/>
      <w:r w:rsidR="00E97F61" w:rsidRPr="00905CFF">
        <w:rPr>
          <w:sz w:val="28"/>
          <w:lang w:val="en-US"/>
        </w:rPr>
        <w:t>Biểu</w:t>
      </w:r>
      <w:proofErr w:type="spellEnd"/>
      <w:r w:rsidR="00E97F61" w:rsidRPr="00905CFF">
        <w:rPr>
          <w:sz w:val="28"/>
          <w:lang w:val="en-US"/>
        </w:rPr>
        <w:t xml:space="preserve"> </w:t>
      </w:r>
      <w:proofErr w:type="spellStart"/>
      <w:r w:rsidR="00E97F61" w:rsidRPr="00905CFF">
        <w:rPr>
          <w:sz w:val="28"/>
          <w:lang w:val="en-US"/>
        </w:rPr>
        <w:t>đồ</w:t>
      </w:r>
      <w:proofErr w:type="spellEnd"/>
      <w:r w:rsidR="00E97F61" w:rsidRPr="00905CFF">
        <w:rPr>
          <w:sz w:val="28"/>
          <w:lang w:val="en-US"/>
        </w:rPr>
        <w:t xml:space="preserve"> </w:t>
      </w:r>
      <w:proofErr w:type="spellStart"/>
      <w:r w:rsidR="00E97F61" w:rsidRPr="00905CFF">
        <w:rPr>
          <w:sz w:val="28"/>
          <w:lang w:val="en-US"/>
        </w:rPr>
        <w:t>quan</w:t>
      </w:r>
      <w:proofErr w:type="spellEnd"/>
      <w:r w:rsidR="00E97F61" w:rsidRPr="00905CFF">
        <w:rPr>
          <w:sz w:val="28"/>
          <w:lang w:val="en-US"/>
        </w:rPr>
        <w:t xml:space="preserve"> </w:t>
      </w:r>
      <w:proofErr w:type="spellStart"/>
      <w:r w:rsidR="00E97F61" w:rsidRPr="00905CFF">
        <w:rPr>
          <w:sz w:val="28"/>
          <w:lang w:val="en-US"/>
        </w:rPr>
        <w:t>hệ</w:t>
      </w:r>
      <w:proofErr w:type="spellEnd"/>
      <w:r w:rsidR="00E97F61" w:rsidRPr="00905CFF">
        <w:rPr>
          <w:sz w:val="28"/>
          <w:lang w:val="en-US"/>
        </w:rPr>
        <w:t xml:space="preserve"> </w:t>
      </w:r>
      <w:proofErr w:type="spellStart"/>
      <w:r w:rsidR="00E97F61" w:rsidRPr="00905CFF">
        <w:rPr>
          <w:sz w:val="28"/>
          <w:lang w:val="en-US"/>
        </w:rPr>
        <w:t>thực</w:t>
      </w:r>
      <w:proofErr w:type="spellEnd"/>
      <w:r w:rsidR="00E97F61" w:rsidRPr="00905CFF">
        <w:rPr>
          <w:sz w:val="28"/>
          <w:lang w:val="en-US"/>
        </w:rPr>
        <w:t xml:space="preserve"> </w:t>
      </w:r>
      <w:proofErr w:type="spellStart"/>
      <w:r w:rsidR="00E97F61" w:rsidRPr="00905CFF">
        <w:rPr>
          <w:sz w:val="28"/>
          <w:lang w:val="en-US"/>
        </w:rPr>
        <w:t>thể</w:t>
      </w:r>
      <w:proofErr w:type="spellEnd"/>
      <w:r w:rsidR="00E97F61" w:rsidRPr="00905CFF">
        <w:rPr>
          <w:sz w:val="28"/>
          <w:lang w:val="en-US"/>
        </w:rPr>
        <w:t xml:space="preserve"> (Entity</w:t>
      </w:r>
      <w:r w:rsidR="00F70E0D" w:rsidRPr="00905CFF">
        <w:rPr>
          <w:sz w:val="28"/>
          <w:lang w:val="en-US"/>
        </w:rPr>
        <w:t>-</w:t>
      </w:r>
      <w:r w:rsidR="00E97F61" w:rsidRPr="00905CFF">
        <w:rPr>
          <w:sz w:val="28"/>
          <w:lang w:val="en-US"/>
        </w:rPr>
        <w:t>Relati</w:t>
      </w:r>
      <w:r w:rsidR="00F70E0D" w:rsidRPr="00905CFF">
        <w:rPr>
          <w:sz w:val="28"/>
          <w:lang w:val="en-US"/>
        </w:rPr>
        <w:t>onship Diagram)</w:t>
      </w:r>
      <w:bookmarkEnd w:id="152"/>
    </w:p>
    <w:p w14:paraId="04D4BEF0" w14:textId="77777777" w:rsidR="00EC78C8" w:rsidRPr="00905CFF" w:rsidRDefault="00EC78C8" w:rsidP="00EC78C8">
      <w:pPr>
        <w:rPr>
          <w:rFonts w:ascii="Times New Roman" w:hAnsi="Times New Roman" w:cs="Times New Roman"/>
          <w:lang w:val="en-US"/>
        </w:rPr>
      </w:pPr>
    </w:p>
    <w:p w14:paraId="13CB9717" w14:textId="725DA7F2" w:rsidR="00EC78C8" w:rsidRPr="00905CFF" w:rsidRDefault="00C91F93" w:rsidP="00EC78C8">
      <w:pPr>
        <w:rPr>
          <w:rFonts w:ascii="Times New Roman" w:hAnsi="Times New Roman" w:cs="Times New Roman"/>
          <w:lang w:val="en-US"/>
        </w:rPr>
      </w:pPr>
      <w:r w:rsidRPr="00905CFF">
        <w:rPr>
          <w:rFonts w:ascii="Times New Roman" w:hAnsi="Times New Roman" w:cs="Times New Roman"/>
          <w:noProof/>
          <w:lang w:val="en-US"/>
        </w:rPr>
        <w:drawing>
          <wp:inline distT="0" distB="0" distL="0" distR="0" wp14:anchorId="0E00DA37" wp14:editId="4B2B5728">
            <wp:extent cx="5761990" cy="2843530"/>
            <wp:effectExtent l="0" t="0" r="0" b="0"/>
            <wp:docPr id="168826693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6931" name="Picture 1" descr="A computer screen shot of a computer&#10;&#10;Description automatically generated"/>
                    <pic:cNvPicPr/>
                  </pic:nvPicPr>
                  <pic:blipFill>
                    <a:blip r:embed="rId61"/>
                    <a:stretch>
                      <a:fillRect/>
                    </a:stretch>
                  </pic:blipFill>
                  <pic:spPr>
                    <a:xfrm>
                      <a:off x="0" y="0"/>
                      <a:ext cx="5761990" cy="2843530"/>
                    </a:xfrm>
                    <a:prstGeom prst="rect">
                      <a:avLst/>
                    </a:prstGeom>
                  </pic:spPr>
                </pic:pic>
              </a:graphicData>
            </a:graphic>
          </wp:inline>
        </w:drawing>
      </w:r>
    </w:p>
    <w:p w14:paraId="3F90F779" w14:textId="77777777" w:rsidR="00EC78C8" w:rsidRPr="00905CFF" w:rsidRDefault="00EC78C8" w:rsidP="00EC78C8">
      <w:pPr>
        <w:rPr>
          <w:rFonts w:ascii="Times New Roman" w:hAnsi="Times New Roman" w:cs="Times New Roman"/>
          <w:lang w:val="en-US"/>
        </w:rPr>
      </w:pPr>
    </w:p>
    <w:p w14:paraId="6291AECF" w14:textId="4B56CBE8" w:rsidR="00F70E0D" w:rsidRPr="00905CFF" w:rsidRDefault="00F70E0D" w:rsidP="00F70E0D">
      <w:pPr>
        <w:pStyle w:val="Heading7"/>
        <w:spacing w:line="360" w:lineRule="auto"/>
        <w:rPr>
          <w:rFonts w:eastAsia="Times New Roman" w:cs="Times New Roman"/>
          <w:lang w:val="en-US"/>
        </w:rPr>
      </w:pPr>
      <w:bookmarkStart w:id="153" w:name="_Toc186464335"/>
      <w:r w:rsidRPr="00905CFF">
        <w:rPr>
          <w:rFonts w:eastAsia="Times New Roman" w:cs="Times New Roman"/>
        </w:rPr>
        <w:t xml:space="preserve">Hình </w:t>
      </w:r>
      <w:r w:rsidR="001642AA" w:rsidRPr="00905CFF">
        <w:rPr>
          <w:rFonts w:eastAsia="Times New Roman" w:cs="Times New Roman"/>
          <w:lang w:val="en-US"/>
        </w:rPr>
        <w:t>3</w:t>
      </w:r>
      <w:r w:rsidRPr="00905CFF">
        <w:rPr>
          <w:rFonts w:eastAsia="Times New Roman" w:cs="Times New Roman"/>
        </w:rPr>
        <w:t>.</w:t>
      </w:r>
      <w:r w:rsidR="001642AA" w:rsidRPr="00905CFF">
        <w:rPr>
          <w:rFonts w:eastAsia="Times New Roman" w:cs="Times New Roman"/>
          <w:lang w:val="en-US"/>
        </w:rPr>
        <w:t>40</w:t>
      </w:r>
      <w:r w:rsidRPr="00905CFF">
        <w:rPr>
          <w:rFonts w:eastAsia="Times New Roman" w:cs="Times New Roman"/>
        </w:rPr>
        <w:t xml:space="preserve"> </w:t>
      </w:r>
      <w:proofErr w:type="spellStart"/>
      <w:r w:rsidRPr="00905CFF">
        <w:rPr>
          <w:rFonts w:eastAsia="Times New Roman" w:cs="Times New Roman"/>
          <w:lang w:val="en-US"/>
        </w:rPr>
        <w:t>Biểu</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đồ</w:t>
      </w:r>
      <w:proofErr w:type="spellEnd"/>
      <w:r w:rsidRPr="00905CFF">
        <w:rPr>
          <w:rFonts w:eastAsia="Times New Roman" w:cs="Times New Roman"/>
          <w:lang w:val="en-US"/>
        </w:rPr>
        <w:t xml:space="preserve"> Quan </w:t>
      </w:r>
      <w:proofErr w:type="spellStart"/>
      <w:r w:rsidRPr="00905CFF">
        <w:rPr>
          <w:rFonts w:eastAsia="Times New Roman" w:cs="Times New Roman"/>
          <w:lang w:val="en-US"/>
        </w:rPr>
        <w:t>hệ</w:t>
      </w:r>
      <w:proofErr w:type="spellEnd"/>
      <w:r w:rsidRPr="00905CFF">
        <w:rPr>
          <w:rFonts w:eastAsia="Times New Roman" w:cs="Times New Roman"/>
          <w:lang w:val="en-US"/>
        </w:rPr>
        <w:t xml:space="preserve"> </w:t>
      </w:r>
      <w:proofErr w:type="spellStart"/>
      <w:r w:rsidRPr="00905CFF">
        <w:rPr>
          <w:rFonts w:eastAsia="Times New Roman" w:cs="Times New Roman"/>
          <w:lang w:val="en-US"/>
        </w:rPr>
        <w:t>thực</w:t>
      </w:r>
      <w:proofErr w:type="spellEnd"/>
      <w:r w:rsidRPr="00905CFF">
        <w:rPr>
          <w:rFonts w:eastAsia="Times New Roman" w:cs="Times New Roman"/>
          <w:lang w:val="en-US"/>
        </w:rPr>
        <w:t xml:space="preserve"> </w:t>
      </w:r>
      <w:proofErr w:type="spellStart"/>
      <w:r w:rsidRPr="00905CFF">
        <w:rPr>
          <w:rFonts w:eastAsia="Times New Roman" w:cs="Times New Roman"/>
          <w:lang w:val="en-US"/>
        </w:rPr>
        <w:t>thể</w:t>
      </w:r>
      <w:bookmarkEnd w:id="153"/>
      <w:proofErr w:type="spellEnd"/>
    </w:p>
    <w:p w14:paraId="1785758B" w14:textId="2D11998F" w:rsidR="007C0171" w:rsidRPr="00905CFF" w:rsidRDefault="007C0171" w:rsidP="009326DF">
      <w:pPr>
        <w:pStyle w:val="Heading8"/>
        <w:rPr>
          <w:rFonts w:eastAsia="Times New Roman" w:cs="Times New Roman"/>
          <w:lang w:val="en-US"/>
        </w:rPr>
      </w:pPr>
      <w:bookmarkStart w:id="154" w:name="_Toc186464405"/>
      <w:proofErr w:type="spellStart"/>
      <w:r w:rsidRPr="00905CFF">
        <w:rPr>
          <w:rFonts w:eastAsia="Times New Roman" w:cs="Times New Roman"/>
          <w:lang w:val="en-US"/>
        </w:rPr>
        <w:t>Bảng</w:t>
      </w:r>
      <w:proofErr w:type="spellEnd"/>
      <w:r w:rsidRPr="00905CFF">
        <w:rPr>
          <w:rFonts w:eastAsia="Times New Roman" w:cs="Times New Roman"/>
        </w:rPr>
        <w:t xml:space="preserve"> </w:t>
      </w:r>
      <w:r w:rsidR="001642AA" w:rsidRPr="00905CFF">
        <w:rPr>
          <w:rFonts w:eastAsia="Times New Roman" w:cs="Times New Roman"/>
          <w:lang w:val="en-US"/>
        </w:rPr>
        <w:t>3</w:t>
      </w:r>
      <w:r w:rsidRPr="00905CFF">
        <w:rPr>
          <w:rFonts w:eastAsia="Times New Roman" w:cs="Times New Roman"/>
        </w:rPr>
        <w:t>.</w:t>
      </w:r>
      <w:r w:rsidR="001642AA" w:rsidRPr="00905CFF">
        <w:rPr>
          <w:rFonts w:eastAsia="Times New Roman" w:cs="Times New Roman"/>
          <w:lang w:val="en-US"/>
        </w:rPr>
        <w:t>21</w:t>
      </w:r>
      <w:r w:rsidRPr="00905CFF">
        <w:rPr>
          <w:rFonts w:eastAsia="Times New Roman" w:cs="Times New Roman"/>
        </w:rPr>
        <w:t xml:space="preserve"> </w:t>
      </w:r>
      <w:proofErr w:type="spellStart"/>
      <w:r w:rsidRPr="00905CFF">
        <w:rPr>
          <w:rFonts w:eastAsia="Times New Roman" w:cs="Times New Roman"/>
          <w:lang w:val="en-US"/>
        </w:rPr>
        <w:t>Mô</w:t>
      </w:r>
      <w:proofErr w:type="spellEnd"/>
      <w:r w:rsidRPr="00905CFF">
        <w:rPr>
          <w:rFonts w:eastAsia="Times New Roman" w:cs="Times New Roman"/>
          <w:lang w:val="en-US"/>
        </w:rPr>
        <w:t xml:space="preserve"> </w:t>
      </w:r>
      <w:proofErr w:type="spellStart"/>
      <w:r w:rsidRPr="00905CFF">
        <w:rPr>
          <w:rFonts w:eastAsia="Times New Roman" w:cs="Times New Roman"/>
          <w:lang w:val="en-US"/>
        </w:rPr>
        <w:t>tả</w:t>
      </w:r>
      <w:proofErr w:type="spellEnd"/>
      <w:r w:rsidRPr="00905CFF">
        <w:rPr>
          <w:rFonts w:eastAsia="Times New Roman" w:cs="Times New Roman"/>
          <w:lang w:val="en-US"/>
        </w:rPr>
        <w:t xml:space="preserve"> </w:t>
      </w:r>
      <w:proofErr w:type="spellStart"/>
      <w:r w:rsidRPr="00905CFF">
        <w:rPr>
          <w:rFonts w:eastAsia="Times New Roman" w:cs="Times New Roman"/>
          <w:lang w:val="en-US"/>
        </w:rPr>
        <w:t>cơ</w:t>
      </w:r>
      <w:proofErr w:type="spellEnd"/>
      <w:r w:rsidRPr="00905CFF">
        <w:rPr>
          <w:rFonts w:eastAsia="Times New Roman" w:cs="Times New Roman"/>
          <w:lang w:val="en-US"/>
        </w:rPr>
        <w:t xml:space="preserve"> </w:t>
      </w:r>
      <w:proofErr w:type="spellStart"/>
      <w:r w:rsidRPr="00905CFF">
        <w:rPr>
          <w:rFonts w:eastAsia="Times New Roman" w:cs="Times New Roman"/>
          <w:lang w:val="en-US"/>
        </w:rPr>
        <w:t>sở</w:t>
      </w:r>
      <w:proofErr w:type="spellEnd"/>
      <w:r w:rsidRPr="00905CFF">
        <w:rPr>
          <w:rFonts w:eastAsia="Times New Roman" w:cs="Times New Roman"/>
          <w:lang w:val="en-US"/>
        </w:rPr>
        <w:t xml:space="preserve"> </w:t>
      </w:r>
      <w:proofErr w:type="spellStart"/>
      <w:r w:rsidRPr="00905CFF">
        <w:rPr>
          <w:rFonts w:eastAsia="Times New Roman" w:cs="Times New Roman"/>
          <w:lang w:val="en-US"/>
        </w:rPr>
        <w:t>dữ</w:t>
      </w:r>
      <w:proofErr w:type="spellEnd"/>
      <w:r w:rsidRPr="00905CFF">
        <w:rPr>
          <w:rFonts w:eastAsia="Times New Roman" w:cs="Times New Roman"/>
          <w:lang w:val="en-US"/>
        </w:rPr>
        <w:t xml:space="preserve"> </w:t>
      </w:r>
      <w:proofErr w:type="spellStart"/>
      <w:r w:rsidRPr="00905CFF">
        <w:rPr>
          <w:rFonts w:eastAsia="Times New Roman" w:cs="Times New Roman"/>
          <w:lang w:val="en-US"/>
        </w:rPr>
        <w:t>liệu</w:t>
      </w:r>
      <w:bookmarkEnd w:id="154"/>
      <w:proofErr w:type="spellEnd"/>
    </w:p>
    <w:tbl>
      <w:tblPr>
        <w:tblW w:w="9463"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2658"/>
        <w:gridCol w:w="5671"/>
      </w:tblGrid>
      <w:tr w:rsidR="007C0171" w:rsidRPr="00905CFF" w14:paraId="34F55C00" w14:textId="77777777" w:rsidTr="007C0171">
        <w:trPr>
          <w:trHeight w:val="457"/>
        </w:trPr>
        <w:tc>
          <w:tcPr>
            <w:tcW w:w="1134" w:type="dxa"/>
          </w:tcPr>
          <w:p w14:paraId="57C72923" w14:textId="28A768FB" w:rsidR="007C0171" w:rsidRPr="00905CFF" w:rsidRDefault="007C0171" w:rsidP="004972CD">
            <w:pPr>
              <w:pStyle w:val="TableParagraph"/>
              <w:rPr>
                <w:sz w:val="26"/>
                <w:lang w:val="en-US"/>
              </w:rPr>
            </w:pPr>
            <w:r w:rsidRPr="00905CFF">
              <w:rPr>
                <w:sz w:val="26"/>
                <w:lang w:val="en-US"/>
              </w:rPr>
              <w:t>STT</w:t>
            </w:r>
          </w:p>
        </w:tc>
        <w:tc>
          <w:tcPr>
            <w:tcW w:w="2658" w:type="dxa"/>
          </w:tcPr>
          <w:p w14:paraId="75FB0898" w14:textId="0DB79B22" w:rsidR="007C0171" w:rsidRPr="00905CFF" w:rsidRDefault="007C0171" w:rsidP="004972CD">
            <w:pPr>
              <w:pStyle w:val="TableParagraph"/>
              <w:rPr>
                <w:sz w:val="26"/>
                <w:lang w:val="en-US"/>
              </w:rPr>
            </w:pPr>
            <w:r w:rsidRPr="00905CFF">
              <w:rPr>
                <w:sz w:val="26"/>
              </w:rPr>
              <w:t>Tên</w:t>
            </w:r>
            <w:r w:rsidRPr="00905CFF">
              <w:rPr>
                <w:spacing w:val="-6"/>
                <w:sz w:val="26"/>
              </w:rPr>
              <w:t xml:space="preserve"> </w:t>
            </w:r>
            <w:proofErr w:type="spellStart"/>
            <w:r w:rsidRPr="00905CFF">
              <w:rPr>
                <w:sz w:val="26"/>
                <w:lang w:val="en-US"/>
              </w:rPr>
              <w:t>bảng</w:t>
            </w:r>
            <w:proofErr w:type="spellEnd"/>
          </w:p>
        </w:tc>
        <w:tc>
          <w:tcPr>
            <w:tcW w:w="5671" w:type="dxa"/>
          </w:tcPr>
          <w:p w14:paraId="3A85AAC7" w14:textId="478791EB" w:rsidR="007C0171" w:rsidRPr="00905CFF" w:rsidRDefault="007C0171" w:rsidP="004972CD">
            <w:pPr>
              <w:pStyle w:val="TableParagraph"/>
              <w:ind w:left="105"/>
              <w:rPr>
                <w:sz w:val="26"/>
                <w:szCs w:val="26"/>
                <w:lang w:val="en-US"/>
              </w:rPr>
            </w:pPr>
            <w:proofErr w:type="spellStart"/>
            <w:r w:rsidRPr="00905CFF">
              <w:rPr>
                <w:sz w:val="26"/>
                <w:szCs w:val="26"/>
                <w:lang w:val="en-US"/>
              </w:rPr>
              <w:t>Mô</w:t>
            </w:r>
            <w:proofErr w:type="spellEnd"/>
            <w:r w:rsidRPr="00905CFF">
              <w:rPr>
                <w:sz w:val="26"/>
                <w:szCs w:val="26"/>
                <w:lang w:val="en-US"/>
              </w:rPr>
              <w:t xml:space="preserve"> </w:t>
            </w:r>
            <w:proofErr w:type="spellStart"/>
            <w:r w:rsidRPr="00905CFF">
              <w:rPr>
                <w:sz w:val="26"/>
                <w:szCs w:val="26"/>
                <w:lang w:val="en-US"/>
              </w:rPr>
              <w:t>tả</w:t>
            </w:r>
            <w:proofErr w:type="spellEnd"/>
          </w:p>
        </w:tc>
      </w:tr>
      <w:tr w:rsidR="007C0171" w:rsidRPr="00905CFF" w14:paraId="5CE52131" w14:textId="77777777" w:rsidTr="007C0171">
        <w:trPr>
          <w:trHeight w:val="457"/>
        </w:trPr>
        <w:tc>
          <w:tcPr>
            <w:tcW w:w="1134" w:type="dxa"/>
          </w:tcPr>
          <w:p w14:paraId="2EAC2272" w14:textId="397338E1" w:rsidR="007C0171" w:rsidRPr="00905CFF" w:rsidRDefault="007C0171" w:rsidP="004972CD">
            <w:pPr>
              <w:pStyle w:val="TableParagraph"/>
              <w:rPr>
                <w:spacing w:val="-2"/>
                <w:sz w:val="26"/>
                <w:lang w:val="en-US"/>
              </w:rPr>
            </w:pPr>
            <w:r w:rsidRPr="00905CFF">
              <w:rPr>
                <w:spacing w:val="-2"/>
                <w:sz w:val="26"/>
                <w:lang w:val="en-US"/>
              </w:rPr>
              <w:t>1</w:t>
            </w:r>
          </w:p>
        </w:tc>
        <w:tc>
          <w:tcPr>
            <w:tcW w:w="2658" w:type="dxa"/>
          </w:tcPr>
          <w:p w14:paraId="43D73F52" w14:textId="6B86F93C" w:rsidR="007C0171" w:rsidRPr="00905CFF" w:rsidRDefault="007C0171" w:rsidP="004972CD">
            <w:pPr>
              <w:pStyle w:val="TableParagraph"/>
              <w:rPr>
                <w:sz w:val="26"/>
                <w:lang w:val="en-US"/>
              </w:rPr>
            </w:pPr>
            <w:r w:rsidRPr="00905CFF">
              <w:rPr>
                <w:spacing w:val="-2"/>
                <w:sz w:val="26"/>
                <w:lang w:val="en-US"/>
              </w:rPr>
              <w:t>users</w:t>
            </w:r>
          </w:p>
        </w:tc>
        <w:tc>
          <w:tcPr>
            <w:tcW w:w="5671" w:type="dxa"/>
          </w:tcPr>
          <w:p w14:paraId="33A50608" w14:textId="7BD11DAC" w:rsidR="007C0171" w:rsidRPr="00905CFF" w:rsidRDefault="007C0171" w:rsidP="004972CD">
            <w:pPr>
              <w:pStyle w:val="TableParagraph"/>
              <w:ind w:left="105"/>
              <w:rPr>
                <w:sz w:val="26"/>
                <w:lang w:val="en-US"/>
              </w:rPr>
            </w:pPr>
            <w:r w:rsidRPr="00905CFF">
              <w:rPr>
                <w:sz w:val="26"/>
                <w:lang w:val="en-US"/>
              </w:rPr>
              <w:t xml:space="preserve">Lưu </w:t>
            </w:r>
            <w:proofErr w:type="spellStart"/>
            <w:r w:rsidRPr="00905CFF">
              <w:rPr>
                <w:sz w:val="26"/>
                <w:lang w:val="en-US"/>
              </w:rPr>
              <w:t>tài</w:t>
            </w:r>
            <w:proofErr w:type="spellEnd"/>
            <w:r w:rsidRPr="00905CFF">
              <w:rPr>
                <w:sz w:val="26"/>
                <w:lang w:val="en-US"/>
              </w:rPr>
              <w:t xml:space="preserve"> </w:t>
            </w:r>
            <w:proofErr w:type="spellStart"/>
            <w:r w:rsidRPr="00905CFF">
              <w:rPr>
                <w:sz w:val="26"/>
                <w:lang w:val="en-US"/>
              </w:rPr>
              <w:t>khoản</w:t>
            </w:r>
            <w:proofErr w:type="spellEnd"/>
            <w:r w:rsidRPr="00905CFF">
              <w:rPr>
                <w:sz w:val="26"/>
                <w:lang w:val="en-US"/>
              </w:rPr>
              <w:t xml:space="preserve"> </w:t>
            </w:r>
            <w:proofErr w:type="spellStart"/>
            <w:r w:rsidRPr="00905CFF">
              <w:rPr>
                <w:sz w:val="26"/>
                <w:lang w:val="en-US"/>
              </w:rPr>
              <w:t>người</w:t>
            </w:r>
            <w:proofErr w:type="spellEnd"/>
            <w:r w:rsidRPr="00905CFF">
              <w:rPr>
                <w:sz w:val="26"/>
                <w:lang w:val="en-US"/>
              </w:rPr>
              <w:t xml:space="preserve"> </w:t>
            </w:r>
            <w:proofErr w:type="spellStart"/>
            <w:r w:rsidRPr="00905CFF">
              <w:rPr>
                <w:sz w:val="26"/>
                <w:lang w:val="en-US"/>
              </w:rPr>
              <w:t>dùng</w:t>
            </w:r>
            <w:proofErr w:type="spellEnd"/>
          </w:p>
        </w:tc>
      </w:tr>
      <w:tr w:rsidR="007C0171" w:rsidRPr="00905CFF" w14:paraId="3752C430" w14:textId="77777777" w:rsidTr="007C0171">
        <w:trPr>
          <w:trHeight w:val="555"/>
        </w:trPr>
        <w:tc>
          <w:tcPr>
            <w:tcW w:w="1134" w:type="dxa"/>
          </w:tcPr>
          <w:p w14:paraId="7C2D3140" w14:textId="1459E576" w:rsidR="007C0171" w:rsidRPr="00905CFF" w:rsidRDefault="007C0171" w:rsidP="004972CD">
            <w:pPr>
              <w:pStyle w:val="TableParagraph"/>
              <w:rPr>
                <w:sz w:val="26"/>
                <w:lang w:val="en-US"/>
              </w:rPr>
            </w:pPr>
            <w:r w:rsidRPr="00905CFF">
              <w:rPr>
                <w:sz w:val="26"/>
                <w:lang w:val="en-US"/>
              </w:rPr>
              <w:t>2</w:t>
            </w:r>
          </w:p>
        </w:tc>
        <w:tc>
          <w:tcPr>
            <w:tcW w:w="2658" w:type="dxa"/>
          </w:tcPr>
          <w:p w14:paraId="5D374F28" w14:textId="62BD4839" w:rsidR="007C0171" w:rsidRPr="00905CFF" w:rsidRDefault="007C0171" w:rsidP="004972CD">
            <w:pPr>
              <w:pStyle w:val="TableParagraph"/>
              <w:rPr>
                <w:sz w:val="26"/>
                <w:lang w:val="en-US"/>
              </w:rPr>
            </w:pPr>
            <w:r w:rsidRPr="00905CFF">
              <w:rPr>
                <w:sz w:val="26"/>
                <w:lang w:val="en-US"/>
              </w:rPr>
              <w:t>patient</w:t>
            </w:r>
          </w:p>
        </w:tc>
        <w:tc>
          <w:tcPr>
            <w:tcW w:w="5671" w:type="dxa"/>
          </w:tcPr>
          <w:p w14:paraId="2DE4A320" w14:textId="08690E2E" w:rsidR="007C0171" w:rsidRPr="00905CFF" w:rsidRDefault="007C0171" w:rsidP="004972CD">
            <w:pPr>
              <w:pStyle w:val="TableParagraph"/>
              <w:spacing w:line="360" w:lineRule="auto"/>
              <w:ind w:left="105" w:right="174"/>
              <w:rPr>
                <w:sz w:val="26"/>
                <w:lang w:val="en-US"/>
              </w:rPr>
            </w:pPr>
            <w:r w:rsidRPr="00905CFF">
              <w:rPr>
                <w:sz w:val="26"/>
                <w:lang w:val="en-US"/>
              </w:rPr>
              <w:t xml:space="preserve">Lưu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cá</w:t>
            </w:r>
            <w:proofErr w:type="spellEnd"/>
            <w:r w:rsidRPr="00905CFF">
              <w:rPr>
                <w:sz w:val="26"/>
                <w:lang w:val="en-US"/>
              </w:rPr>
              <w:t xml:space="preserve"> </w:t>
            </w:r>
            <w:proofErr w:type="spellStart"/>
            <w:r w:rsidRPr="00905CFF">
              <w:rPr>
                <w:sz w:val="26"/>
                <w:lang w:val="en-US"/>
              </w:rPr>
              <w:t>nhân</w:t>
            </w:r>
            <w:proofErr w:type="spellEnd"/>
            <w:r w:rsidRPr="00905CFF">
              <w:rPr>
                <w:sz w:val="26"/>
                <w:lang w:val="en-US"/>
              </w:rPr>
              <w:t xml:space="preserve"> </w:t>
            </w:r>
            <w:proofErr w:type="spellStart"/>
            <w:r w:rsidRPr="00905CFF">
              <w:rPr>
                <w:sz w:val="26"/>
                <w:lang w:val="en-US"/>
              </w:rPr>
              <w:t>của</w:t>
            </w:r>
            <w:proofErr w:type="spellEnd"/>
            <w:r w:rsidRPr="00905CFF">
              <w:rPr>
                <w:sz w:val="26"/>
                <w:lang w:val="en-US"/>
              </w:rPr>
              <w:t xml:space="preserve"> </w:t>
            </w:r>
            <w:proofErr w:type="spellStart"/>
            <w:r w:rsidRPr="00905CFF">
              <w:rPr>
                <w:sz w:val="26"/>
                <w:lang w:val="en-US"/>
              </w:rPr>
              <w:t>bệnh</w:t>
            </w:r>
            <w:proofErr w:type="spellEnd"/>
            <w:r w:rsidRPr="00905CFF">
              <w:rPr>
                <w:sz w:val="26"/>
                <w:lang w:val="en-US"/>
              </w:rPr>
              <w:t xml:space="preserve"> </w:t>
            </w:r>
            <w:proofErr w:type="spellStart"/>
            <w:r w:rsidRPr="00905CFF">
              <w:rPr>
                <w:sz w:val="26"/>
                <w:lang w:val="en-US"/>
              </w:rPr>
              <w:t>nhân</w:t>
            </w:r>
            <w:proofErr w:type="spellEnd"/>
          </w:p>
        </w:tc>
      </w:tr>
      <w:tr w:rsidR="007C0171" w:rsidRPr="00905CFF" w14:paraId="4488004E" w14:textId="77777777" w:rsidTr="007C0171">
        <w:trPr>
          <w:trHeight w:val="457"/>
        </w:trPr>
        <w:tc>
          <w:tcPr>
            <w:tcW w:w="1134" w:type="dxa"/>
          </w:tcPr>
          <w:p w14:paraId="38B04487" w14:textId="57C48B8D" w:rsidR="007C0171" w:rsidRPr="00905CFF" w:rsidRDefault="007C0171" w:rsidP="004972CD">
            <w:pPr>
              <w:pStyle w:val="TableParagraph"/>
              <w:rPr>
                <w:sz w:val="26"/>
                <w:lang w:val="en-US"/>
              </w:rPr>
            </w:pPr>
            <w:r w:rsidRPr="00905CFF">
              <w:rPr>
                <w:sz w:val="26"/>
                <w:lang w:val="en-US"/>
              </w:rPr>
              <w:t>3</w:t>
            </w:r>
          </w:p>
        </w:tc>
        <w:tc>
          <w:tcPr>
            <w:tcW w:w="2658" w:type="dxa"/>
          </w:tcPr>
          <w:p w14:paraId="7D3D3CCD" w14:textId="34740507" w:rsidR="007C0171" w:rsidRPr="00905CFF" w:rsidRDefault="007C0171" w:rsidP="004972CD">
            <w:pPr>
              <w:pStyle w:val="TableParagraph"/>
              <w:rPr>
                <w:sz w:val="26"/>
                <w:lang w:val="en-US"/>
              </w:rPr>
            </w:pPr>
            <w:r w:rsidRPr="00905CFF">
              <w:rPr>
                <w:sz w:val="26"/>
                <w:lang w:val="en-US"/>
              </w:rPr>
              <w:t>doctor</w:t>
            </w:r>
          </w:p>
        </w:tc>
        <w:tc>
          <w:tcPr>
            <w:tcW w:w="5671" w:type="dxa"/>
          </w:tcPr>
          <w:p w14:paraId="31527CBC" w14:textId="616EC4CF" w:rsidR="007C0171" w:rsidRPr="00905CFF" w:rsidRDefault="007C0171" w:rsidP="004972CD">
            <w:pPr>
              <w:pStyle w:val="TableParagraph"/>
              <w:ind w:left="105"/>
              <w:rPr>
                <w:sz w:val="26"/>
                <w:lang w:val="en-US"/>
              </w:rPr>
            </w:pPr>
            <w:r w:rsidRPr="00905CFF">
              <w:rPr>
                <w:sz w:val="26"/>
                <w:lang w:val="en-US"/>
              </w:rPr>
              <w:t xml:space="preserve">Lưu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cá</w:t>
            </w:r>
            <w:proofErr w:type="spellEnd"/>
            <w:r w:rsidRPr="00905CFF">
              <w:rPr>
                <w:sz w:val="26"/>
                <w:lang w:val="en-US"/>
              </w:rPr>
              <w:t xml:space="preserve"> </w:t>
            </w:r>
            <w:proofErr w:type="spellStart"/>
            <w:r w:rsidRPr="00905CFF">
              <w:rPr>
                <w:sz w:val="26"/>
                <w:lang w:val="en-US"/>
              </w:rPr>
              <w:t>nhân</w:t>
            </w:r>
            <w:proofErr w:type="spellEnd"/>
            <w:r w:rsidRPr="00905CFF">
              <w:rPr>
                <w:sz w:val="26"/>
                <w:lang w:val="en-US"/>
              </w:rPr>
              <w:t xml:space="preserve"> </w:t>
            </w:r>
            <w:proofErr w:type="spellStart"/>
            <w:r w:rsidRPr="00905CFF">
              <w:rPr>
                <w:sz w:val="26"/>
                <w:lang w:val="en-US"/>
              </w:rPr>
              <w:t>của</w:t>
            </w:r>
            <w:proofErr w:type="spellEnd"/>
            <w:r w:rsidRPr="00905CFF">
              <w:rPr>
                <w:sz w:val="26"/>
                <w:lang w:val="en-US"/>
              </w:rPr>
              <w:t xml:space="preserve"> </w:t>
            </w:r>
            <w:proofErr w:type="spellStart"/>
            <w:r w:rsidRPr="00905CFF">
              <w:rPr>
                <w:sz w:val="26"/>
                <w:lang w:val="en-US"/>
              </w:rPr>
              <w:t>bác</w:t>
            </w:r>
            <w:proofErr w:type="spellEnd"/>
            <w:r w:rsidRPr="00905CFF">
              <w:rPr>
                <w:sz w:val="26"/>
                <w:lang w:val="en-US"/>
              </w:rPr>
              <w:t xml:space="preserve"> </w:t>
            </w:r>
            <w:proofErr w:type="spellStart"/>
            <w:r w:rsidRPr="00905CFF">
              <w:rPr>
                <w:sz w:val="26"/>
                <w:lang w:val="en-US"/>
              </w:rPr>
              <w:t>sĩ</w:t>
            </w:r>
            <w:proofErr w:type="spellEnd"/>
          </w:p>
        </w:tc>
      </w:tr>
      <w:tr w:rsidR="007C0171" w:rsidRPr="00905CFF" w14:paraId="6FD5EC2F" w14:textId="77777777" w:rsidTr="007C0171">
        <w:trPr>
          <w:trHeight w:val="1353"/>
        </w:trPr>
        <w:tc>
          <w:tcPr>
            <w:tcW w:w="1134" w:type="dxa"/>
          </w:tcPr>
          <w:p w14:paraId="3C3240E6" w14:textId="19D60FF4" w:rsidR="007C0171" w:rsidRPr="00905CFF" w:rsidRDefault="007C0171" w:rsidP="004972CD">
            <w:pPr>
              <w:pStyle w:val="TableParagraph"/>
              <w:spacing w:line="360" w:lineRule="auto"/>
              <w:rPr>
                <w:sz w:val="26"/>
                <w:lang w:val="en-US"/>
              </w:rPr>
            </w:pPr>
            <w:r w:rsidRPr="00905CFF">
              <w:rPr>
                <w:sz w:val="26"/>
                <w:lang w:val="en-US"/>
              </w:rPr>
              <w:lastRenderedPageBreak/>
              <w:t>4</w:t>
            </w:r>
          </w:p>
        </w:tc>
        <w:tc>
          <w:tcPr>
            <w:tcW w:w="2658" w:type="dxa"/>
          </w:tcPr>
          <w:p w14:paraId="3080792B" w14:textId="414C714E" w:rsidR="007C0171" w:rsidRPr="00905CFF" w:rsidRDefault="007C0171" w:rsidP="004972CD">
            <w:pPr>
              <w:pStyle w:val="TableParagraph"/>
              <w:spacing w:line="360" w:lineRule="auto"/>
              <w:rPr>
                <w:sz w:val="26"/>
                <w:lang w:val="en-US"/>
              </w:rPr>
            </w:pPr>
            <w:r w:rsidRPr="00905CFF">
              <w:rPr>
                <w:sz w:val="26"/>
                <w:lang w:val="en-US"/>
              </w:rPr>
              <w:t>employee</w:t>
            </w:r>
          </w:p>
        </w:tc>
        <w:tc>
          <w:tcPr>
            <w:tcW w:w="5671" w:type="dxa"/>
          </w:tcPr>
          <w:p w14:paraId="3E58CDA4" w14:textId="478772E2" w:rsidR="007C0171" w:rsidRPr="00905CFF" w:rsidRDefault="007C0171" w:rsidP="004972CD">
            <w:pPr>
              <w:pStyle w:val="TableParagraph"/>
              <w:tabs>
                <w:tab w:val="left" w:pos="299"/>
              </w:tabs>
              <w:rPr>
                <w:sz w:val="26"/>
                <w:lang w:val="en-US"/>
              </w:rPr>
            </w:pPr>
            <w:r w:rsidRPr="00905CFF">
              <w:rPr>
                <w:sz w:val="26"/>
                <w:lang w:val="en-US"/>
              </w:rPr>
              <w:t xml:space="preserve">Lưu </w:t>
            </w:r>
            <w:proofErr w:type="spellStart"/>
            <w:r w:rsidRPr="00905CFF">
              <w:rPr>
                <w:sz w:val="26"/>
                <w:lang w:val="en-US"/>
              </w:rPr>
              <w:t>thông</w:t>
            </w:r>
            <w:proofErr w:type="spellEnd"/>
            <w:r w:rsidRPr="00905CFF">
              <w:rPr>
                <w:sz w:val="26"/>
                <w:lang w:val="en-US"/>
              </w:rPr>
              <w:t xml:space="preserve"> tin </w:t>
            </w:r>
            <w:proofErr w:type="spellStart"/>
            <w:r w:rsidRPr="00905CFF">
              <w:rPr>
                <w:sz w:val="26"/>
                <w:lang w:val="en-US"/>
              </w:rPr>
              <w:t>cá</w:t>
            </w:r>
            <w:proofErr w:type="spellEnd"/>
            <w:r w:rsidRPr="00905CFF">
              <w:rPr>
                <w:sz w:val="26"/>
                <w:lang w:val="en-US"/>
              </w:rPr>
              <w:t xml:space="preserve"> </w:t>
            </w:r>
            <w:proofErr w:type="spellStart"/>
            <w:r w:rsidRPr="00905CFF">
              <w:rPr>
                <w:sz w:val="26"/>
                <w:lang w:val="en-US"/>
              </w:rPr>
              <w:t>nhân</w:t>
            </w:r>
            <w:proofErr w:type="spellEnd"/>
            <w:r w:rsidRPr="00905CFF">
              <w:rPr>
                <w:sz w:val="26"/>
                <w:lang w:val="en-US"/>
              </w:rPr>
              <w:t xml:space="preserve"> </w:t>
            </w:r>
            <w:proofErr w:type="spellStart"/>
            <w:r w:rsidRPr="00905CFF">
              <w:rPr>
                <w:sz w:val="26"/>
                <w:lang w:val="en-US"/>
              </w:rPr>
              <w:t>của</w:t>
            </w:r>
            <w:proofErr w:type="spellEnd"/>
            <w:r w:rsidRPr="00905CFF">
              <w:rPr>
                <w:sz w:val="26"/>
                <w:lang w:val="en-US"/>
              </w:rPr>
              <w:t xml:space="preserve"> </w:t>
            </w:r>
            <w:proofErr w:type="spellStart"/>
            <w:r w:rsidRPr="00905CFF">
              <w:rPr>
                <w:sz w:val="26"/>
                <w:lang w:val="en-US"/>
              </w:rPr>
              <w:t>nhân</w:t>
            </w:r>
            <w:proofErr w:type="spellEnd"/>
            <w:r w:rsidRPr="00905CFF">
              <w:rPr>
                <w:sz w:val="26"/>
                <w:lang w:val="en-US"/>
              </w:rPr>
              <w:t xml:space="preserve"> </w:t>
            </w:r>
            <w:proofErr w:type="spellStart"/>
            <w:r w:rsidRPr="00905CFF">
              <w:rPr>
                <w:sz w:val="26"/>
                <w:lang w:val="en-US"/>
              </w:rPr>
              <w:t>viên</w:t>
            </w:r>
            <w:proofErr w:type="spellEnd"/>
          </w:p>
        </w:tc>
      </w:tr>
      <w:tr w:rsidR="007C0171" w:rsidRPr="00905CFF" w14:paraId="75348A39" w14:textId="77777777" w:rsidTr="007C0171">
        <w:trPr>
          <w:trHeight w:val="650"/>
        </w:trPr>
        <w:tc>
          <w:tcPr>
            <w:tcW w:w="1134" w:type="dxa"/>
          </w:tcPr>
          <w:p w14:paraId="1EE11789" w14:textId="442EC5CD" w:rsidR="007C0171" w:rsidRPr="00905CFF" w:rsidRDefault="007C0171" w:rsidP="004972CD">
            <w:pPr>
              <w:pStyle w:val="TableParagraph"/>
              <w:spacing w:line="360" w:lineRule="auto"/>
              <w:rPr>
                <w:sz w:val="26"/>
                <w:lang w:val="en-US"/>
              </w:rPr>
            </w:pPr>
            <w:r w:rsidRPr="00905CFF">
              <w:rPr>
                <w:sz w:val="26"/>
                <w:lang w:val="en-US"/>
              </w:rPr>
              <w:t>5</w:t>
            </w:r>
          </w:p>
        </w:tc>
        <w:tc>
          <w:tcPr>
            <w:tcW w:w="2658" w:type="dxa"/>
          </w:tcPr>
          <w:p w14:paraId="7CD2BE95" w14:textId="7778EBF6" w:rsidR="007C0171" w:rsidRPr="00905CFF" w:rsidRDefault="007C0171" w:rsidP="004972CD">
            <w:pPr>
              <w:pStyle w:val="TableParagraph"/>
              <w:spacing w:line="360" w:lineRule="auto"/>
              <w:rPr>
                <w:sz w:val="26"/>
                <w:lang w:val="en-US"/>
              </w:rPr>
            </w:pPr>
            <w:r w:rsidRPr="00905CFF">
              <w:rPr>
                <w:sz w:val="26"/>
                <w:lang w:val="en-US"/>
              </w:rPr>
              <w:t xml:space="preserve"> appointment</w:t>
            </w:r>
          </w:p>
        </w:tc>
        <w:tc>
          <w:tcPr>
            <w:tcW w:w="5671" w:type="dxa"/>
          </w:tcPr>
          <w:p w14:paraId="0D865341" w14:textId="2FFFFF39" w:rsidR="007C0171" w:rsidRPr="00905CFF" w:rsidRDefault="007C0171" w:rsidP="004972CD">
            <w:pPr>
              <w:rPr>
                <w:rFonts w:ascii="Times New Roman" w:hAnsi="Times New Roman" w:cs="Times New Roman"/>
                <w:sz w:val="26"/>
                <w:szCs w:val="26"/>
                <w:lang w:val="en-US"/>
              </w:rPr>
            </w:pPr>
            <w:r w:rsidRPr="00905CFF">
              <w:rPr>
                <w:rFonts w:ascii="Times New Roman" w:hAnsi="Times New Roman" w:cs="Times New Roman"/>
                <w:sz w:val="26"/>
                <w:szCs w:val="26"/>
                <w:lang w:val="en-US"/>
              </w:rPr>
              <w:t xml:space="preserve"> Lưu </w:t>
            </w:r>
            <w:proofErr w:type="spellStart"/>
            <w:r w:rsidRPr="00905CFF">
              <w:rPr>
                <w:rFonts w:ascii="Times New Roman" w:hAnsi="Times New Roman" w:cs="Times New Roman"/>
                <w:sz w:val="26"/>
                <w:szCs w:val="26"/>
                <w:lang w:val="en-US"/>
              </w:rPr>
              <w:t>thông</w:t>
            </w:r>
            <w:proofErr w:type="spellEnd"/>
            <w:r w:rsidRPr="00905CFF">
              <w:rPr>
                <w:rFonts w:ascii="Times New Roman" w:hAnsi="Times New Roman" w:cs="Times New Roman"/>
                <w:sz w:val="26"/>
                <w:szCs w:val="26"/>
                <w:lang w:val="en-US"/>
              </w:rPr>
              <w:t xml:space="preserve"> tin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hẹn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khám</w:t>
            </w:r>
            <w:proofErr w:type="spellEnd"/>
          </w:p>
        </w:tc>
      </w:tr>
      <w:tr w:rsidR="007C0171" w:rsidRPr="00905CFF" w14:paraId="010EE2C1" w14:textId="77777777" w:rsidTr="007C0171">
        <w:trPr>
          <w:trHeight w:val="650"/>
        </w:trPr>
        <w:tc>
          <w:tcPr>
            <w:tcW w:w="1134" w:type="dxa"/>
          </w:tcPr>
          <w:p w14:paraId="608714CD" w14:textId="06157A20" w:rsidR="007C0171" w:rsidRPr="00905CFF" w:rsidRDefault="007C0171" w:rsidP="004972CD">
            <w:pPr>
              <w:pStyle w:val="TableParagraph"/>
              <w:spacing w:line="360" w:lineRule="auto"/>
              <w:rPr>
                <w:sz w:val="26"/>
                <w:lang w:val="en-US"/>
              </w:rPr>
            </w:pPr>
            <w:r w:rsidRPr="00905CFF">
              <w:rPr>
                <w:sz w:val="26"/>
                <w:lang w:val="en-US"/>
              </w:rPr>
              <w:t>6</w:t>
            </w:r>
          </w:p>
        </w:tc>
        <w:tc>
          <w:tcPr>
            <w:tcW w:w="2658" w:type="dxa"/>
          </w:tcPr>
          <w:p w14:paraId="3935F51C" w14:textId="59684781" w:rsidR="007C0171" w:rsidRPr="00905CFF" w:rsidRDefault="007C0171" w:rsidP="004972CD">
            <w:pPr>
              <w:pStyle w:val="TableParagraph"/>
              <w:spacing w:line="360" w:lineRule="auto"/>
              <w:rPr>
                <w:sz w:val="26"/>
                <w:lang w:val="en-US"/>
              </w:rPr>
            </w:pPr>
            <w:proofErr w:type="spellStart"/>
            <w:r w:rsidRPr="00905CFF">
              <w:rPr>
                <w:sz w:val="26"/>
                <w:lang w:val="en-US"/>
              </w:rPr>
              <w:t>treatment_detail</w:t>
            </w:r>
            <w:proofErr w:type="spellEnd"/>
          </w:p>
        </w:tc>
        <w:tc>
          <w:tcPr>
            <w:tcW w:w="5671" w:type="dxa"/>
          </w:tcPr>
          <w:p w14:paraId="6608F794" w14:textId="6ECDDCEE" w:rsidR="007C0171" w:rsidRPr="00905CFF" w:rsidRDefault="007C0171" w:rsidP="004972CD">
            <w:pPr>
              <w:rPr>
                <w:rFonts w:ascii="Times New Roman" w:hAnsi="Times New Roman" w:cs="Times New Roman"/>
                <w:sz w:val="26"/>
                <w:szCs w:val="26"/>
                <w:lang w:val="en-US"/>
              </w:rPr>
            </w:pPr>
            <w:r w:rsidRPr="00905CFF">
              <w:rPr>
                <w:rFonts w:ascii="Times New Roman" w:hAnsi="Times New Roman" w:cs="Times New Roman"/>
                <w:sz w:val="26"/>
                <w:szCs w:val="26"/>
                <w:lang w:val="en-US"/>
              </w:rPr>
              <w:t xml:space="preserve"> Lưu </w:t>
            </w:r>
            <w:proofErr w:type="spellStart"/>
            <w:r w:rsidRPr="00905CFF">
              <w:rPr>
                <w:rFonts w:ascii="Times New Roman" w:hAnsi="Times New Roman" w:cs="Times New Roman"/>
                <w:sz w:val="26"/>
                <w:szCs w:val="26"/>
                <w:lang w:val="en-US"/>
              </w:rPr>
              <w:t>kết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quả</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khám</w:t>
            </w:r>
            <w:proofErr w:type="spellEnd"/>
            <w:r w:rsidRPr="00905CFF">
              <w:rPr>
                <w:rFonts w:ascii="Times New Roman" w:hAnsi="Times New Roman" w:cs="Times New Roman"/>
                <w:sz w:val="26"/>
                <w:szCs w:val="26"/>
                <w:lang w:val="en-US"/>
              </w:rPr>
              <w:t xml:space="preserve"> chi </w:t>
            </w:r>
            <w:proofErr w:type="spellStart"/>
            <w:r w:rsidRPr="00905CFF">
              <w:rPr>
                <w:rFonts w:ascii="Times New Roman" w:hAnsi="Times New Roman" w:cs="Times New Roman"/>
                <w:sz w:val="26"/>
                <w:szCs w:val="26"/>
                <w:lang w:val="en-US"/>
              </w:rPr>
              <w:t>tiết</w:t>
            </w:r>
            <w:proofErr w:type="spellEnd"/>
          </w:p>
        </w:tc>
      </w:tr>
      <w:tr w:rsidR="007C0171" w:rsidRPr="00905CFF" w14:paraId="6169E43C" w14:textId="77777777" w:rsidTr="007C0171">
        <w:trPr>
          <w:trHeight w:val="650"/>
        </w:trPr>
        <w:tc>
          <w:tcPr>
            <w:tcW w:w="1134" w:type="dxa"/>
          </w:tcPr>
          <w:p w14:paraId="33CFB1B1" w14:textId="36B84517" w:rsidR="007C0171" w:rsidRPr="00905CFF" w:rsidRDefault="007C0171" w:rsidP="004972CD">
            <w:pPr>
              <w:pStyle w:val="TableParagraph"/>
              <w:spacing w:line="360" w:lineRule="auto"/>
              <w:rPr>
                <w:sz w:val="26"/>
                <w:lang w:val="en-US"/>
              </w:rPr>
            </w:pPr>
            <w:r w:rsidRPr="00905CFF">
              <w:rPr>
                <w:sz w:val="26"/>
                <w:lang w:val="en-US"/>
              </w:rPr>
              <w:t>7</w:t>
            </w:r>
          </w:p>
        </w:tc>
        <w:tc>
          <w:tcPr>
            <w:tcW w:w="2658" w:type="dxa"/>
          </w:tcPr>
          <w:p w14:paraId="41E08F95" w14:textId="3F4E78F4" w:rsidR="007C0171" w:rsidRPr="00905CFF" w:rsidRDefault="007C0171" w:rsidP="004972CD">
            <w:pPr>
              <w:pStyle w:val="TableParagraph"/>
              <w:spacing w:line="360" w:lineRule="auto"/>
              <w:rPr>
                <w:sz w:val="26"/>
                <w:lang w:val="en-US"/>
              </w:rPr>
            </w:pPr>
            <w:proofErr w:type="spellStart"/>
            <w:r w:rsidRPr="00905CFF">
              <w:rPr>
                <w:sz w:val="26"/>
                <w:lang w:val="en-US"/>
              </w:rPr>
              <w:t>treatment_service</w:t>
            </w:r>
            <w:proofErr w:type="spellEnd"/>
          </w:p>
        </w:tc>
        <w:tc>
          <w:tcPr>
            <w:tcW w:w="5671" w:type="dxa"/>
          </w:tcPr>
          <w:p w14:paraId="5EF112C4" w14:textId="51A5A5A9" w:rsidR="007C0171" w:rsidRPr="00905CFF" w:rsidRDefault="007C0171" w:rsidP="004972CD">
            <w:pPr>
              <w:rPr>
                <w:rFonts w:ascii="Times New Roman" w:hAnsi="Times New Roman" w:cs="Times New Roman"/>
                <w:sz w:val="26"/>
                <w:szCs w:val="26"/>
                <w:lang w:val="en-US"/>
              </w:rPr>
            </w:pPr>
            <w:r w:rsidRPr="00905CFF">
              <w:rPr>
                <w:rFonts w:ascii="Times New Roman" w:hAnsi="Times New Roman" w:cs="Times New Roman"/>
                <w:sz w:val="26"/>
                <w:szCs w:val="26"/>
                <w:lang w:val="en-US"/>
              </w:rPr>
              <w:t xml:space="preserve">Lưu </w:t>
            </w:r>
            <w:proofErr w:type="spellStart"/>
            <w:r w:rsidRPr="00905CFF">
              <w:rPr>
                <w:rFonts w:ascii="Times New Roman" w:hAnsi="Times New Roman" w:cs="Times New Roman"/>
                <w:sz w:val="26"/>
                <w:szCs w:val="26"/>
                <w:lang w:val="en-US"/>
              </w:rPr>
              <w:t>kết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quả</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xét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nghiệm</w:t>
            </w:r>
            <w:proofErr w:type="spellEnd"/>
          </w:p>
        </w:tc>
      </w:tr>
      <w:tr w:rsidR="007C0171" w:rsidRPr="00905CFF" w14:paraId="2ABA1F73" w14:textId="77777777" w:rsidTr="007C0171">
        <w:trPr>
          <w:trHeight w:val="650"/>
        </w:trPr>
        <w:tc>
          <w:tcPr>
            <w:tcW w:w="1134" w:type="dxa"/>
          </w:tcPr>
          <w:p w14:paraId="1C5AA839" w14:textId="5AD12952" w:rsidR="007C0171" w:rsidRPr="00905CFF" w:rsidRDefault="007C0171" w:rsidP="004972CD">
            <w:pPr>
              <w:pStyle w:val="TableParagraph"/>
              <w:spacing w:line="360" w:lineRule="auto"/>
              <w:rPr>
                <w:sz w:val="26"/>
                <w:lang w:val="en-US"/>
              </w:rPr>
            </w:pPr>
            <w:r w:rsidRPr="00905CFF">
              <w:rPr>
                <w:sz w:val="26"/>
                <w:lang w:val="en-US"/>
              </w:rPr>
              <w:t>8</w:t>
            </w:r>
          </w:p>
        </w:tc>
        <w:tc>
          <w:tcPr>
            <w:tcW w:w="2658" w:type="dxa"/>
          </w:tcPr>
          <w:p w14:paraId="5CF4419C" w14:textId="741808AF" w:rsidR="007C0171" w:rsidRPr="00905CFF" w:rsidRDefault="007C0171" w:rsidP="004972CD">
            <w:pPr>
              <w:pStyle w:val="TableParagraph"/>
              <w:spacing w:line="360" w:lineRule="auto"/>
              <w:rPr>
                <w:sz w:val="26"/>
                <w:lang w:val="en-US"/>
              </w:rPr>
            </w:pPr>
            <w:r w:rsidRPr="00905CFF">
              <w:rPr>
                <w:sz w:val="26"/>
                <w:lang w:val="en-US"/>
              </w:rPr>
              <w:t>prescription</w:t>
            </w:r>
          </w:p>
        </w:tc>
        <w:tc>
          <w:tcPr>
            <w:tcW w:w="5671" w:type="dxa"/>
          </w:tcPr>
          <w:p w14:paraId="2185F2A3" w14:textId="00775B77" w:rsidR="007C0171" w:rsidRPr="00905CFF" w:rsidRDefault="007C0171" w:rsidP="004972CD">
            <w:pPr>
              <w:rPr>
                <w:rFonts w:ascii="Times New Roman" w:hAnsi="Times New Roman" w:cs="Times New Roman"/>
                <w:sz w:val="26"/>
                <w:szCs w:val="26"/>
                <w:lang w:val="en-US"/>
              </w:rPr>
            </w:pPr>
            <w:r w:rsidRPr="00905CFF">
              <w:rPr>
                <w:rFonts w:ascii="Times New Roman" w:hAnsi="Times New Roman" w:cs="Times New Roman"/>
                <w:sz w:val="26"/>
                <w:szCs w:val="26"/>
                <w:lang w:val="en-US"/>
              </w:rPr>
              <w:t xml:space="preserve"> Lưu </w:t>
            </w:r>
            <w:proofErr w:type="spellStart"/>
            <w:r w:rsidRPr="00905CFF">
              <w:rPr>
                <w:rFonts w:ascii="Times New Roman" w:hAnsi="Times New Roman" w:cs="Times New Roman"/>
                <w:sz w:val="26"/>
                <w:szCs w:val="26"/>
                <w:lang w:val="en-US"/>
              </w:rPr>
              <w:t>thông</w:t>
            </w:r>
            <w:proofErr w:type="spellEnd"/>
            <w:r w:rsidRPr="00905CFF">
              <w:rPr>
                <w:rFonts w:ascii="Times New Roman" w:hAnsi="Times New Roman" w:cs="Times New Roman"/>
                <w:sz w:val="26"/>
                <w:szCs w:val="26"/>
                <w:lang w:val="en-US"/>
              </w:rPr>
              <w:t xml:space="preserve"> tin </w:t>
            </w:r>
            <w:proofErr w:type="spellStart"/>
            <w:r w:rsidRPr="00905CFF">
              <w:rPr>
                <w:rFonts w:ascii="Times New Roman" w:hAnsi="Times New Roman" w:cs="Times New Roman"/>
                <w:sz w:val="26"/>
                <w:szCs w:val="26"/>
                <w:lang w:val="en-US"/>
              </w:rPr>
              <w:t>đơn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thuốc</w:t>
            </w:r>
            <w:proofErr w:type="spellEnd"/>
          </w:p>
        </w:tc>
      </w:tr>
      <w:tr w:rsidR="007C0171" w:rsidRPr="00905CFF" w14:paraId="314218D4" w14:textId="77777777" w:rsidTr="007C0171">
        <w:trPr>
          <w:trHeight w:val="650"/>
        </w:trPr>
        <w:tc>
          <w:tcPr>
            <w:tcW w:w="1134" w:type="dxa"/>
          </w:tcPr>
          <w:p w14:paraId="4F2D497D" w14:textId="252B2255" w:rsidR="007C0171" w:rsidRPr="00905CFF" w:rsidRDefault="007C0171" w:rsidP="004972CD">
            <w:pPr>
              <w:pStyle w:val="TableParagraph"/>
              <w:spacing w:line="360" w:lineRule="auto"/>
              <w:rPr>
                <w:sz w:val="26"/>
                <w:lang w:val="en-US"/>
              </w:rPr>
            </w:pPr>
            <w:r w:rsidRPr="00905CFF">
              <w:rPr>
                <w:sz w:val="26"/>
                <w:lang w:val="en-US"/>
              </w:rPr>
              <w:t>9</w:t>
            </w:r>
          </w:p>
        </w:tc>
        <w:tc>
          <w:tcPr>
            <w:tcW w:w="2658" w:type="dxa"/>
          </w:tcPr>
          <w:p w14:paraId="17691BD3" w14:textId="613AD29B" w:rsidR="007C0171" w:rsidRPr="00905CFF" w:rsidRDefault="007C0171" w:rsidP="004972CD">
            <w:pPr>
              <w:pStyle w:val="TableParagraph"/>
              <w:spacing w:line="360" w:lineRule="auto"/>
              <w:rPr>
                <w:sz w:val="26"/>
                <w:lang w:val="en-US"/>
              </w:rPr>
            </w:pPr>
            <w:proofErr w:type="spellStart"/>
            <w:r w:rsidRPr="00905CFF">
              <w:rPr>
                <w:sz w:val="26"/>
                <w:lang w:val="en-US"/>
              </w:rPr>
              <w:t>drug_allergy</w:t>
            </w:r>
            <w:proofErr w:type="spellEnd"/>
          </w:p>
        </w:tc>
        <w:tc>
          <w:tcPr>
            <w:tcW w:w="5671" w:type="dxa"/>
          </w:tcPr>
          <w:p w14:paraId="365D3835" w14:textId="36C989C1" w:rsidR="007C0171" w:rsidRPr="00905CFF" w:rsidRDefault="007C0171" w:rsidP="004972CD">
            <w:pPr>
              <w:rPr>
                <w:rFonts w:ascii="Times New Roman" w:hAnsi="Times New Roman" w:cs="Times New Roman"/>
                <w:sz w:val="26"/>
                <w:szCs w:val="26"/>
                <w:lang w:val="en-US"/>
              </w:rPr>
            </w:pPr>
            <w:r w:rsidRPr="00905CFF">
              <w:rPr>
                <w:rFonts w:ascii="Times New Roman" w:hAnsi="Times New Roman" w:cs="Times New Roman"/>
                <w:sz w:val="26"/>
                <w:szCs w:val="26"/>
                <w:lang w:val="en-US"/>
              </w:rPr>
              <w:t xml:space="preserve"> Lưu </w:t>
            </w:r>
            <w:proofErr w:type="spellStart"/>
            <w:r w:rsidRPr="00905CFF">
              <w:rPr>
                <w:rFonts w:ascii="Times New Roman" w:hAnsi="Times New Roman" w:cs="Times New Roman"/>
                <w:sz w:val="26"/>
                <w:szCs w:val="26"/>
                <w:lang w:val="en-US"/>
              </w:rPr>
              <w:t>thông</w:t>
            </w:r>
            <w:proofErr w:type="spellEnd"/>
            <w:r w:rsidRPr="00905CFF">
              <w:rPr>
                <w:rFonts w:ascii="Times New Roman" w:hAnsi="Times New Roman" w:cs="Times New Roman"/>
                <w:sz w:val="26"/>
                <w:szCs w:val="26"/>
                <w:lang w:val="en-US"/>
              </w:rPr>
              <w:t xml:space="preserve"> tin </w:t>
            </w:r>
            <w:proofErr w:type="spellStart"/>
            <w:r w:rsidRPr="00905CFF">
              <w:rPr>
                <w:rFonts w:ascii="Times New Roman" w:hAnsi="Times New Roman" w:cs="Times New Roman"/>
                <w:sz w:val="26"/>
                <w:szCs w:val="26"/>
                <w:lang w:val="en-US"/>
              </w:rPr>
              <w:t>tương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thuốc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của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bệnh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nhân</w:t>
            </w:r>
            <w:proofErr w:type="spellEnd"/>
          </w:p>
        </w:tc>
      </w:tr>
      <w:tr w:rsidR="007C0171" w:rsidRPr="00905CFF" w14:paraId="1150A941" w14:textId="77777777" w:rsidTr="007C0171">
        <w:trPr>
          <w:trHeight w:val="650"/>
        </w:trPr>
        <w:tc>
          <w:tcPr>
            <w:tcW w:w="1134" w:type="dxa"/>
          </w:tcPr>
          <w:p w14:paraId="73A01646" w14:textId="1F7410C9" w:rsidR="007C0171" w:rsidRPr="00905CFF" w:rsidRDefault="007C0171" w:rsidP="004972CD">
            <w:pPr>
              <w:pStyle w:val="TableParagraph"/>
              <w:spacing w:line="360" w:lineRule="auto"/>
              <w:rPr>
                <w:sz w:val="26"/>
                <w:lang w:val="en-US"/>
              </w:rPr>
            </w:pPr>
            <w:r w:rsidRPr="00905CFF">
              <w:rPr>
                <w:sz w:val="26"/>
                <w:lang w:val="en-US"/>
              </w:rPr>
              <w:t>10</w:t>
            </w:r>
          </w:p>
        </w:tc>
        <w:tc>
          <w:tcPr>
            <w:tcW w:w="2658" w:type="dxa"/>
          </w:tcPr>
          <w:p w14:paraId="5F8375F0" w14:textId="640EC8DA" w:rsidR="007C0171" w:rsidRPr="00905CFF" w:rsidRDefault="007C0171" w:rsidP="004972CD">
            <w:pPr>
              <w:pStyle w:val="TableParagraph"/>
              <w:spacing w:line="360" w:lineRule="auto"/>
              <w:rPr>
                <w:sz w:val="26"/>
                <w:lang w:val="en-US"/>
              </w:rPr>
            </w:pPr>
            <w:r w:rsidRPr="00905CFF">
              <w:rPr>
                <w:sz w:val="26"/>
                <w:lang w:val="en-US"/>
              </w:rPr>
              <w:t>bill</w:t>
            </w:r>
          </w:p>
        </w:tc>
        <w:tc>
          <w:tcPr>
            <w:tcW w:w="5671" w:type="dxa"/>
          </w:tcPr>
          <w:p w14:paraId="5150516D" w14:textId="25A4CF6D" w:rsidR="007C0171" w:rsidRPr="00905CFF" w:rsidRDefault="007C0171" w:rsidP="004972CD">
            <w:pPr>
              <w:rPr>
                <w:rFonts w:ascii="Times New Roman" w:hAnsi="Times New Roman" w:cs="Times New Roman"/>
                <w:sz w:val="26"/>
                <w:szCs w:val="26"/>
                <w:lang w:val="en-US"/>
              </w:rPr>
            </w:pPr>
            <w:r w:rsidRPr="00905CFF">
              <w:rPr>
                <w:rFonts w:ascii="Times New Roman" w:hAnsi="Times New Roman" w:cs="Times New Roman"/>
                <w:sz w:val="26"/>
                <w:szCs w:val="26"/>
                <w:lang w:val="en-US"/>
              </w:rPr>
              <w:t xml:space="preserve"> Lưu </w:t>
            </w:r>
            <w:proofErr w:type="spellStart"/>
            <w:r w:rsidRPr="00905CFF">
              <w:rPr>
                <w:rFonts w:ascii="Times New Roman" w:hAnsi="Times New Roman" w:cs="Times New Roman"/>
                <w:sz w:val="26"/>
                <w:szCs w:val="26"/>
                <w:lang w:val="en-US"/>
              </w:rPr>
              <w:t>thông</w:t>
            </w:r>
            <w:proofErr w:type="spellEnd"/>
            <w:r w:rsidRPr="00905CFF">
              <w:rPr>
                <w:rFonts w:ascii="Times New Roman" w:hAnsi="Times New Roman" w:cs="Times New Roman"/>
                <w:sz w:val="26"/>
                <w:szCs w:val="26"/>
                <w:lang w:val="en-US"/>
              </w:rPr>
              <w:t xml:space="preserve"> tin </w:t>
            </w:r>
            <w:proofErr w:type="spellStart"/>
            <w:r w:rsidRPr="00905CFF">
              <w:rPr>
                <w:rFonts w:ascii="Times New Roman" w:hAnsi="Times New Roman" w:cs="Times New Roman"/>
                <w:sz w:val="26"/>
                <w:szCs w:val="26"/>
                <w:lang w:val="en-US"/>
              </w:rPr>
              <w:t>hóa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đơn</w:t>
            </w:r>
            <w:proofErr w:type="spellEnd"/>
            <w:r w:rsidRPr="00905CFF">
              <w:rPr>
                <w:rFonts w:ascii="Times New Roman" w:hAnsi="Times New Roman" w:cs="Times New Roman"/>
                <w:sz w:val="26"/>
                <w:szCs w:val="26"/>
                <w:lang w:val="en-US"/>
              </w:rPr>
              <w:t xml:space="preserve"> </w:t>
            </w:r>
          </w:p>
        </w:tc>
      </w:tr>
      <w:tr w:rsidR="007C0171" w:rsidRPr="00905CFF" w14:paraId="7844E516" w14:textId="77777777" w:rsidTr="007C0171">
        <w:trPr>
          <w:trHeight w:val="650"/>
        </w:trPr>
        <w:tc>
          <w:tcPr>
            <w:tcW w:w="1134" w:type="dxa"/>
          </w:tcPr>
          <w:p w14:paraId="2F304F1A" w14:textId="270FC7B6" w:rsidR="007C0171" w:rsidRPr="00905CFF" w:rsidRDefault="007C0171" w:rsidP="004972CD">
            <w:pPr>
              <w:pStyle w:val="TableParagraph"/>
              <w:spacing w:line="360" w:lineRule="auto"/>
              <w:rPr>
                <w:sz w:val="26"/>
                <w:lang w:val="en-US"/>
              </w:rPr>
            </w:pPr>
            <w:r w:rsidRPr="00905CFF">
              <w:rPr>
                <w:sz w:val="26"/>
                <w:lang w:val="en-US"/>
              </w:rPr>
              <w:t>11</w:t>
            </w:r>
          </w:p>
        </w:tc>
        <w:tc>
          <w:tcPr>
            <w:tcW w:w="2658" w:type="dxa"/>
          </w:tcPr>
          <w:p w14:paraId="6B5764A5" w14:textId="1258F83B" w:rsidR="007C0171" w:rsidRPr="00905CFF" w:rsidRDefault="007C0171" w:rsidP="004972CD">
            <w:pPr>
              <w:pStyle w:val="TableParagraph"/>
              <w:spacing w:line="360" w:lineRule="auto"/>
              <w:rPr>
                <w:sz w:val="26"/>
                <w:lang w:val="en-US"/>
              </w:rPr>
            </w:pPr>
            <w:r w:rsidRPr="00905CFF">
              <w:rPr>
                <w:sz w:val="26"/>
                <w:lang w:val="en-US"/>
              </w:rPr>
              <w:t>comment</w:t>
            </w:r>
          </w:p>
        </w:tc>
        <w:tc>
          <w:tcPr>
            <w:tcW w:w="5671" w:type="dxa"/>
          </w:tcPr>
          <w:p w14:paraId="12BD03BB" w14:textId="538EE684" w:rsidR="007C0171" w:rsidRPr="00905CFF" w:rsidRDefault="007C0171" w:rsidP="004972CD">
            <w:pPr>
              <w:rPr>
                <w:rFonts w:ascii="Times New Roman" w:hAnsi="Times New Roman" w:cs="Times New Roman"/>
                <w:sz w:val="26"/>
                <w:szCs w:val="26"/>
                <w:lang w:val="en-US"/>
              </w:rPr>
            </w:pPr>
            <w:r w:rsidRPr="00905CFF">
              <w:rPr>
                <w:rFonts w:ascii="Times New Roman" w:hAnsi="Times New Roman" w:cs="Times New Roman"/>
                <w:sz w:val="26"/>
                <w:szCs w:val="26"/>
                <w:lang w:val="en-US"/>
              </w:rPr>
              <w:t xml:space="preserve"> Lưu </w:t>
            </w:r>
            <w:proofErr w:type="spellStart"/>
            <w:r w:rsidRPr="00905CFF">
              <w:rPr>
                <w:rFonts w:ascii="Times New Roman" w:hAnsi="Times New Roman" w:cs="Times New Roman"/>
                <w:sz w:val="26"/>
                <w:szCs w:val="26"/>
                <w:lang w:val="en-US"/>
              </w:rPr>
              <w:t>nội</w:t>
            </w:r>
            <w:proofErr w:type="spellEnd"/>
            <w:r w:rsidRPr="00905CFF">
              <w:rPr>
                <w:rFonts w:ascii="Times New Roman" w:hAnsi="Times New Roman" w:cs="Times New Roman"/>
                <w:sz w:val="26"/>
                <w:szCs w:val="26"/>
                <w:lang w:val="en-US"/>
              </w:rPr>
              <w:t xml:space="preserve"> dung </w:t>
            </w:r>
            <w:proofErr w:type="spellStart"/>
            <w:r w:rsidRPr="00905CFF">
              <w:rPr>
                <w:rFonts w:ascii="Times New Roman" w:hAnsi="Times New Roman" w:cs="Times New Roman"/>
                <w:sz w:val="26"/>
                <w:szCs w:val="26"/>
                <w:lang w:val="en-US"/>
              </w:rPr>
              <w:t>bình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luận</w:t>
            </w:r>
            <w:proofErr w:type="spellEnd"/>
          </w:p>
        </w:tc>
      </w:tr>
      <w:tr w:rsidR="007C0171" w:rsidRPr="00905CFF" w14:paraId="21F32FB1" w14:textId="77777777" w:rsidTr="007C0171">
        <w:trPr>
          <w:trHeight w:val="650"/>
        </w:trPr>
        <w:tc>
          <w:tcPr>
            <w:tcW w:w="1134" w:type="dxa"/>
          </w:tcPr>
          <w:p w14:paraId="6584F23C" w14:textId="32ED2162" w:rsidR="007C0171" w:rsidRPr="00905CFF" w:rsidRDefault="007C0171" w:rsidP="004972CD">
            <w:pPr>
              <w:pStyle w:val="TableParagraph"/>
              <w:spacing w:line="360" w:lineRule="auto"/>
              <w:rPr>
                <w:sz w:val="26"/>
                <w:lang w:val="en-US"/>
              </w:rPr>
            </w:pPr>
            <w:r w:rsidRPr="00905CFF">
              <w:rPr>
                <w:sz w:val="26"/>
                <w:lang w:val="en-US"/>
              </w:rPr>
              <w:t>12</w:t>
            </w:r>
          </w:p>
        </w:tc>
        <w:tc>
          <w:tcPr>
            <w:tcW w:w="2658" w:type="dxa"/>
          </w:tcPr>
          <w:p w14:paraId="384DD0B0" w14:textId="085ABEFB" w:rsidR="007C0171" w:rsidRPr="00905CFF" w:rsidRDefault="007C0171" w:rsidP="004972CD">
            <w:pPr>
              <w:pStyle w:val="TableParagraph"/>
              <w:spacing w:line="360" w:lineRule="auto"/>
              <w:rPr>
                <w:sz w:val="26"/>
                <w:lang w:val="en-US"/>
              </w:rPr>
            </w:pPr>
            <w:r w:rsidRPr="00905CFF">
              <w:rPr>
                <w:sz w:val="26"/>
                <w:lang w:val="en-US"/>
              </w:rPr>
              <w:t>specialty</w:t>
            </w:r>
          </w:p>
        </w:tc>
        <w:tc>
          <w:tcPr>
            <w:tcW w:w="5671" w:type="dxa"/>
          </w:tcPr>
          <w:p w14:paraId="1C4BC5E2" w14:textId="58384779" w:rsidR="007C0171" w:rsidRPr="00905CFF" w:rsidRDefault="007C0171" w:rsidP="004972CD">
            <w:pPr>
              <w:rPr>
                <w:rFonts w:ascii="Times New Roman" w:hAnsi="Times New Roman" w:cs="Times New Roman"/>
                <w:sz w:val="26"/>
                <w:szCs w:val="26"/>
                <w:lang w:val="en-US"/>
              </w:rPr>
            </w:pPr>
            <w:r w:rsidRPr="00905CFF">
              <w:rPr>
                <w:rFonts w:ascii="Times New Roman" w:hAnsi="Times New Roman" w:cs="Times New Roman"/>
                <w:sz w:val="26"/>
                <w:szCs w:val="26"/>
                <w:lang w:val="en-US"/>
              </w:rPr>
              <w:t xml:space="preserve"> Lưu </w:t>
            </w:r>
            <w:proofErr w:type="spellStart"/>
            <w:r w:rsidRPr="00905CFF">
              <w:rPr>
                <w:rFonts w:ascii="Times New Roman" w:hAnsi="Times New Roman" w:cs="Times New Roman"/>
                <w:sz w:val="26"/>
                <w:szCs w:val="26"/>
                <w:lang w:val="en-US"/>
              </w:rPr>
              <w:t>danh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mục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chuyên</w:t>
            </w:r>
            <w:proofErr w:type="spellEnd"/>
            <w:r w:rsidRPr="00905CFF">
              <w:rPr>
                <w:rFonts w:ascii="Times New Roman" w:hAnsi="Times New Roman" w:cs="Times New Roman"/>
                <w:sz w:val="26"/>
                <w:szCs w:val="26"/>
                <w:lang w:val="en-US"/>
              </w:rPr>
              <w:t xml:space="preserve"> khoa</w:t>
            </w:r>
          </w:p>
        </w:tc>
      </w:tr>
      <w:tr w:rsidR="007C0171" w:rsidRPr="00905CFF" w14:paraId="091A3C1E" w14:textId="77777777" w:rsidTr="007C0171">
        <w:trPr>
          <w:trHeight w:val="650"/>
        </w:trPr>
        <w:tc>
          <w:tcPr>
            <w:tcW w:w="1134" w:type="dxa"/>
          </w:tcPr>
          <w:p w14:paraId="165E5BD1" w14:textId="4AC15865" w:rsidR="007C0171" w:rsidRPr="00905CFF" w:rsidRDefault="007C0171" w:rsidP="004972CD">
            <w:pPr>
              <w:pStyle w:val="TableParagraph"/>
              <w:spacing w:line="360" w:lineRule="auto"/>
              <w:rPr>
                <w:sz w:val="26"/>
                <w:lang w:val="en-US"/>
              </w:rPr>
            </w:pPr>
            <w:r w:rsidRPr="00905CFF">
              <w:rPr>
                <w:sz w:val="26"/>
                <w:lang w:val="en-US"/>
              </w:rPr>
              <w:t>13</w:t>
            </w:r>
          </w:p>
        </w:tc>
        <w:tc>
          <w:tcPr>
            <w:tcW w:w="2658" w:type="dxa"/>
          </w:tcPr>
          <w:p w14:paraId="3CF523EA" w14:textId="3DD687C8" w:rsidR="007C0171" w:rsidRPr="00905CFF" w:rsidRDefault="007C0171" w:rsidP="004972CD">
            <w:pPr>
              <w:pStyle w:val="TableParagraph"/>
              <w:spacing w:line="360" w:lineRule="auto"/>
              <w:rPr>
                <w:sz w:val="26"/>
                <w:lang w:val="en-US"/>
              </w:rPr>
            </w:pPr>
            <w:proofErr w:type="spellStart"/>
            <w:r w:rsidRPr="00905CFF">
              <w:rPr>
                <w:sz w:val="26"/>
                <w:lang w:val="en-US"/>
              </w:rPr>
              <w:t>exam_service</w:t>
            </w:r>
            <w:proofErr w:type="spellEnd"/>
          </w:p>
        </w:tc>
        <w:tc>
          <w:tcPr>
            <w:tcW w:w="5671" w:type="dxa"/>
          </w:tcPr>
          <w:p w14:paraId="236F8A52" w14:textId="4C3A0715" w:rsidR="007C0171" w:rsidRPr="00905CFF" w:rsidRDefault="007C0171" w:rsidP="004972CD">
            <w:pPr>
              <w:rPr>
                <w:rFonts w:ascii="Times New Roman" w:hAnsi="Times New Roman" w:cs="Times New Roman"/>
                <w:sz w:val="26"/>
                <w:szCs w:val="26"/>
                <w:lang w:val="en-US"/>
              </w:rPr>
            </w:pPr>
            <w:r w:rsidRPr="00905CFF">
              <w:rPr>
                <w:rFonts w:ascii="Times New Roman" w:hAnsi="Times New Roman" w:cs="Times New Roman"/>
                <w:sz w:val="26"/>
                <w:szCs w:val="26"/>
                <w:lang w:val="en-US"/>
              </w:rPr>
              <w:t xml:space="preserve"> Lưu </w:t>
            </w:r>
            <w:proofErr w:type="spellStart"/>
            <w:r w:rsidRPr="00905CFF">
              <w:rPr>
                <w:rFonts w:ascii="Times New Roman" w:hAnsi="Times New Roman" w:cs="Times New Roman"/>
                <w:sz w:val="26"/>
                <w:szCs w:val="26"/>
                <w:lang w:val="en-US"/>
              </w:rPr>
              <w:t>danh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mục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vụ</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xét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nghiệm</w:t>
            </w:r>
            <w:proofErr w:type="spellEnd"/>
          </w:p>
        </w:tc>
      </w:tr>
    </w:tbl>
    <w:p w14:paraId="182CC831" w14:textId="77777777" w:rsidR="002746A5" w:rsidRPr="00905CFF" w:rsidRDefault="002746A5" w:rsidP="002746A5">
      <w:pPr>
        <w:spacing w:before="60" w:after="60" w:line="360" w:lineRule="auto"/>
        <w:jc w:val="both"/>
        <w:rPr>
          <w:rFonts w:ascii="Times New Roman" w:eastAsia="Times New Roman" w:hAnsi="Times New Roman" w:cs="Times New Roman"/>
          <w:sz w:val="26"/>
          <w:szCs w:val="26"/>
          <w:lang w:val="en-US"/>
        </w:rPr>
      </w:pPr>
    </w:p>
    <w:p w14:paraId="528D395C" w14:textId="1250AD62" w:rsidR="002746A5" w:rsidRPr="00905CFF" w:rsidRDefault="001642AA" w:rsidP="00C6564B">
      <w:pPr>
        <w:pStyle w:val="Heading2"/>
        <w:spacing w:before="60" w:after="60" w:line="360" w:lineRule="auto"/>
        <w:rPr>
          <w:sz w:val="28"/>
          <w:lang w:val="en-US"/>
        </w:rPr>
      </w:pPr>
      <w:bookmarkStart w:id="155" w:name="_Toc186463512"/>
      <w:r w:rsidRPr="00905CFF">
        <w:rPr>
          <w:sz w:val="28"/>
          <w:lang w:val="en-US"/>
        </w:rPr>
        <w:t>3</w:t>
      </w:r>
      <w:r w:rsidR="002746A5" w:rsidRPr="00905CFF">
        <w:rPr>
          <w:sz w:val="28"/>
          <w:lang w:val="en-US"/>
        </w:rPr>
        <w:t>.</w:t>
      </w:r>
      <w:r w:rsidR="00382196" w:rsidRPr="00905CFF">
        <w:rPr>
          <w:sz w:val="28"/>
          <w:lang w:val="en-US"/>
        </w:rPr>
        <w:t>7</w:t>
      </w:r>
      <w:r w:rsidR="002746A5" w:rsidRPr="00905CFF">
        <w:rPr>
          <w:sz w:val="28"/>
        </w:rPr>
        <w:t xml:space="preserve"> </w:t>
      </w:r>
      <w:proofErr w:type="spellStart"/>
      <w:r w:rsidR="00F70E0D" w:rsidRPr="00905CFF">
        <w:rPr>
          <w:sz w:val="28"/>
          <w:lang w:val="en-US"/>
        </w:rPr>
        <w:t>Kết</w:t>
      </w:r>
      <w:proofErr w:type="spellEnd"/>
      <w:r w:rsidR="00F70E0D" w:rsidRPr="00905CFF">
        <w:rPr>
          <w:sz w:val="28"/>
          <w:lang w:val="en-US"/>
        </w:rPr>
        <w:t xml:space="preserve"> </w:t>
      </w:r>
      <w:proofErr w:type="spellStart"/>
      <w:r w:rsidR="00F70E0D" w:rsidRPr="00905CFF">
        <w:rPr>
          <w:sz w:val="28"/>
          <w:lang w:val="en-US"/>
        </w:rPr>
        <w:t>luận</w:t>
      </w:r>
      <w:proofErr w:type="spellEnd"/>
      <w:r w:rsidR="00F70E0D" w:rsidRPr="00905CFF">
        <w:rPr>
          <w:sz w:val="28"/>
          <w:lang w:val="en-US"/>
        </w:rPr>
        <w:t xml:space="preserve"> </w:t>
      </w:r>
      <w:proofErr w:type="spellStart"/>
      <w:r w:rsidR="00F70E0D" w:rsidRPr="00905CFF">
        <w:rPr>
          <w:sz w:val="28"/>
          <w:lang w:val="en-US"/>
        </w:rPr>
        <w:t>chương</w:t>
      </w:r>
      <w:bookmarkEnd w:id="155"/>
      <w:proofErr w:type="spellEnd"/>
      <w:r w:rsidR="00F70E0D" w:rsidRPr="00905CFF">
        <w:rPr>
          <w:sz w:val="28"/>
          <w:lang w:val="en-US"/>
        </w:rPr>
        <w:t xml:space="preserve"> </w:t>
      </w:r>
    </w:p>
    <w:p w14:paraId="28128384" w14:textId="3F6B4718" w:rsidR="00EC78C8" w:rsidRPr="00905CFF" w:rsidRDefault="00C6564B" w:rsidP="008C4641">
      <w:pPr>
        <w:spacing w:before="60" w:after="60" w:line="360" w:lineRule="auto"/>
        <w:ind w:firstLine="720"/>
        <w:jc w:val="both"/>
        <w:rPr>
          <w:rFonts w:ascii="Times New Roman" w:eastAsia="Times New Roman" w:hAnsi="Times New Roman" w:cs="Times New Roman"/>
          <w:sz w:val="26"/>
          <w:szCs w:val="26"/>
          <w:lang w:val="en-US"/>
        </w:rPr>
        <w:sectPr w:rsidR="00EC78C8" w:rsidRPr="00905CFF" w:rsidSect="00A202E4">
          <w:headerReference w:type="default" r:id="rId62"/>
          <w:pgSz w:w="11909" w:h="16834"/>
          <w:pgMar w:top="1134" w:right="1134" w:bottom="1134" w:left="1701" w:header="720" w:footer="720" w:gutter="0"/>
          <w:cols w:space="720"/>
          <w:docGrid w:linePitch="299"/>
        </w:sectPr>
      </w:pPr>
      <w:r w:rsidRPr="00905CFF">
        <w:rPr>
          <w:rFonts w:ascii="Times New Roman" w:eastAsia="Times New Roman" w:hAnsi="Times New Roman" w:cs="Times New Roman"/>
          <w:sz w:val="26"/>
          <w:szCs w:val="26"/>
          <w:lang w:val="en-US"/>
        </w:rPr>
        <w:t xml:space="preserve">Trong </w:t>
      </w:r>
      <w:proofErr w:type="spellStart"/>
      <w:r w:rsidRPr="00905CFF">
        <w:rPr>
          <w:rFonts w:ascii="Times New Roman" w:eastAsia="Times New Roman" w:hAnsi="Times New Roman" w:cs="Times New Roman"/>
          <w:sz w:val="26"/>
          <w:szCs w:val="26"/>
          <w:lang w:val="en-US"/>
        </w:rPr>
        <w:t>chương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này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đã</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hoàn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thành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bước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phân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tích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thiết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kế</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hệ</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thống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phòng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bao </w:t>
      </w:r>
      <w:proofErr w:type="spellStart"/>
      <w:r w:rsidRPr="00905CFF">
        <w:rPr>
          <w:rFonts w:ascii="Times New Roman" w:eastAsia="Times New Roman" w:hAnsi="Times New Roman" w:cs="Times New Roman"/>
          <w:sz w:val="26"/>
          <w:szCs w:val="26"/>
          <w:lang w:val="en-US"/>
        </w:rPr>
        <w:t>gồm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việc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xây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dựng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biểu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đồ</w:t>
      </w:r>
      <w:proofErr w:type="spellEnd"/>
      <w:r w:rsidRPr="00905CFF">
        <w:rPr>
          <w:rFonts w:ascii="Times New Roman" w:eastAsia="Times New Roman" w:hAnsi="Times New Roman" w:cs="Times New Roman"/>
          <w:sz w:val="26"/>
          <w:szCs w:val="26"/>
          <w:lang w:val="en-US"/>
        </w:rPr>
        <w:t xml:space="preserve"> use case, </w:t>
      </w:r>
      <w:proofErr w:type="spellStart"/>
      <w:r w:rsidRPr="00905CFF">
        <w:rPr>
          <w:rFonts w:ascii="Times New Roman" w:eastAsia="Times New Roman" w:hAnsi="Times New Roman" w:cs="Times New Roman"/>
          <w:sz w:val="26"/>
          <w:szCs w:val="26"/>
          <w:lang w:val="en-US"/>
        </w:rPr>
        <w:t>biểu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đồ</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hoạt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động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trích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xuất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lớp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thực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thể</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thiết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kế</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cơ</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sở</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dữ</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liệu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Những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nội</w:t>
      </w:r>
      <w:proofErr w:type="spellEnd"/>
      <w:r w:rsidRPr="00905CFF">
        <w:rPr>
          <w:rFonts w:ascii="Times New Roman" w:eastAsia="Times New Roman" w:hAnsi="Times New Roman" w:cs="Times New Roman"/>
          <w:sz w:val="26"/>
          <w:szCs w:val="26"/>
          <w:lang w:val="en-US"/>
        </w:rPr>
        <w:t xml:space="preserve"> dung </w:t>
      </w:r>
      <w:proofErr w:type="spellStart"/>
      <w:r w:rsidRPr="00905CFF">
        <w:rPr>
          <w:rFonts w:ascii="Times New Roman" w:eastAsia="Times New Roman" w:hAnsi="Times New Roman" w:cs="Times New Roman"/>
          <w:sz w:val="26"/>
          <w:szCs w:val="26"/>
          <w:lang w:val="en-US"/>
        </w:rPr>
        <w:t>này</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cơ</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sở</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quan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trọng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để</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đảm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bảo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tính</w:t>
      </w:r>
      <w:proofErr w:type="spellEnd"/>
      <w:r w:rsidRPr="00905CFF">
        <w:rPr>
          <w:rFonts w:ascii="Times New Roman" w:eastAsia="Times New Roman" w:hAnsi="Times New Roman" w:cs="Times New Roman"/>
          <w:sz w:val="26"/>
          <w:szCs w:val="26"/>
          <w:lang w:val="en-US"/>
        </w:rPr>
        <w:t xml:space="preserve"> logic, </w:t>
      </w:r>
      <w:proofErr w:type="spellStart"/>
      <w:r w:rsidRPr="00905CFF">
        <w:rPr>
          <w:rFonts w:ascii="Times New Roman" w:eastAsia="Times New Roman" w:hAnsi="Times New Roman" w:cs="Times New Roman"/>
          <w:sz w:val="26"/>
          <w:szCs w:val="26"/>
          <w:lang w:val="en-US"/>
        </w:rPr>
        <w:t>hiệu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khả</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năng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triển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khai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của</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hệ</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thống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Tiếp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theo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chương</w:t>
      </w:r>
      <w:proofErr w:type="spellEnd"/>
      <w:r w:rsidRPr="00905CFF">
        <w:rPr>
          <w:rFonts w:ascii="Times New Roman" w:eastAsia="Times New Roman" w:hAnsi="Times New Roman" w:cs="Times New Roman"/>
          <w:sz w:val="26"/>
          <w:szCs w:val="26"/>
          <w:lang w:val="en-US"/>
        </w:rPr>
        <w:t xml:space="preserve"> I</w:t>
      </w:r>
      <w:r w:rsidR="005A09FE" w:rsidRPr="00905CFF">
        <w:rPr>
          <w:rFonts w:ascii="Times New Roman" w:eastAsia="Times New Roman" w:hAnsi="Times New Roman" w:cs="Times New Roman"/>
          <w:sz w:val="26"/>
          <w:szCs w:val="26"/>
          <w:lang w:val="en-US"/>
        </w:rPr>
        <w:t>V</w:t>
      </w:r>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trình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bày</w:t>
      </w:r>
      <w:proofErr w:type="spellEnd"/>
      <w:r w:rsidRPr="00905CFF">
        <w:rPr>
          <w:rFonts w:ascii="Times New Roman" w:eastAsia="Times New Roman" w:hAnsi="Times New Roman" w:cs="Times New Roman"/>
          <w:sz w:val="26"/>
          <w:szCs w:val="26"/>
          <w:lang w:val="en-US"/>
        </w:rPr>
        <w:t xml:space="preserve"> chi </w:t>
      </w:r>
      <w:proofErr w:type="spellStart"/>
      <w:r w:rsidRPr="00905CFF">
        <w:rPr>
          <w:rFonts w:ascii="Times New Roman" w:eastAsia="Times New Roman" w:hAnsi="Times New Roman" w:cs="Times New Roman"/>
          <w:sz w:val="26"/>
          <w:szCs w:val="26"/>
          <w:lang w:val="en-US"/>
        </w:rPr>
        <w:t>tiết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bước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cài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đặt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kiểm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thử</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hệ</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thống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phòng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w:t>
      </w:r>
    </w:p>
    <w:p w14:paraId="30C85861" w14:textId="77777777" w:rsidR="00137515" w:rsidRPr="00905CFF" w:rsidRDefault="00137515" w:rsidP="00260234">
      <w:pPr>
        <w:pStyle w:val="Heading1"/>
        <w:spacing w:before="60" w:after="60" w:line="360" w:lineRule="auto"/>
        <w:rPr>
          <w:sz w:val="30"/>
        </w:rPr>
        <w:sectPr w:rsidR="00137515" w:rsidRPr="00905CFF" w:rsidSect="00825F1E">
          <w:headerReference w:type="default" r:id="rId63"/>
          <w:pgSz w:w="11909" w:h="16834"/>
          <w:pgMar w:top="1134" w:right="1134" w:bottom="1134" w:left="1701" w:header="720" w:footer="720" w:gutter="0"/>
          <w:cols w:space="720"/>
          <w:docGrid w:linePitch="299"/>
        </w:sectPr>
      </w:pPr>
    </w:p>
    <w:p w14:paraId="1160DF0E" w14:textId="7BF03600" w:rsidR="00260234" w:rsidRPr="00905CFF" w:rsidRDefault="00260234" w:rsidP="00260234">
      <w:pPr>
        <w:pStyle w:val="Heading1"/>
        <w:spacing w:before="60" w:after="60" w:line="360" w:lineRule="auto"/>
        <w:rPr>
          <w:sz w:val="30"/>
          <w:lang w:val="en-US"/>
        </w:rPr>
      </w:pPr>
      <w:bookmarkStart w:id="156" w:name="_Toc186463513"/>
      <w:r w:rsidRPr="00905CFF">
        <w:rPr>
          <w:sz w:val="30"/>
        </w:rPr>
        <w:t>CHƯƠNG</w:t>
      </w:r>
      <w:r w:rsidR="00541B4F" w:rsidRPr="00905CFF">
        <w:rPr>
          <w:sz w:val="30"/>
          <w:lang w:val="en-US"/>
        </w:rPr>
        <w:t xml:space="preserve"> </w:t>
      </w:r>
      <w:r w:rsidR="001642AA" w:rsidRPr="00905CFF">
        <w:rPr>
          <w:sz w:val="30"/>
          <w:lang w:val="en-US"/>
        </w:rPr>
        <w:t>IV</w:t>
      </w:r>
      <w:r w:rsidR="00541B4F" w:rsidRPr="00905CFF">
        <w:rPr>
          <w:sz w:val="30"/>
          <w:lang w:val="en-US"/>
        </w:rPr>
        <w:t xml:space="preserve">. CÀI ĐẶT VÀ </w:t>
      </w:r>
      <w:r w:rsidR="007A41C9" w:rsidRPr="00905CFF">
        <w:rPr>
          <w:sz w:val="30"/>
          <w:lang w:val="en-US"/>
        </w:rPr>
        <w:t>KIỂM THỬ</w:t>
      </w:r>
      <w:r w:rsidR="00541B4F" w:rsidRPr="00905CFF">
        <w:rPr>
          <w:sz w:val="30"/>
          <w:lang w:val="en-US"/>
        </w:rPr>
        <w:t xml:space="preserve"> HỆ THỐNG</w:t>
      </w:r>
      <w:bookmarkEnd w:id="156"/>
    </w:p>
    <w:p w14:paraId="4C59DC86" w14:textId="58F53446" w:rsidR="00260234" w:rsidRPr="00905CFF" w:rsidRDefault="003B55CE" w:rsidP="00260234">
      <w:pPr>
        <w:spacing w:before="60" w:after="60" w:line="360" w:lineRule="auto"/>
        <w:ind w:firstLine="720"/>
        <w:jc w:val="both"/>
        <w:rPr>
          <w:rFonts w:ascii="Times New Roman" w:eastAsia="Times New Roman" w:hAnsi="Times New Roman" w:cs="Times New Roman"/>
          <w:sz w:val="26"/>
          <w:szCs w:val="26"/>
        </w:rPr>
      </w:pPr>
      <w:r w:rsidRPr="00905CFF">
        <w:rPr>
          <w:rFonts w:ascii="Times New Roman" w:eastAsia="Times New Roman" w:hAnsi="Times New Roman" w:cs="Times New Roman"/>
          <w:sz w:val="26"/>
          <w:szCs w:val="26"/>
        </w:rPr>
        <w:t>Từ những bước phân tích và thiết kế hệ thống chi tiết đã trình bày ở chương trước, chương này tập trung vào việc triển khai ứng dụng quản lý phòng khám. Giai đoạn này bao gồm việc lựa chọn môi trường phát triển</w:t>
      </w:r>
      <w:r w:rsidR="005A09FE" w:rsidRPr="00905CFF">
        <w:rPr>
          <w:rFonts w:ascii="Times New Roman" w:eastAsia="Times New Roman" w:hAnsi="Times New Roman" w:cs="Times New Roman"/>
          <w:sz w:val="26"/>
          <w:szCs w:val="26"/>
          <w:lang w:val="en-US"/>
        </w:rPr>
        <w:t xml:space="preserve"> </w:t>
      </w:r>
      <w:proofErr w:type="spellStart"/>
      <w:r w:rsidR="005A09FE" w:rsidRPr="00905CFF">
        <w:rPr>
          <w:rFonts w:ascii="Times New Roman" w:eastAsia="Times New Roman" w:hAnsi="Times New Roman" w:cs="Times New Roman"/>
          <w:sz w:val="26"/>
          <w:szCs w:val="26"/>
          <w:lang w:val="en-US"/>
        </w:rPr>
        <w:t>và</w:t>
      </w:r>
      <w:proofErr w:type="spellEnd"/>
      <w:r w:rsidR="005A09FE" w:rsidRPr="00905CFF">
        <w:rPr>
          <w:rFonts w:ascii="Times New Roman" w:eastAsia="Times New Roman" w:hAnsi="Times New Roman" w:cs="Times New Roman"/>
          <w:sz w:val="26"/>
          <w:szCs w:val="26"/>
          <w:lang w:val="en-US"/>
        </w:rPr>
        <w:t xml:space="preserve"> </w:t>
      </w:r>
      <w:proofErr w:type="spellStart"/>
      <w:r w:rsidR="005A09FE" w:rsidRPr="00905CFF">
        <w:rPr>
          <w:rFonts w:ascii="Times New Roman" w:eastAsia="Times New Roman" w:hAnsi="Times New Roman" w:cs="Times New Roman"/>
          <w:sz w:val="26"/>
          <w:szCs w:val="26"/>
          <w:lang w:val="en-US"/>
        </w:rPr>
        <w:t>triển</w:t>
      </w:r>
      <w:proofErr w:type="spellEnd"/>
      <w:r w:rsidR="005A09FE" w:rsidRPr="00905CFF">
        <w:rPr>
          <w:rFonts w:ascii="Times New Roman" w:eastAsia="Times New Roman" w:hAnsi="Times New Roman" w:cs="Times New Roman"/>
          <w:sz w:val="26"/>
          <w:szCs w:val="26"/>
          <w:lang w:val="en-US"/>
        </w:rPr>
        <w:t xml:space="preserve"> </w:t>
      </w:r>
      <w:proofErr w:type="spellStart"/>
      <w:r w:rsidR="005A09FE" w:rsidRPr="00905CFF">
        <w:rPr>
          <w:rFonts w:ascii="Times New Roman" w:eastAsia="Times New Roman" w:hAnsi="Times New Roman" w:cs="Times New Roman"/>
          <w:sz w:val="26"/>
          <w:szCs w:val="26"/>
          <w:lang w:val="en-US"/>
        </w:rPr>
        <w:t>khai</w:t>
      </w:r>
      <w:proofErr w:type="spellEnd"/>
      <w:r w:rsidR="005A09FE" w:rsidRPr="00905CFF">
        <w:rPr>
          <w:rFonts w:ascii="Times New Roman" w:eastAsia="Times New Roman" w:hAnsi="Times New Roman" w:cs="Times New Roman"/>
          <w:sz w:val="26"/>
          <w:szCs w:val="26"/>
          <w:lang w:val="en-US"/>
        </w:rPr>
        <w:t xml:space="preserve"> </w:t>
      </w:r>
      <w:proofErr w:type="spellStart"/>
      <w:r w:rsidR="005A09FE" w:rsidRPr="00905CFF">
        <w:rPr>
          <w:rFonts w:ascii="Times New Roman" w:eastAsia="Times New Roman" w:hAnsi="Times New Roman" w:cs="Times New Roman"/>
          <w:sz w:val="26"/>
          <w:szCs w:val="26"/>
          <w:lang w:val="en-US"/>
        </w:rPr>
        <w:t>hệ</w:t>
      </w:r>
      <w:proofErr w:type="spellEnd"/>
      <w:r w:rsidR="005A09FE" w:rsidRPr="00905CFF">
        <w:rPr>
          <w:rFonts w:ascii="Times New Roman" w:eastAsia="Times New Roman" w:hAnsi="Times New Roman" w:cs="Times New Roman"/>
          <w:sz w:val="26"/>
          <w:szCs w:val="26"/>
          <w:lang w:val="en-US"/>
        </w:rPr>
        <w:t xml:space="preserve"> </w:t>
      </w:r>
      <w:proofErr w:type="spellStart"/>
      <w:r w:rsidR="005A09FE" w:rsidRPr="00905CFF">
        <w:rPr>
          <w:rFonts w:ascii="Times New Roman" w:eastAsia="Times New Roman" w:hAnsi="Times New Roman" w:cs="Times New Roman"/>
          <w:sz w:val="26"/>
          <w:szCs w:val="26"/>
          <w:lang w:val="en-US"/>
        </w:rPr>
        <w:t>thống</w:t>
      </w:r>
      <w:proofErr w:type="spellEnd"/>
      <w:r w:rsidRPr="00905CFF">
        <w:rPr>
          <w:rFonts w:ascii="Times New Roman" w:eastAsia="Times New Roman" w:hAnsi="Times New Roman" w:cs="Times New Roman"/>
          <w:sz w:val="26"/>
          <w:szCs w:val="26"/>
        </w:rPr>
        <w:t xml:space="preserve">. Cuối cùng, chương sẽ đánh giá kết quả đạt được, chỉ ra những ưu điểm, hạn chế, và đề xuất định hướng phát triển hệ thống trong tương lai.  </w:t>
      </w:r>
    </w:p>
    <w:p w14:paraId="2E6DE29D" w14:textId="2FD743D3" w:rsidR="00260234" w:rsidRPr="00905CFF" w:rsidRDefault="0001301D" w:rsidP="00260234">
      <w:pPr>
        <w:pStyle w:val="Heading2"/>
        <w:spacing w:before="60" w:after="60" w:line="360" w:lineRule="auto"/>
        <w:jc w:val="both"/>
        <w:rPr>
          <w:sz w:val="28"/>
          <w:lang w:val="en-US"/>
        </w:rPr>
      </w:pPr>
      <w:bookmarkStart w:id="157" w:name="_Toc186463514"/>
      <w:r w:rsidRPr="00905CFF">
        <w:rPr>
          <w:sz w:val="28"/>
          <w:lang w:val="en-US"/>
        </w:rPr>
        <w:t>4</w:t>
      </w:r>
      <w:r w:rsidR="00025E32" w:rsidRPr="00905CFF">
        <w:rPr>
          <w:sz w:val="28"/>
          <w:lang w:val="en-US"/>
        </w:rPr>
        <w:t xml:space="preserve">.1 </w:t>
      </w:r>
      <w:proofErr w:type="spellStart"/>
      <w:r w:rsidR="00025E32" w:rsidRPr="00905CFF">
        <w:rPr>
          <w:sz w:val="28"/>
          <w:lang w:val="en-US"/>
        </w:rPr>
        <w:t>Môi</w:t>
      </w:r>
      <w:proofErr w:type="spellEnd"/>
      <w:r w:rsidR="00025E32" w:rsidRPr="00905CFF">
        <w:rPr>
          <w:sz w:val="28"/>
          <w:lang w:val="en-US"/>
        </w:rPr>
        <w:t xml:space="preserve"> </w:t>
      </w:r>
      <w:proofErr w:type="spellStart"/>
      <w:r w:rsidR="00025E32" w:rsidRPr="00905CFF">
        <w:rPr>
          <w:sz w:val="28"/>
          <w:lang w:val="en-US"/>
        </w:rPr>
        <w:t>trường</w:t>
      </w:r>
      <w:proofErr w:type="spellEnd"/>
      <w:r w:rsidR="00025E32" w:rsidRPr="00905CFF">
        <w:rPr>
          <w:sz w:val="28"/>
          <w:lang w:val="en-US"/>
        </w:rPr>
        <w:t xml:space="preserve"> </w:t>
      </w:r>
      <w:proofErr w:type="spellStart"/>
      <w:r w:rsidR="00025E32" w:rsidRPr="00905CFF">
        <w:rPr>
          <w:sz w:val="28"/>
          <w:lang w:val="en-US"/>
        </w:rPr>
        <w:t>triển</w:t>
      </w:r>
      <w:proofErr w:type="spellEnd"/>
      <w:r w:rsidR="00025E32" w:rsidRPr="00905CFF">
        <w:rPr>
          <w:sz w:val="28"/>
          <w:lang w:val="en-US"/>
        </w:rPr>
        <w:t xml:space="preserve"> </w:t>
      </w:r>
      <w:proofErr w:type="spellStart"/>
      <w:r w:rsidR="00025E32" w:rsidRPr="00905CFF">
        <w:rPr>
          <w:sz w:val="28"/>
          <w:lang w:val="en-US"/>
        </w:rPr>
        <w:t>khai</w:t>
      </w:r>
      <w:proofErr w:type="spellEnd"/>
      <w:r w:rsidR="00025E32" w:rsidRPr="00905CFF">
        <w:rPr>
          <w:sz w:val="28"/>
          <w:lang w:val="en-US"/>
        </w:rPr>
        <w:t xml:space="preserve"> </w:t>
      </w:r>
      <w:proofErr w:type="spellStart"/>
      <w:r w:rsidR="00025E32" w:rsidRPr="00905CFF">
        <w:rPr>
          <w:sz w:val="28"/>
          <w:lang w:val="en-US"/>
        </w:rPr>
        <w:t>ứng</w:t>
      </w:r>
      <w:proofErr w:type="spellEnd"/>
      <w:r w:rsidR="00025E32" w:rsidRPr="00905CFF">
        <w:rPr>
          <w:sz w:val="28"/>
          <w:lang w:val="en-US"/>
        </w:rPr>
        <w:t xml:space="preserve"> </w:t>
      </w:r>
      <w:proofErr w:type="spellStart"/>
      <w:r w:rsidR="00025E32" w:rsidRPr="00905CFF">
        <w:rPr>
          <w:sz w:val="28"/>
          <w:lang w:val="en-US"/>
        </w:rPr>
        <w:t>dụng</w:t>
      </w:r>
      <w:bookmarkEnd w:id="157"/>
      <w:proofErr w:type="spellEnd"/>
    </w:p>
    <w:p w14:paraId="2532FA9E" w14:textId="0D302AD9" w:rsidR="00025E32" w:rsidRPr="00905CFF" w:rsidRDefault="0001301D" w:rsidP="00025E32">
      <w:pPr>
        <w:pStyle w:val="Heading3"/>
        <w:spacing w:before="60" w:after="60" w:line="360" w:lineRule="auto"/>
        <w:rPr>
          <w:lang w:val="en-US"/>
        </w:rPr>
      </w:pPr>
      <w:bookmarkStart w:id="158" w:name="_Toc186463515"/>
      <w:r w:rsidRPr="00905CFF">
        <w:rPr>
          <w:lang w:val="en-US"/>
        </w:rPr>
        <w:t>4</w:t>
      </w:r>
      <w:r w:rsidR="00025E32" w:rsidRPr="00905CFF">
        <w:rPr>
          <w:lang w:val="en-US"/>
        </w:rPr>
        <w:t>.1</w:t>
      </w:r>
      <w:r w:rsidR="00025E32" w:rsidRPr="00905CFF">
        <w:t>.1</w:t>
      </w:r>
      <w:r w:rsidR="00025E32" w:rsidRPr="00905CFF">
        <w:rPr>
          <w:lang w:val="en-US"/>
        </w:rPr>
        <w:t xml:space="preserve"> Cài </w:t>
      </w:r>
      <w:proofErr w:type="spellStart"/>
      <w:r w:rsidR="00025E32" w:rsidRPr="00905CFF">
        <w:rPr>
          <w:lang w:val="en-US"/>
        </w:rPr>
        <w:t>đặt</w:t>
      </w:r>
      <w:proofErr w:type="spellEnd"/>
      <w:r w:rsidR="00025E32" w:rsidRPr="00905CFF">
        <w:rPr>
          <w:lang w:val="en-US"/>
        </w:rPr>
        <w:t xml:space="preserve"> ReactJS </w:t>
      </w:r>
      <w:proofErr w:type="spellStart"/>
      <w:r w:rsidR="00025E32" w:rsidRPr="00905CFF">
        <w:rPr>
          <w:lang w:val="en-US"/>
        </w:rPr>
        <w:t>cho</w:t>
      </w:r>
      <w:proofErr w:type="spellEnd"/>
      <w:r w:rsidR="00025E32" w:rsidRPr="00905CFF">
        <w:rPr>
          <w:lang w:val="en-US"/>
        </w:rPr>
        <w:t xml:space="preserve"> </w:t>
      </w:r>
      <w:proofErr w:type="spellStart"/>
      <w:r w:rsidR="00025E32" w:rsidRPr="00905CFF">
        <w:rPr>
          <w:lang w:val="en-US"/>
        </w:rPr>
        <w:t>giao</w:t>
      </w:r>
      <w:proofErr w:type="spellEnd"/>
      <w:r w:rsidR="00025E32" w:rsidRPr="00905CFF">
        <w:rPr>
          <w:lang w:val="en-US"/>
        </w:rPr>
        <w:t xml:space="preserve"> </w:t>
      </w:r>
      <w:proofErr w:type="spellStart"/>
      <w:r w:rsidR="00025E32" w:rsidRPr="00905CFF">
        <w:rPr>
          <w:lang w:val="en-US"/>
        </w:rPr>
        <w:t>diện</w:t>
      </w:r>
      <w:bookmarkEnd w:id="158"/>
      <w:proofErr w:type="spellEnd"/>
    </w:p>
    <w:p w14:paraId="67086D81" w14:textId="73C66CF8" w:rsidR="00BD1AE8" w:rsidRPr="00905CFF" w:rsidRDefault="009961A4" w:rsidP="0040478D">
      <w:pPr>
        <w:pStyle w:val="ListParagraph"/>
        <w:numPr>
          <w:ilvl w:val="0"/>
          <w:numId w:val="183"/>
        </w:numPr>
        <w:jc w:val="both"/>
        <w:rPr>
          <w:rFonts w:cs="Times New Roman"/>
          <w:b w:val="0"/>
          <w:bCs/>
          <w:i w:val="0"/>
          <w:iCs/>
          <w:noProof/>
          <w:lang w:val="en-US"/>
        </w:rPr>
      </w:pPr>
      <w:r w:rsidRPr="00905CFF">
        <w:rPr>
          <w:rFonts w:cs="Times New Roman"/>
          <w:b w:val="0"/>
          <w:bCs/>
          <w:i w:val="0"/>
          <w:iCs/>
          <w:szCs w:val="26"/>
          <w:lang w:val="en-US"/>
        </w:rPr>
        <w:t xml:space="preserve">Cài </w:t>
      </w:r>
      <w:proofErr w:type="spellStart"/>
      <w:r w:rsidRPr="00905CFF">
        <w:rPr>
          <w:rFonts w:cs="Times New Roman"/>
          <w:b w:val="0"/>
          <w:bCs/>
          <w:i w:val="0"/>
          <w:iCs/>
          <w:szCs w:val="26"/>
          <w:lang w:val="en-US"/>
        </w:rPr>
        <w:t>đặt</w:t>
      </w:r>
      <w:proofErr w:type="spellEnd"/>
      <w:r w:rsidRPr="00905CFF">
        <w:rPr>
          <w:rFonts w:cs="Times New Roman"/>
          <w:b w:val="0"/>
          <w:bCs/>
          <w:i w:val="0"/>
          <w:iCs/>
          <w:szCs w:val="26"/>
          <w:lang w:val="en-US"/>
        </w:rPr>
        <w:t xml:space="preserve"> NodeJS: Link download </w:t>
      </w:r>
      <w:hyperlink r:id="rId64" w:history="1">
        <w:r w:rsidRPr="00905CFF">
          <w:rPr>
            <w:rStyle w:val="Hyperlink"/>
            <w:rFonts w:cs="Times New Roman"/>
            <w:b w:val="0"/>
            <w:bCs/>
            <w:i w:val="0"/>
            <w:iCs/>
            <w:szCs w:val="26"/>
            <w:lang w:val="vi-VN"/>
          </w:rPr>
          <w:t>https://nodejs.org/en/download</w:t>
        </w:r>
      </w:hyperlink>
      <w:r w:rsidR="00BD1AE8" w:rsidRPr="00905CFF">
        <w:rPr>
          <w:rFonts w:cs="Times New Roman"/>
          <w:b w:val="0"/>
          <w:bCs/>
          <w:i w:val="0"/>
          <w:iCs/>
          <w:noProof/>
          <w:lang w:val="en-US"/>
        </w:rPr>
        <w:t xml:space="preserve">    </w:t>
      </w:r>
    </w:p>
    <w:p w14:paraId="351602B9" w14:textId="287336C2" w:rsidR="00BD1AE8" w:rsidRPr="00905CFF" w:rsidRDefault="00BD1AE8" w:rsidP="00BD1AE8">
      <w:pPr>
        <w:rPr>
          <w:rFonts w:ascii="Times New Roman" w:hAnsi="Times New Roman" w:cs="Times New Roman"/>
          <w:noProof/>
          <w:lang w:val="en-US"/>
        </w:rPr>
      </w:pPr>
      <w:r w:rsidRPr="00905CFF">
        <w:rPr>
          <w:rFonts w:ascii="Times New Roman" w:hAnsi="Times New Roman" w:cs="Times New Roman"/>
          <w:noProof/>
          <w:lang w:val="en-US"/>
        </w:rPr>
        <w:t xml:space="preserve"> </w:t>
      </w:r>
    </w:p>
    <w:p w14:paraId="31EC29A1" w14:textId="234F5253" w:rsidR="009961A4" w:rsidRPr="00905CFF" w:rsidRDefault="009961A4" w:rsidP="00BD1AE8">
      <w:pPr>
        <w:jc w:val="center"/>
        <w:rPr>
          <w:rFonts w:ascii="Times New Roman" w:hAnsi="Times New Roman" w:cs="Times New Roman"/>
          <w:sz w:val="26"/>
          <w:szCs w:val="26"/>
          <w:lang w:val="en-US"/>
        </w:rPr>
      </w:pPr>
      <w:r w:rsidRPr="00905CFF">
        <w:rPr>
          <w:rFonts w:ascii="Times New Roman" w:hAnsi="Times New Roman" w:cs="Times New Roman"/>
          <w:noProof/>
        </w:rPr>
        <w:drawing>
          <wp:inline distT="0" distB="0" distL="0" distR="0" wp14:anchorId="4B12131F" wp14:editId="4B741C43">
            <wp:extent cx="3299460" cy="2546350"/>
            <wp:effectExtent l="0" t="0" r="0" b="6350"/>
            <wp:docPr id="69" name="Image 69"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 screenshot of a computer&#10;&#10;Description automatically generated"/>
                    <pic:cNvPicPr>
                      <a:picLocks/>
                    </pic:cNvPicPr>
                  </pic:nvPicPr>
                  <pic:blipFill>
                    <a:blip r:embed="rId65" cstate="print"/>
                    <a:stretch>
                      <a:fillRect/>
                    </a:stretch>
                  </pic:blipFill>
                  <pic:spPr>
                    <a:xfrm>
                      <a:off x="0" y="0"/>
                      <a:ext cx="3299460" cy="2546350"/>
                    </a:xfrm>
                    <a:prstGeom prst="rect">
                      <a:avLst/>
                    </a:prstGeom>
                  </pic:spPr>
                </pic:pic>
              </a:graphicData>
            </a:graphic>
          </wp:inline>
        </w:drawing>
      </w:r>
    </w:p>
    <w:p w14:paraId="1C1C1097" w14:textId="33213D00" w:rsidR="009961A4" w:rsidRPr="00905CFF" w:rsidRDefault="009961A4" w:rsidP="009961A4">
      <w:pPr>
        <w:pStyle w:val="Heading7"/>
        <w:spacing w:line="360" w:lineRule="auto"/>
        <w:rPr>
          <w:rFonts w:eastAsia="Times New Roman" w:cs="Times New Roman"/>
          <w:lang w:val="en-US"/>
        </w:rPr>
      </w:pPr>
      <w:bookmarkStart w:id="159" w:name="_Toc186464336"/>
      <w:r w:rsidRPr="00905CFF">
        <w:rPr>
          <w:rFonts w:eastAsia="Times New Roman" w:cs="Times New Roman"/>
        </w:rPr>
        <w:t>Hình</w:t>
      </w:r>
      <w:r w:rsidRPr="00905CFF">
        <w:rPr>
          <w:rFonts w:eastAsia="Times New Roman" w:cs="Times New Roman"/>
          <w:lang w:val="en-US"/>
        </w:rPr>
        <w:t xml:space="preserve"> </w:t>
      </w:r>
      <w:r w:rsidR="0001301D" w:rsidRPr="00905CFF">
        <w:rPr>
          <w:rFonts w:eastAsia="Times New Roman" w:cs="Times New Roman"/>
          <w:lang w:val="en-US"/>
        </w:rPr>
        <w:t>4</w:t>
      </w:r>
      <w:r w:rsidRPr="00905CFF">
        <w:rPr>
          <w:rFonts w:eastAsia="Times New Roman" w:cs="Times New Roman"/>
          <w:lang w:val="en-US"/>
        </w:rPr>
        <w:t>.1</w:t>
      </w:r>
      <w:r w:rsidRPr="00905CFF">
        <w:rPr>
          <w:rFonts w:eastAsia="Times New Roman" w:cs="Times New Roman"/>
        </w:rPr>
        <w:t xml:space="preserve"> </w:t>
      </w:r>
      <w:r w:rsidRPr="00905CFF">
        <w:rPr>
          <w:rFonts w:eastAsia="Times New Roman" w:cs="Times New Roman"/>
          <w:lang w:val="en-US"/>
        </w:rPr>
        <w:t xml:space="preserve">Cài </w:t>
      </w:r>
      <w:proofErr w:type="spellStart"/>
      <w:r w:rsidRPr="00905CFF">
        <w:rPr>
          <w:rFonts w:eastAsia="Times New Roman" w:cs="Times New Roman"/>
          <w:lang w:val="en-US"/>
        </w:rPr>
        <w:t>đặt</w:t>
      </w:r>
      <w:proofErr w:type="spellEnd"/>
      <w:r w:rsidRPr="00905CFF">
        <w:rPr>
          <w:rFonts w:eastAsia="Times New Roman" w:cs="Times New Roman"/>
          <w:lang w:val="en-US"/>
        </w:rPr>
        <w:t xml:space="preserve"> NodeJS </w:t>
      </w:r>
      <w:proofErr w:type="spellStart"/>
      <w:r w:rsidRPr="00905CFF">
        <w:rPr>
          <w:rFonts w:eastAsia="Times New Roman" w:cs="Times New Roman"/>
          <w:lang w:val="en-US"/>
        </w:rPr>
        <w:t>bước</w:t>
      </w:r>
      <w:proofErr w:type="spellEnd"/>
      <w:r w:rsidRPr="00905CFF">
        <w:rPr>
          <w:rFonts w:eastAsia="Times New Roman" w:cs="Times New Roman"/>
          <w:lang w:val="en-US"/>
        </w:rPr>
        <w:t xml:space="preserve"> 1</w:t>
      </w:r>
      <w:bookmarkEnd w:id="159"/>
    </w:p>
    <w:p w14:paraId="15CD2DC3" w14:textId="77777777" w:rsidR="006D720E" w:rsidRPr="00905CFF" w:rsidRDefault="006D720E" w:rsidP="006D720E">
      <w:pPr>
        <w:rPr>
          <w:rFonts w:ascii="Times New Roman" w:hAnsi="Times New Roman" w:cs="Times New Roman"/>
          <w:lang w:val="en-US"/>
        </w:rPr>
      </w:pPr>
    </w:p>
    <w:p w14:paraId="23D9DFBA" w14:textId="77777777" w:rsidR="00BD1AE8" w:rsidRPr="00905CFF" w:rsidRDefault="009961A4" w:rsidP="006D720E">
      <w:pPr>
        <w:pStyle w:val="ListParagraph"/>
        <w:numPr>
          <w:ilvl w:val="0"/>
          <w:numId w:val="249"/>
        </w:numPr>
        <w:jc w:val="both"/>
        <w:rPr>
          <w:rFonts w:cs="Times New Roman"/>
          <w:b w:val="0"/>
          <w:bCs/>
          <w:i w:val="0"/>
          <w:iCs/>
          <w:szCs w:val="26"/>
          <w:lang w:val="en-US"/>
        </w:rPr>
      </w:pPr>
      <w:r w:rsidRPr="00905CFF">
        <w:rPr>
          <w:rFonts w:cs="Times New Roman"/>
          <w:b w:val="0"/>
          <w:bCs/>
          <w:i w:val="0"/>
          <w:iCs/>
          <w:szCs w:val="26"/>
          <w:lang w:val="vi-VN"/>
        </w:rPr>
        <w:t>Sau khi tải xuống thành công, mở file vừa tải và cài đặt theo hướng dẫn.</w:t>
      </w:r>
    </w:p>
    <w:p w14:paraId="61EBFE07" w14:textId="77777777" w:rsidR="00BD1AE8" w:rsidRPr="00905CFF" w:rsidRDefault="00BD1AE8" w:rsidP="00BD1AE8">
      <w:pPr>
        <w:rPr>
          <w:rFonts w:ascii="Times New Roman" w:hAnsi="Times New Roman" w:cs="Times New Roman"/>
          <w:sz w:val="26"/>
          <w:szCs w:val="26"/>
          <w:lang w:val="en-US"/>
        </w:rPr>
      </w:pPr>
    </w:p>
    <w:p w14:paraId="77D3CFF7" w14:textId="7868A76D" w:rsidR="009961A4" w:rsidRPr="00905CFF" w:rsidRDefault="009961A4" w:rsidP="00BD1AE8">
      <w:pPr>
        <w:jc w:val="center"/>
        <w:rPr>
          <w:rFonts w:ascii="Times New Roman" w:hAnsi="Times New Roman" w:cs="Times New Roman"/>
          <w:sz w:val="26"/>
          <w:szCs w:val="26"/>
          <w:lang w:val="vi-VN"/>
        </w:rPr>
      </w:pPr>
      <w:r w:rsidRPr="00905CFF">
        <w:rPr>
          <w:rFonts w:ascii="Times New Roman" w:hAnsi="Times New Roman" w:cs="Times New Roman"/>
          <w:noProof/>
        </w:rPr>
        <w:lastRenderedPageBreak/>
        <w:drawing>
          <wp:inline distT="0" distB="0" distL="0" distR="0" wp14:anchorId="0359B5BD" wp14:editId="39890BB8">
            <wp:extent cx="3009900" cy="2781300"/>
            <wp:effectExtent l="0" t="0" r="0" b="0"/>
            <wp:docPr id="70" name="Image 70"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descr="A screenshot of a computer&#10;&#10;Description automatically generated"/>
                    <pic:cNvPicPr>
                      <a:picLocks/>
                    </pic:cNvPicPr>
                  </pic:nvPicPr>
                  <pic:blipFill>
                    <a:blip r:embed="rId66" cstate="print"/>
                    <a:stretch>
                      <a:fillRect/>
                    </a:stretch>
                  </pic:blipFill>
                  <pic:spPr>
                    <a:xfrm>
                      <a:off x="0" y="0"/>
                      <a:ext cx="3009900" cy="2781300"/>
                    </a:xfrm>
                    <a:prstGeom prst="rect">
                      <a:avLst/>
                    </a:prstGeom>
                  </pic:spPr>
                </pic:pic>
              </a:graphicData>
            </a:graphic>
          </wp:inline>
        </w:drawing>
      </w:r>
    </w:p>
    <w:p w14:paraId="2214FD70" w14:textId="07A315A1" w:rsidR="009961A4" w:rsidRPr="00905CFF" w:rsidRDefault="009961A4" w:rsidP="00BD1AE8">
      <w:pPr>
        <w:pStyle w:val="Heading7"/>
        <w:spacing w:line="360" w:lineRule="auto"/>
        <w:ind w:left="2160" w:firstLine="720"/>
        <w:jc w:val="left"/>
        <w:rPr>
          <w:rFonts w:eastAsia="Times New Roman" w:cs="Times New Roman"/>
          <w:lang w:val="en-US"/>
        </w:rPr>
      </w:pPr>
      <w:bookmarkStart w:id="160" w:name="_Toc186464337"/>
      <w:r w:rsidRPr="00905CFF">
        <w:rPr>
          <w:rFonts w:eastAsia="Times New Roman" w:cs="Times New Roman"/>
        </w:rPr>
        <w:t>Hình</w:t>
      </w:r>
      <w:r w:rsidRPr="00905CFF">
        <w:rPr>
          <w:rFonts w:eastAsia="Times New Roman" w:cs="Times New Roman"/>
          <w:lang w:val="en-US"/>
        </w:rPr>
        <w:t xml:space="preserve"> </w:t>
      </w:r>
      <w:r w:rsidR="0001301D" w:rsidRPr="00905CFF">
        <w:rPr>
          <w:rFonts w:eastAsia="Times New Roman" w:cs="Times New Roman"/>
          <w:lang w:val="en-US"/>
        </w:rPr>
        <w:t>4</w:t>
      </w:r>
      <w:r w:rsidRPr="00905CFF">
        <w:rPr>
          <w:rFonts w:eastAsia="Times New Roman" w:cs="Times New Roman"/>
          <w:lang w:val="en-US"/>
        </w:rPr>
        <w:t>.2</w:t>
      </w:r>
      <w:r w:rsidRPr="00905CFF">
        <w:rPr>
          <w:rFonts w:eastAsia="Times New Roman" w:cs="Times New Roman"/>
        </w:rPr>
        <w:t xml:space="preserve"> </w:t>
      </w:r>
      <w:r w:rsidRPr="00905CFF">
        <w:rPr>
          <w:rFonts w:eastAsia="Times New Roman" w:cs="Times New Roman"/>
          <w:lang w:val="en-US"/>
        </w:rPr>
        <w:t xml:space="preserve">Cài </w:t>
      </w:r>
      <w:proofErr w:type="spellStart"/>
      <w:r w:rsidRPr="00905CFF">
        <w:rPr>
          <w:rFonts w:eastAsia="Times New Roman" w:cs="Times New Roman"/>
          <w:lang w:val="en-US"/>
        </w:rPr>
        <w:t>đặt</w:t>
      </w:r>
      <w:proofErr w:type="spellEnd"/>
      <w:r w:rsidRPr="00905CFF">
        <w:rPr>
          <w:rFonts w:eastAsia="Times New Roman" w:cs="Times New Roman"/>
          <w:lang w:val="en-US"/>
        </w:rPr>
        <w:t xml:space="preserve"> NodeJS </w:t>
      </w:r>
      <w:proofErr w:type="spellStart"/>
      <w:r w:rsidRPr="00905CFF">
        <w:rPr>
          <w:rFonts w:eastAsia="Times New Roman" w:cs="Times New Roman"/>
          <w:lang w:val="en-US"/>
        </w:rPr>
        <w:t>bước</w:t>
      </w:r>
      <w:proofErr w:type="spellEnd"/>
      <w:r w:rsidRPr="00905CFF">
        <w:rPr>
          <w:rFonts w:eastAsia="Times New Roman" w:cs="Times New Roman"/>
          <w:lang w:val="en-US"/>
        </w:rPr>
        <w:t xml:space="preserve"> 2</w:t>
      </w:r>
      <w:bookmarkEnd w:id="160"/>
    </w:p>
    <w:p w14:paraId="2B76C229" w14:textId="77777777" w:rsidR="00BD1AE8" w:rsidRPr="00905CFF" w:rsidRDefault="00BD1AE8" w:rsidP="00BD1AE8">
      <w:pPr>
        <w:rPr>
          <w:rFonts w:ascii="Times New Roman" w:hAnsi="Times New Roman" w:cs="Times New Roman"/>
          <w:lang w:val="en-US"/>
        </w:rPr>
      </w:pPr>
    </w:p>
    <w:p w14:paraId="68573747" w14:textId="74F07D59" w:rsidR="00BD1AE8" w:rsidRPr="00905CFF" w:rsidRDefault="00BD1AE8" w:rsidP="00BD1AE8">
      <w:pPr>
        <w:jc w:val="center"/>
        <w:rPr>
          <w:rFonts w:ascii="Times New Roman" w:hAnsi="Times New Roman" w:cs="Times New Roman"/>
          <w:lang w:val="en-US"/>
        </w:rPr>
      </w:pPr>
      <w:r w:rsidRPr="00905CFF">
        <w:rPr>
          <w:rFonts w:ascii="Times New Roman" w:hAnsi="Times New Roman" w:cs="Times New Roman"/>
          <w:noProof/>
        </w:rPr>
        <w:drawing>
          <wp:inline distT="0" distB="0" distL="0" distR="0" wp14:anchorId="4905C860" wp14:editId="6A06AD55">
            <wp:extent cx="3131820" cy="2438400"/>
            <wp:effectExtent l="0" t="0" r="0" b="0"/>
            <wp:docPr id="71" name="Image 71" descr="A screenshot of a software setu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descr="A screenshot of a software setup&#10;&#10;Description automatically generated"/>
                    <pic:cNvPicPr>
                      <a:picLocks/>
                    </pic:cNvPicPr>
                  </pic:nvPicPr>
                  <pic:blipFill>
                    <a:blip r:embed="rId67" cstate="print"/>
                    <a:stretch>
                      <a:fillRect/>
                    </a:stretch>
                  </pic:blipFill>
                  <pic:spPr>
                    <a:xfrm>
                      <a:off x="0" y="0"/>
                      <a:ext cx="3131820" cy="2438400"/>
                    </a:xfrm>
                    <a:prstGeom prst="rect">
                      <a:avLst/>
                    </a:prstGeom>
                  </pic:spPr>
                </pic:pic>
              </a:graphicData>
            </a:graphic>
          </wp:inline>
        </w:drawing>
      </w:r>
    </w:p>
    <w:p w14:paraId="6ACD57A2" w14:textId="7E5D05D0" w:rsidR="009961A4" w:rsidRPr="00905CFF" w:rsidRDefault="009961A4" w:rsidP="004A123D">
      <w:pPr>
        <w:pStyle w:val="Heading7"/>
        <w:spacing w:line="360" w:lineRule="auto"/>
        <w:rPr>
          <w:rFonts w:eastAsia="Times New Roman" w:cs="Times New Roman"/>
          <w:lang w:val="en-US"/>
        </w:rPr>
      </w:pPr>
      <w:bookmarkStart w:id="161" w:name="_Toc186464338"/>
      <w:r w:rsidRPr="00905CFF">
        <w:rPr>
          <w:rFonts w:eastAsia="Times New Roman" w:cs="Times New Roman"/>
        </w:rPr>
        <w:t>Hình</w:t>
      </w:r>
      <w:r w:rsidRPr="00905CFF">
        <w:rPr>
          <w:rFonts w:eastAsia="Times New Roman" w:cs="Times New Roman"/>
          <w:lang w:val="en-US"/>
        </w:rPr>
        <w:t xml:space="preserve"> </w:t>
      </w:r>
      <w:r w:rsidR="0001301D" w:rsidRPr="00905CFF">
        <w:rPr>
          <w:rFonts w:eastAsia="Times New Roman" w:cs="Times New Roman"/>
          <w:lang w:val="en-US"/>
        </w:rPr>
        <w:t>4</w:t>
      </w:r>
      <w:r w:rsidRPr="00905CFF">
        <w:rPr>
          <w:rFonts w:eastAsia="Times New Roman" w:cs="Times New Roman"/>
          <w:lang w:val="en-US"/>
        </w:rPr>
        <w:t>.3</w:t>
      </w:r>
      <w:r w:rsidRPr="00905CFF">
        <w:rPr>
          <w:rFonts w:eastAsia="Times New Roman" w:cs="Times New Roman"/>
        </w:rPr>
        <w:t xml:space="preserve"> </w:t>
      </w:r>
      <w:r w:rsidRPr="00905CFF">
        <w:rPr>
          <w:rFonts w:eastAsia="Times New Roman" w:cs="Times New Roman"/>
          <w:lang w:val="en-US"/>
        </w:rPr>
        <w:t xml:space="preserve">Cài </w:t>
      </w:r>
      <w:proofErr w:type="spellStart"/>
      <w:r w:rsidRPr="00905CFF">
        <w:rPr>
          <w:rFonts w:eastAsia="Times New Roman" w:cs="Times New Roman"/>
          <w:lang w:val="en-US"/>
        </w:rPr>
        <w:t>đặt</w:t>
      </w:r>
      <w:proofErr w:type="spellEnd"/>
      <w:r w:rsidRPr="00905CFF">
        <w:rPr>
          <w:rFonts w:eastAsia="Times New Roman" w:cs="Times New Roman"/>
          <w:lang w:val="en-US"/>
        </w:rPr>
        <w:t xml:space="preserve"> NodeJS </w:t>
      </w:r>
      <w:proofErr w:type="spellStart"/>
      <w:r w:rsidRPr="00905CFF">
        <w:rPr>
          <w:rFonts w:eastAsia="Times New Roman" w:cs="Times New Roman"/>
          <w:lang w:val="en-US"/>
        </w:rPr>
        <w:t>bước</w:t>
      </w:r>
      <w:proofErr w:type="spellEnd"/>
      <w:r w:rsidRPr="00905CFF">
        <w:rPr>
          <w:rFonts w:eastAsia="Times New Roman" w:cs="Times New Roman"/>
          <w:lang w:val="en-US"/>
        </w:rPr>
        <w:t xml:space="preserve"> 3</w:t>
      </w:r>
      <w:bookmarkEnd w:id="161"/>
    </w:p>
    <w:p w14:paraId="00F6188C" w14:textId="77777777" w:rsidR="004A123D" w:rsidRPr="00905CFF" w:rsidRDefault="004A123D" w:rsidP="004A123D">
      <w:pPr>
        <w:rPr>
          <w:rFonts w:ascii="Times New Roman" w:hAnsi="Times New Roman" w:cs="Times New Roman"/>
          <w:lang w:val="en-US"/>
        </w:rPr>
      </w:pPr>
    </w:p>
    <w:p w14:paraId="1F4A8205" w14:textId="086AAB0C" w:rsidR="004A123D" w:rsidRPr="00905CFF" w:rsidRDefault="004A123D" w:rsidP="004A123D">
      <w:pPr>
        <w:jc w:val="center"/>
        <w:rPr>
          <w:rFonts w:ascii="Times New Roman" w:hAnsi="Times New Roman" w:cs="Times New Roman"/>
          <w:lang w:val="en-US"/>
        </w:rPr>
      </w:pPr>
      <w:r w:rsidRPr="00905CFF">
        <w:rPr>
          <w:rFonts w:ascii="Times New Roman" w:hAnsi="Times New Roman" w:cs="Times New Roman"/>
          <w:noProof/>
        </w:rPr>
        <w:drawing>
          <wp:inline distT="0" distB="0" distL="0" distR="0" wp14:anchorId="7F30ABCB" wp14:editId="7764D9CB">
            <wp:extent cx="3108960" cy="2362200"/>
            <wp:effectExtent l="0" t="0" r="0" b="0"/>
            <wp:docPr id="72" name="Image 7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descr="A screenshot of a computer&#10;&#10;Description automatically generated"/>
                    <pic:cNvPicPr>
                      <a:picLocks/>
                    </pic:cNvPicPr>
                  </pic:nvPicPr>
                  <pic:blipFill>
                    <a:blip r:embed="rId68" cstate="print"/>
                    <a:stretch>
                      <a:fillRect/>
                    </a:stretch>
                  </pic:blipFill>
                  <pic:spPr>
                    <a:xfrm>
                      <a:off x="0" y="0"/>
                      <a:ext cx="3108960" cy="2362200"/>
                    </a:xfrm>
                    <a:prstGeom prst="rect">
                      <a:avLst/>
                    </a:prstGeom>
                  </pic:spPr>
                </pic:pic>
              </a:graphicData>
            </a:graphic>
          </wp:inline>
        </w:drawing>
      </w:r>
    </w:p>
    <w:p w14:paraId="6EDD787B" w14:textId="290C6909" w:rsidR="009961A4" w:rsidRPr="00905CFF" w:rsidRDefault="009961A4" w:rsidP="004A123D">
      <w:pPr>
        <w:pStyle w:val="Heading7"/>
        <w:spacing w:line="360" w:lineRule="auto"/>
        <w:rPr>
          <w:rFonts w:eastAsia="Times New Roman" w:cs="Times New Roman"/>
          <w:lang w:val="en-US"/>
        </w:rPr>
      </w:pPr>
      <w:bookmarkStart w:id="162" w:name="_Toc186464339"/>
      <w:r w:rsidRPr="00905CFF">
        <w:rPr>
          <w:rFonts w:eastAsia="Times New Roman" w:cs="Times New Roman"/>
        </w:rPr>
        <w:t>Hình</w:t>
      </w:r>
      <w:r w:rsidRPr="00905CFF">
        <w:rPr>
          <w:rFonts w:eastAsia="Times New Roman" w:cs="Times New Roman"/>
          <w:lang w:val="en-US"/>
        </w:rPr>
        <w:t xml:space="preserve"> </w:t>
      </w:r>
      <w:r w:rsidR="0001301D" w:rsidRPr="00905CFF">
        <w:rPr>
          <w:rFonts w:eastAsia="Times New Roman" w:cs="Times New Roman"/>
          <w:lang w:val="en-US"/>
        </w:rPr>
        <w:t>4</w:t>
      </w:r>
      <w:r w:rsidRPr="00905CFF">
        <w:rPr>
          <w:rFonts w:eastAsia="Times New Roman" w:cs="Times New Roman"/>
          <w:lang w:val="en-US"/>
        </w:rPr>
        <w:t>.4</w:t>
      </w:r>
      <w:r w:rsidRPr="00905CFF">
        <w:rPr>
          <w:rFonts w:eastAsia="Times New Roman" w:cs="Times New Roman"/>
        </w:rPr>
        <w:t xml:space="preserve"> </w:t>
      </w:r>
      <w:r w:rsidRPr="00905CFF">
        <w:rPr>
          <w:rFonts w:eastAsia="Times New Roman" w:cs="Times New Roman"/>
          <w:lang w:val="en-US"/>
        </w:rPr>
        <w:t xml:space="preserve">Cài </w:t>
      </w:r>
      <w:proofErr w:type="spellStart"/>
      <w:r w:rsidRPr="00905CFF">
        <w:rPr>
          <w:rFonts w:eastAsia="Times New Roman" w:cs="Times New Roman"/>
          <w:lang w:val="en-US"/>
        </w:rPr>
        <w:t>đặt</w:t>
      </w:r>
      <w:proofErr w:type="spellEnd"/>
      <w:r w:rsidRPr="00905CFF">
        <w:rPr>
          <w:rFonts w:eastAsia="Times New Roman" w:cs="Times New Roman"/>
          <w:lang w:val="en-US"/>
        </w:rPr>
        <w:t xml:space="preserve"> NodeJS </w:t>
      </w:r>
      <w:proofErr w:type="spellStart"/>
      <w:r w:rsidRPr="00905CFF">
        <w:rPr>
          <w:rFonts w:eastAsia="Times New Roman" w:cs="Times New Roman"/>
          <w:lang w:val="en-US"/>
        </w:rPr>
        <w:t>bước</w:t>
      </w:r>
      <w:proofErr w:type="spellEnd"/>
      <w:r w:rsidRPr="00905CFF">
        <w:rPr>
          <w:rFonts w:eastAsia="Times New Roman" w:cs="Times New Roman"/>
          <w:lang w:val="en-US"/>
        </w:rPr>
        <w:t xml:space="preserve"> 4</w:t>
      </w:r>
      <w:bookmarkEnd w:id="162"/>
    </w:p>
    <w:p w14:paraId="4266B2E7" w14:textId="77777777" w:rsidR="004A123D" w:rsidRPr="00905CFF" w:rsidRDefault="004A123D" w:rsidP="004A123D">
      <w:pPr>
        <w:rPr>
          <w:rFonts w:ascii="Times New Roman" w:hAnsi="Times New Roman" w:cs="Times New Roman"/>
          <w:lang w:val="en-US"/>
        </w:rPr>
      </w:pPr>
    </w:p>
    <w:p w14:paraId="14819375" w14:textId="4A02BCFB" w:rsidR="004A123D" w:rsidRPr="00905CFF" w:rsidRDefault="004A123D" w:rsidP="004A123D">
      <w:pPr>
        <w:jc w:val="center"/>
        <w:rPr>
          <w:rFonts w:ascii="Times New Roman" w:hAnsi="Times New Roman" w:cs="Times New Roman"/>
          <w:lang w:val="en-US"/>
        </w:rPr>
      </w:pPr>
      <w:r w:rsidRPr="00905CFF">
        <w:rPr>
          <w:rFonts w:ascii="Times New Roman" w:hAnsi="Times New Roman" w:cs="Times New Roman"/>
          <w:noProof/>
        </w:rPr>
        <w:lastRenderedPageBreak/>
        <w:drawing>
          <wp:inline distT="0" distB="0" distL="0" distR="0" wp14:anchorId="6618BBFA" wp14:editId="7206DF16">
            <wp:extent cx="2773680" cy="2598420"/>
            <wp:effectExtent l="0" t="0" r="7620" b="0"/>
            <wp:docPr id="73" name="Image 7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descr="A screenshot of a computer&#10;&#10;Description automatically generated"/>
                    <pic:cNvPicPr>
                      <a:picLocks/>
                    </pic:cNvPicPr>
                  </pic:nvPicPr>
                  <pic:blipFill>
                    <a:blip r:embed="rId69" cstate="print"/>
                    <a:stretch>
                      <a:fillRect/>
                    </a:stretch>
                  </pic:blipFill>
                  <pic:spPr>
                    <a:xfrm>
                      <a:off x="0" y="0"/>
                      <a:ext cx="2773680" cy="2598420"/>
                    </a:xfrm>
                    <a:prstGeom prst="rect">
                      <a:avLst/>
                    </a:prstGeom>
                  </pic:spPr>
                </pic:pic>
              </a:graphicData>
            </a:graphic>
          </wp:inline>
        </w:drawing>
      </w:r>
    </w:p>
    <w:p w14:paraId="4E8CC7DF" w14:textId="43E9F48C" w:rsidR="009961A4" w:rsidRPr="00905CFF" w:rsidRDefault="009961A4" w:rsidP="004A123D">
      <w:pPr>
        <w:pStyle w:val="Heading7"/>
        <w:spacing w:line="360" w:lineRule="auto"/>
        <w:rPr>
          <w:rFonts w:eastAsia="Times New Roman" w:cs="Times New Roman"/>
          <w:lang w:val="en-US"/>
        </w:rPr>
      </w:pPr>
      <w:bookmarkStart w:id="163" w:name="_Toc186464340"/>
      <w:r w:rsidRPr="00905CFF">
        <w:rPr>
          <w:rFonts w:eastAsia="Times New Roman" w:cs="Times New Roman"/>
        </w:rPr>
        <w:t>Hình</w:t>
      </w:r>
      <w:r w:rsidRPr="00905CFF">
        <w:rPr>
          <w:rFonts w:eastAsia="Times New Roman" w:cs="Times New Roman"/>
          <w:lang w:val="en-US"/>
        </w:rPr>
        <w:t xml:space="preserve"> </w:t>
      </w:r>
      <w:r w:rsidR="0001301D" w:rsidRPr="00905CFF">
        <w:rPr>
          <w:rFonts w:eastAsia="Times New Roman" w:cs="Times New Roman"/>
          <w:lang w:val="en-US"/>
        </w:rPr>
        <w:t>4</w:t>
      </w:r>
      <w:r w:rsidRPr="00905CFF">
        <w:rPr>
          <w:rFonts w:eastAsia="Times New Roman" w:cs="Times New Roman"/>
          <w:lang w:val="en-US"/>
        </w:rPr>
        <w:t>.5</w:t>
      </w:r>
      <w:r w:rsidRPr="00905CFF">
        <w:rPr>
          <w:rFonts w:eastAsia="Times New Roman" w:cs="Times New Roman"/>
        </w:rPr>
        <w:t xml:space="preserve"> </w:t>
      </w:r>
      <w:r w:rsidRPr="00905CFF">
        <w:rPr>
          <w:rFonts w:eastAsia="Times New Roman" w:cs="Times New Roman"/>
          <w:lang w:val="en-US"/>
        </w:rPr>
        <w:t xml:space="preserve">Cài </w:t>
      </w:r>
      <w:proofErr w:type="spellStart"/>
      <w:r w:rsidRPr="00905CFF">
        <w:rPr>
          <w:rFonts w:eastAsia="Times New Roman" w:cs="Times New Roman"/>
          <w:lang w:val="en-US"/>
        </w:rPr>
        <w:t>đặt</w:t>
      </w:r>
      <w:proofErr w:type="spellEnd"/>
      <w:r w:rsidRPr="00905CFF">
        <w:rPr>
          <w:rFonts w:eastAsia="Times New Roman" w:cs="Times New Roman"/>
          <w:lang w:val="en-US"/>
        </w:rPr>
        <w:t xml:space="preserve"> NodeJS </w:t>
      </w:r>
      <w:proofErr w:type="spellStart"/>
      <w:r w:rsidRPr="00905CFF">
        <w:rPr>
          <w:rFonts w:eastAsia="Times New Roman" w:cs="Times New Roman"/>
          <w:lang w:val="en-US"/>
        </w:rPr>
        <w:t>bước</w:t>
      </w:r>
      <w:proofErr w:type="spellEnd"/>
      <w:r w:rsidRPr="00905CFF">
        <w:rPr>
          <w:rFonts w:eastAsia="Times New Roman" w:cs="Times New Roman"/>
          <w:lang w:val="en-US"/>
        </w:rPr>
        <w:t xml:space="preserve"> 5</w:t>
      </w:r>
      <w:bookmarkEnd w:id="163"/>
    </w:p>
    <w:p w14:paraId="1ADA55E1" w14:textId="77777777" w:rsidR="004A123D" w:rsidRPr="00905CFF" w:rsidRDefault="004A123D" w:rsidP="004A123D">
      <w:pPr>
        <w:rPr>
          <w:rFonts w:ascii="Times New Roman" w:hAnsi="Times New Roman" w:cs="Times New Roman"/>
          <w:lang w:val="en-US"/>
        </w:rPr>
      </w:pPr>
    </w:p>
    <w:p w14:paraId="13E9FEA6" w14:textId="0CD8DB71" w:rsidR="004A123D" w:rsidRPr="00905CFF" w:rsidRDefault="004A123D" w:rsidP="004A123D">
      <w:pPr>
        <w:jc w:val="center"/>
        <w:rPr>
          <w:rFonts w:ascii="Times New Roman" w:hAnsi="Times New Roman" w:cs="Times New Roman"/>
          <w:lang w:val="en-US"/>
        </w:rPr>
      </w:pPr>
      <w:r w:rsidRPr="00905CFF">
        <w:rPr>
          <w:rFonts w:ascii="Times New Roman" w:hAnsi="Times New Roman" w:cs="Times New Roman"/>
          <w:noProof/>
        </w:rPr>
        <w:drawing>
          <wp:inline distT="0" distB="0" distL="0" distR="0" wp14:anchorId="76673F3C" wp14:editId="7ED0F9C1">
            <wp:extent cx="3063240" cy="2461260"/>
            <wp:effectExtent l="0" t="0" r="3810" b="0"/>
            <wp:docPr id="74" name="Image 7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descr="A screenshot of a computer&#10;&#10;Description automatically generated"/>
                    <pic:cNvPicPr>
                      <a:picLocks/>
                    </pic:cNvPicPr>
                  </pic:nvPicPr>
                  <pic:blipFill>
                    <a:blip r:embed="rId70" cstate="print"/>
                    <a:stretch>
                      <a:fillRect/>
                    </a:stretch>
                  </pic:blipFill>
                  <pic:spPr>
                    <a:xfrm>
                      <a:off x="0" y="0"/>
                      <a:ext cx="3063240" cy="2461260"/>
                    </a:xfrm>
                    <a:prstGeom prst="rect">
                      <a:avLst/>
                    </a:prstGeom>
                  </pic:spPr>
                </pic:pic>
              </a:graphicData>
            </a:graphic>
          </wp:inline>
        </w:drawing>
      </w:r>
    </w:p>
    <w:p w14:paraId="3C9B4E1B" w14:textId="10E6FD6C" w:rsidR="009961A4" w:rsidRPr="00905CFF" w:rsidRDefault="009961A4" w:rsidP="004A123D">
      <w:pPr>
        <w:pStyle w:val="Heading7"/>
        <w:spacing w:line="360" w:lineRule="auto"/>
        <w:rPr>
          <w:rFonts w:eastAsia="Times New Roman" w:cs="Times New Roman"/>
          <w:lang w:val="en-US"/>
        </w:rPr>
      </w:pPr>
      <w:bookmarkStart w:id="164" w:name="_Toc186464341"/>
      <w:r w:rsidRPr="00905CFF">
        <w:rPr>
          <w:rFonts w:eastAsia="Times New Roman" w:cs="Times New Roman"/>
        </w:rPr>
        <w:t>Hình</w:t>
      </w:r>
      <w:r w:rsidRPr="00905CFF">
        <w:rPr>
          <w:rFonts w:eastAsia="Times New Roman" w:cs="Times New Roman"/>
          <w:lang w:val="en-US"/>
        </w:rPr>
        <w:t xml:space="preserve"> </w:t>
      </w:r>
      <w:r w:rsidR="0001301D" w:rsidRPr="00905CFF">
        <w:rPr>
          <w:rFonts w:eastAsia="Times New Roman" w:cs="Times New Roman"/>
          <w:lang w:val="en-US"/>
        </w:rPr>
        <w:t>4</w:t>
      </w:r>
      <w:r w:rsidRPr="00905CFF">
        <w:rPr>
          <w:rFonts w:eastAsia="Times New Roman" w:cs="Times New Roman"/>
          <w:lang w:val="en-US"/>
        </w:rPr>
        <w:t>.6</w:t>
      </w:r>
      <w:r w:rsidRPr="00905CFF">
        <w:rPr>
          <w:rFonts w:eastAsia="Times New Roman" w:cs="Times New Roman"/>
        </w:rPr>
        <w:t xml:space="preserve"> </w:t>
      </w:r>
      <w:r w:rsidRPr="00905CFF">
        <w:rPr>
          <w:rFonts w:eastAsia="Times New Roman" w:cs="Times New Roman"/>
          <w:lang w:val="en-US"/>
        </w:rPr>
        <w:t xml:space="preserve">Cài </w:t>
      </w:r>
      <w:proofErr w:type="spellStart"/>
      <w:r w:rsidRPr="00905CFF">
        <w:rPr>
          <w:rFonts w:eastAsia="Times New Roman" w:cs="Times New Roman"/>
          <w:lang w:val="en-US"/>
        </w:rPr>
        <w:t>đặt</w:t>
      </w:r>
      <w:proofErr w:type="spellEnd"/>
      <w:r w:rsidRPr="00905CFF">
        <w:rPr>
          <w:rFonts w:eastAsia="Times New Roman" w:cs="Times New Roman"/>
          <w:lang w:val="en-US"/>
        </w:rPr>
        <w:t xml:space="preserve"> NodeJS </w:t>
      </w:r>
      <w:proofErr w:type="spellStart"/>
      <w:r w:rsidRPr="00905CFF">
        <w:rPr>
          <w:rFonts w:eastAsia="Times New Roman" w:cs="Times New Roman"/>
          <w:lang w:val="en-US"/>
        </w:rPr>
        <w:t>bước</w:t>
      </w:r>
      <w:proofErr w:type="spellEnd"/>
      <w:r w:rsidRPr="00905CFF">
        <w:rPr>
          <w:rFonts w:eastAsia="Times New Roman" w:cs="Times New Roman"/>
          <w:lang w:val="en-US"/>
        </w:rPr>
        <w:t xml:space="preserve"> 6</w:t>
      </w:r>
      <w:bookmarkEnd w:id="164"/>
    </w:p>
    <w:p w14:paraId="095DE5F9" w14:textId="77777777" w:rsidR="004A123D" w:rsidRPr="00905CFF" w:rsidRDefault="004A123D" w:rsidP="004A123D">
      <w:pPr>
        <w:rPr>
          <w:rFonts w:ascii="Times New Roman" w:hAnsi="Times New Roman" w:cs="Times New Roman"/>
          <w:lang w:val="en-US"/>
        </w:rPr>
      </w:pPr>
    </w:p>
    <w:p w14:paraId="73662629" w14:textId="705E3AC4" w:rsidR="004A123D" w:rsidRPr="00905CFF" w:rsidRDefault="004A123D" w:rsidP="004A123D">
      <w:pPr>
        <w:jc w:val="center"/>
        <w:rPr>
          <w:rFonts w:ascii="Times New Roman" w:hAnsi="Times New Roman" w:cs="Times New Roman"/>
          <w:lang w:val="en-US"/>
        </w:rPr>
      </w:pPr>
      <w:r w:rsidRPr="00905CFF">
        <w:rPr>
          <w:rFonts w:ascii="Times New Roman" w:hAnsi="Times New Roman" w:cs="Times New Roman"/>
          <w:noProof/>
        </w:rPr>
        <w:drawing>
          <wp:inline distT="0" distB="0" distL="0" distR="0" wp14:anchorId="6A015A66" wp14:editId="50F5FC28">
            <wp:extent cx="3625850" cy="2444750"/>
            <wp:effectExtent l="0" t="0" r="0" b="0"/>
            <wp:docPr id="75" name="Image 75"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descr="A screenshot of a computer&#10;&#10;Description automatically generated"/>
                    <pic:cNvPicPr>
                      <a:picLocks/>
                    </pic:cNvPicPr>
                  </pic:nvPicPr>
                  <pic:blipFill>
                    <a:blip r:embed="rId71" cstate="print"/>
                    <a:stretch>
                      <a:fillRect/>
                    </a:stretch>
                  </pic:blipFill>
                  <pic:spPr>
                    <a:xfrm>
                      <a:off x="0" y="0"/>
                      <a:ext cx="3625850" cy="2444750"/>
                    </a:xfrm>
                    <a:prstGeom prst="rect">
                      <a:avLst/>
                    </a:prstGeom>
                  </pic:spPr>
                </pic:pic>
              </a:graphicData>
            </a:graphic>
          </wp:inline>
        </w:drawing>
      </w:r>
    </w:p>
    <w:p w14:paraId="450AEFDF" w14:textId="504C374C" w:rsidR="00A63963" w:rsidRPr="00905CFF" w:rsidRDefault="009961A4" w:rsidP="00382196">
      <w:pPr>
        <w:pStyle w:val="Heading7"/>
        <w:spacing w:line="360" w:lineRule="auto"/>
        <w:rPr>
          <w:rFonts w:eastAsia="Times New Roman" w:cs="Times New Roman"/>
          <w:lang w:val="en-US"/>
        </w:rPr>
      </w:pPr>
      <w:bookmarkStart w:id="165" w:name="_Toc186464342"/>
      <w:r w:rsidRPr="00905CFF">
        <w:rPr>
          <w:rFonts w:eastAsia="Times New Roman" w:cs="Times New Roman"/>
        </w:rPr>
        <w:t>Hình</w:t>
      </w:r>
      <w:r w:rsidRPr="00905CFF">
        <w:rPr>
          <w:rFonts w:eastAsia="Times New Roman" w:cs="Times New Roman"/>
          <w:lang w:val="en-US"/>
        </w:rPr>
        <w:t xml:space="preserve"> </w:t>
      </w:r>
      <w:r w:rsidR="0001301D" w:rsidRPr="00905CFF">
        <w:rPr>
          <w:rFonts w:eastAsia="Times New Roman" w:cs="Times New Roman"/>
          <w:lang w:val="en-US"/>
        </w:rPr>
        <w:t>4</w:t>
      </w:r>
      <w:r w:rsidRPr="00905CFF">
        <w:rPr>
          <w:rFonts w:eastAsia="Times New Roman" w:cs="Times New Roman"/>
          <w:lang w:val="en-US"/>
        </w:rPr>
        <w:t>.7</w:t>
      </w:r>
      <w:r w:rsidRPr="00905CFF">
        <w:rPr>
          <w:rFonts w:eastAsia="Times New Roman" w:cs="Times New Roman"/>
        </w:rPr>
        <w:t xml:space="preserve"> </w:t>
      </w:r>
      <w:r w:rsidRPr="00905CFF">
        <w:rPr>
          <w:rFonts w:eastAsia="Times New Roman" w:cs="Times New Roman"/>
          <w:lang w:val="en-US"/>
        </w:rPr>
        <w:t xml:space="preserve">Cài </w:t>
      </w:r>
      <w:proofErr w:type="spellStart"/>
      <w:r w:rsidRPr="00905CFF">
        <w:rPr>
          <w:rFonts w:eastAsia="Times New Roman" w:cs="Times New Roman"/>
          <w:lang w:val="en-US"/>
        </w:rPr>
        <w:t>đặt</w:t>
      </w:r>
      <w:proofErr w:type="spellEnd"/>
      <w:r w:rsidRPr="00905CFF">
        <w:rPr>
          <w:rFonts w:eastAsia="Times New Roman" w:cs="Times New Roman"/>
          <w:lang w:val="en-US"/>
        </w:rPr>
        <w:t xml:space="preserve"> NodeJS </w:t>
      </w:r>
      <w:proofErr w:type="spellStart"/>
      <w:r w:rsidRPr="00905CFF">
        <w:rPr>
          <w:rFonts w:eastAsia="Times New Roman" w:cs="Times New Roman"/>
          <w:lang w:val="en-US"/>
        </w:rPr>
        <w:t>thành</w:t>
      </w:r>
      <w:proofErr w:type="spellEnd"/>
      <w:r w:rsidRPr="00905CFF">
        <w:rPr>
          <w:rFonts w:eastAsia="Times New Roman" w:cs="Times New Roman"/>
          <w:lang w:val="en-US"/>
        </w:rPr>
        <w:t xml:space="preserve"> </w:t>
      </w:r>
      <w:proofErr w:type="spellStart"/>
      <w:r w:rsidRPr="00905CFF">
        <w:rPr>
          <w:rFonts w:eastAsia="Times New Roman" w:cs="Times New Roman"/>
          <w:lang w:val="en-US"/>
        </w:rPr>
        <w:t>công</w:t>
      </w:r>
      <w:bookmarkEnd w:id="165"/>
      <w:proofErr w:type="spellEnd"/>
    </w:p>
    <w:p w14:paraId="205EF2C8" w14:textId="77777777" w:rsidR="00CB4EB6" w:rsidRPr="00905CFF" w:rsidRDefault="00CB4EB6" w:rsidP="009961A4">
      <w:pPr>
        <w:rPr>
          <w:rFonts w:ascii="Times New Roman" w:hAnsi="Times New Roman" w:cs="Times New Roman"/>
          <w:sz w:val="26"/>
          <w:szCs w:val="26"/>
          <w:lang w:val="en-US"/>
        </w:rPr>
      </w:pPr>
    </w:p>
    <w:p w14:paraId="7CF9F7B6" w14:textId="20BFF047" w:rsidR="004A123D" w:rsidRPr="00905CFF" w:rsidRDefault="00382196" w:rsidP="0040478D">
      <w:pPr>
        <w:pStyle w:val="ListParagraph"/>
        <w:numPr>
          <w:ilvl w:val="0"/>
          <w:numId w:val="183"/>
        </w:numPr>
        <w:jc w:val="both"/>
        <w:rPr>
          <w:rFonts w:cs="Times New Roman"/>
          <w:b w:val="0"/>
          <w:bCs/>
          <w:i w:val="0"/>
          <w:iCs/>
          <w:szCs w:val="26"/>
          <w:lang w:val="en-US"/>
        </w:rPr>
      </w:pPr>
      <w:proofErr w:type="spellStart"/>
      <w:r w:rsidRPr="00905CFF">
        <w:rPr>
          <w:rFonts w:cs="Times New Roman"/>
          <w:b w:val="0"/>
          <w:bCs/>
          <w:i w:val="0"/>
          <w:iCs/>
          <w:szCs w:val="26"/>
          <w:lang w:val="en-US"/>
        </w:rPr>
        <w:lastRenderedPageBreak/>
        <w:t>M</w:t>
      </w:r>
      <w:r w:rsidR="00CB4EB6" w:rsidRPr="00905CFF">
        <w:rPr>
          <w:rFonts w:cs="Times New Roman"/>
          <w:b w:val="0"/>
          <w:bCs/>
          <w:i w:val="0"/>
          <w:iCs/>
          <w:szCs w:val="26"/>
          <w:lang w:val="en-US"/>
        </w:rPr>
        <w:t>ở</w:t>
      </w:r>
      <w:proofErr w:type="spellEnd"/>
      <w:r w:rsidR="00CB4EB6" w:rsidRPr="00905CFF">
        <w:rPr>
          <w:rFonts w:cs="Times New Roman"/>
          <w:b w:val="0"/>
          <w:bCs/>
          <w:i w:val="0"/>
          <w:iCs/>
          <w:szCs w:val="26"/>
          <w:lang w:val="en-US"/>
        </w:rPr>
        <w:t xml:space="preserve"> </w:t>
      </w:r>
      <w:proofErr w:type="spellStart"/>
      <w:r w:rsidR="00CB4EB6" w:rsidRPr="00905CFF">
        <w:rPr>
          <w:rFonts w:cs="Times New Roman"/>
          <w:b w:val="0"/>
          <w:bCs/>
          <w:i w:val="0"/>
          <w:iCs/>
          <w:szCs w:val="26"/>
          <w:lang w:val="en-US"/>
        </w:rPr>
        <w:t>dự</w:t>
      </w:r>
      <w:proofErr w:type="spellEnd"/>
      <w:r w:rsidR="00CB4EB6" w:rsidRPr="00905CFF">
        <w:rPr>
          <w:rFonts w:cs="Times New Roman"/>
          <w:b w:val="0"/>
          <w:bCs/>
          <w:i w:val="0"/>
          <w:iCs/>
          <w:szCs w:val="26"/>
          <w:lang w:val="en-US"/>
        </w:rPr>
        <w:t xml:space="preserve"> </w:t>
      </w:r>
      <w:proofErr w:type="spellStart"/>
      <w:r w:rsidR="00CB4EB6" w:rsidRPr="00905CFF">
        <w:rPr>
          <w:rFonts w:cs="Times New Roman"/>
          <w:b w:val="0"/>
          <w:bCs/>
          <w:i w:val="0"/>
          <w:iCs/>
          <w:szCs w:val="26"/>
          <w:lang w:val="en-US"/>
        </w:rPr>
        <w:t>án</w:t>
      </w:r>
      <w:proofErr w:type="spellEnd"/>
      <w:r w:rsidR="00CB4EB6" w:rsidRPr="00905CFF">
        <w:rPr>
          <w:rFonts w:cs="Times New Roman"/>
          <w:b w:val="0"/>
          <w:bCs/>
          <w:i w:val="0"/>
          <w:iCs/>
          <w:szCs w:val="26"/>
          <w:lang w:val="en-US"/>
        </w:rPr>
        <w:t xml:space="preserve"> </w:t>
      </w:r>
      <w:proofErr w:type="spellStart"/>
      <w:r w:rsidR="00CB4EB6" w:rsidRPr="00905CFF">
        <w:rPr>
          <w:rFonts w:cs="Times New Roman"/>
          <w:b w:val="0"/>
          <w:bCs/>
          <w:i w:val="0"/>
          <w:iCs/>
          <w:szCs w:val="26"/>
          <w:lang w:val="en-US"/>
        </w:rPr>
        <w:t>lên</w:t>
      </w:r>
      <w:proofErr w:type="spellEnd"/>
      <w:r w:rsidR="00CB4EB6" w:rsidRPr="00905CFF">
        <w:rPr>
          <w:rFonts w:cs="Times New Roman"/>
          <w:b w:val="0"/>
          <w:bCs/>
          <w:i w:val="0"/>
          <w:iCs/>
          <w:szCs w:val="26"/>
          <w:lang w:val="en-US"/>
        </w:rPr>
        <w:t xml:space="preserve"> </w:t>
      </w:r>
      <w:proofErr w:type="spellStart"/>
      <w:r w:rsidR="00CB4EB6" w:rsidRPr="00905CFF">
        <w:rPr>
          <w:rFonts w:cs="Times New Roman"/>
          <w:b w:val="0"/>
          <w:bCs/>
          <w:i w:val="0"/>
          <w:iCs/>
          <w:szCs w:val="26"/>
          <w:lang w:val="en-US"/>
        </w:rPr>
        <w:t>và</w:t>
      </w:r>
      <w:proofErr w:type="spellEnd"/>
      <w:r w:rsidR="00CB4EB6" w:rsidRPr="00905CFF">
        <w:rPr>
          <w:rFonts w:cs="Times New Roman"/>
          <w:b w:val="0"/>
          <w:bCs/>
          <w:i w:val="0"/>
          <w:iCs/>
          <w:szCs w:val="26"/>
          <w:lang w:val="en-US"/>
        </w:rPr>
        <w:t xml:space="preserve"> </w:t>
      </w:r>
      <w:proofErr w:type="spellStart"/>
      <w:r w:rsidR="00CB4EB6" w:rsidRPr="00905CFF">
        <w:rPr>
          <w:rFonts w:cs="Times New Roman"/>
          <w:b w:val="0"/>
          <w:bCs/>
          <w:i w:val="0"/>
          <w:iCs/>
          <w:szCs w:val="26"/>
          <w:lang w:val="en-US"/>
        </w:rPr>
        <w:t>chạy</w:t>
      </w:r>
      <w:proofErr w:type="spellEnd"/>
      <w:r w:rsidR="00CB4EB6" w:rsidRPr="00905CFF">
        <w:rPr>
          <w:rFonts w:cs="Times New Roman"/>
          <w:b w:val="0"/>
          <w:bCs/>
          <w:i w:val="0"/>
          <w:iCs/>
          <w:szCs w:val="26"/>
          <w:lang w:val="en-US"/>
        </w:rPr>
        <w:t xml:space="preserve"> </w:t>
      </w:r>
      <w:proofErr w:type="spellStart"/>
      <w:r w:rsidR="00CB4EB6" w:rsidRPr="00905CFF">
        <w:rPr>
          <w:rFonts w:cs="Times New Roman"/>
          <w:b w:val="0"/>
          <w:bCs/>
          <w:i w:val="0"/>
          <w:iCs/>
          <w:szCs w:val="26"/>
          <w:lang w:val="en-US"/>
        </w:rPr>
        <w:t>dự</w:t>
      </w:r>
      <w:proofErr w:type="spellEnd"/>
      <w:r w:rsidR="00CB4EB6" w:rsidRPr="00905CFF">
        <w:rPr>
          <w:rFonts w:cs="Times New Roman"/>
          <w:b w:val="0"/>
          <w:bCs/>
          <w:i w:val="0"/>
          <w:iCs/>
          <w:szCs w:val="26"/>
          <w:lang w:val="en-US"/>
        </w:rPr>
        <w:t xml:space="preserve"> </w:t>
      </w:r>
      <w:proofErr w:type="spellStart"/>
      <w:r w:rsidR="00CB4EB6" w:rsidRPr="00905CFF">
        <w:rPr>
          <w:rFonts w:cs="Times New Roman"/>
          <w:b w:val="0"/>
          <w:bCs/>
          <w:i w:val="0"/>
          <w:iCs/>
          <w:szCs w:val="26"/>
          <w:lang w:val="en-US"/>
        </w:rPr>
        <w:t>án</w:t>
      </w:r>
      <w:proofErr w:type="spellEnd"/>
      <w:r w:rsidR="00CB4EB6" w:rsidRPr="00905CFF">
        <w:rPr>
          <w:rFonts w:cs="Times New Roman"/>
          <w:b w:val="0"/>
          <w:bCs/>
          <w:i w:val="0"/>
          <w:iCs/>
          <w:szCs w:val="26"/>
          <w:lang w:val="en-US"/>
        </w:rPr>
        <w:t xml:space="preserve"> </w:t>
      </w:r>
      <w:proofErr w:type="spellStart"/>
      <w:r w:rsidR="00CB4EB6" w:rsidRPr="00905CFF">
        <w:rPr>
          <w:rFonts w:cs="Times New Roman"/>
          <w:b w:val="0"/>
          <w:bCs/>
          <w:i w:val="0"/>
          <w:iCs/>
          <w:szCs w:val="26"/>
          <w:lang w:val="en-US"/>
        </w:rPr>
        <w:t>bằng</w:t>
      </w:r>
      <w:proofErr w:type="spellEnd"/>
      <w:r w:rsidR="00CB4EB6" w:rsidRPr="00905CFF">
        <w:rPr>
          <w:rFonts w:cs="Times New Roman"/>
          <w:b w:val="0"/>
          <w:bCs/>
          <w:i w:val="0"/>
          <w:iCs/>
          <w:szCs w:val="26"/>
          <w:lang w:val="en-US"/>
        </w:rPr>
        <w:t xml:space="preserve"> </w:t>
      </w:r>
      <w:proofErr w:type="spellStart"/>
      <w:r w:rsidR="00CB4EB6" w:rsidRPr="00905CFF">
        <w:rPr>
          <w:rFonts w:cs="Times New Roman"/>
          <w:b w:val="0"/>
          <w:bCs/>
          <w:i w:val="0"/>
          <w:iCs/>
          <w:szCs w:val="26"/>
          <w:lang w:val="en-US"/>
        </w:rPr>
        <w:t>lệnh</w:t>
      </w:r>
      <w:proofErr w:type="spellEnd"/>
      <w:r w:rsidR="00CB4EB6" w:rsidRPr="00905CFF">
        <w:rPr>
          <w:rFonts w:cs="Times New Roman"/>
          <w:b w:val="0"/>
          <w:bCs/>
          <w:i w:val="0"/>
          <w:iCs/>
          <w:szCs w:val="26"/>
          <w:lang w:val="en-US"/>
        </w:rPr>
        <w:t xml:space="preserve">: </w:t>
      </w:r>
      <w:proofErr w:type="spellStart"/>
      <w:r w:rsidR="00CB4EB6" w:rsidRPr="00905CFF">
        <w:rPr>
          <w:rFonts w:cs="Times New Roman"/>
          <w:b w:val="0"/>
          <w:bCs/>
          <w:i w:val="0"/>
          <w:iCs/>
          <w:szCs w:val="26"/>
          <w:lang w:val="en-US"/>
        </w:rPr>
        <w:t>npm</w:t>
      </w:r>
      <w:proofErr w:type="spellEnd"/>
      <w:r w:rsidR="00CB4EB6" w:rsidRPr="00905CFF">
        <w:rPr>
          <w:rFonts w:cs="Times New Roman"/>
          <w:b w:val="0"/>
          <w:bCs/>
          <w:i w:val="0"/>
          <w:iCs/>
          <w:szCs w:val="26"/>
          <w:lang w:val="en-US"/>
        </w:rPr>
        <w:t xml:space="preserve"> run start</w:t>
      </w:r>
    </w:p>
    <w:p w14:paraId="693507AB" w14:textId="77777777" w:rsidR="004A123D" w:rsidRPr="00905CFF" w:rsidRDefault="004A123D" w:rsidP="004A123D">
      <w:pPr>
        <w:rPr>
          <w:rFonts w:ascii="Times New Roman" w:hAnsi="Times New Roman" w:cs="Times New Roman"/>
          <w:sz w:val="26"/>
          <w:szCs w:val="26"/>
          <w:lang w:val="en-US"/>
        </w:rPr>
      </w:pPr>
    </w:p>
    <w:p w14:paraId="0A13B77B" w14:textId="43E9D76B" w:rsidR="00A63963" w:rsidRPr="00905CFF" w:rsidRDefault="00A63963" w:rsidP="004A123D">
      <w:pPr>
        <w:jc w:val="center"/>
        <w:rPr>
          <w:rFonts w:ascii="Times New Roman" w:hAnsi="Times New Roman" w:cs="Times New Roman"/>
          <w:sz w:val="26"/>
          <w:szCs w:val="26"/>
          <w:lang w:val="en-US"/>
        </w:rPr>
      </w:pPr>
      <w:r w:rsidRPr="00905CFF">
        <w:rPr>
          <w:rFonts w:ascii="Times New Roman" w:hAnsi="Times New Roman" w:cs="Times New Roman"/>
          <w:noProof/>
          <w:szCs w:val="26"/>
          <w:lang w:val="en-US"/>
        </w:rPr>
        <w:drawing>
          <wp:inline distT="0" distB="0" distL="0" distR="0" wp14:anchorId="10BD30E3" wp14:editId="45091C07">
            <wp:extent cx="4387850" cy="1176509"/>
            <wp:effectExtent l="0" t="0" r="0" b="5080"/>
            <wp:docPr id="1557146780" name="Picture 1" descr="A black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34279" name="Picture 1" descr="A black screen with yellow text&#10;&#10;Description automatically generated"/>
                    <pic:cNvPicPr/>
                  </pic:nvPicPr>
                  <pic:blipFill>
                    <a:blip r:embed="rId72"/>
                    <a:stretch>
                      <a:fillRect/>
                    </a:stretch>
                  </pic:blipFill>
                  <pic:spPr>
                    <a:xfrm>
                      <a:off x="0" y="0"/>
                      <a:ext cx="4406849" cy="1181603"/>
                    </a:xfrm>
                    <a:prstGeom prst="rect">
                      <a:avLst/>
                    </a:prstGeom>
                  </pic:spPr>
                </pic:pic>
              </a:graphicData>
            </a:graphic>
          </wp:inline>
        </w:drawing>
      </w:r>
    </w:p>
    <w:p w14:paraId="02B139A4" w14:textId="66CC8591" w:rsidR="00CB4EB6" w:rsidRPr="00905CFF" w:rsidRDefault="00A63963" w:rsidP="00382196">
      <w:pPr>
        <w:pStyle w:val="Heading7"/>
        <w:spacing w:line="360" w:lineRule="auto"/>
        <w:rPr>
          <w:rFonts w:eastAsia="Times New Roman" w:cs="Times New Roman"/>
          <w:lang w:val="en-US"/>
        </w:rPr>
      </w:pPr>
      <w:bookmarkStart w:id="166" w:name="_Toc186464343"/>
      <w:r w:rsidRPr="00905CFF">
        <w:rPr>
          <w:rFonts w:eastAsia="Times New Roman" w:cs="Times New Roman"/>
        </w:rPr>
        <w:t>Hình</w:t>
      </w:r>
      <w:r w:rsidRPr="00905CFF">
        <w:rPr>
          <w:rFonts w:eastAsia="Times New Roman" w:cs="Times New Roman"/>
          <w:lang w:val="en-US"/>
        </w:rPr>
        <w:t xml:space="preserve"> </w:t>
      </w:r>
      <w:r w:rsidR="0001301D" w:rsidRPr="00905CFF">
        <w:rPr>
          <w:rFonts w:eastAsia="Times New Roman" w:cs="Times New Roman"/>
          <w:lang w:val="en-US"/>
        </w:rPr>
        <w:t>4</w:t>
      </w:r>
      <w:r w:rsidRPr="00905CFF">
        <w:rPr>
          <w:rFonts w:eastAsia="Times New Roman" w:cs="Times New Roman"/>
          <w:lang w:val="en-US"/>
        </w:rPr>
        <w:t>.</w:t>
      </w:r>
      <w:r w:rsidR="00382196" w:rsidRPr="00905CFF">
        <w:rPr>
          <w:rFonts w:eastAsia="Times New Roman" w:cs="Times New Roman"/>
          <w:lang w:val="en-US"/>
        </w:rPr>
        <w:t>8</w:t>
      </w:r>
      <w:r w:rsidRPr="00905CFF">
        <w:rPr>
          <w:rFonts w:eastAsia="Times New Roman" w:cs="Times New Roman"/>
        </w:rPr>
        <w:t xml:space="preserve"> </w:t>
      </w:r>
      <w:proofErr w:type="spellStart"/>
      <w:r w:rsidR="008C4594" w:rsidRPr="00905CFF">
        <w:rPr>
          <w:rFonts w:eastAsia="Times New Roman" w:cs="Times New Roman"/>
          <w:lang w:val="en-US"/>
        </w:rPr>
        <w:t>Chạy</w:t>
      </w:r>
      <w:proofErr w:type="spellEnd"/>
      <w:r w:rsidR="008C4594" w:rsidRPr="00905CFF">
        <w:rPr>
          <w:rFonts w:eastAsia="Times New Roman" w:cs="Times New Roman"/>
          <w:lang w:val="en-US"/>
        </w:rPr>
        <w:t xml:space="preserve"> </w:t>
      </w:r>
      <w:proofErr w:type="spellStart"/>
      <w:r w:rsidR="008C4594" w:rsidRPr="00905CFF">
        <w:rPr>
          <w:rFonts w:eastAsia="Times New Roman" w:cs="Times New Roman"/>
          <w:lang w:val="en-US"/>
        </w:rPr>
        <w:t>dự</w:t>
      </w:r>
      <w:proofErr w:type="spellEnd"/>
      <w:r w:rsidR="008C4594" w:rsidRPr="00905CFF">
        <w:rPr>
          <w:rFonts w:eastAsia="Times New Roman" w:cs="Times New Roman"/>
          <w:lang w:val="en-US"/>
        </w:rPr>
        <w:t xml:space="preserve"> </w:t>
      </w:r>
      <w:proofErr w:type="spellStart"/>
      <w:r w:rsidR="008C4594" w:rsidRPr="00905CFF">
        <w:rPr>
          <w:rFonts w:eastAsia="Times New Roman" w:cs="Times New Roman"/>
          <w:lang w:val="en-US"/>
        </w:rPr>
        <w:t>án</w:t>
      </w:r>
      <w:bookmarkEnd w:id="166"/>
      <w:proofErr w:type="spellEnd"/>
    </w:p>
    <w:p w14:paraId="333470A2" w14:textId="71668CDE" w:rsidR="004A123D" w:rsidRPr="00905CFF" w:rsidRDefault="00CB4EB6" w:rsidP="0040478D">
      <w:pPr>
        <w:pStyle w:val="ListParagraph"/>
        <w:numPr>
          <w:ilvl w:val="0"/>
          <w:numId w:val="183"/>
        </w:numPr>
        <w:jc w:val="both"/>
        <w:rPr>
          <w:rStyle w:val="Hyperlink"/>
          <w:rFonts w:cs="Times New Roman"/>
          <w:b w:val="0"/>
          <w:bCs/>
          <w:i w:val="0"/>
          <w:iCs/>
          <w:szCs w:val="26"/>
          <w:lang w:val="en-US"/>
        </w:rPr>
      </w:pPr>
      <w:r w:rsidRPr="00905CFF">
        <w:rPr>
          <w:rFonts w:cs="Times New Roman"/>
          <w:b w:val="0"/>
          <w:bCs/>
          <w:i w:val="0"/>
          <w:iCs/>
          <w:szCs w:val="26"/>
        </w:rPr>
        <w:t>Lúc này, ReactJS sẽ khởi chạy dự án mặc định ở port 3000, chúng ta có thể mở trình duyệt và truy cập đường dẫn </w:t>
      </w:r>
      <w:hyperlink r:id="rId73" w:history="1">
        <w:r w:rsidRPr="00905CFF">
          <w:rPr>
            <w:rStyle w:val="Hyperlink"/>
            <w:rFonts w:cs="Times New Roman"/>
            <w:b w:val="0"/>
            <w:bCs/>
            <w:i w:val="0"/>
            <w:iCs/>
            <w:szCs w:val="26"/>
          </w:rPr>
          <w:t>http://localhost:3000</w:t>
        </w:r>
      </w:hyperlink>
    </w:p>
    <w:p w14:paraId="32EA1140" w14:textId="6C14A77E" w:rsidR="008C4594" w:rsidRPr="00905CFF" w:rsidRDefault="003B55CE" w:rsidP="004A123D">
      <w:pPr>
        <w:jc w:val="center"/>
        <w:rPr>
          <w:rFonts w:ascii="Times New Roman" w:hAnsi="Times New Roman" w:cs="Times New Roman"/>
          <w:sz w:val="26"/>
          <w:szCs w:val="26"/>
          <w:lang w:val="en-US"/>
        </w:rPr>
      </w:pPr>
      <w:r w:rsidRPr="00905CFF">
        <w:rPr>
          <w:rFonts w:ascii="Times New Roman" w:hAnsi="Times New Roman" w:cs="Times New Roman"/>
          <w:noProof/>
          <w:sz w:val="26"/>
          <w:szCs w:val="26"/>
          <w:lang w:val="en-US"/>
        </w:rPr>
        <w:drawing>
          <wp:inline distT="0" distB="0" distL="0" distR="0" wp14:anchorId="6F6A7F90" wp14:editId="69533C29">
            <wp:extent cx="5761990" cy="2802890"/>
            <wp:effectExtent l="0" t="0" r="0" b="0"/>
            <wp:docPr id="1460386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8674" name="Picture 1" descr="A screenshot of a phone&#10;&#10;Description automatically generated"/>
                    <pic:cNvPicPr/>
                  </pic:nvPicPr>
                  <pic:blipFill>
                    <a:blip r:embed="rId74"/>
                    <a:stretch>
                      <a:fillRect/>
                    </a:stretch>
                  </pic:blipFill>
                  <pic:spPr>
                    <a:xfrm>
                      <a:off x="0" y="0"/>
                      <a:ext cx="5761990" cy="2802890"/>
                    </a:xfrm>
                    <a:prstGeom prst="rect">
                      <a:avLst/>
                    </a:prstGeom>
                  </pic:spPr>
                </pic:pic>
              </a:graphicData>
            </a:graphic>
          </wp:inline>
        </w:drawing>
      </w:r>
    </w:p>
    <w:p w14:paraId="58A480A4" w14:textId="0CAC59BE" w:rsidR="008C4594" w:rsidRPr="00905CFF" w:rsidRDefault="008C4594" w:rsidP="008C4594">
      <w:pPr>
        <w:pStyle w:val="Heading7"/>
        <w:spacing w:line="360" w:lineRule="auto"/>
        <w:rPr>
          <w:rFonts w:eastAsia="Times New Roman" w:cs="Times New Roman"/>
          <w:lang w:val="en-US"/>
        </w:rPr>
      </w:pPr>
      <w:bookmarkStart w:id="167" w:name="_Toc186464344"/>
      <w:r w:rsidRPr="00905CFF">
        <w:rPr>
          <w:rFonts w:eastAsia="Times New Roman" w:cs="Times New Roman"/>
        </w:rPr>
        <w:t>Hình</w:t>
      </w:r>
      <w:r w:rsidRPr="00905CFF">
        <w:rPr>
          <w:rFonts w:eastAsia="Times New Roman" w:cs="Times New Roman"/>
          <w:lang w:val="en-US"/>
        </w:rPr>
        <w:t xml:space="preserve"> </w:t>
      </w:r>
      <w:r w:rsidR="0001301D" w:rsidRPr="00905CFF">
        <w:rPr>
          <w:rFonts w:eastAsia="Times New Roman" w:cs="Times New Roman"/>
          <w:lang w:val="en-US"/>
        </w:rPr>
        <w:t>4</w:t>
      </w:r>
      <w:r w:rsidRPr="00905CFF">
        <w:rPr>
          <w:rFonts w:eastAsia="Times New Roman" w:cs="Times New Roman"/>
          <w:lang w:val="en-US"/>
        </w:rPr>
        <w:t>.</w:t>
      </w:r>
      <w:r w:rsidR="00382196" w:rsidRPr="00905CFF">
        <w:rPr>
          <w:rFonts w:eastAsia="Times New Roman" w:cs="Times New Roman"/>
          <w:lang w:val="en-US"/>
        </w:rPr>
        <w:t>9</w:t>
      </w:r>
      <w:r w:rsidRPr="00905CFF">
        <w:rPr>
          <w:rFonts w:eastAsia="Times New Roman" w:cs="Times New Roman"/>
        </w:rPr>
        <w:t xml:space="preserve"> </w:t>
      </w:r>
      <w:proofErr w:type="spellStart"/>
      <w:r w:rsidRPr="00905CFF">
        <w:rPr>
          <w:rFonts w:eastAsia="Times New Roman" w:cs="Times New Roman"/>
          <w:lang w:val="en-US"/>
        </w:rPr>
        <w:t>Chạy</w:t>
      </w:r>
      <w:proofErr w:type="spellEnd"/>
      <w:r w:rsidRPr="00905CFF">
        <w:rPr>
          <w:rFonts w:eastAsia="Times New Roman" w:cs="Times New Roman"/>
          <w:lang w:val="en-US"/>
        </w:rPr>
        <w:t xml:space="preserve"> </w:t>
      </w:r>
      <w:proofErr w:type="spellStart"/>
      <w:r w:rsidRPr="00905CFF">
        <w:rPr>
          <w:rFonts w:eastAsia="Times New Roman" w:cs="Times New Roman"/>
          <w:lang w:val="en-US"/>
        </w:rPr>
        <w:t>dự</w:t>
      </w:r>
      <w:proofErr w:type="spellEnd"/>
      <w:r w:rsidRPr="00905CFF">
        <w:rPr>
          <w:rFonts w:eastAsia="Times New Roman" w:cs="Times New Roman"/>
          <w:lang w:val="en-US"/>
        </w:rPr>
        <w:t xml:space="preserve"> </w:t>
      </w:r>
      <w:proofErr w:type="spellStart"/>
      <w:r w:rsidRPr="00905CFF">
        <w:rPr>
          <w:rFonts w:eastAsia="Times New Roman" w:cs="Times New Roman"/>
          <w:lang w:val="en-US"/>
        </w:rPr>
        <w:t>án</w:t>
      </w:r>
      <w:proofErr w:type="spellEnd"/>
      <w:r w:rsidRPr="00905CFF">
        <w:rPr>
          <w:rFonts w:eastAsia="Times New Roman" w:cs="Times New Roman"/>
          <w:lang w:val="en-US"/>
        </w:rPr>
        <w:t xml:space="preserve"> </w:t>
      </w:r>
      <w:proofErr w:type="spellStart"/>
      <w:r w:rsidRPr="00905CFF">
        <w:rPr>
          <w:rFonts w:eastAsia="Times New Roman" w:cs="Times New Roman"/>
          <w:lang w:val="en-US"/>
        </w:rPr>
        <w:t>thành</w:t>
      </w:r>
      <w:proofErr w:type="spellEnd"/>
      <w:r w:rsidRPr="00905CFF">
        <w:rPr>
          <w:rFonts w:eastAsia="Times New Roman" w:cs="Times New Roman"/>
          <w:lang w:val="en-US"/>
        </w:rPr>
        <w:t xml:space="preserve"> </w:t>
      </w:r>
      <w:proofErr w:type="spellStart"/>
      <w:r w:rsidRPr="00905CFF">
        <w:rPr>
          <w:rFonts w:eastAsia="Times New Roman" w:cs="Times New Roman"/>
          <w:lang w:val="en-US"/>
        </w:rPr>
        <w:t>công</w:t>
      </w:r>
      <w:bookmarkEnd w:id="167"/>
      <w:proofErr w:type="spellEnd"/>
    </w:p>
    <w:p w14:paraId="514FEA3C" w14:textId="77777777" w:rsidR="00CB4EB6" w:rsidRPr="00905CFF" w:rsidRDefault="00CB4EB6" w:rsidP="009961A4">
      <w:pPr>
        <w:rPr>
          <w:rFonts w:ascii="Times New Roman" w:hAnsi="Times New Roman" w:cs="Times New Roman"/>
          <w:sz w:val="26"/>
          <w:szCs w:val="26"/>
          <w:lang w:val="en-US"/>
        </w:rPr>
      </w:pPr>
    </w:p>
    <w:p w14:paraId="4E3A5C2A" w14:textId="6E98122A" w:rsidR="00025E32" w:rsidRPr="00905CFF" w:rsidRDefault="0001301D" w:rsidP="00025E32">
      <w:pPr>
        <w:pStyle w:val="Heading3"/>
        <w:spacing w:before="60" w:after="60" w:line="360" w:lineRule="auto"/>
        <w:rPr>
          <w:lang w:val="en-US"/>
        </w:rPr>
      </w:pPr>
      <w:bookmarkStart w:id="168" w:name="_Toc186463516"/>
      <w:r w:rsidRPr="00905CFF">
        <w:rPr>
          <w:lang w:val="en-US"/>
        </w:rPr>
        <w:t>4</w:t>
      </w:r>
      <w:r w:rsidR="00025E32" w:rsidRPr="00905CFF">
        <w:rPr>
          <w:lang w:val="en-US"/>
        </w:rPr>
        <w:t>.1</w:t>
      </w:r>
      <w:r w:rsidR="00025E32" w:rsidRPr="00905CFF">
        <w:t>.</w:t>
      </w:r>
      <w:r w:rsidR="00025E32" w:rsidRPr="00905CFF">
        <w:rPr>
          <w:lang w:val="en-US"/>
        </w:rPr>
        <w:t xml:space="preserve">2 Cài </w:t>
      </w:r>
      <w:proofErr w:type="spellStart"/>
      <w:r w:rsidR="00025E32" w:rsidRPr="00905CFF">
        <w:rPr>
          <w:lang w:val="en-US"/>
        </w:rPr>
        <w:t>đặt</w:t>
      </w:r>
      <w:proofErr w:type="spellEnd"/>
      <w:r w:rsidR="00025E32" w:rsidRPr="00905CFF">
        <w:rPr>
          <w:lang w:val="en-US"/>
        </w:rPr>
        <w:t xml:space="preserve"> Java Spring Boot </w:t>
      </w:r>
      <w:proofErr w:type="spellStart"/>
      <w:r w:rsidR="00025E32" w:rsidRPr="00905CFF">
        <w:rPr>
          <w:lang w:val="en-US"/>
        </w:rPr>
        <w:t>cho</w:t>
      </w:r>
      <w:proofErr w:type="spellEnd"/>
      <w:r w:rsidR="00025E32" w:rsidRPr="00905CFF">
        <w:rPr>
          <w:lang w:val="en-US"/>
        </w:rPr>
        <w:t xml:space="preserve"> server</w:t>
      </w:r>
      <w:bookmarkEnd w:id="168"/>
    </w:p>
    <w:p w14:paraId="2F4EFE9B" w14:textId="5CF1744E" w:rsidR="003B55CE" w:rsidRPr="00905CFF" w:rsidRDefault="00DF4A2A" w:rsidP="0040478D">
      <w:pPr>
        <w:pStyle w:val="ListParagraph"/>
        <w:numPr>
          <w:ilvl w:val="0"/>
          <w:numId w:val="183"/>
        </w:numPr>
        <w:jc w:val="both"/>
        <w:rPr>
          <w:rFonts w:cs="Times New Roman"/>
          <w:b w:val="0"/>
          <w:bCs/>
          <w:i w:val="0"/>
          <w:iCs/>
          <w:szCs w:val="26"/>
          <w:lang w:val="en-US"/>
        </w:rPr>
      </w:pPr>
      <w:r w:rsidRPr="00905CFF">
        <w:rPr>
          <w:rFonts w:cs="Times New Roman"/>
          <w:b w:val="0"/>
          <w:bCs/>
          <w:i w:val="0"/>
          <w:iCs/>
          <w:szCs w:val="26"/>
          <w:lang w:val="en-US"/>
        </w:rPr>
        <w:t xml:space="preserve">Cài </w:t>
      </w:r>
      <w:proofErr w:type="spellStart"/>
      <w:r w:rsidRPr="00905CFF">
        <w:rPr>
          <w:rFonts w:cs="Times New Roman"/>
          <w:b w:val="0"/>
          <w:bCs/>
          <w:i w:val="0"/>
          <w:iCs/>
          <w:szCs w:val="26"/>
          <w:lang w:val="en-US"/>
        </w:rPr>
        <w:t>đặt</w:t>
      </w:r>
      <w:proofErr w:type="spellEnd"/>
      <w:r w:rsidRPr="00905CFF">
        <w:rPr>
          <w:rFonts w:cs="Times New Roman"/>
          <w:b w:val="0"/>
          <w:bCs/>
          <w:i w:val="0"/>
          <w:iCs/>
          <w:szCs w:val="26"/>
          <w:lang w:val="en-US"/>
        </w:rPr>
        <w:t xml:space="preserve"> </w:t>
      </w:r>
      <w:r w:rsidR="00BE3953" w:rsidRPr="00905CFF">
        <w:rPr>
          <w:rFonts w:cs="Times New Roman"/>
          <w:b w:val="0"/>
          <w:bCs/>
          <w:i w:val="0"/>
          <w:iCs/>
          <w:szCs w:val="26"/>
        </w:rPr>
        <w:t>Java Runtime Environment (JRE)</w:t>
      </w:r>
      <w:r w:rsidR="00BE3953" w:rsidRPr="00905CFF">
        <w:rPr>
          <w:rFonts w:cs="Times New Roman"/>
          <w:b w:val="0"/>
          <w:bCs/>
          <w:i w:val="0"/>
          <w:iCs/>
          <w:szCs w:val="26"/>
          <w:lang w:val="en-US"/>
        </w:rPr>
        <w:t xml:space="preserve">: </w:t>
      </w:r>
    </w:p>
    <w:p w14:paraId="6D8022ED" w14:textId="7FBD6E40" w:rsidR="00BE3953" w:rsidRPr="00905CFF" w:rsidRDefault="00BE3953" w:rsidP="00BE3953">
      <w:pPr>
        <w:ind w:firstLine="720"/>
        <w:rPr>
          <w:rFonts w:ascii="Times New Roman" w:hAnsi="Times New Roman" w:cs="Times New Roman"/>
          <w:sz w:val="26"/>
          <w:szCs w:val="26"/>
          <w:lang w:val="en-US"/>
        </w:rPr>
      </w:pPr>
      <w:r w:rsidRPr="00905CFF">
        <w:rPr>
          <w:rFonts w:ascii="Times New Roman" w:hAnsi="Times New Roman" w:cs="Times New Roman"/>
          <w:sz w:val="26"/>
          <w:szCs w:val="26"/>
        </w:rPr>
        <w:t>Java Runtime Environment (JRE) là môi trường thực thi tập lệnh chạy ứng dụng Java. Công nghệ bao gồm các thư viện class của Java, trình quản lý bộ nhớ, trình điều khiển cơ sở dữ liệu và các file hỗ trợ cần thiết khác.</w:t>
      </w:r>
    </w:p>
    <w:p w14:paraId="029581DB" w14:textId="105DEE52" w:rsidR="00BE3953" w:rsidRPr="00905CFF" w:rsidRDefault="00BE3953" w:rsidP="00BE3953">
      <w:pPr>
        <w:ind w:firstLine="720"/>
        <w:rPr>
          <w:rStyle w:val="Hyperlink"/>
          <w:rFonts w:ascii="Times New Roman" w:hAnsi="Times New Roman" w:cs="Times New Roman"/>
          <w:lang w:val="en-US"/>
        </w:rPr>
      </w:pPr>
      <w:r w:rsidRPr="00905CFF">
        <w:rPr>
          <w:rFonts w:ascii="Times New Roman" w:hAnsi="Times New Roman" w:cs="Times New Roman"/>
          <w:sz w:val="26"/>
          <w:szCs w:val="26"/>
          <w:lang w:val="en-US"/>
        </w:rPr>
        <w:t xml:space="preserve">Link </w:t>
      </w:r>
      <w:proofErr w:type="spellStart"/>
      <w:r w:rsidRPr="00905CFF">
        <w:rPr>
          <w:rFonts w:ascii="Times New Roman" w:hAnsi="Times New Roman" w:cs="Times New Roman"/>
          <w:sz w:val="26"/>
          <w:szCs w:val="26"/>
          <w:lang w:val="en-US"/>
        </w:rPr>
        <w:t>cài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đặt</w:t>
      </w:r>
      <w:proofErr w:type="spellEnd"/>
      <w:r w:rsidRPr="00905CFF">
        <w:rPr>
          <w:rFonts w:ascii="Times New Roman" w:hAnsi="Times New Roman" w:cs="Times New Roman"/>
          <w:sz w:val="26"/>
          <w:szCs w:val="26"/>
          <w:lang w:val="en-US"/>
        </w:rPr>
        <w:t xml:space="preserve">: </w:t>
      </w:r>
      <w:hyperlink r:id="rId75" w:history="1">
        <w:r w:rsidRPr="00905CFF">
          <w:rPr>
            <w:rStyle w:val="Hyperlink"/>
            <w:rFonts w:ascii="Times New Roman" w:hAnsi="Times New Roman" w:cs="Times New Roman"/>
            <w:lang w:val="en-US"/>
          </w:rPr>
          <w:t>https://www.java.com/en/download/windows_offline.jsp</w:t>
        </w:r>
      </w:hyperlink>
    </w:p>
    <w:p w14:paraId="4D2DE7CE" w14:textId="0DE3D0DE" w:rsidR="00BE3953" w:rsidRPr="00905CFF" w:rsidRDefault="00BE3953" w:rsidP="0040478D">
      <w:pPr>
        <w:pStyle w:val="ListParagraph"/>
        <w:numPr>
          <w:ilvl w:val="0"/>
          <w:numId w:val="183"/>
        </w:numPr>
        <w:jc w:val="both"/>
        <w:rPr>
          <w:rFonts w:cs="Times New Roman"/>
          <w:b w:val="0"/>
          <w:bCs/>
          <w:i w:val="0"/>
          <w:iCs/>
          <w:szCs w:val="26"/>
          <w:lang w:val="en-US"/>
        </w:rPr>
      </w:pPr>
      <w:r w:rsidRPr="00905CFF">
        <w:rPr>
          <w:rFonts w:cs="Times New Roman"/>
          <w:b w:val="0"/>
          <w:bCs/>
          <w:i w:val="0"/>
          <w:iCs/>
          <w:szCs w:val="26"/>
          <w:lang w:val="en-US"/>
        </w:rPr>
        <w:t xml:space="preserve">Cài </w:t>
      </w:r>
      <w:proofErr w:type="spellStart"/>
      <w:r w:rsidRPr="00905CFF">
        <w:rPr>
          <w:rFonts w:cs="Times New Roman"/>
          <w:b w:val="0"/>
          <w:bCs/>
          <w:i w:val="0"/>
          <w:iCs/>
          <w:szCs w:val="26"/>
          <w:lang w:val="en-US"/>
        </w:rPr>
        <w:t>đặt</w:t>
      </w:r>
      <w:proofErr w:type="spellEnd"/>
      <w:r w:rsidRPr="00905CFF">
        <w:rPr>
          <w:rFonts w:cs="Times New Roman"/>
          <w:b w:val="0"/>
          <w:bCs/>
          <w:i w:val="0"/>
          <w:iCs/>
          <w:szCs w:val="26"/>
          <w:lang w:val="en-US"/>
        </w:rPr>
        <w:t xml:space="preserve"> Java Development Kit (JDK)</w:t>
      </w:r>
    </w:p>
    <w:p w14:paraId="7522A6AB" w14:textId="77777777" w:rsidR="00BE3953" w:rsidRPr="00905CFF" w:rsidRDefault="00BE3953" w:rsidP="00BE3953">
      <w:pPr>
        <w:ind w:firstLine="720"/>
        <w:rPr>
          <w:rFonts w:ascii="Times New Roman" w:hAnsi="Times New Roman" w:cs="Times New Roman"/>
          <w:sz w:val="26"/>
          <w:szCs w:val="26"/>
          <w:lang w:val="en-US"/>
        </w:rPr>
      </w:pPr>
      <w:r w:rsidRPr="00905CFF">
        <w:rPr>
          <w:rFonts w:ascii="Times New Roman" w:hAnsi="Times New Roman" w:cs="Times New Roman"/>
          <w:sz w:val="26"/>
          <w:szCs w:val="26"/>
          <w:lang w:val="en-US"/>
        </w:rPr>
        <w:t xml:space="preserve">Java Development Kit </w:t>
      </w:r>
      <w:proofErr w:type="spellStart"/>
      <w:r w:rsidRPr="00905CFF">
        <w:rPr>
          <w:rFonts w:ascii="Times New Roman" w:hAnsi="Times New Roman" w:cs="Times New Roman"/>
          <w:sz w:val="26"/>
          <w:szCs w:val="26"/>
          <w:lang w:val="en-US"/>
        </w:rPr>
        <w:t>là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một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bộ</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phần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mềm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cung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cấp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môi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trường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phát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triển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ứng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dụng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viết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bằng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ngôn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ngữ</w:t>
      </w:r>
      <w:proofErr w:type="spellEnd"/>
      <w:r w:rsidRPr="00905CFF">
        <w:rPr>
          <w:rFonts w:ascii="Times New Roman" w:hAnsi="Times New Roman" w:cs="Times New Roman"/>
          <w:sz w:val="26"/>
          <w:szCs w:val="26"/>
          <w:lang w:val="en-US"/>
        </w:rPr>
        <w:t xml:space="preserve"> Java. JDK bao </w:t>
      </w:r>
      <w:proofErr w:type="spellStart"/>
      <w:r w:rsidRPr="00905CFF">
        <w:rPr>
          <w:rFonts w:ascii="Times New Roman" w:hAnsi="Times New Roman" w:cs="Times New Roman"/>
          <w:sz w:val="26"/>
          <w:szCs w:val="26"/>
          <w:lang w:val="en-US"/>
        </w:rPr>
        <w:t>gồm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cả</w:t>
      </w:r>
      <w:proofErr w:type="spellEnd"/>
      <w:r w:rsidRPr="00905CFF">
        <w:rPr>
          <w:rFonts w:ascii="Times New Roman" w:hAnsi="Times New Roman" w:cs="Times New Roman"/>
          <w:sz w:val="26"/>
          <w:szCs w:val="26"/>
          <w:lang w:val="en-US"/>
        </w:rPr>
        <w:t xml:space="preserve"> Java Runtime Environment </w:t>
      </w:r>
      <w:proofErr w:type="spellStart"/>
      <w:r w:rsidRPr="00905CFF">
        <w:rPr>
          <w:rFonts w:ascii="Times New Roman" w:hAnsi="Times New Roman" w:cs="Times New Roman"/>
          <w:sz w:val="26"/>
          <w:szCs w:val="26"/>
          <w:lang w:val="en-US"/>
        </w:rPr>
        <w:t>giúp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lập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trình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viên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có</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thể</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chạy</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thử</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để</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kiểm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ứng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dụng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trong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quá</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trình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phát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triển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ứng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dụng</w:t>
      </w:r>
      <w:proofErr w:type="spellEnd"/>
      <w:r w:rsidRPr="00905CFF">
        <w:rPr>
          <w:rFonts w:ascii="Times New Roman" w:hAnsi="Times New Roman" w:cs="Times New Roman"/>
          <w:sz w:val="26"/>
          <w:szCs w:val="26"/>
          <w:lang w:val="en-US"/>
        </w:rPr>
        <w:t>.</w:t>
      </w:r>
    </w:p>
    <w:p w14:paraId="4BE1F02B" w14:textId="3C972570" w:rsidR="00BE3953" w:rsidRPr="00905CFF" w:rsidRDefault="00BE3953" w:rsidP="00BE3953">
      <w:pPr>
        <w:jc w:val="center"/>
        <w:rPr>
          <w:rFonts w:ascii="Times New Roman" w:hAnsi="Times New Roman" w:cs="Times New Roman"/>
          <w:sz w:val="26"/>
          <w:szCs w:val="26"/>
          <w:lang w:val="en-US"/>
        </w:rPr>
      </w:pPr>
      <w:r w:rsidRPr="00905CFF">
        <w:rPr>
          <w:rFonts w:ascii="Times New Roman" w:hAnsi="Times New Roman" w:cs="Times New Roman"/>
          <w:noProof/>
          <w:sz w:val="26"/>
          <w:szCs w:val="26"/>
          <w:lang w:val="en-US"/>
        </w:rPr>
        <w:lastRenderedPageBreak/>
        <w:drawing>
          <wp:inline distT="0" distB="0" distL="0" distR="0" wp14:anchorId="0D84146E" wp14:editId="4BB2A26F">
            <wp:extent cx="5761990" cy="2534285"/>
            <wp:effectExtent l="0" t="0" r="0" b="0"/>
            <wp:docPr id="2002626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26393" name="Picture 1" descr="A screenshot of a computer&#10;&#10;Description automatically generated"/>
                    <pic:cNvPicPr/>
                  </pic:nvPicPr>
                  <pic:blipFill>
                    <a:blip r:embed="rId76"/>
                    <a:stretch>
                      <a:fillRect/>
                    </a:stretch>
                  </pic:blipFill>
                  <pic:spPr>
                    <a:xfrm>
                      <a:off x="0" y="0"/>
                      <a:ext cx="5761990" cy="2534285"/>
                    </a:xfrm>
                    <a:prstGeom prst="rect">
                      <a:avLst/>
                    </a:prstGeom>
                  </pic:spPr>
                </pic:pic>
              </a:graphicData>
            </a:graphic>
          </wp:inline>
        </w:drawing>
      </w:r>
    </w:p>
    <w:p w14:paraId="35C781C1" w14:textId="5588B1E8" w:rsidR="00BE3953" w:rsidRPr="00905CFF" w:rsidRDefault="00BE3953" w:rsidP="00BE3953">
      <w:pPr>
        <w:pStyle w:val="Heading7"/>
        <w:spacing w:line="360" w:lineRule="auto"/>
        <w:rPr>
          <w:rFonts w:eastAsia="Times New Roman" w:cs="Times New Roman"/>
          <w:lang w:val="en-US"/>
        </w:rPr>
      </w:pPr>
      <w:bookmarkStart w:id="169" w:name="_Toc186464345"/>
      <w:r w:rsidRPr="00905CFF">
        <w:rPr>
          <w:rFonts w:eastAsia="Times New Roman" w:cs="Times New Roman"/>
        </w:rPr>
        <w:t>Hình</w:t>
      </w:r>
      <w:r w:rsidRPr="00905CFF">
        <w:rPr>
          <w:rFonts w:eastAsia="Times New Roman" w:cs="Times New Roman"/>
          <w:lang w:val="en-US"/>
        </w:rPr>
        <w:t xml:space="preserve"> </w:t>
      </w:r>
      <w:r w:rsidR="0001301D" w:rsidRPr="00905CFF">
        <w:rPr>
          <w:rFonts w:eastAsia="Times New Roman" w:cs="Times New Roman"/>
          <w:lang w:val="en-US"/>
        </w:rPr>
        <w:t>4</w:t>
      </w:r>
      <w:r w:rsidRPr="00905CFF">
        <w:rPr>
          <w:rFonts w:eastAsia="Times New Roman" w:cs="Times New Roman"/>
          <w:lang w:val="en-US"/>
        </w:rPr>
        <w:t>.10</w:t>
      </w:r>
      <w:r w:rsidRPr="00905CFF">
        <w:rPr>
          <w:rFonts w:eastAsia="Times New Roman" w:cs="Times New Roman"/>
        </w:rPr>
        <w:t xml:space="preserve"> </w:t>
      </w:r>
      <w:proofErr w:type="spellStart"/>
      <w:r w:rsidRPr="00905CFF">
        <w:rPr>
          <w:rFonts w:eastAsia="Times New Roman" w:cs="Times New Roman"/>
          <w:lang w:val="en-US"/>
        </w:rPr>
        <w:t>Tải</w:t>
      </w:r>
      <w:proofErr w:type="spellEnd"/>
      <w:r w:rsidRPr="00905CFF">
        <w:rPr>
          <w:rFonts w:eastAsia="Times New Roman" w:cs="Times New Roman"/>
          <w:lang w:val="en-US"/>
        </w:rPr>
        <w:t xml:space="preserve"> file JDK</w:t>
      </w:r>
      <w:bookmarkEnd w:id="169"/>
    </w:p>
    <w:p w14:paraId="5A87896A" w14:textId="5E3C6A55" w:rsidR="00BE3953" w:rsidRPr="00905CFF" w:rsidRDefault="00BE3953" w:rsidP="0040478D">
      <w:pPr>
        <w:pStyle w:val="ListParagraph"/>
        <w:numPr>
          <w:ilvl w:val="0"/>
          <w:numId w:val="183"/>
        </w:numPr>
        <w:jc w:val="both"/>
        <w:rPr>
          <w:rFonts w:cs="Times New Roman"/>
          <w:b w:val="0"/>
          <w:bCs/>
          <w:i w:val="0"/>
          <w:iCs/>
          <w:szCs w:val="26"/>
          <w:lang w:val="en-US"/>
        </w:rPr>
      </w:pPr>
      <w:r w:rsidRPr="00905CFF">
        <w:rPr>
          <w:rFonts w:cs="Times New Roman"/>
          <w:b w:val="0"/>
          <w:bCs/>
          <w:i w:val="0"/>
          <w:iCs/>
          <w:szCs w:val="26"/>
          <w:lang w:val="en-US"/>
        </w:rPr>
        <w:t xml:space="preserve">Cài </w:t>
      </w:r>
      <w:proofErr w:type="spellStart"/>
      <w:r w:rsidRPr="00905CFF">
        <w:rPr>
          <w:rFonts w:cs="Times New Roman"/>
          <w:b w:val="0"/>
          <w:bCs/>
          <w:i w:val="0"/>
          <w:iCs/>
          <w:szCs w:val="26"/>
          <w:lang w:val="en-US"/>
        </w:rPr>
        <w:t>đặt</w:t>
      </w:r>
      <w:proofErr w:type="spellEnd"/>
      <w:r w:rsidRPr="00905CFF">
        <w:rPr>
          <w:rFonts w:cs="Times New Roman"/>
          <w:b w:val="0"/>
          <w:bCs/>
          <w:i w:val="0"/>
          <w:iCs/>
          <w:szCs w:val="26"/>
          <w:lang w:val="en-US"/>
        </w:rPr>
        <w:t xml:space="preserve"> Maven:</w:t>
      </w:r>
    </w:p>
    <w:p w14:paraId="569C2937" w14:textId="66CD991E" w:rsidR="00BE3953" w:rsidRPr="00905CFF" w:rsidRDefault="00BE3953" w:rsidP="0040478D">
      <w:pPr>
        <w:pStyle w:val="ListParagraph"/>
        <w:numPr>
          <w:ilvl w:val="0"/>
          <w:numId w:val="184"/>
        </w:numPr>
        <w:jc w:val="both"/>
        <w:rPr>
          <w:rFonts w:cs="Times New Roman"/>
          <w:b w:val="0"/>
          <w:bCs/>
          <w:i w:val="0"/>
          <w:iCs/>
          <w:szCs w:val="26"/>
          <w:u w:val="single"/>
          <w:lang w:val="en-US"/>
        </w:rPr>
      </w:pPr>
      <w:proofErr w:type="spellStart"/>
      <w:r w:rsidRPr="00905CFF">
        <w:rPr>
          <w:rFonts w:cs="Times New Roman"/>
          <w:b w:val="0"/>
          <w:bCs/>
          <w:i w:val="0"/>
          <w:iCs/>
          <w:szCs w:val="26"/>
          <w:lang w:val="en-US"/>
        </w:rPr>
        <w:t>Bước</w:t>
      </w:r>
      <w:proofErr w:type="spellEnd"/>
      <w:r w:rsidRPr="00905CFF">
        <w:rPr>
          <w:rFonts w:cs="Times New Roman"/>
          <w:b w:val="0"/>
          <w:bCs/>
          <w:i w:val="0"/>
          <w:iCs/>
          <w:szCs w:val="26"/>
          <w:lang w:val="en-US"/>
        </w:rPr>
        <w:t xml:space="preserve"> 1: </w:t>
      </w:r>
      <w:proofErr w:type="spellStart"/>
      <w:r w:rsidRPr="00905CFF">
        <w:rPr>
          <w:rFonts w:cs="Times New Roman"/>
          <w:b w:val="0"/>
          <w:bCs/>
          <w:i w:val="0"/>
          <w:iCs/>
          <w:szCs w:val="26"/>
          <w:lang w:val="en-US"/>
        </w:rPr>
        <w:t>Tải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giải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nén</w:t>
      </w:r>
      <w:proofErr w:type="spellEnd"/>
      <w:r w:rsidRPr="00905CFF">
        <w:rPr>
          <w:rFonts w:cs="Times New Roman"/>
          <w:b w:val="0"/>
          <w:bCs/>
          <w:i w:val="0"/>
          <w:iCs/>
          <w:szCs w:val="26"/>
          <w:lang w:val="en-US"/>
        </w:rPr>
        <w:t xml:space="preserve"> file (Link </w:t>
      </w:r>
      <w:proofErr w:type="spellStart"/>
      <w:r w:rsidRPr="00905CFF">
        <w:rPr>
          <w:rFonts w:cs="Times New Roman"/>
          <w:b w:val="0"/>
          <w:bCs/>
          <w:i w:val="0"/>
          <w:iCs/>
          <w:szCs w:val="26"/>
          <w:lang w:val="en-US"/>
        </w:rPr>
        <w:t>tải</w:t>
      </w:r>
      <w:proofErr w:type="spellEnd"/>
      <w:r w:rsidRPr="00905CFF">
        <w:rPr>
          <w:rFonts w:cs="Times New Roman"/>
          <w:b w:val="0"/>
          <w:bCs/>
          <w:i w:val="0"/>
          <w:iCs/>
          <w:szCs w:val="26"/>
          <w:lang w:val="en-US"/>
        </w:rPr>
        <w:t>:</w:t>
      </w:r>
      <w:r w:rsidRPr="00905CFF">
        <w:rPr>
          <w:rFonts w:cs="Times New Roman"/>
          <w:b w:val="0"/>
          <w:bCs/>
          <w:i w:val="0"/>
          <w:iCs/>
          <w:lang w:val="en-US"/>
        </w:rPr>
        <w:t xml:space="preserve"> </w:t>
      </w:r>
      <w:hyperlink r:id="rId77" w:history="1">
        <w:r w:rsidRPr="00905CFF">
          <w:rPr>
            <w:rStyle w:val="Hyperlink"/>
            <w:rFonts w:cs="Times New Roman"/>
            <w:b w:val="0"/>
            <w:bCs/>
            <w:i w:val="0"/>
            <w:iCs/>
            <w:lang w:val="en-US"/>
          </w:rPr>
          <w:t>https://maven.apache.org/download.cgi</w:t>
        </w:r>
      </w:hyperlink>
      <w:r w:rsidRPr="00905CFF">
        <w:rPr>
          <w:rFonts w:cs="Times New Roman"/>
          <w:b w:val="0"/>
          <w:bCs/>
          <w:i w:val="0"/>
          <w:iCs/>
          <w:szCs w:val="26"/>
          <w:lang w:val="en-US"/>
        </w:rPr>
        <w:t xml:space="preserve">) </w:t>
      </w:r>
    </w:p>
    <w:p w14:paraId="18F2D86B" w14:textId="32890F99" w:rsidR="00BE3953" w:rsidRPr="00905CFF" w:rsidRDefault="00BE3953" w:rsidP="00BE3953">
      <w:pPr>
        <w:jc w:val="center"/>
        <w:rPr>
          <w:rFonts w:ascii="Times New Roman" w:hAnsi="Times New Roman" w:cs="Times New Roman"/>
          <w:sz w:val="26"/>
          <w:szCs w:val="26"/>
          <w:lang w:val="en-US"/>
        </w:rPr>
      </w:pPr>
      <w:r w:rsidRPr="00905CFF">
        <w:rPr>
          <w:rFonts w:ascii="Times New Roman" w:hAnsi="Times New Roman" w:cs="Times New Roman"/>
          <w:noProof/>
          <w:sz w:val="26"/>
          <w:szCs w:val="26"/>
          <w:lang w:val="en-US"/>
        </w:rPr>
        <w:drawing>
          <wp:inline distT="0" distB="0" distL="0" distR="0" wp14:anchorId="4F2826F0" wp14:editId="7F4154A1">
            <wp:extent cx="5761990" cy="2854960"/>
            <wp:effectExtent l="0" t="0" r="0" b="2540"/>
            <wp:docPr id="1372214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14940" name="Picture 1" descr="A screenshot of a computer&#10;&#10;Description automatically generated"/>
                    <pic:cNvPicPr/>
                  </pic:nvPicPr>
                  <pic:blipFill>
                    <a:blip r:embed="rId78"/>
                    <a:stretch>
                      <a:fillRect/>
                    </a:stretch>
                  </pic:blipFill>
                  <pic:spPr>
                    <a:xfrm>
                      <a:off x="0" y="0"/>
                      <a:ext cx="5761990" cy="2854960"/>
                    </a:xfrm>
                    <a:prstGeom prst="rect">
                      <a:avLst/>
                    </a:prstGeom>
                  </pic:spPr>
                </pic:pic>
              </a:graphicData>
            </a:graphic>
          </wp:inline>
        </w:drawing>
      </w:r>
    </w:p>
    <w:p w14:paraId="37655132" w14:textId="32DF8740" w:rsidR="00BE3953" w:rsidRPr="00905CFF" w:rsidRDefault="00BE3953" w:rsidP="00BE3953">
      <w:pPr>
        <w:pStyle w:val="Heading7"/>
        <w:spacing w:line="360" w:lineRule="auto"/>
        <w:rPr>
          <w:rFonts w:eastAsia="Times New Roman" w:cs="Times New Roman"/>
          <w:lang w:val="en-US"/>
        </w:rPr>
      </w:pPr>
      <w:bookmarkStart w:id="170" w:name="_Toc186464346"/>
      <w:r w:rsidRPr="00905CFF">
        <w:rPr>
          <w:rFonts w:eastAsia="Times New Roman" w:cs="Times New Roman"/>
        </w:rPr>
        <w:t>Hình</w:t>
      </w:r>
      <w:r w:rsidRPr="00905CFF">
        <w:rPr>
          <w:rFonts w:eastAsia="Times New Roman" w:cs="Times New Roman"/>
          <w:lang w:val="en-US"/>
        </w:rPr>
        <w:t xml:space="preserve"> </w:t>
      </w:r>
      <w:r w:rsidR="0001301D" w:rsidRPr="00905CFF">
        <w:rPr>
          <w:rFonts w:eastAsia="Times New Roman" w:cs="Times New Roman"/>
          <w:lang w:val="en-US"/>
        </w:rPr>
        <w:t>4</w:t>
      </w:r>
      <w:r w:rsidRPr="00905CFF">
        <w:rPr>
          <w:rFonts w:eastAsia="Times New Roman" w:cs="Times New Roman"/>
          <w:lang w:val="en-US"/>
        </w:rPr>
        <w:t>.11</w:t>
      </w:r>
      <w:r w:rsidRPr="00905CFF">
        <w:rPr>
          <w:rFonts w:eastAsia="Times New Roman" w:cs="Times New Roman"/>
        </w:rPr>
        <w:t xml:space="preserve"> </w:t>
      </w:r>
      <w:proofErr w:type="spellStart"/>
      <w:r w:rsidRPr="00905CFF">
        <w:rPr>
          <w:rFonts w:eastAsia="Times New Roman" w:cs="Times New Roman"/>
          <w:lang w:val="en-US"/>
        </w:rPr>
        <w:t>Tải</w:t>
      </w:r>
      <w:proofErr w:type="spellEnd"/>
      <w:r w:rsidRPr="00905CFF">
        <w:rPr>
          <w:rFonts w:eastAsia="Times New Roman" w:cs="Times New Roman"/>
          <w:lang w:val="en-US"/>
        </w:rPr>
        <w:t xml:space="preserve"> file maven</w:t>
      </w:r>
      <w:bookmarkEnd w:id="170"/>
    </w:p>
    <w:p w14:paraId="493DE14C" w14:textId="77777777" w:rsidR="00BE3953" w:rsidRPr="00905CFF" w:rsidRDefault="00BE3953" w:rsidP="00BE3953">
      <w:pPr>
        <w:rPr>
          <w:rFonts w:ascii="Times New Roman" w:hAnsi="Times New Roman" w:cs="Times New Roman"/>
          <w:sz w:val="26"/>
          <w:szCs w:val="26"/>
          <w:lang w:val="en-US"/>
        </w:rPr>
      </w:pPr>
    </w:p>
    <w:p w14:paraId="2BDB4FCE" w14:textId="4126186B" w:rsidR="00BE3953" w:rsidRPr="00905CFF" w:rsidRDefault="00BE3953" w:rsidP="0040478D">
      <w:pPr>
        <w:pStyle w:val="ListParagraph"/>
        <w:numPr>
          <w:ilvl w:val="0"/>
          <w:numId w:val="184"/>
        </w:numPr>
        <w:jc w:val="both"/>
        <w:rPr>
          <w:rFonts w:cs="Times New Roman"/>
          <w:b w:val="0"/>
          <w:bCs/>
          <w:i w:val="0"/>
          <w:iCs/>
          <w:szCs w:val="26"/>
          <w:lang w:val="en-US"/>
        </w:rPr>
      </w:pPr>
      <w:proofErr w:type="spellStart"/>
      <w:r w:rsidRPr="00905CFF">
        <w:rPr>
          <w:rFonts w:cs="Times New Roman"/>
          <w:b w:val="0"/>
          <w:bCs/>
          <w:i w:val="0"/>
          <w:iCs/>
          <w:szCs w:val="26"/>
          <w:lang w:val="en-US"/>
        </w:rPr>
        <w:t>Bước</w:t>
      </w:r>
      <w:proofErr w:type="spellEnd"/>
      <w:r w:rsidRPr="00905CFF">
        <w:rPr>
          <w:rFonts w:cs="Times New Roman"/>
          <w:b w:val="0"/>
          <w:bCs/>
          <w:i w:val="0"/>
          <w:iCs/>
          <w:szCs w:val="26"/>
          <w:lang w:val="en-US"/>
        </w:rPr>
        <w:t xml:space="preserve"> 2: </w:t>
      </w:r>
      <w:proofErr w:type="spellStart"/>
      <w:r w:rsidRPr="00905CFF">
        <w:rPr>
          <w:rFonts w:cs="Times New Roman"/>
          <w:b w:val="0"/>
          <w:bCs/>
          <w:i w:val="0"/>
          <w:iCs/>
          <w:szCs w:val="26"/>
          <w:lang w:val="en-US"/>
        </w:rPr>
        <w:t>Tạo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Maven_Home</w:t>
      </w:r>
      <w:proofErr w:type="spellEnd"/>
      <w:r w:rsidRPr="00905CFF">
        <w:rPr>
          <w:rFonts w:cs="Times New Roman"/>
          <w:b w:val="0"/>
          <w:bCs/>
          <w:i w:val="0"/>
          <w:iCs/>
          <w:szCs w:val="26"/>
          <w:lang w:val="en-US"/>
        </w:rPr>
        <w:t>:</w:t>
      </w:r>
    </w:p>
    <w:p w14:paraId="5DDADB48" w14:textId="1E271230" w:rsidR="00BE3953" w:rsidRPr="00905CFF" w:rsidRDefault="00BE3953" w:rsidP="00BE3953">
      <w:pPr>
        <w:rPr>
          <w:rFonts w:ascii="Times New Roman" w:hAnsi="Times New Roman" w:cs="Times New Roman"/>
          <w:sz w:val="26"/>
          <w:szCs w:val="26"/>
          <w:lang w:val="en-US"/>
        </w:rPr>
      </w:pPr>
      <w:r w:rsidRPr="00905CFF">
        <w:rPr>
          <w:rFonts w:ascii="Times New Roman" w:hAnsi="Times New Roman" w:cs="Times New Roman"/>
          <w:sz w:val="26"/>
          <w:szCs w:val="26"/>
        </w:rPr>
        <w:t xml:space="preserve">Search trên thanh window </w:t>
      </w:r>
      <w:r w:rsidRPr="00905CFF">
        <w:rPr>
          <w:rFonts w:ascii="Times New Roman" w:hAnsi="Times New Roman" w:cs="Times New Roman"/>
          <w:sz w:val="26"/>
          <w:szCs w:val="26"/>
          <w:lang w:val="en-US"/>
        </w:rPr>
        <w:t>“</w:t>
      </w:r>
      <w:r w:rsidRPr="00905CFF">
        <w:rPr>
          <w:rFonts w:ascii="Times New Roman" w:hAnsi="Times New Roman" w:cs="Times New Roman"/>
          <w:sz w:val="26"/>
          <w:szCs w:val="26"/>
        </w:rPr>
        <w:t>environment variable</w:t>
      </w:r>
      <w:r w:rsidRPr="00905CFF">
        <w:rPr>
          <w:rFonts w:ascii="Times New Roman" w:hAnsi="Times New Roman" w:cs="Times New Roman"/>
          <w:sz w:val="26"/>
          <w:szCs w:val="26"/>
          <w:lang w:val="en-US"/>
        </w:rPr>
        <w:t>”:</w:t>
      </w:r>
    </w:p>
    <w:p w14:paraId="3B3403D5" w14:textId="37696008" w:rsidR="00BE3953" w:rsidRPr="00905CFF" w:rsidRDefault="006F23A8" w:rsidP="00BE3953">
      <w:pPr>
        <w:jc w:val="center"/>
        <w:rPr>
          <w:rFonts w:ascii="Times New Roman" w:hAnsi="Times New Roman" w:cs="Times New Roman"/>
          <w:sz w:val="26"/>
          <w:szCs w:val="26"/>
          <w:lang w:val="en-US"/>
        </w:rPr>
      </w:pPr>
      <w:r w:rsidRPr="00905CFF">
        <w:rPr>
          <w:rFonts w:ascii="Times New Roman" w:hAnsi="Times New Roman" w:cs="Times New Roman"/>
          <w:noProof/>
          <w:sz w:val="26"/>
          <w:szCs w:val="26"/>
          <w:lang w:val="en-US"/>
        </w:rPr>
        <w:lastRenderedPageBreak/>
        <w:drawing>
          <wp:inline distT="0" distB="0" distL="0" distR="0" wp14:anchorId="6095DA3C" wp14:editId="2567F70B">
            <wp:extent cx="4541714" cy="3380509"/>
            <wp:effectExtent l="0" t="0" r="0" b="0"/>
            <wp:docPr id="1930457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57167" name="Picture 1" descr="A screenshot of a computer&#10;&#10;Description automatically generated"/>
                    <pic:cNvPicPr/>
                  </pic:nvPicPr>
                  <pic:blipFill>
                    <a:blip r:embed="rId79"/>
                    <a:stretch>
                      <a:fillRect/>
                    </a:stretch>
                  </pic:blipFill>
                  <pic:spPr>
                    <a:xfrm>
                      <a:off x="0" y="0"/>
                      <a:ext cx="4549597" cy="3386377"/>
                    </a:xfrm>
                    <a:prstGeom prst="rect">
                      <a:avLst/>
                    </a:prstGeom>
                  </pic:spPr>
                </pic:pic>
              </a:graphicData>
            </a:graphic>
          </wp:inline>
        </w:drawing>
      </w:r>
    </w:p>
    <w:p w14:paraId="5583E0DD" w14:textId="73A00446" w:rsidR="00BE3953" w:rsidRPr="00905CFF" w:rsidRDefault="00BE3953" w:rsidP="00BE3953">
      <w:pPr>
        <w:pStyle w:val="Heading7"/>
        <w:spacing w:line="360" w:lineRule="auto"/>
        <w:rPr>
          <w:rFonts w:eastAsia="Times New Roman" w:cs="Times New Roman"/>
          <w:lang w:val="en-US"/>
        </w:rPr>
      </w:pPr>
      <w:bookmarkStart w:id="171" w:name="_Toc186464347"/>
      <w:r w:rsidRPr="00905CFF">
        <w:rPr>
          <w:rFonts w:eastAsia="Times New Roman" w:cs="Times New Roman"/>
        </w:rPr>
        <w:t>Hình</w:t>
      </w:r>
      <w:r w:rsidRPr="00905CFF">
        <w:rPr>
          <w:rFonts w:eastAsia="Times New Roman" w:cs="Times New Roman"/>
          <w:lang w:val="en-US"/>
        </w:rPr>
        <w:t xml:space="preserve"> </w:t>
      </w:r>
      <w:r w:rsidR="0001301D" w:rsidRPr="00905CFF">
        <w:rPr>
          <w:rFonts w:eastAsia="Times New Roman" w:cs="Times New Roman"/>
          <w:lang w:val="en-US"/>
        </w:rPr>
        <w:t>4</w:t>
      </w:r>
      <w:r w:rsidRPr="00905CFF">
        <w:rPr>
          <w:rFonts w:eastAsia="Times New Roman" w:cs="Times New Roman"/>
          <w:lang w:val="en-US"/>
        </w:rPr>
        <w:t>.12</w:t>
      </w:r>
      <w:r w:rsidRPr="00905CFF">
        <w:rPr>
          <w:rFonts w:eastAsia="Times New Roman" w:cs="Times New Roman"/>
        </w:rPr>
        <w:t xml:space="preserve"> </w:t>
      </w:r>
      <w:proofErr w:type="spellStart"/>
      <w:r w:rsidRPr="00905CFF">
        <w:rPr>
          <w:rFonts w:eastAsia="Times New Roman" w:cs="Times New Roman"/>
          <w:lang w:val="en-US"/>
        </w:rPr>
        <w:t>Tìm</w:t>
      </w:r>
      <w:proofErr w:type="spellEnd"/>
      <w:r w:rsidRPr="00905CFF">
        <w:rPr>
          <w:rFonts w:eastAsia="Times New Roman" w:cs="Times New Roman"/>
          <w:lang w:val="en-US"/>
        </w:rPr>
        <w:t xml:space="preserve"> </w:t>
      </w:r>
      <w:proofErr w:type="spellStart"/>
      <w:r w:rsidRPr="00905CFF">
        <w:rPr>
          <w:rFonts w:eastAsia="Times New Roman" w:cs="Times New Roman"/>
          <w:lang w:val="en-US"/>
        </w:rPr>
        <w:t>kiếm</w:t>
      </w:r>
      <w:proofErr w:type="spellEnd"/>
      <w:r w:rsidRPr="00905CFF">
        <w:rPr>
          <w:rFonts w:eastAsia="Times New Roman" w:cs="Times New Roman"/>
          <w:lang w:val="en-US"/>
        </w:rPr>
        <w:t xml:space="preserve"> Environment variable</w:t>
      </w:r>
      <w:bookmarkEnd w:id="171"/>
    </w:p>
    <w:p w14:paraId="5A1BC2F4" w14:textId="2BA2350D" w:rsidR="00BE3953" w:rsidRPr="00905CFF" w:rsidRDefault="006F23A8" w:rsidP="00BE3953">
      <w:pPr>
        <w:rPr>
          <w:rFonts w:ascii="Times New Roman" w:hAnsi="Times New Roman" w:cs="Times New Roman"/>
          <w:sz w:val="26"/>
          <w:szCs w:val="26"/>
          <w:lang w:val="en-US"/>
        </w:rPr>
      </w:pPr>
      <w:r w:rsidRPr="00905CFF">
        <w:rPr>
          <w:rFonts w:ascii="Times New Roman" w:hAnsi="Times New Roman" w:cs="Times New Roman"/>
          <w:sz w:val="26"/>
          <w:szCs w:val="26"/>
        </w:rPr>
        <w:t>Sau khi hiện bảng System Properties, ta chọn Advanced và dưới thanh tab Advanced, click vào Environment Variables…</w:t>
      </w:r>
    </w:p>
    <w:p w14:paraId="3804AE32" w14:textId="755BEC39" w:rsidR="006F23A8" w:rsidRPr="00905CFF" w:rsidRDefault="006F23A8" w:rsidP="006F23A8">
      <w:pPr>
        <w:jc w:val="center"/>
        <w:rPr>
          <w:rFonts w:ascii="Times New Roman" w:hAnsi="Times New Roman" w:cs="Times New Roman"/>
          <w:sz w:val="26"/>
          <w:szCs w:val="26"/>
          <w:lang w:val="en-US"/>
        </w:rPr>
      </w:pPr>
      <w:r w:rsidRPr="00905CFF">
        <w:rPr>
          <w:rFonts w:ascii="Times New Roman" w:hAnsi="Times New Roman" w:cs="Times New Roman"/>
          <w:noProof/>
          <w:sz w:val="26"/>
          <w:szCs w:val="26"/>
          <w:lang w:val="en-US"/>
        </w:rPr>
        <w:drawing>
          <wp:inline distT="0" distB="0" distL="0" distR="0" wp14:anchorId="62822DCE" wp14:editId="4188616E">
            <wp:extent cx="2960536" cy="3262746"/>
            <wp:effectExtent l="0" t="0" r="0" b="0"/>
            <wp:docPr id="12150847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84723" name="Picture 1" descr="A screenshot of a computer program&#10;&#10;Description automatically generated"/>
                    <pic:cNvPicPr/>
                  </pic:nvPicPr>
                  <pic:blipFill>
                    <a:blip r:embed="rId80"/>
                    <a:stretch>
                      <a:fillRect/>
                    </a:stretch>
                  </pic:blipFill>
                  <pic:spPr>
                    <a:xfrm>
                      <a:off x="0" y="0"/>
                      <a:ext cx="2965791" cy="3268538"/>
                    </a:xfrm>
                    <a:prstGeom prst="rect">
                      <a:avLst/>
                    </a:prstGeom>
                  </pic:spPr>
                </pic:pic>
              </a:graphicData>
            </a:graphic>
          </wp:inline>
        </w:drawing>
      </w:r>
    </w:p>
    <w:p w14:paraId="269B98F2" w14:textId="534C0E35" w:rsidR="006F23A8" w:rsidRPr="00905CFF" w:rsidRDefault="006F23A8" w:rsidP="006F23A8">
      <w:pPr>
        <w:pStyle w:val="Heading7"/>
        <w:spacing w:line="360" w:lineRule="auto"/>
        <w:rPr>
          <w:rFonts w:eastAsia="Times New Roman" w:cs="Times New Roman"/>
          <w:lang w:val="en-US"/>
        </w:rPr>
      </w:pPr>
      <w:bookmarkStart w:id="172" w:name="_Toc186464348"/>
      <w:r w:rsidRPr="00905CFF">
        <w:rPr>
          <w:rFonts w:eastAsia="Times New Roman" w:cs="Times New Roman"/>
        </w:rPr>
        <w:t>Hình</w:t>
      </w:r>
      <w:r w:rsidRPr="00905CFF">
        <w:rPr>
          <w:rFonts w:eastAsia="Times New Roman" w:cs="Times New Roman"/>
          <w:lang w:val="en-US"/>
        </w:rPr>
        <w:t xml:space="preserve"> </w:t>
      </w:r>
      <w:r w:rsidR="0001301D" w:rsidRPr="00905CFF">
        <w:rPr>
          <w:rFonts w:eastAsia="Times New Roman" w:cs="Times New Roman"/>
          <w:lang w:val="en-US"/>
        </w:rPr>
        <w:t>4</w:t>
      </w:r>
      <w:r w:rsidRPr="00905CFF">
        <w:rPr>
          <w:rFonts w:eastAsia="Times New Roman" w:cs="Times New Roman"/>
          <w:lang w:val="en-US"/>
        </w:rPr>
        <w:t>.13</w:t>
      </w:r>
      <w:r w:rsidRPr="00905CFF">
        <w:rPr>
          <w:rFonts w:eastAsia="Times New Roman" w:cs="Times New Roman"/>
        </w:rPr>
        <w:t xml:space="preserve"> Bảng System Properties</w:t>
      </w:r>
      <w:bookmarkEnd w:id="172"/>
    </w:p>
    <w:p w14:paraId="4F7672EC" w14:textId="79A2B239" w:rsidR="006F23A8" w:rsidRPr="00905CFF" w:rsidRDefault="006F23A8" w:rsidP="006F23A8">
      <w:pPr>
        <w:rPr>
          <w:rFonts w:ascii="Times New Roman" w:hAnsi="Times New Roman" w:cs="Times New Roman"/>
          <w:sz w:val="26"/>
          <w:szCs w:val="26"/>
          <w:lang w:val="en-US"/>
        </w:rPr>
      </w:pPr>
      <w:r w:rsidRPr="00905CFF">
        <w:rPr>
          <w:rFonts w:ascii="Times New Roman" w:hAnsi="Times New Roman" w:cs="Times New Roman"/>
          <w:sz w:val="26"/>
          <w:szCs w:val="26"/>
        </w:rPr>
        <w:t>Tạo biến Variable name là M2_Home với value là folder apache maven đã giải nén</w:t>
      </w:r>
      <w:r w:rsidRPr="00905CFF">
        <w:rPr>
          <w:rFonts w:ascii="Times New Roman" w:hAnsi="Times New Roman" w:cs="Times New Roman"/>
          <w:sz w:val="26"/>
          <w:szCs w:val="26"/>
          <w:lang w:val="en-US"/>
        </w:rPr>
        <w:t>:</w:t>
      </w:r>
    </w:p>
    <w:p w14:paraId="1DED27AF" w14:textId="77777777" w:rsidR="006F23A8" w:rsidRPr="00905CFF" w:rsidRDefault="006F23A8" w:rsidP="006F23A8">
      <w:pPr>
        <w:rPr>
          <w:rFonts w:ascii="Times New Roman" w:hAnsi="Times New Roman" w:cs="Times New Roman"/>
          <w:sz w:val="26"/>
          <w:szCs w:val="26"/>
          <w:lang w:val="en-US"/>
        </w:rPr>
      </w:pPr>
    </w:p>
    <w:p w14:paraId="0B2AB159" w14:textId="77777777" w:rsidR="006F23A8" w:rsidRPr="00905CFF" w:rsidRDefault="006F23A8" w:rsidP="006F23A8">
      <w:pPr>
        <w:rPr>
          <w:rFonts w:ascii="Times New Roman" w:hAnsi="Times New Roman" w:cs="Times New Roman"/>
          <w:lang w:val="en-US"/>
        </w:rPr>
      </w:pPr>
    </w:p>
    <w:p w14:paraId="4325C288" w14:textId="2A85374E" w:rsidR="006F23A8" w:rsidRPr="00905CFF" w:rsidRDefault="006F23A8" w:rsidP="006F23A8">
      <w:pPr>
        <w:jc w:val="center"/>
        <w:rPr>
          <w:rFonts w:ascii="Times New Roman" w:hAnsi="Times New Roman" w:cs="Times New Roman"/>
          <w:sz w:val="26"/>
          <w:szCs w:val="26"/>
          <w:lang w:val="en-US"/>
        </w:rPr>
      </w:pPr>
      <w:r w:rsidRPr="00905CFF">
        <w:rPr>
          <w:rFonts w:ascii="Times New Roman" w:hAnsi="Times New Roman" w:cs="Times New Roman"/>
          <w:noProof/>
          <w:sz w:val="26"/>
          <w:szCs w:val="26"/>
          <w:lang w:val="en-US"/>
        </w:rPr>
        <w:lastRenderedPageBreak/>
        <w:drawing>
          <wp:inline distT="0" distB="0" distL="0" distR="0" wp14:anchorId="53A77417" wp14:editId="1BBF7E89">
            <wp:extent cx="3831043" cy="3297382"/>
            <wp:effectExtent l="0" t="0" r="0" b="0"/>
            <wp:docPr id="1259703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03795" name="Picture 1" descr="A screenshot of a computer&#10;&#10;Description automatically generated"/>
                    <pic:cNvPicPr/>
                  </pic:nvPicPr>
                  <pic:blipFill>
                    <a:blip r:embed="rId81"/>
                    <a:stretch>
                      <a:fillRect/>
                    </a:stretch>
                  </pic:blipFill>
                  <pic:spPr>
                    <a:xfrm>
                      <a:off x="0" y="0"/>
                      <a:ext cx="3845969" cy="3310229"/>
                    </a:xfrm>
                    <a:prstGeom prst="rect">
                      <a:avLst/>
                    </a:prstGeom>
                  </pic:spPr>
                </pic:pic>
              </a:graphicData>
            </a:graphic>
          </wp:inline>
        </w:drawing>
      </w:r>
    </w:p>
    <w:p w14:paraId="1AA4BA92" w14:textId="063A8DFD" w:rsidR="006F23A8" w:rsidRPr="00905CFF" w:rsidRDefault="006F23A8" w:rsidP="006F23A8">
      <w:pPr>
        <w:pStyle w:val="Heading7"/>
        <w:spacing w:line="360" w:lineRule="auto"/>
        <w:rPr>
          <w:rFonts w:eastAsia="Times New Roman" w:cs="Times New Roman"/>
          <w:lang w:val="en-US"/>
        </w:rPr>
      </w:pPr>
      <w:bookmarkStart w:id="173" w:name="_Toc186464349"/>
      <w:r w:rsidRPr="00905CFF">
        <w:rPr>
          <w:rFonts w:eastAsia="Times New Roman" w:cs="Times New Roman"/>
        </w:rPr>
        <w:t>Hình</w:t>
      </w:r>
      <w:r w:rsidRPr="00905CFF">
        <w:rPr>
          <w:rFonts w:eastAsia="Times New Roman" w:cs="Times New Roman"/>
          <w:lang w:val="en-US"/>
        </w:rPr>
        <w:t xml:space="preserve"> </w:t>
      </w:r>
      <w:r w:rsidR="0001301D" w:rsidRPr="00905CFF">
        <w:rPr>
          <w:rFonts w:eastAsia="Times New Roman" w:cs="Times New Roman"/>
          <w:lang w:val="en-US"/>
        </w:rPr>
        <w:t>4</w:t>
      </w:r>
      <w:r w:rsidRPr="00905CFF">
        <w:rPr>
          <w:rFonts w:eastAsia="Times New Roman" w:cs="Times New Roman"/>
          <w:lang w:val="en-US"/>
        </w:rPr>
        <w:t>.14</w:t>
      </w:r>
      <w:r w:rsidRPr="00905CFF">
        <w:rPr>
          <w:rFonts w:eastAsia="Times New Roman" w:cs="Times New Roman"/>
        </w:rPr>
        <w:t xml:space="preserve"> Tạo Variable M2_HOME</w:t>
      </w:r>
      <w:bookmarkEnd w:id="173"/>
    </w:p>
    <w:p w14:paraId="2BEC350F" w14:textId="2BCF7ACC" w:rsidR="006F23A8" w:rsidRPr="00905CFF" w:rsidRDefault="006F23A8" w:rsidP="006F23A8">
      <w:pPr>
        <w:rPr>
          <w:rFonts w:ascii="Times New Roman" w:hAnsi="Times New Roman" w:cs="Times New Roman"/>
          <w:sz w:val="26"/>
          <w:szCs w:val="26"/>
          <w:lang w:val="en-US"/>
        </w:rPr>
      </w:pPr>
      <w:r w:rsidRPr="00905CFF">
        <w:rPr>
          <w:rFonts w:ascii="Times New Roman" w:hAnsi="Times New Roman" w:cs="Times New Roman"/>
          <w:sz w:val="26"/>
          <w:szCs w:val="26"/>
        </w:rPr>
        <w:t>Sau khi đã tạo System Variable M2_HOME, chọn Path dưới System variable và ấn edit</w:t>
      </w:r>
    </w:p>
    <w:p w14:paraId="6870ED67" w14:textId="404B1EDD" w:rsidR="006F23A8" w:rsidRPr="00905CFF" w:rsidRDefault="006F23A8" w:rsidP="006F23A8">
      <w:pPr>
        <w:jc w:val="center"/>
        <w:rPr>
          <w:rFonts w:ascii="Times New Roman" w:hAnsi="Times New Roman" w:cs="Times New Roman"/>
          <w:sz w:val="26"/>
          <w:szCs w:val="26"/>
          <w:lang w:val="en-US"/>
        </w:rPr>
      </w:pPr>
      <w:r w:rsidRPr="00905CFF">
        <w:rPr>
          <w:rFonts w:ascii="Times New Roman" w:hAnsi="Times New Roman" w:cs="Times New Roman"/>
          <w:noProof/>
          <w:sz w:val="26"/>
          <w:szCs w:val="26"/>
          <w:lang w:val="en-US"/>
        </w:rPr>
        <w:drawing>
          <wp:inline distT="0" distB="0" distL="0" distR="0" wp14:anchorId="1CEBD369" wp14:editId="449E70D3">
            <wp:extent cx="3461167" cy="3228109"/>
            <wp:effectExtent l="0" t="0" r="6350" b="0"/>
            <wp:docPr id="2020595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95241" name="Picture 1" descr="A screenshot of a computer&#10;&#10;Description automatically generated"/>
                    <pic:cNvPicPr/>
                  </pic:nvPicPr>
                  <pic:blipFill>
                    <a:blip r:embed="rId82"/>
                    <a:stretch>
                      <a:fillRect/>
                    </a:stretch>
                  </pic:blipFill>
                  <pic:spPr>
                    <a:xfrm>
                      <a:off x="0" y="0"/>
                      <a:ext cx="3478145" cy="3243944"/>
                    </a:xfrm>
                    <a:prstGeom prst="rect">
                      <a:avLst/>
                    </a:prstGeom>
                  </pic:spPr>
                </pic:pic>
              </a:graphicData>
            </a:graphic>
          </wp:inline>
        </w:drawing>
      </w:r>
    </w:p>
    <w:p w14:paraId="4F507E6E" w14:textId="538D66BA" w:rsidR="006F23A8" w:rsidRPr="00905CFF" w:rsidRDefault="006F23A8" w:rsidP="006F23A8">
      <w:pPr>
        <w:pStyle w:val="Heading7"/>
        <w:spacing w:line="360" w:lineRule="auto"/>
        <w:rPr>
          <w:rFonts w:eastAsia="Times New Roman" w:cs="Times New Roman"/>
          <w:lang w:val="en-US"/>
        </w:rPr>
      </w:pPr>
      <w:bookmarkStart w:id="174" w:name="_Toc186464350"/>
      <w:r w:rsidRPr="00905CFF">
        <w:rPr>
          <w:rFonts w:eastAsia="Times New Roman" w:cs="Times New Roman"/>
        </w:rPr>
        <w:t>Hình</w:t>
      </w:r>
      <w:r w:rsidRPr="00905CFF">
        <w:rPr>
          <w:rFonts w:eastAsia="Times New Roman" w:cs="Times New Roman"/>
          <w:lang w:val="en-US"/>
        </w:rPr>
        <w:t xml:space="preserve"> </w:t>
      </w:r>
      <w:r w:rsidR="0001301D" w:rsidRPr="00905CFF">
        <w:rPr>
          <w:rFonts w:eastAsia="Times New Roman" w:cs="Times New Roman"/>
          <w:lang w:val="en-US"/>
        </w:rPr>
        <w:t>4</w:t>
      </w:r>
      <w:r w:rsidRPr="00905CFF">
        <w:rPr>
          <w:rFonts w:eastAsia="Times New Roman" w:cs="Times New Roman"/>
          <w:lang w:val="en-US"/>
        </w:rPr>
        <w:t>.15</w:t>
      </w:r>
      <w:r w:rsidRPr="00905CFF">
        <w:rPr>
          <w:rFonts w:eastAsia="Times New Roman" w:cs="Times New Roman"/>
        </w:rPr>
        <w:t xml:space="preserve"> Edit Path</w:t>
      </w:r>
      <w:bookmarkEnd w:id="174"/>
    </w:p>
    <w:p w14:paraId="155CB787" w14:textId="77777777" w:rsidR="006F23A8" w:rsidRPr="00905CFF" w:rsidRDefault="006F23A8" w:rsidP="006F23A8">
      <w:pPr>
        <w:rPr>
          <w:rFonts w:ascii="Times New Roman" w:hAnsi="Times New Roman" w:cs="Times New Roman"/>
          <w:lang w:val="en-US"/>
        </w:rPr>
      </w:pPr>
    </w:p>
    <w:p w14:paraId="1B9CA1A1" w14:textId="02727F8A" w:rsidR="006F23A8" w:rsidRPr="00905CFF" w:rsidRDefault="006F23A8" w:rsidP="006F23A8">
      <w:pPr>
        <w:rPr>
          <w:rFonts w:ascii="Times New Roman" w:hAnsi="Times New Roman" w:cs="Times New Roman"/>
          <w:sz w:val="26"/>
          <w:szCs w:val="26"/>
          <w:lang w:val="en-US"/>
        </w:rPr>
      </w:pPr>
      <w:r w:rsidRPr="00905CFF">
        <w:rPr>
          <w:rFonts w:ascii="Times New Roman" w:hAnsi="Times New Roman" w:cs="Times New Roman"/>
          <w:sz w:val="26"/>
          <w:szCs w:val="26"/>
        </w:rPr>
        <w:t>Sau khi ấn Edit và hiện ra bảng Edit environment variable, ta chọn New ở thanh bên phải và gõ %MAVEN_HOME%\bin rồi nhấn Ok.</w:t>
      </w:r>
    </w:p>
    <w:p w14:paraId="49640046" w14:textId="77777777" w:rsidR="006F23A8" w:rsidRPr="00905CFF" w:rsidRDefault="006F23A8" w:rsidP="00BE3953">
      <w:pPr>
        <w:rPr>
          <w:rFonts w:ascii="Times New Roman" w:hAnsi="Times New Roman" w:cs="Times New Roman"/>
          <w:sz w:val="26"/>
          <w:szCs w:val="26"/>
          <w:lang w:val="en-US"/>
        </w:rPr>
      </w:pPr>
    </w:p>
    <w:p w14:paraId="1AB76526" w14:textId="7CF546DC" w:rsidR="006F23A8" w:rsidRPr="00905CFF" w:rsidRDefault="006F23A8" w:rsidP="006F23A8">
      <w:pPr>
        <w:jc w:val="center"/>
        <w:rPr>
          <w:rFonts w:ascii="Times New Roman" w:hAnsi="Times New Roman" w:cs="Times New Roman"/>
          <w:sz w:val="26"/>
          <w:szCs w:val="26"/>
          <w:lang w:val="en-US"/>
        </w:rPr>
      </w:pPr>
      <w:r w:rsidRPr="00905CFF">
        <w:rPr>
          <w:rFonts w:ascii="Times New Roman" w:hAnsi="Times New Roman" w:cs="Times New Roman"/>
          <w:noProof/>
          <w:sz w:val="26"/>
          <w:szCs w:val="26"/>
          <w:lang w:val="en-US"/>
        </w:rPr>
        <w:lastRenderedPageBreak/>
        <w:drawing>
          <wp:inline distT="0" distB="0" distL="0" distR="0" wp14:anchorId="68AC72C9" wp14:editId="31218203">
            <wp:extent cx="3632175" cy="3283528"/>
            <wp:effectExtent l="0" t="0" r="6985" b="0"/>
            <wp:docPr id="611639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39084" name="Picture 1" descr="A screenshot of a computer&#10;&#10;Description automatically generated"/>
                    <pic:cNvPicPr/>
                  </pic:nvPicPr>
                  <pic:blipFill>
                    <a:blip r:embed="rId83"/>
                    <a:stretch>
                      <a:fillRect/>
                    </a:stretch>
                  </pic:blipFill>
                  <pic:spPr>
                    <a:xfrm>
                      <a:off x="0" y="0"/>
                      <a:ext cx="3644039" cy="3294253"/>
                    </a:xfrm>
                    <a:prstGeom prst="rect">
                      <a:avLst/>
                    </a:prstGeom>
                  </pic:spPr>
                </pic:pic>
              </a:graphicData>
            </a:graphic>
          </wp:inline>
        </w:drawing>
      </w:r>
    </w:p>
    <w:p w14:paraId="08B0299E" w14:textId="1E7FA3FF" w:rsidR="006F23A8" w:rsidRPr="00905CFF" w:rsidRDefault="006F23A8" w:rsidP="006F23A8">
      <w:pPr>
        <w:pStyle w:val="Heading7"/>
        <w:spacing w:line="360" w:lineRule="auto"/>
        <w:rPr>
          <w:rFonts w:eastAsia="Times New Roman" w:cs="Times New Roman"/>
          <w:lang w:val="en-US"/>
        </w:rPr>
      </w:pPr>
      <w:bookmarkStart w:id="175" w:name="_Toc186464351"/>
      <w:r w:rsidRPr="00905CFF">
        <w:rPr>
          <w:rFonts w:eastAsia="Times New Roman" w:cs="Times New Roman"/>
        </w:rPr>
        <w:t>Hình</w:t>
      </w:r>
      <w:r w:rsidRPr="00905CFF">
        <w:rPr>
          <w:rFonts w:eastAsia="Times New Roman" w:cs="Times New Roman"/>
          <w:lang w:val="en-US"/>
        </w:rPr>
        <w:t xml:space="preserve"> </w:t>
      </w:r>
      <w:r w:rsidR="0001301D" w:rsidRPr="00905CFF">
        <w:rPr>
          <w:rFonts w:eastAsia="Times New Roman" w:cs="Times New Roman"/>
          <w:lang w:val="en-US"/>
        </w:rPr>
        <w:t>4</w:t>
      </w:r>
      <w:r w:rsidRPr="00905CFF">
        <w:rPr>
          <w:rFonts w:eastAsia="Times New Roman" w:cs="Times New Roman"/>
          <w:lang w:val="en-US"/>
        </w:rPr>
        <w:t>.16</w:t>
      </w:r>
      <w:r w:rsidRPr="00905CFF">
        <w:rPr>
          <w:rFonts w:eastAsia="Times New Roman" w:cs="Times New Roman"/>
        </w:rPr>
        <w:t xml:space="preserve"> Tạo Path Maven Home</w:t>
      </w:r>
      <w:bookmarkEnd w:id="175"/>
    </w:p>
    <w:p w14:paraId="1160F1A3" w14:textId="77777777" w:rsidR="0040478D" w:rsidRPr="00905CFF" w:rsidRDefault="006F23A8" w:rsidP="0040478D">
      <w:pPr>
        <w:pStyle w:val="ListParagraph"/>
        <w:numPr>
          <w:ilvl w:val="0"/>
          <w:numId w:val="185"/>
        </w:numPr>
        <w:jc w:val="both"/>
        <w:rPr>
          <w:rFonts w:cs="Times New Roman"/>
          <w:b w:val="0"/>
          <w:bCs/>
          <w:i w:val="0"/>
          <w:iCs/>
          <w:color w:val="0000FF" w:themeColor="hyperlink"/>
          <w:u w:val="single"/>
          <w:lang w:val="en-US"/>
        </w:rPr>
      </w:pPr>
      <w:r w:rsidRPr="00905CFF">
        <w:rPr>
          <w:rFonts w:cs="Times New Roman"/>
          <w:b w:val="0"/>
          <w:bCs/>
          <w:i w:val="0"/>
          <w:iCs/>
          <w:szCs w:val="26"/>
          <w:lang w:val="en-US"/>
        </w:rPr>
        <w:t xml:space="preserve">Cài </w:t>
      </w:r>
      <w:proofErr w:type="spellStart"/>
      <w:r w:rsidRPr="00905CFF">
        <w:rPr>
          <w:rFonts w:cs="Times New Roman"/>
          <w:b w:val="0"/>
          <w:bCs/>
          <w:i w:val="0"/>
          <w:iCs/>
          <w:szCs w:val="26"/>
          <w:lang w:val="en-US"/>
        </w:rPr>
        <w:t>đặt</w:t>
      </w:r>
      <w:proofErr w:type="spellEnd"/>
      <w:r w:rsidRPr="00905CFF">
        <w:rPr>
          <w:rFonts w:cs="Times New Roman"/>
          <w:b w:val="0"/>
          <w:bCs/>
          <w:i w:val="0"/>
          <w:iCs/>
          <w:szCs w:val="26"/>
          <w:lang w:val="en-US"/>
        </w:rPr>
        <w:t xml:space="preserve"> </w:t>
      </w:r>
      <w:r w:rsidRPr="00905CFF">
        <w:rPr>
          <w:rFonts w:cs="Times New Roman"/>
          <w:b w:val="0"/>
          <w:bCs/>
          <w:i w:val="0"/>
          <w:iCs/>
          <w:szCs w:val="26"/>
        </w:rPr>
        <w:t>IDE (Intellij)</w:t>
      </w:r>
      <w:r w:rsidRPr="00905CFF">
        <w:rPr>
          <w:rFonts w:cs="Times New Roman"/>
          <w:b w:val="0"/>
          <w:bCs/>
          <w:i w:val="0"/>
          <w:iCs/>
          <w:szCs w:val="26"/>
          <w:lang w:val="en-US"/>
        </w:rPr>
        <w:t xml:space="preserve"> :</w:t>
      </w:r>
    </w:p>
    <w:p w14:paraId="0D59257C" w14:textId="0A62F516" w:rsidR="00BE3953" w:rsidRPr="00905CFF" w:rsidRDefault="006F23A8" w:rsidP="0040478D">
      <w:pPr>
        <w:ind w:left="360"/>
        <w:rPr>
          <w:rStyle w:val="Hyperlink"/>
          <w:rFonts w:ascii="Times New Roman" w:hAnsi="Times New Roman" w:cs="Times New Roman"/>
          <w:lang w:val="en-US"/>
        </w:rPr>
      </w:pPr>
      <w:r w:rsidRPr="00905CFF">
        <w:rPr>
          <w:rFonts w:ascii="Times New Roman" w:hAnsi="Times New Roman" w:cs="Times New Roman"/>
          <w:sz w:val="26"/>
          <w:szCs w:val="26"/>
          <w:lang w:val="en-US"/>
        </w:rPr>
        <w:t xml:space="preserve"> Link </w:t>
      </w:r>
      <w:proofErr w:type="spellStart"/>
      <w:r w:rsidRPr="00905CFF">
        <w:rPr>
          <w:rFonts w:ascii="Times New Roman" w:hAnsi="Times New Roman" w:cs="Times New Roman"/>
          <w:sz w:val="26"/>
          <w:szCs w:val="26"/>
          <w:lang w:val="en-US"/>
        </w:rPr>
        <w:t>tải</w:t>
      </w:r>
      <w:proofErr w:type="spellEnd"/>
      <w:r w:rsidRPr="00905CFF">
        <w:rPr>
          <w:rFonts w:ascii="Times New Roman" w:hAnsi="Times New Roman" w:cs="Times New Roman"/>
          <w:sz w:val="26"/>
          <w:szCs w:val="26"/>
          <w:lang w:val="en-US"/>
        </w:rPr>
        <w:t xml:space="preserve"> </w:t>
      </w:r>
      <w:hyperlink r:id="rId84" w:history="1">
        <w:r w:rsidRPr="00905CFF">
          <w:rPr>
            <w:rStyle w:val="Hyperlink"/>
            <w:rFonts w:ascii="Times New Roman" w:hAnsi="Times New Roman" w:cs="Times New Roman"/>
            <w:lang w:val="en-US"/>
          </w:rPr>
          <w:t>https://www.jetbrains.com/idea/download/?section=windows</w:t>
        </w:r>
      </w:hyperlink>
    </w:p>
    <w:p w14:paraId="1642914E" w14:textId="77777777" w:rsidR="006F23A8" w:rsidRPr="00905CFF" w:rsidRDefault="006F23A8" w:rsidP="00BE3953">
      <w:pPr>
        <w:rPr>
          <w:rFonts w:ascii="Times New Roman" w:hAnsi="Times New Roman" w:cs="Times New Roman"/>
          <w:sz w:val="26"/>
          <w:szCs w:val="26"/>
          <w:lang w:val="en-US"/>
        </w:rPr>
      </w:pPr>
    </w:p>
    <w:p w14:paraId="16B1ADF2" w14:textId="5A8D99F3" w:rsidR="00025E32" w:rsidRPr="00905CFF" w:rsidRDefault="0001301D" w:rsidP="00025E32">
      <w:pPr>
        <w:pStyle w:val="Heading3"/>
        <w:spacing w:before="60" w:after="60" w:line="360" w:lineRule="auto"/>
        <w:rPr>
          <w:lang w:val="en-US"/>
        </w:rPr>
      </w:pPr>
      <w:bookmarkStart w:id="176" w:name="_Toc186463517"/>
      <w:r w:rsidRPr="00905CFF">
        <w:rPr>
          <w:lang w:val="en-US"/>
        </w:rPr>
        <w:t>4</w:t>
      </w:r>
      <w:r w:rsidR="00025E32" w:rsidRPr="00905CFF">
        <w:rPr>
          <w:lang w:val="en-US"/>
        </w:rPr>
        <w:t>.1</w:t>
      </w:r>
      <w:r w:rsidR="00025E32" w:rsidRPr="00905CFF">
        <w:t>.</w:t>
      </w:r>
      <w:r w:rsidR="00025E32" w:rsidRPr="00905CFF">
        <w:rPr>
          <w:lang w:val="en-US"/>
        </w:rPr>
        <w:t xml:space="preserve">3 Cài </w:t>
      </w:r>
      <w:proofErr w:type="spellStart"/>
      <w:r w:rsidR="00025E32" w:rsidRPr="00905CFF">
        <w:rPr>
          <w:lang w:val="en-US"/>
        </w:rPr>
        <w:t>đặt</w:t>
      </w:r>
      <w:proofErr w:type="spellEnd"/>
      <w:r w:rsidR="00025E32" w:rsidRPr="00905CFF">
        <w:rPr>
          <w:lang w:val="en-US"/>
        </w:rPr>
        <w:t xml:space="preserve"> PostgreSQL </w:t>
      </w:r>
      <w:proofErr w:type="spellStart"/>
      <w:r w:rsidR="00025E32" w:rsidRPr="00905CFF">
        <w:rPr>
          <w:lang w:val="en-US"/>
        </w:rPr>
        <w:t>cho</w:t>
      </w:r>
      <w:proofErr w:type="spellEnd"/>
      <w:r w:rsidR="00025E32" w:rsidRPr="00905CFF">
        <w:rPr>
          <w:lang w:val="en-US"/>
        </w:rPr>
        <w:t xml:space="preserve"> </w:t>
      </w:r>
      <w:proofErr w:type="spellStart"/>
      <w:r w:rsidR="00025E32" w:rsidRPr="00905CFF">
        <w:rPr>
          <w:lang w:val="en-US"/>
        </w:rPr>
        <w:t>cơ</w:t>
      </w:r>
      <w:proofErr w:type="spellEnd"/>
      <w:r w:rsidR="00025E32" w:rsidRPr="00905CFF">
        <w:rPr>
          <w:lang w:val="en-US"/>
        </w:rPr>
        <w:t xml:space="preserve"> </w:t>
      </w:r>
      <w:proofErr w:type="spellStart"/>
      <w:r w:rsidR="00025E32" w:rsidRPr="00905CFF">
        <w:rPr>
          <w:lang w:val="en-US"/>
        </w:rPr>
        <w:t>sở</w:t>
      </w:r>
      <w:proofErr w:type="spellEnd"/>
      <w:r w:rsidR="00025E32" w:rsidRPr="00905CFF">
        <w:rPr>
          <w:lang w:val="en-US"/>
        </w:rPr>
        <w:t xml:space="preserve"> </w:t>
      </w:r>
      <w:proofErr w:type="spellStart"/>
      <w:r w:rsidR="00025E32" w:rsidRPr="00905CFF">
        <w:rPr>
          <w:lang w:val="en-US"/>
        </w:rPr>
        <w:t>dữ</w:t>
      </w:r>
      <w:proofErr w:type="spellEnd"/>
      <w:r w:rsidR="00025E32" w:rsidRPr="00905CFF">
        <w:rPr>
          <w:lang w:val="en-US"/>
        </w:rPr>
        <w:t xml:space="preserve"> </w:t>
      </w:r>
      <w:proofErr w:type="spellStart"/>
      <w:r w:rsidR="00025E32" w:rsidRPr="00905CFF">
        <w:rPr>
          <w:lang w:val="en-US"/>
        </w:rPr>
        <w:t>liệu</w:t>
      </w:r>
      <w:bookmarkEnd w:id="176"/>
      <w:proofErr w:type="spellEnd"/>
    </w:p>
    <w:p w14:paraId="0E179210" w14:textId="16B366E9" w:rsidR="009A0703" w:rsidRPr="00905CFF" w:rsidRDefault="009A0703" w:rsidP="0040478D">
      <w:pPr>
        <w:pStyle w:val="ListParagraph"/>
        <w:numPr>
          <w:ilvl w:val="0"/>
          <w:numId w:val="185"/>
        </w:numPr>
        <w:jc w:val="left"/>
        <w:rPr>
          <w:rFonts w:cs="Times New Roman"/>
          <w:color w:val="0000FF" w:themeColor="hyperlink"/>
          <w:u w:val="single"/>
          <w:lang w:val="en-US"/>
        </w:rPr>
      </w:pPr>
      <w:r w:rsidRPr="00905CFF">
        <w:rPr>
          <w:rFonts w:cs="Times New Roman"/>
          <w:b w:val="0"/>
          <w:bCs/>
          <w:i w:val="0"/>
          <w:iCs/>
          <w:szCs w:val="26"/>
          <w:lang w:val="en-US"/>
        </w:rPr>
        <w:t xml:space="preserve">Link download PostgreSQL </w:t>
      </w:r>
      <w:proofErr w:type="spellStart"/>
      <w:r w:rsidRPr="00905CFF">
        <w:rPr>
          <w:rFonts w:cs="Times New Roman"/>
          <w:b w:val="0"/>
          <w:bCs/>
          <w:i w:val="0"/>
          <w:iCs/>
          <w:szCs w:val="26"/>
          <w:lang w:val="en-US"/>
        </w:rPr>
        <w:t>cho</w:t>
      </w:r>
      <w:proofErr w:type="spellEnd"/>
      <w:r w:rsidRPr="00905CFF">
        <w:rPr>
          <w:rFonts w:cs="Times New Roman"/>
          <w:b w:val="0"/>
          <w:bCs/>
          <w:i w:val="0"/>
          <w:iCs/>
          <w:szCs w:val="26"/>
          <w:lang w:val="en-US"/>
        </w:rPr>
        <w:t xml:space="preserve"> windows: </w:t>
      </w:r>
      <w:hyperlink r:id="rId85" w:history="1">
        <w:r w:rsidRPr="00905CFF">
          <w:rPr>
            <w:rStyle w:val="Hyperlink"/>
            <w:rFonts w:cs="Times New Roman"/>
            <w:lang w:val="en-US"/>
          </w:rPr>
          <w:t>https://www.postgresql.org/download/windows/</w:t>
        </w:r>
      </w:hyperlink>
    </w:p>
    <w:p w14:paraId="33D92744" w14:textId="30156784" w:rsidR="0040478D" w:rsidRPr="00905CFF" w:rsidRDefault="009A0703" w:rsidP="000C7B17">
      <w:pPr>
        <w:rPr>
          <w:rFonts w:ascii="Times New Roman" w:hAnsi="Times New Roman" w:cs="Times New Roman"/>
          <w:sz w:val="26"/>
          <w:szCs w:val="26"/>
          <w:lang w:val="en-US"/>
        </w:rPr>
      </w:pPr>
      <w:r w:rsidRPr="00905CFF">
        <w:rPr>
          <w:rFonts w:ascii="Times New Roman" w:hAnsi="Times New Roman" w:cs="Times New Roman"/>
          <w:sz w:val="26"/>
          <w:szCs w:val="26"/>
          <w:lang w:val="en-US"/>
        </w:rPr>
        <w:t xml:space="preserve">Sau </w:t>
      </w:r>
      <w:proofErr w:type="spellStart"/>
      <w:r w:rsidRPr="00905CFF">
        <w:rPr>
          <w:rFonts w:ascii="Times New Roman" w:hAnsi="Times New Roman" w:cs="Times New Roman"/>
          <w:sz w:val="26"/>
          <w:szCs w:val="26"/>
          <w:lang w:val="en-US"/>
        </w:rPr>
        <w:t>khi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tải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cài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đặt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thì</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phần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mềm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chạy</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sẽ</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nằm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trong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thư</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mục</w:t>
      </w:r>
      <w:proofErr w:type="spellEnd"/>
      <w:r w:rsidRPr="00905CFF">
        <w:rPr>
          <w:rFonts w:ascii="Times New Roman" w:hAnsi="Times New Roman" w:cs="Times New Roman"/>
          <w:sz w:val="26"/>
          <w:szCs w:val="26"/>
          <w:lang w:val="en-US"/>
        </w:rPr>
        <w:t xml:space="preserve"> bin:</w:t>
      </w:r>
    </w:p>
    <w:p w14:paraId="0D3AD361" w14:textId="77777777" w:rsidR="000C7B17" w:rsidRPr="00905CFF" w:rsidRDefault="000C7B17" w:rsidP="000C7B17">
      <w:pPr>
        <w:rPr>
          <w:rFonts w:ascii="Times New Roman" w:hAnsi="Times New Roman" w:cs="Times New Roman"/>
          <w:sz w:val="26"/>
          <w:szCs w:val="26"/>
          <w:lang w:val="en-US"/>
        </w:rPr>
      </w:pPr>
    </w:p>
    <w:p w14:paraId="5A4AA300" w14:textId="721BA263" w:rsidR="009A0703" w:rsidRPr="00905CFF" w:rsidRDefault="009A0703" w:rsidP="009A0703">
      <w:pPr>
        <w:jc w:val="center"/>
        <w:rPr>
          <w:rFonts w:ascii="Times New Roman" w:hAnsi="Times New Roman" w:cs="Times New Roman"/>
          <w:sz w:val="26"/>
          <w:szCs w:val="26"/>
          <w:lang w:val="en-US"/>
        </w:rPr>
      </w:pPr>
      <w:r w:rsidRPr="00905CFF">
        <w:rPr>
          <w:rFonts w:ascii="Times New Roman" w:hAnsi="Times New Roman" w:cs="Times New Roman"/>
          <w:noProof/>
          <w:sz w:val="26"/>
          <w:szCs w:val="26"/>
          <w:lang w:val="en-US"/>
        </w:rPr>
        <w:drawing>
          <wp:inline distT="0" distB="0" distL="0" distR="0" wp14:anchorId="2931AD52" wp14:editId="5DAF5827">
            <wp:extent cx="3908431" cy="3032760"/>
            <wp:effectExtent l="0" t="0" r="0" b="0"/>
            <wp:docPr id="1639415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15454" name="Picture 1" descr="A screenshot of a computer&#10;&#10;Description automatically generated"/>
                    <pic:cNvPicPr/>
                  </pic:nvPicPr>
                  <pic:blipFill>
                    <a:blip r:embed="rId86"/>
                    <a:stretch>
                      <a:fillRect/>
                    </a:stretch>
                  </pic:blipFill>
                  <pic:spPr>
                    <a:xfrm>
                      <a:off x="0" y="0"/>
                      <a:ext cx="3931098" cy="3050349"/>
                    </a:xfrm>
                    <a:prstGeom prst="rect">
                      <a:avLst/>
                    </a:prstGeom>
                  </pic:spPr>
                </pic:pic>
              </a:graphicData>
            </a:graphic>
          </wp:inline>
        </w:drawing>
      </w:r>
    </w:p>
    <w:p w14:paraId="7C5C1508" w14:textId="59D9792A" w:rsidR="009A0703" w:rsidRPr="00905CFF" w:rsidRDefault="009A0703" w:rsidP="009A0703">
      <w:pPr>
        <w:pStyle w:val="Heading7"/>
        <w:spacing w:line="360" w:lineRule="auto"/>
        <w:rPr>
          <w:rFonts w:eastAsia="Times New Roman" w:cs="Times New Roman"/>
          <w:lang w:val="en-US"/>
        </w:rPr>
      </w:pPr>
      <w:bookmarkStart w:id="177" w:name="_Toc186464352"/>
      <w:r w:rsidRPr="00905CFF">
        <w:rPr>
          <w:rFonts w:eastAsia="Times New Roman" w:cs="Times New Roman"/>
        </w:rPr>
        <w:t>Hình</w:t>
      </w:r>
      <w:r w:rsidRPr="00905CFF">
        <w:rPr>
          <w:rFonts w:eastAsia="Times New Roman" w:cs="Times New Roman"/>
          <w:lang w:val="en-US"/>
        </w:rPr>
        <w:t xml:space="preserve"> </w:t>
      </w:r>
      <w:r w:rsidR="0001301D" w:rsidRPr="00905CFF">
        <w:rPr>
          <w:rFonts w:eastAsia="Times New Roman" w:cs="Times New Roman"/>
          <w:lang w:val="en-US"/>
        </w:rPr>
        <w:t>4</w:t>
      </w:r>
      <w:r w:rsidRPr="00905CFF">
        <w:rPr>
          <w:rFonts w:eastAsia="Times New Roman" w:cs="Times New Roman"/>
          <w:lang w:val="en-US"/>
        </w:rPr>
        <w:t>.17</w:t>
      </w:r>
      <w:r w:rsidRPr="00905CFF">
        <w:rPr>
          <w:rFonts w:eastAsia="Times New Roman" w:cs="Times New Roman"/>
        </w:rPr>
        <w:t xml:space="preserve"> </w:t>
      </w:r>
      <w:proofErr w:type="spellStart"/>
      <w:r w:rsidRPr="00905CFF">
        <w:rPr>
          <w:rFonts w:eastAsia="Times New Roman" w:cs="Times New Roman"/>
          <w:lang w:val="en-US"/>
        </w:rPr>
        <w:t>Ứng</w:t>
      </w:r>
      <w:proofErr w:type="spellEnd"/>
      <w:r w:rsidRPr="00905CFF">
        <w:rPr>
          <w:rFonts w:eastAsia="Times New Roman" w:cs="Times New Roman"/>
          <w:lang w:val="en-US"/>
        </w:rPr>
        <w:t xml:space="preserve"> </w:t>
      </w:r>
      <w:proofErr w:type="spellStart"/>
      <w:r w:rsidRPr="00905CFF">
        <w:rPr>
          <w:rFonts w:eastAsia="Times New Roman" w:cs="Times New Roman"/>
          <w:lang w:val="en-US"/>
        </w:rPr>
        <w:t>dụng</w:t>
      </w:r>
      <w:proofErr w:type="spellEnd"/>
      <w:r w:rsidRPr="00905CFF">
        <w:rPr>
          <w:rFonts w:eastAsia="Times New Roman" w:cs="Times New Roman"/>
          <w:lang w:val="en-US"/>
        </w:rPr>
        <w:t xml:space="preserve"> </w:t>
      </w:r>
      <w:proofErr w:type="spellStart"/>
      <w:r w:rsidRPr="00905CFF">
        <w:rPr>
          <w:rFonts w:eastAsia="Times New Roman" w:cs="Times New Roman"/>
          <w:lang w:val="en-US"/>
        </w:rPr>
        <w:t>khởi</w:t>
      </w:r>
      <w:proofErr w:type="spellEnd"/>
      <w:r w:rsidRPr="00905CFF">
        <w:rPr>
          <w:rFonts w:eastAsia="Times New Roman" w:cs="Times New Roman"/>
          <w:lang w:val="en-US"/>
        </w:rPr>
        <w:t xml:space="preserve"> </w:t>
      </w:r>
      <w:proofErr w:type="spellStart"/>
      <w:r w:rsidRPr="00905CFF">
        <w:rPr>
          <w:rFonts w:eastAsia="Times New Roman" w:cs="Times New Roman"/>
          <w:lang w:val="en-US"/>
        </w:rPr>
        <w:t>chạy</w:t>
      </w:r>
      <w:proofErr w:type="spellEnd"/>
      <w:r w:rsidRPr="00905CFF">
        <w:rPr>
          <w:rFonts w:eastAsia="Times New Roman" w:cs="Times New Roman"/>
          <w:lang w:val="en-US"/>
        </w:rPr>
        <w:t xml:space="preserve"> PostgreSQL</w:t>
      </w:r>
      <w:bookmarkEnd w:id="177"/>
    </w:p>
    <w:p w14:paraId="64016836" w14:textId="77777777" w:rsidR="0040478D" w:rsidRPr="00905CFF" w:rsidRDefault="0040478D" w:rsidP="0040478D">
      <w:pPr>
        <w:rPr>
          <w:rFonts w:ascii="Times New Roman" w:hAnsi="Times New Roman" w:cs="Times New Roman"/>
          <w:lang w:val="en-US"/>
        </w:rPr>
      </w:pPr>
    </w:p>
    <w:p w14:paraId="68D8322E" w14:textId="61C825BB" w:rsidR="009A0703" w:rsidRPr="00905CFF" w:rsidRDefault="009A0703" w:rsidP="009A0703">
      <w:pPr>
        <w:rPr>
          <w:rFonts w:ascii="Times New Roman" w:hAnsi="Times New Roman" w:cs="Times New Roman"/>
          <w:sz w:val="26"/>
          <w:szCs w:val="26"/>
          <w:lang w:val="en-US"/>
        </w:rPr>
      </w:pPr>
      <w:r w:rsidRPr="00905CFF">
        <w:rPr>
          <w:rFonts w:ascii="Times New Roman" w:hAnsi="Times New Roman" w:cs="Times New Roman"/>
          <w:sz w:val="26"/>
          <w:szCs w:val="26"/>
          <w:lang w:val="en-US"/>
        </w:rPr>
        <w:lastRenderedPageBreak/>
        <w:t xml:space="preserve">Khi </w:t>
      </w:r>
      <w:proofErr w:type="spellStart"/>
      <w:r w:rsidRPr="00905CFF">
        <w:rPr>
          <w:rFonts w:ascii="Times New Roman" w:hAnsi="Times New Roman" w:cs="Times New Roman"/>
          <w:sz w:val="26"/>
          <w:szCs w:val="26"/>
          <w:lang w:val="en-US"/>
        </w:rPr>
        <w:t>mở</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lên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sẽ</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có</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giao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diện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giống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như</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sau</w:t>
      </w:r>
      <w:proofErr w:type="spellEnd"/>
      <w:r w:rsidRPr="00905CFF">
        <w:rPr>
          <w:rFonts w:ascii="Times New Roman" w:hAnsi="Times New Roman" w:cs="Times New Roman"/>
          <w:sz w:val="26"/>
          <w:szCs w:val="26"/>
          <w:lang w:val="en-US"/>
        </w:rPr>
        <w:t>:</w:t>
      </w:r>
    </w:p>
    <w:p w14:paraId="23631BB7" w14:textId="77777777" w:rsidR="009A0703" w:rsidRPr="00905CFF" w:rsidRDefault="009A0703" w:rsidP="009A0703">
      <w:pPr>
        <w:rPr>
          <w:rFonts w:ascii="Times New Roman" w:hAnsi="Times New Roman" w:cs="Times New Roman"/>
          <w:lang w:val="en-US"/>
        </w:rPr>
      </w:pPr>
    </w:p>
    <w:p w14:paraId="74E5ACD6" w14:textId="071A11BD" w:rsidR="009A0703" w:rsidRPr="00905CFF" w:rsidRDefault="009A0703" w:rsidP="009A0703">
      <w:pPr>
        <w:jc w:val="center"/>
        <w:rPr>
          <w:rFonts w:ascii="Times New Roman" w:hAnsi="Times New Roman" w:cs="Times New Roman"/>
          <w:sz w:val="26"/>
          <w:szCs w:val="26"/>
          <w:lang w:val="en-US"/>
        </w:rPr>
      </w:pPr>
      <w:r w:rsidRPr="00905CFF">
        <w:rPr>
          <w:rFonts w:ascii="Times New Roman" w:hAnsi="Times New Roman" w:cs="Times New Roman"/>
          <w:noProof/>
        </w:rPr>
        <w:drawing>
          <wp:inline distT="0" distB="0" distL="0" distR="0" wp14:anchorId="0E2740A0" wp14:editId="37273D83">
            <wp:extent cx="5761990" cy="3042920"/>
            <wp:effectExtent l="0" t="0" r="0" b="5080"/>
            <wp:docPr id="581272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72491" name="Picture 1" descr="A screenshot of a computer&#10;&#10;Description automatically generated"/>
                    <pic:cNvPicPr/>
                  </pic:nvPicPr>
                  <pic:blipFill>
                    <a:blip r:embed="rId87"/>
                    <a:stretch>
                      <a:fillRect/>
                    </a:stretch>
                  </pic:blipFill>
                  <pic:spPr>
                    <a:xfrm>
                      <a:off x="0" y="0"/>
                      <a:ext cx="5761990" cy="3042920"/>
                    </a:xfrm>
                    <a:prstGeom prst="rect">
                      <a:avLst/>
                    </a:prstGeom>
                  </pic:spPr>
                </pic:pic>
              </a:graphicData>
            </a:graphic>
          </wp:inline>
        </w:drawing>
      </w:r>
    </w:p>
    <w:p w14:paraId="2A24919E" w14:textId="783DF38B" w:rsidR="009A0703" w:rsidRPr="00905CFF" w:rsidRDefault="009A0703" w:rsidP="009A0703">
      <w:pPr>
        <w:pStyle w:val="Heading7"/>
        <w:spacing w:line="360" w:lineRule="auto"/>
        <w:rPr>
          <w:rFonts w:eastAsia="Times New Roman" w:cs="Times New Roman"/>
          <w:lang w:val="en-US"/>
        </w:rPr>
      </w:pPr>
      <w:bookmarkStart w:id="178" w:name="_Toc186464353"/>
      <w:r w:rsidRPr="00905CFF">
        <w:rPr>
          <w:rFonts w:eastAsia="Times New Roman" w:cs="Times New Roman"/>
        </w:rPr>
        <w:t>Hình</w:t>
      </w:r>
      <w:r w:rsidRPr="00905CFF">
        <w:rPr>
          <w:rFonts w:eastAsia="Times New Roman" w:cs="Times New Roman"/>
          <w:lang w:val="en-US"/>
        </w:rPr>
        <w:t xml:space="preserve"> </w:t>
      </w:r>
      <w:r w:rsidR="0001301D" w:rsidRPr="00905CFF">
        <w:rPr>
          <w:rFonts w:eastAsia="Times New Roman" w:cs="Times New Roman"/>
          <w:lang w:val="en-US"/>
        </w:rPr>
        <w:t>4</w:t>
      </w:r>
      <w:r w:rsidRPr="00905CFF">
        <w:rPr>
          <w:rFonts w:eastAsia="Times New Roman" w:cs="Times New Roman"/>
          <w:lang w:val="en-US"/>
        </w:rPr>
        <w:t>.1</w:t>
      </w:r>
      <w:r w:rsidR="0001301D" w:rsidRPr="00905CFF">
        <w:rPr>
          <w:rFonts w:eastAsia="Times New Roman" w:cs="Times New Roman"/>
          <w:lang w:val="en-US"/>
        </w:rPr>
        <w:t>8</w:t>
      </w:r>
      <w:r w:rsidRPr="00905CFF">
        <w:rPr>
          <w:rFonts w:eastAsia="Times New Roman" w:cs="Times New Roman"/>
        </w:rPr>
        <w:t xml:space="preserve"> </w:t>
      </w:r>
      <w:r w:rsidRPr="00905CFF">
        <w:rPr>
          <w:rFonts w:eastAsia="Times New Roman" w:cs="Times New Roman"/>
          <w:lang w:val="en-US"/>
        </w:rPr>
        <w:t xml:space="preserve">Giao </w:t>
      </w:r>
      <w:proofErr w:type="spellStart"/>
      <w:r w:rsidRPr="00905CFF">
        <w:rPr>
          <w:rFonts w:eastAsia="Times New Roman" w:cs="Times New Roman"/>
          <w:lang w:val="en-US"/>
        </w:rPr>
        <w:t>diện</w:t>
      </w:r>
      <w:proofErr w:type="spellEnd"/>
      <w:r w:rsidRPr="00905CFF">
        <w:rPr>
          <w:rFonts w:eastAsia="Times New Roman" w:cs="Times New Roman"/>
          <w:lang w:val="en-US"/>
        </w:rPr>
        <w:t xml:space="preserve"> PostgreSQL</w:t>
      </w:r>
      <w:bookmarkEnd w:id="178"/>
    </w:p>
    <w:p w14:paraId="2F656FA0" w14:textId="77777777" w:rsidR="009A0703" w:rsidRPr="00905CFF" w:rsidRDefault="009A0703" w:rsidP="009A0703">
      <w:pPr>
        <w:rPr>
          <w:rFonts w:ascii="Times New Roman" w:hAnsi="Times New Roman" w:cs="Times New Roman"/>
          <w:lang w:val="en-US"/>
        </w:rPr>
      </w:pPr>
    </w:p>
    <w:p w14:paraId="09BFB70E" w14:textId="6B76507B" w:rsidR="00260234" w:rsidRPr="00905CFF" w:rsidRDefault="0001301D" w:rsidP="00260234">
      <w:pPr>
        <w:pStyle w:val="Heading2"/>
        <w:spacing w:before="60" w:after="60" w:line="360" w:lineRule="auto"/>
        <w:rPr>
          <w:sz w:val="28"/>
          <w:lang w:val="en-US"/>
        </w:rPr>
      </w:pPr>
      <w:bookmarkStart w:id="179" w:name="_Toc186463518"/>
      <w:r w:rsidRPr="00905CFF">
        <w:rPr>
          <w:sz w:val="28"/>
          <w:lang w:val="en-US"/>
        </w:rPr>
        <w:t>4</w:t>
      </w:r>
      <w:r w:rsidR="00260234" w:rsidRPr="00905CFF">
        <w:rPr>
          <w:sz w:val="28"/>
          <w:lang w:val="en-US"/>
        </w:rPr>
        <w:t>.</w:t>
      </w:r>
      <w:r w:rsidR="00025E32" w:rsidRPr="00905CFF">
        <w:rPr>
          <w:sz w:val="28"/>
          <w:lang w:val="en-US"/>
        </w:rPr>
        <w:t>2</w:t>
      </w:r>
      <w:r w:rsidR="00260234" w:rsidRPr="00905CFF">
        <w:rPr>
          <w:sz w:val="28"/>
        </w:rPr>
        <w:t xml:space="preserve"> </w:t>
      </w:r>
      <w:proofErr w:type="spellStart"/>
      <w:r w:rsidR="008B135F" w:rsidRPr="00905CFF">
        <w:rPr>
          <w:sz w:val="28"/>
          <w:lang w:val="en-US"/>
        </w:rPr>
        <w:t>Kết</w:t>
      </w:r>
      <w:proofErr w:type="spellEnd"/>
      <w:r w:rsidR="008B135F" w:rsidRPr="00905CFF">
        <w:rPr>
          <w:sz w:val="28"/>
          <w:lang w:val="en-US"/>
        </w:rPr>
        <w:t xml:space="preserve"> </w:t>
      </w:r>
      <w:proofErr w:type="spellStart"/>
      <w:r w:rsidR="008B135F" w:rsidRPr="00905CFF">
        <w:rPr>
          <w:sz w:val="28"/>
          <w:lang w:val="en-US"/>
        </w:rPr>
        <w:t>quả</w:t>
      </w:r>
      <w:proofErr w:type="spellEnd"/>
      <w:r w:rsidR="008B135F" w:rsidRPr="00905CFF">
        <w:rPr>
          <w:sz w:val="28"/>
          <w:lang w:val="en-US"/>
        </w:rPr>
        <w:t xml:space="preserve"> </w:t>
      </w:r>
      <w:proofErr w:type="spellStart"/>
      <w:r w:rsidR="008B135F" w:rsidRPr="00905CFF">
        <w:rPr>
          <w:sz w:val="28"/>
          <w:lang w:val="en-US"/>
        </w:rPr>
        <w:t>cài</w:t>
      </w:r>
      <w:proofErr w:type="spellEnd"/>
      <w:r w:rsidR="008B135F" w:rsidRPr="00905CFF">
        <w:rPr>
          <w:sz w:val="28"/>
          <w:lang w:val="en-US"/>
        </w:rPr>
        <w:t xml:space="preserve"> </w:t>
      </w:r>
      <w:proofErr w:type="spellStart"/>
      <w:r w:rsidR="008B135F" w:rsidRPr="00905CFF">
        <w:rPr>
          <w:sz w:val="28"/>
          <w:lang w:val="en-US"/>
        </w:rPr>
        <w:t>đặt</w:t>
      </w:r>
      <w:bookmarkEnd w:id="179"/>
      <w:proofErr w:type="spellEnd"/>
    </w:p>
    <w:p w14:paraId="197787ED" w14:textId="08FF5AEC" w:rsidR="0001301D" w:rsidRPr="00905CFF" w:rsidRDefault="0001301D" w:rsidP="0001301D">
      <w:pPr>
        <w:pStyle w:val="Heading3"/>
        <w:spacing w:before="60" w:after="60" w:line="360" w:lineRule="auto"/>
        <w:rPr>
          <w:lang w:val="en-US"/>
        </w:rPr>
      </w:pPr>
      <w:bookmarkStart w:id="180" w:name="_Toc186463519"/>
      <w:r w:rsidRPr="00905CFF">
        <w:rPr>
          <w:lang w:val="en-US"/>
        </w:rPr>
        <w:t>4.2</w:t>
      </w:r>
      <w:r w:rsidRPr="00905CFF">
        <w:t>.</w:t>
      </w:r>
      <w:r w:rsidRPr="00905CFF">
        <w:rPr>
          <w:lang w:val="en-US"/>
        </w:rPr>
        <w:t xml:space="preserve">1 Các </w:t>
      </w:r>
      <w:proofErr w:type="spellStart"/>
      <w:r w:rsidRPr="00905CFF">
        <w:rPr>
          <w:lang w:val="en-US"/>
        </w:rPr>
        <w:t>chức</w:t>
      </w:r>
      <w:proofErr w:type="spellEnd"/>
      <w:r w:rsidRPr="00905CFF">
        <w:rPr>
          <w:lang w:val="en-US"/>
        </w:rPr>
        <w:t xml:space="preserve"> </w:t>
      </w:r>
      <w:proofErr w:type="spellStart"/>
      <w:r w:rsidRPr="00905CFF">
        <w:rPr>
          <w:lang w:val="en-US"/>
        </w:rPr>
        <w:t>năng</w:t>
      </w:r>
      <w:proofErr w:type="spellEnd"/>
      <w:r w:rsidRPr="00905CFF">
        <w:rPr>
          <w:lang w:val="en-US"/>
        </w:rPr>
        <w:t xml:space="preserve"> </w:t>
      </w:r>
      <w:proofErr w:type="spellStart"/>
      <w:r w:rsidRPr="00905CFF">
        <w:rPr>
          <w:lang w:val="en-US"/>
        </w:rPr>
        <w:t>của</w:t>
      </w:r>
      <w:proofErr w:type="spellEnd"/>
      <w:r w:rsidRPr="00905CFF">
        <w:rPr>
          <w:lang w:val="en-US"/>
        </w:rPr>
        <w:t xml:space="preserve"> </w:t>
      </w:r>
      <w:proofErr w:type="spellStart"/>
      <w:r w:rsidRPr="00905CFF">
        <w:rPr>
          <w:lang w:val="en-US"/>
        </w:rPr>
        <w:t>bệnh</w:t>
      </w:r>
      <w:proofErr w:type="spellEnd"/>
      <w:r w:rsidRPr="00905CFF">
        <w:rPr>
          <w:lang w:val="en-US"/>
        </w:rPr>
        <w:t xml:space="preserve"> </w:t>
      </w:r>
      <w:proofErr w:type="spellStart"/>
      <w:r w:rsidRPr="00905CFF">
        <w:rPr>
          <w:lang w:val="en-US"/>
        </w:rPr>
        <w:t>nhân</w:t>
      </w:r>
      <w:bookmarkEnd w:id="180"/>
      <w:proofErr w:type="spellEnd"/>
    </w:p>
    <w:p w14:paraId="78E72A6E" w14:textId="37EDC824" w:rsidR="0001301D" w:rsidRPr="00905CFF" w:rsidRDefault="0001301D" w:rsidP="0040478D">
      <w:pPr>
        <w:pStyle w:val="ListParagraph"/>
        <w:numPr>
          <w:ilvl w:val="0"/>
          <w:numId w:val="186"/>
        </w:numPr>
        <w:jc w:val="both"/>
        <w:rPr>
          <w:rFonts w:cs="Times New Roman"/>
          <w:b w:val="0"/>
          <w:bCs/>
          <w:i w:val="0"/>
          <w:iCs/>
          <w:szCs w:val="26"/>
          <w:lang w:val="en-US"/>
        </w:rPr>
      </w:pPr>
      <w:proofErr w:type="spellStart"/>
      <w:r w:rsidRPr="00905CFF">
        <w:rPr>
          <w:rFonts w:cs="Times New Roman"/>
          <w:b w:val="0"/>
          <w:bCs/>
          <w:i w:val="0"/>
          <w:iCs/>
          <w:szCs w:val="26"/>
          <w:lang w:val="en-US"/>
        </w:rPr>
        <w:t>Đăng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tài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khoản</w:t>
      </w:r>
      <w:proofErr w:type="spellEnd"/>
      <w:r w:rsidRPr="00905CFF">
        <w:rPr>
          <w:rFonts w:cs="Times New Roman"/>
          <w:b w:val="0"/>
          <w:bCs/>
          <w:i w:val="0"/>
          <w:iCs/>
          <w:szCs w:val="26"/>
          <w:lang w:val="en-US"/>
        </w:rPr>
        <w:t>:</w:t>
      </w:r>
    </w:p>
    <w:p w14:paraId="51BF4F50" w14:textId="28988959" w:rsidR="0001301D" w:rsidRPr="00905CFF" w:rsidRDefault="0001301D" w:rsidP="0001301D">
      <w:pPr>
        <w:jc w:val="center"/>
        <w:rPr>
          <w:rFonts w:ascii="Times New Roman" w:hAnsi="Times New Roman" w:cs="Times New Roman"/>
          <w:sz w:val="26"/>
          <w:szCs w:val="26"/>
          <w:lang w:val="en-US"/>
        </w:rPr>
      </w:pPr>
      <w:r w:rsidRPr="00905CFF">
        <w:rPr>
          <w:rFonts w:ascii="Times New Roman" w:hAnsi="Times New Roman" w:cs="Times New Roman"/>
          <w:noProof/>
          <w:sz w:val="26"/>
          <w:szCs w:val="26"/>
          <w:lang w:val="en-US"/>
        </w:rPr>
        <w:drawing>
          <wp:inline distT="0" distB="0" distL="0" distR="0" wp14:anchorId="7ED9E056" wp14:editId="43B6775E">
            <wp:extent cx="5015230" cy="2414761"/>
            <wp:effectExtent l="0" t="0" r="0" b="5080"/>
            <wp:docPr id="1717151311" name="Picture 1" descr="A screenshot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51311" name="Picture 1" descr="A screenshot of a cartoon character&#10;&#10;Description automatically generated"/>
                    <pic:cNvPicPr/>
                  </pic:nvPicPr>
                  <pic:blipFill>
                    <a:blip r:embed="rId88"/>
                    <a:stretch>
                      <a:fillRect/>
                    </a:stretch>
                  </pic:blipFill>
                  <pic:spPr>
                    <a:xfrm>
                      <a:off x="0" y="0"/>
                      <a:ext cx="5023556" cy="2418770"/>
                    </a:xfrm>
                    <a:prstGeom prst="rect">
                      <a:avLst/>
                    </a:prstGeom>
                  </pic:spPr>
                </pic:pic>
              </a:graphicData>
            </a:graphic>
          </wp:inline>
        </w:drawing>
      </w:r>
    </w:p>
    <w:p w14:paraId="3352A1A8" w14:textId="1B45CC8A" w:rsidR="0001301D" w:rsidRPr="00905CFF" w:rsidRDefault="0001301D" w:rsidP="0001301D">
      <w:pPr>
        <w:pStyle w:val="Heading7"/>
        <w:spacing w:line="360" w:lineRule="auto"/>
        <w:rPr>
          <w:rFonts w:eastAsia="Times New Roman" w:cs="Times New Roman"/>
          <w:lang w:val="en-US"/>
        </w:rPr>
      </w:pPr>
      <w:bookmarkStart w:id="181" w:name="_Toc186464354"/>
      <w:r w:rsidRPr="00905CFF">
        <w:rPr>
          <w:rFonts w:eastAsia="Times New Roman" w:cs="Times New Roman"/>
        </w:rPr>
        <w:t>Hình</w:t>
      </w:r>
      <w:r w:rsidRPr="00905CFF">
        <w:rPr>
          <w:rFonts w:eastAsia="Times New Roman" w:cs="Times New Roman"/>
          <w:lang w:val="en-US"/>
        </w:rPr>
        <w:t xml:space="preserve"> 4.19</w:t>
      </w:r>
      <w:r w:rsidRPr="00905CFF">
        <w:rPr>
          <w:rFonts w:eastAsia="Times New Roman" w:cs="Times New Roman"/>
        </w:rPr>
        <w:t xml:space="preserve"> </w:t>
      </w:r>
      <w:r w:rsidRPr="00905CFF">
        <w:rPr>
          <w:rFonts w:eastAsia="Times New Roman" w:cs="Times New Roman"/>
          <w:lang w:val="en-US"/>
        </w:rPr>
        <w:t xml:space="preserve">Trang </w:t>
      </w:r>
      <w:proofErr w:type="spellStart"/>
      <w:r w:rsidRPr="00905CFF">
        <w:rPr>
          <w:rFonts w:eastAsia="Times New Roman" w:cs="Times New Roman"/>
          <w:lang w:val="en-US"/>
        </w:rPr>
        <w:t>đăng</w:t>
      </w:r>
      <w:proofErr w:type="spellEnd"/>
      <w:r w:rsidRPr="00905CFF">
        <w:rPr>
          <w:rFonts w:eastAsia="Times New Roman" w:cs="Times New Roman"/>
          <w:lang w:val="en-US"/>
        </w:rPr>
        <w:t xml:space="preserve"> </w:t>
      </w:r>
      <w:proofErr w:type="spellStart"/>
      <w:r w:rsidRPr="00905CFF">
        <w:rPr>
          <w:rFonts w:eastAsia="Times New Roman" w:cs="Times New Roman"/>
          <w:lang w:val="en-US"/>
        </w:rPr>
        <w:t>ký</w:t>
      </w:r>
      <w:proofErr w:type="spellEnd"/>
      <w:r w:rsidRPr="00905CFF">
        <w:rPr>
          <w:rFonts w:eastAsia="Times New Roman" w:cs="Times New Roman"/>
          <w:lang w:val="en-US"/>
        </w:rPr>
        <w:t xml:space="preserve"> </w:t>
      </w:r>
      <w:proofErr w:type="spellStart"/>
      <w:r w:rsidRPr="00905CFF">
        <w:rPr>
          <w:rFonts w:eastAsia="Times New Roman" w:cs="Times New Roman"/>
          <w:lang w:val="en-US"/>
        </w:rPr>
        <w:t>tài</w:t>
      </w:r>
      <w:proofErr w:type="spellEnd"/>
      <w:r w:rsidRPr="00905CFF">
        <w:rPr>
          <w:rFonts w:eastAsia="Times New Roman" w:cs="Times New Roman"/>
          <w:lang w:val="en-US"/>
        </w:rPr>
        <w:t xml:space="preserve"> </w:t>
      </w:r>
      <w:proofErr w:type="spellStart"/>
      <w:r w:rsidRPr="00905CFF">
        <w:rPr>
          <w:rFonts w:eastAsia="Times New Roman" w:cs="Times New Roman"/>
          <w:lang w:val="en-US"/>
        </w:rPr>
        <w:t>khoản</w:t>
      </w:r>
      <w:bookmarkEnd w:id="181"/>
      <w:proofErr w:type="spellEnd"/>
    </w:p>
    <w:p w14:paraId="48DA34C8" w14:textId="77777777" w:rsidR="0001301D" w:rsidRPr="00905CFF" w:rsidRDefault="0001301D" w:rsidP="0001301D">
      <w:pPr>
        <w:rPr>
          <w:rFonts w:ascii="Times New Roman" w:hAnsi="Times New Roman" w:cs="Times New Roman"/>
          <w:sz w:val="26"/>
          <w:szCs w:val="26"/>
          <w:lang w:val="en-US"/>
        </w:rPr>
      </w:pPr>
    </w:p>
    <w:p w14:paraId="08149A7E" w14:textId="1EA85686" w:rsidR="0001301D" w:rsidRPr="00905CFF" w:rsidRDefault="0001301D" w:rsidP="0040478D">
      <w:pPr>
        <w:pStyle w:val="ListParagraph"/>
        <w:numPr>
          <w:ilvl w:val="0"/>
          <w:numId w:val="187"/>
        </w:numPr>
        <w:jc w:val="both"/>
        <w:rPr>
          <w:rFonts w:cs="Times New Roman"/>
          <w:b w:val="0"/>
          <w:bCs/>
          <w:i w:val="0"/>
          <w:iCs/>
          <w:szCs w:val="26"/>
          <w:lang w:val="en-US"/>
        </w:rPr>
      </w:pP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tài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khoản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bấm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ký</w:t>
      </w:r>
      <w:proofErr w:type="spellEnd"/>
      <w:r w:rsidRPr="00905CFF">
        <w:rPr>
          <w:rFonts w:cs="Times New Roman"/>
          <w:b w:val="0"/>
          <w:bCs/>
          <w:i w:val="0"/>
          <w:iCs/>
          <w:szCs w:val="26"/>
          <w:lang w:val="en-US"/>
        </w:rPr>
        <w:t>”</w:t>
      </w:r>
    </w:p>
    <w:p w14:paraId="1DAFE102" w14:textId="5C6843BF" w:rsidR="00576958" w:rsidRPr="00905CFF" w:rsidRDefault="00576958" w:rsidP="0040478D">
      <w:pPr>
        <w:pStyle w:val="ListParagraph"/>
        <w:numPr>
          <w:ilvl w:val="0"/>
          <w:numId w:val="187"/>
        </w:numPr>
        <w:jc w:val="both"/>
        <w:rPr>
          <w:rFonts w:cs="Times New Roman"/>
          <w:b w:val="0"/>
          <w:bCs/>
          <w:i w:val="0"/>
          <w:iCs/>
          <w:szCs w:val="26"/>
          <w:lang w:val="en-US"/>
        </w:rPr>
      </w:pPr>
      <w:r w:rsidRPr="00905CFF">
        <w:rPr>
          <w:rFonts w:cs="Times New Roman"/>
          <w:b w:val="0"/>
          <w:bCs/>
          <w:i w:val="0"/>
          <w:iCs/>
          <w:szCs w:val="26"/>
          <w:lang w:val="en-US"/>
        </w:rPr>
        <w:t xml:space="preserve">Sau </w:t>
      </w:r>
      <w:proofErr w:type="spellStart"/>
      <w:r w:rsidRPr="00905CFF">
        <w:rPr>
          <w:rFonts w:cs="Times New Roman"/>
          <w:b w:val="0"/>
          <w:bCs/>
          <w:i w:val="0"/>
          <w:iCs/>
          <w:szCs w:val="26"/>
          <w:lang w:val="en-US"/>
        </w:rPr>
        <w:t>khi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bấm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thì</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gửi</w:t>
      </w:r>
      <w:proofErr w:type="spellEnd"/>
      <w:r w:rsidRPr="00905CFF">
        <w:rPr>
          <w:rFonts w:cs="Times New Roman"/>
          <w:b w:val="0"/>
          <w:bCs/>
          <w:i w:val="0"/>
          <w:iCs/>
          <w:szCs w:val="26"/>
          <w:lang w:val="en-US"/>
        </w:rPr>
        <w:t xml:space="preserve"> email </w:t>
      </w:r>
      <w:proofErr w:type="spellStart"/>
      <w:r w:rsidRPr="00905CFF">
        <w:rPr>
          <w:rFonts w:cs="Times New Roman"/>
          <w:b w:val="0"/>
          <w:bCs/>
          <w:i w:val="0"/>
          <w:iCs/>
          <w:szCs w:val="26"/>
          <w:lang w:val="en-US"/>
        </w:rPr>
        <w:t>xác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nhận</w:t>
      </w:r>
      <w:proofErr w:type="spellEnd"/>
      <w:r w:rsidRPr="00905CFF">
        <w:rPr>
          <w:rFonts w:cs="Times New Roman"/>
          <w:b w:val="0"/>
          <w:bCs/>
          <w:i w:val="0"/>
          <w:iCs/>
          <w:szCs w:val="26"/>
          <w:lang w:val="en-US"/>
        </w:rPr>
        <w:t>:</w:t>
      </w:r>
    </w:p>
    <w:p w14:paraId="1370F058" w14:textId="77777777" w:rsidR="00576958" w:rsidRPr="00905CFF" w:rsidRDefault="00576958" w:rsidP="0001301D">
      <w:pPr>
        <w:rPr>
          <w:rFonts w:ascii="Times New Roman" w:hAnsi="Times New Roman" w:cs="Times New Roman"/>
          <w:lang w:val="en-US"/>
        </w:rPr>
      </w:pPr>
    </w:p>
    <w:p w14:paraId="7AA5991B" w14:textId="39B7C64C" w:rsidR="00576958" w:rsidRPr="00905CFF" w:rsidRDefault="00576958" w:rsidP="00576958">
      <w:pPr>
        <w:jc w:val="center"/>
        <w:rPr>
          <w:rFonts w:ascii="Times New Roman" w:hAnsi="Times New Roman" w:cs="Times New Roman"/>
          <w:sz w:val="26"/>
          <w:szCs w:val="26"/>
          <w:lang w:val="en-US"/>
        </w:rPr>
      </w:pPr>
      <w:r w:rsidRPr="00905CFF">
        <w:rPr>
          <w:rFonts w:ascii="Times New Roman" w:hAnsi="Times New Roman" w:cs="Times New Roman"/>
          <w:noProof/>
        </w:rPr>
        <w:lastRenderedPageBreak/>
        <w:drawing>
          <wp:inline distT="0" distB="0" distL="0" distR="0" wp14:anchorId="5A3F15DE" wp14:editId="37EA48FB">
            <wp:extent cx="4335780" cy="1668086"/>
            <wp:effectExtent l="0" t="0" r="7620" b="8890"/>
            <wp:docPr id="56574230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42305" name="Picture 1" descr="A screenshot of a chat&#10;&#10;Description automatically generated"/>
                    <pic:cNvPicPr/>
                  </pic:nvPicPr>
                  <pic:blipFill>
                    <a:blip r:embed="rId89"/>
                    <a:stretch>
                      <a:fillRect/>
                    </a:stretch>
                  </pic:blipFill>
                  <pic:spPr>
                    <a:xfrm>
                      <a:off x="0" y="0"/>
                      <a:ext cx="4341493" cy="1670284"/>
                    </a:xfrm>
                    <a:prstGeom prst="rect">
                      <a:avLst/>
                    </a:prstGeom>
                  </pic:spPr>
                </pic:pic>
              </a:graphicData>
            </a:graphic>
          </wp:inline>
        </w:drawing>
      </w:r>
    </w:p>
    <w:p w14:paraId="3DEF9014" w14:textId="23E8677A" w:rsidR="00576958" w:rsidRPr="00905CFF" w:rsidRDefault="00576958" w:rsidP="00576958">
      <w:pPr>
        <w:pStyle w:val="Heading7"/>
        <w:spacing w:line="360" w:lineRule="auto"/>
        <w:rPr>
          <w:rFonts w:eastAsia="Times New Roman" w:cs="Times New Roman"/>
          <w:lang w:val="en-US"/>
        </w:rPr>
      </w:pPr>
      <w:bookmarkStart w:id="182" w:name="_Toc186464355"/>
      <w:r w:rsidRPr="00905CFF">
        <w:rPr>
          <w:rFonts w:eastAsia="Times New Roman" w:cs="Times New Roman"/>
        </w:rPr>
        <w:t>Hình</w:t>
      </w:r>
      <w:r w:rsidRPr="00905CFF">
        <w:rPr>
          <w:rFonts w:eastAsia="Times New Roman" w:cs="Times New Roman"/>
          <w:lang w:val="en-US"/>
        </w:rPr>
        <w:t xml:space="preserve"> 4.20</w:t>
      </w:r>
      <w:r w:rsidRPr="00905CFF">
        <w:rPr>
          <w:rFonts w:eastAsia="Times New Roman" w:cs="Times New Roman"/>
        </w:rPr>
        <w:t xml:space="preserve"> </w:t>
      </w:r>
      <w:r w:rsidRPr="00905CFF">
        <w:rPr>
          <w:rFonts w:eastAsia="Times New Roman" w:cs="Times New Roman"/>
          <w:lang w:val="en-US"/>
        </w:rPr>
        <w:t xml:space="preserve">Email </w:t>
      </w:r>
      <w:proofErr w:type="spellStart"/>
      <w:r w:rsidRPr="00905CFF">
        <w:rPr>
          <w:rFonts w:eastAsia="Times New Roman" w:cs="Times New Roman"/>
          <w:lang w:val="en-US"/>
        </w:rPr>
        <w:t>xác</w:t>
      </w:r>
      <w:proofErr w:type="spellEnd"/>
      <w:r w:rsidRPr="00905CFF">
        <w:rPr>
          <w:rFonts w:eastAsia="Times New Roman" w:cs="Times New Roman"/>
          <w:lang w:val="en-US"/>
        </w:rPr>
        <w:t xml:space="preserve"> </w:t>
      </w:r>
      <w:proofErr w:type="spellStart"/>
      <w:r w:rsidRPr="00905CFF">
        <w:rPr>
          <w:rFonts w:eastAsia="Times New Roman" w:cs="Times New Roman"/>
          <w:lang w:val="en-US"/>
        </w:rPr>
        <w:t>thực</w:t>
      </w:r>
      <w:proofErr w:type="spellEnd"/>
      <w:r w:rsidRPr="00905CFF">
        <w:rPr>
          <w:rFonts w:eastAsia="Times New Roman" w:cs="Times New Roman"/>
          <w:lang w:val="en-US"/>
        </w:rPr>
        <w:t xml:space="preserve"> </w:t>
      </w:r>
      <w:proofErr w:type="spellStart"/>
      <w:r w:rsidRPr="00905CFF">
        <w:rPr>
          <w:rFonts w:eastAsia="Times New Roman" w:cs="Times New Roman"/>
          <w:lang w:val="en-US"/>
        </w:rPr>
        <w:t>tài</w:t>
      </w:r>
      <w:proofErr w:type="spellEnd"/>
      <w:r w:rsidRPr="00905CFF">
        <w:rPr>
          <w:rFonts w:eastAsia="Times New Roman" w:cs="Times New Roman"/>
          <w:lang w:val="en-US"/>
        </w:rPr>
        <w:t xml:space="preserve"> </w:t>
      </w:r>
      <w:proofErr w:type="spellStart"/>
      <w:r w:rsidRPr="00905CFF">
        <w:rPr>
          <w:rFonts w:eastAsia="Times New Roman" w:cs="Times New Roman"/>
          <w:lang w:val="en-US"/>
        </w:rPr>
        <w:t>khoản</w:t>
      </w:r>
      <w:bookmarkEnd w:id="182"/>
      <w:proofErr w:type="spellEnd"/>
    </w:p>
    <w:p w14:paraId="35FEC4FA" w14:textId="19DA2633" w:rsidR="0001301D" w:rsidRPr="00905CFF" w:rsidRDefault="00FE40E7" w:rsidP="0040478D">
      <w:pPr>
        <w:pStyle w:val="ListParagraph"/>
        <w:numPr>
          <w:ilvl w:val="0"/>
          <w:numId w:val="188"/>
        </w:numPr>
        <w:jc w:val="both"/>
        <w:rPr>
          <w:rFonts w:cs="Times New Roman"/>
          <w:b w:val="0"/>
          <w:bCs/>
          <w:i w:val="0"/>
          <w:iCs/>
          <w:szCs w:val="26"/>
          <w:lang w:val="en-US"/>
        </w:rPr>
      </w:pPr>
      <w:r w:rsidRPr="00905CFF">
        <w:rPr>
          <w:rFonts w:cs="Times New Roman"/>
          <w:b w:val="0"/>
          <w:bCs/>
          <w:i w:val="0"/>
          <w:iCs/>
          <w:szCs w:val="26"/>
          <w:lang w:val="en-US"/>
        </w:rPr>
        <w:t xml:space="preserve">Sau </w:t>
      </w:r>
      <w:proofErr w:type="spellStart"/>
      <w:r w:rsidRPr="00905CFF">
        <w:rPr>
          <w:rFonts w:cs="Times New Roman"/>
          <w:b w:val="0"/>
          <w:bCs/>
          <w:i w:val="0"/>
          <w:iCs/>
          <w:szCs w:val="26"/>
          <w:lang w:val="en-US"/>
        </w:rPr>
        <w:t>khi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thực</w:t>
      </w:r>
      <w:proofErr w:type="spellEnd"/>
      <w:r w:rsidRPr="00905CFF">
        <w:rPr>
          <w:rFonts w:cs="Times New Roman"/>
          <w:b w:val="0"/>
          <w:bCs/>
          <w:i w:val="0"/>
          <w:iCs/>
          <w:szCs w:val="26"/>
          <w:lang w:val="en-US"/>
        </w:rPr>
        <w:t xml:space="preserve"> qua email,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điều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hướng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về</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trang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nhập</w:t>
      </w:r>
      <w:proofErr w:type="spellEnd"/>
    </w:p>
    <w:p w14:paraId="16B19C63" w14:textId="2AF19CBC" w:rsidR="00FE40E7" w:rsidRPr="00905CFF" w:rsidRDefault="00FE40E7" w:rsidP="0040478D">
      <w:pPr>
        <w:pStyle w:val="ListParagraph"/>
        <w:numPr>
          <w:ilvl w:val="0"/>
          <w:numId w:val="189"/>
        </w:numPr>
        <w:jc w:val="both"/>
        <w:rPr>
          <w:rFonts w:cs="Times New Roman"/>
          <w:b w:val="0"/>
          <w:bCs/>
          <w:i w:val="0"/>
          <w:iCs/>
          <w:szCs w:val="26"/>
          <w:lang w:val="en-US"/>
        </w:rPr>
      </w:pPr>
      <w:proofErr w:type="spellStart"/>
      <w:r w:rsidRPr="00905CFF">
        <w:rPr>
          <w:rFonts w:cs="Times New Roman"/>
          <w:b w:val="0"/>
          <w:bCs/>
          <w:i w:val="0"/>
          <w:iCs/>
          <w:szCs w:val="26"/>
          <w:lang w:val="en-US"/>
        </w:rPr>
        <w:t>Đăng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nhập</w:t>
      </w:r>
      <w:proofErr w:type="spellEnd"/>
      <w:r w:rsidRPr="00905CFF">
        <w:rPr>
          <w:rFonts w:cs="Times New Roman"/>
          <w:b w:val="0"/>
          <w:bCs/>
          <w:i w:val="0"/>
          <w:iCs/>
          <w:szCs w:val="26"/>
          <w:lang w:val="en-US"/>
        </w:rPr>
        <w:t>:</w:t>
      </w:r>
    </w:p>
    <w:p w14:paraId="3B552DCD" w14:textId="77777777" w:rsidR="00FE40E7" w:rsidRPr="00905CFF" w:rsidRDefault="00FE40E7" w:rsidP="0001301D">
      <w:pPr>
        <w:rPr>
          <w:rFonts w:ascii="Times New Roman" w:hAnsi="Times New Roman" w:cs="Times New Roman"/>
          <w:lang w:val="en-US"/>
        </w:rPr>
      </w:pPr>
    </w:p>
    <w:p w14:paraId="5F242A79" w14:textId="30BDC2C2" w:rsidR="00FE40E7" w:rsidRPr="00905CFF" w:rsidRDefault="00FE40E7" w:rsidP="00FE40E7">
      <w:pPr>
        <w:jc w:val="center"/>
        <w:rPr>
          <w:rFonts w:ascii="Times New Roman" w:hAnsi="Times New Roman" w:cs="Times New Roman"/>
          <w:sz w:val="26"/>
          <w:szCs w:val="26"/>
          <w:lang w:val="en-US"/>
        </w:rPr>
      </w:pPr>
      <w:r w:rsidRPr="00905CFF">
        <w:rPr>
          <w:rFonts w:ascii="Times New Roman" w:hAnsi="Times New Roman" w:cs="Times New Roman"/>
          <w:noProof/>
        </w:rPr>
        <w:drawing>
          <wp:inline distT="0" distB="0" distL="0" distR="0" wp14:anchorId="7AE55A06" wp14:editId="7EECCF9E">
            <wp:extent cx="4663440" cy="2246921"/>
            <wp:effectExtent l="0" t="0" r="3810" b="1270"/>
            <wp:docPr id="1725044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44635" name="Picture 1" descr="A screenshot of a computer&#10;&#10;Description automatically generated"/>
                    <pic:cNvPicPr/>
                  </pic:nvPicPr>
                  <pic:blipFill>
                    <a:blip r:embed="rId90"/>
                    <a:stretch>
                      <a:fillRect/>
                    </a:stretch>
                  </pic:blipFill>
                  <pic:spPr>
                    <a:xfrm>
                      <a:off x="0" y="0"/>
                      <a:ext cx="4668169" cy="2249199"/>
                    </a:xfrm>
                    <a:prstGeom prst="rect">
                      <a:avLst/>
                    </a:prstGeom>
                  </pic:spPr>
                </pic:pic>
              </a:graphicData>
            </a:graphic>
          </wp:inline>
        </w:drawing>
      </w:r>
    </w:p>
    <w:p w14:paraId="097E58C6" w14:textId="68FC2F89" w:rsidR="00FE40E7" w:rsidRPr="00905CFF" w:rsidRDefault="00FE40E7" w:rsidP="00FE40E7">
      <w:pPr>
        <w:pStyle w:val="Heading7"/>
        <w:spacing w:line="360" w:lineRule="auto"/>
        <w:rPr>
          <w:rFonts w:eastAsia="Times New Roman" w:cs="Times New Roman"/>
          <w:lang w:val="en-US"/>
        </w:rPr>
      </w:pPr>
      <w:bookmarkStart w:id="183" w:name="_Toc186464356"/>
      <w:r w:rsidRPr="00905CFF">
        <w:rPr>
          <w:rFonts w:eastAsia="Times New Roman" w:cs="Times New Roman"/>
        </w:rPr>
        <w:t>Hình</w:t>
      </w:r>
      <w:r w:rsidRPr="00905CFF">
        <w:rPr>
          <w:rFonts w:eastAsia="Times New Roman" w:cs="Times New Roman"/>
          <w:lang w:val="en-US"/>
        </w:rPr>
        <w:t xml:space="preserve"> 4.21</w:t>
      </w:r>
      <w:r w:rsidRPr="00905CFF">
        <w:rPr>
          <w:rFonts w:eastAsia="Times New Roman" w:cs="Times New Roman"/>
        </w:rPr>
        <w:t xml:space="preserve"> </w:t>
      </w:r>
      <w:r w:rsidRPr="00905CFF">
        <w:rPr>
          <w:rFonts w:eastAsia="Times New Roman" w:cs="Times New Roman"/>
          <w:lang w:val="en-US"/>
        </w:rPr>
        <w:t xml:space="preserve">Trang </w:t>
      </w:r>
      <w:proofErr w:type="spellStart"/>
      <w:r w:rsidRPr="00905CFF">
        <w:rPr>
          <w:rFonts w:eastAsia="Times New Roman" w:cs="Times New Roman"/>
          <w:lang w:val="en-US"/>
        </w:rPr>
        <w:t>đăng</w:t>
      </w:r>
      <w:proofErr w:type="spellEnd"/>
      <w:r w:rsidRPr="00905CFF">
        <w:rPr>
          <w:rFonts w:eastAsia="Times New Roman" w:cs="Times New Roman"/>
          <w:lang w:val="en-US"/>
        </w:rPr>
        <w:t xml:space="preserve"> </w:t>
      </w:r>
      <w:proofErr w:type="spellStart"/>
      <w:r w:rsidRPr="00905CFF">
        <w:rPr>
          <w:rFonts w:eastAsia="Times New Roman" w:cs="Times New Roman"/>
          <w:lang w:val="en-US"/>
        </w:rPr>
        <w:t>nhập</w:t>
      </w:r>
      <w:bookmarkEnd w:id="183"/>
      <w:proofErr w:type="spellEnd"/>
    </w:p>
    <w:p w14:paraId="1D0FE04A" w14:textId="78057FEB" w:rsidR="00FE40E7" w:rsidRPr="00905CFF" w:rsidRDefault="00FE40E7" w:rsidP="0040478D">
      <w:pPr>
        <w:pStyle w:val="ListParagraph"/>
        <w:numPr>
          <w:ilvl w:val="0"/>
          <w:numId w:val="190"/>
        </w:numPr>
        <w:jc w:val="both"/>
        <w:rPr>
          <w:rFonts w:cs="Times New Roman"/>
          <w:b w:val="0"/>
          <w:bCs/>
          <w:i w:val="0"/>
          <w:iCs/>
          <w:szCs w:val="26"/>
          <w:lang w:val="en-US"/>
        </w:rPr>
      </w:pP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tài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khoản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đã</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được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bấm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nhập</w:t>
      </w:r>
      <w:proofErr w:type="spellEnd"/>
      <w:r w:rsidRPr="00905CFF">
        <w:rPr>
          <w:rFonts w:cs="Times New Roman"/>
          <w:b w:val="0"/>
          <w:bCs/>
          <w:i w:val="0"/>
          <w:iCs/>
          <w:szCs w:val="26"/>
          <w:lang w:val="en-US"/>
        </w:rPr>
        <w:t>”</w:t>
      </w:r>
    </w:p>
    <w:p w14:paraId="6A0FD076" w14:textId="2EAB3952" w:rsidR="00FE40E7" w:rsidRPr="00905CFF" w:rsidRDefault="00FE40E7" w:rsidP="0040478D">
      <w:pPr>
        <w:pStyle w:val="ListParagraph"/>
        <w:numPr>
          <w:ilvl w:val="0"/>
          <w:numId w:val="190"/>
        </w:numPr>
        <w:jc w:val="both"/>
        <w:rPr>
          <w:rFonts w:cs="Times New Roman"/>
          <w:b w:val="0"/>
          <w:bCs/>
          <w:i w:val="0"/>
          <w:iCs/>
          <w:szCs w:val="26"/>
          <w:lang w:val="en-US"/>
        </w:rPr>
      </w:pP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009F4EBE" w:rsidRPr="00905CFF">
        <w:rPr>
          <w:rFonts w:cs="Times New Roman"/>
          <w:b w:val="0"/>
          <w:bCs/>
          <w:i w:val="0"/>
          <w:iCs/>
          <w:szCs w:val="26"/>
          <w:lang w:val="en-US"/>
        </w:rPr>
        <w:t>kiểm</w:t>
      </w:r>
      <w:proofErr w:type="spellEnd"/>
      <w:r w:rsidR="009F4EBE" w:rsidRPr="00905CFF">
        <w:rPr>
          <w:rFonts w:cs="Times New Roman"/>
          <w:b w:val="0"/>
          <w:bCs/>
          <w:i w:val="0"/>
          <w:iCs/>
          <w:szCs w:val="26"/>
          <w:lang w:val="en-US"/>
        </w:rPr>
        <w:t xml:space="preserve"> </w:t>
      </w:r>
      <w:proofErr w:type="spellStart"/>
      <w:r w:rsidR="009F4EBE" w:rsidRPr="00905CFF">
        <w:rPr>
          <w:rFonts w:cs="Times New Roman"/>
          <w:b w:val="0"/>
          <w:bCs/>
          <w:i w:val="0"/>
          <w:iCs/>
          <w:szCs w:val="26"/>
          <w:lang w:val="en-US"/>
        </w:rPr>
        <w:t>tra</w:t>
      </w:r>
      <w:proofErr w:type="spellEnd"/>
      <w:r w:rsidR="009F4EBE" w:rsidRPr="00905CFF">
        <w:rPr>
          <w:rFonts w:cs="Times New Roman"/>
          <w:b w:val="0"/>
          <w:bCs/>
          <w:i w:val="0"/>
          <w:iCs/>
          <w:szCs w:val="26"/>
          <w:lang w:val="en-US"/>
        </w:rPr>
        <w:t xml:space="preserve"> </w:t>
      </w:r>
      <w:proofErr w:type="spellStart"/>
      <w:r w:rsidR="009F4EBE" w:rsidRPr="00905CFF">
        <w:rPr>
          <w:rFonts w:cs="Times New Roman"/>
          <w:b w:val="0"/>
          <w:bCs/>
          <w:i w:val="0"/>
          <w:iCs/>
          <w:szCs w:val="26"/>
          <w:lang w:val="en-US"/>
        </w:rPr>
        <w:t>dữ</w:t>
      </w:r>
      <w:proofErr w:type="spellEnd"/>
      <w:r w:rsidR="009F4EBE" w:rsidRPr="00905CFF">
        <w:rPr>
          <w:rFonts w:cs="Times New Roman"/>
          <w:b w:val="0"/>
          <w:bCs/>
          <w:i w:val="0"/>
          <w:iCs/>
          <w:szCs w:val="26"/>
          <w:lang w:val="en-US"/>
        </w:rPr>
        <w:t xml:space="preserve"> </w:t>
      </w:r>
      <w:proofErr w:type="spellStart"/>
      <w:r w:rsidR="009F4EBE" w:rsidRPr="00905CFF">
        <w:rPr>
          <w:rFonts w:cs="Times New Roman"/>
          <w:b w:val="0"/>
          <w:bCs/>
          <w:i w:val="0"/>
          <w:iCs/>
          <w:szCs w:val="26"/>
          <w:lang w:val="en-US"/>
        </w:rPr>
        <w:t>liệu</w:t>
      </w:r>
      <w:proofErr w:type="spellEnd"/>
      <w:r w:rsidR="009F4EBE" w:rsidRPr="00905CFF">
        <w:rPr>
          <w:rFonts w:cs="Times New Roman"/>
          <w:b w:val="0"/>
          <w:bCs/>
          <w:i w:val="0"/>
          <w:iCs/>
          <w:szCs w:val="26"/>
          <w:lang w:val="en-US"/>
        </w:rPr>
        <w:t xml:space="preserve">, </w:t>
      </w:r>
      <w:proofErr w:type="spellStart"/>
      <w:r w:rsidR="009F4EBE" w:rsidRPr="00905CFF">
        <w:rPr>
          <w:rFonts w:cs="Times New Roman"/>
          <w:b w:val="0"/>
          <w:bCs/>
          <w:i w:val="0"/>
          <w:iCs/>
          <w:szCs w:val="26"/>
          <w:lang w:val="en-US"/>
        </w:rPr>
        <w:t>nếu</w:t>
      </w:r>
      <w:proofErr w:type="spellEnd"/>
      <w:r w:rsidR="009F4EBE" w:rsidRPr="00905CFF">
        <w:rPr>
          <w:rFonts w:cs="Times New Roman"/>
          <w:b w:val="0"/>
          <w:bCs/>
          <w:i w:val="0"/>
          <w:iCs/>
          <w:szCs w:val="26"/>
          <w:lang w:val="en-US"/>
        </w:rPr>
        <w:t xml:space="preserve"> </w:t>
      </w:r>
      <w:proofErr w:type="spellStart"/>
      <w:r w:rsidR="009F4EBE" w:rsidRPr="00905CFF">
        <w:rPr>
          <w:rFonts w:cs="Times New Roman"/>
          <w:b w:val="0"/>
          <w:bCs/>
          <w:i w:val="0"/>
          <w:iCs/>
          <w:szCs w:val="26"/>
          <w:lang w:val="en-US"/>
        </w:rPr>
        <w:t>hợp</w:t>
      </w:r>
      <w:proofErr w:type="spellEnd"/>
      <w:r w:rsidR="009F4EBE" w:rsidRPr="00905CFF">
        <w:rPr>
          <w:rFonts w:cs="Times New Roman"/>
          <w:b w:val="0"/>
          <w:bCs/>
          <w:i w:val="0"/>
          <w:iCs/>
          <w:szCs w:val="26"/>
          <w:lang w:val="en-US"/>
        </w:rPr>
        <w:t xml:space="preserve"> </w:t>
      </w:r>
      <w:proofErr w:type="spellStart"/>
      <w:r w:rsidR="009F4EBE" w:rsidRPr="00905CFF">
        <w:rPr>
          <w:rFonts w:cs="Times New Roman"/>
          <w:b w:val="0"/>
          <w:bCs/>
          <w:i w:val="0"/>
          <w:iCs/>
          <w:szCs w:val="26"/>
          <w:lang w:val="en-US"/>
        </w:rPr>
        <w:t>lệ</w:t>
      </w:r>
      <w:proofErr w:type="spellEnd"/>
      <w:r w:rsidR="009F4EBE" w:rsidRPr="00905CFF">
        <w:rPr>
          <w:rFonts w:cs="Times New Roman"/>
          <w:b w:val="0"/>
          <w:bCs/>
          <w:i w:val="0"/>
          <w:iCs/>
          <w:szCs w:val="26"/>
          <w:lang w:val="en-US"/>
        </w:rPr>
        <w:t xml:space="preserve"> </w:t>
      </w:r>
      <w:proofErr w:type="spellStart"/>
      <w:r w:rsidR="009F4EBE" w:rsidRPr="00905CFF">
        <w:rPr>
          <w:rFonts w:cs="Times New Roman"/>
          <w:b w:val="0"/>
          <w:bCs/>
          <w:i w:val="0"/>
          <w:iCs/>
          <w:szCs w:val="26"/>
          <w:lang w:val="en-US"/>
        </w:rPr>
        <w:t>sẽ</w:t>
      </w:r>
      <w:proofErr w:type="spellEnd"/>
      <w:r w:rsidR="009F4EBE" w:rsidRPr="00905CFF">
        <w:rPr>
          <w:rFonts w:cs="Times New Roman"/>
          <w:b w:val="0"/>
          <w:bCs/>
          <w:i w:val="0"/>
          <w:iCs/>
          <w:szCs w:val="26"/>
          <w:lang w:val="en-US"/>
        </w:rPr>
        <w:t xml:space="preserve"> </w:t>
      </w:r>
      <w:proofErr w:type="spellStart"/>
      <w:r w:rsidR="009F4EBE" w:rsidRPr="00905CFF">
        <w:rPr>
          <w:rFonts w:cs="Times New Roman"/>
          <w:b w:val="0"/>
          <w:bCs/>
          <w:i w:val="0"/>
          <w:iCs/>
          <w:szCs w:val="26"/>
          <w:lang w:val="en-US"/>
        </w:rPr>
        <w:t>vào</w:t>
      </w:r>
      <w:proofErr w:type="spellEnd"/>
      <w:r w:rsidR="009F4EBE" w:rsidRPr="00905CFF">
        <w:rPr>
          <w:rFonts w:cs="Times New Roman"/>
          <w:b w:val="0"/>
          <w:bCs/>
          <w:i w:val="0"/>
          <w:iCs/>
          <w:szCs w:val="26"/>
          <w:lang w:val="en-US"/>
        </w:rPr>
        <w:t xml:space="preserve"> </w:t>
      </w:r>
      <w:proofErr w:type="spellStart"/>
      <w:r w:rsidR="009F4EBE" w:rsidRPr="00905CFF">
        <w:rPr>
          <w:rFonts w:cs="Times New Roman"/>
          <w:b w:val="0"/>
          <w:bCs/>
          <w:i w:val="0"/>
          <w:iCs/>
          <w:szCs w:val="26"/>
          <w:lang w:val="en-US"/>
        </w:rPr>
        <w:t>trang</w:t>
      </w:r>
      <w:proofErr w:type="spellEnd"/>
      <w:r w:rsidR="009F4EBE" w:rsidRPr="00905CFF">
        <w:rPr>
          <w:rFonts w:cs="Times New Roman"/>
          <w:b w:val="0"/>
          <w:bCs/>
          <w:i w:val="0"/>
          <w:iCs/>
          <w:szCs w:val="26"/>
          <w:lang w:val="en-US"/>
        </w:rPr>
        <w:t xml:space="preserve"> </w:t>
      </w:r>
      <w:proofErr w:type="spellStart"/>
      <w:r w:rsidR="009F4EBE" w:rsidRPr="00905CFF">
        <w:rPr>
          <w:rFonts w:cs="Times New Roman"/>
          <w:b w:val="0"/>
          <w:bCs/>
          <w:i w:val="0"/>
          <w:iCs/>
          <w:szCs w:val="26"/>
          <w:lang w:val="en-US"/>
        </w:rPr>
        <w:t>chủ</w:t>
      </w:r>
      <w:proofErr w:type="spellEnd"/>
      <w:r w:rsidR="009F4EBE" w:rsidRPr="00905CFF">
        <w:rPr>
          <w:rFonts w:cs="Times New Roman"/>
          <w:b w:val="0"/>
          <w:bCs/>
          <w:i w:val="0"/>
          <w:iCs/>
          <w:szCs w:val="26"/>
          <w:lang w:val="en-US"/>
        </w:rPr>
        <w:t>:</w:t>
      </w:r>
    </w:p>
    <w:p w14:paraId="3053C805" w14:textId="77777777" w:rsidR="009F4EBE" w:rsidRPr="00905CFF" w:rsidRDefault="009F4EBE" w:rsidP="00FE40E7">
      <w:pPr>
        <w:rPr>
          <w:rFonts w:ascii="Times New Roman" w:hAnsi="Times New Roman" w:cs="Times New Roman"/>
          <w:lang w:val="en-US"/>
        </w:rPr>
      </w:pPr>
    </w:p>
    <w:p w14:paraId="2712A994" w14:textId="7266EC7E" w:rsidR="009F4EBE" w:rsidRPr="00905CFF" w:rsidRDefault="009F4EBE" w:rsidP="009F4EBE">
      <w:pPr>
        <w:jc w:val="center"/>
        <w:rPr>
          <w:rFonts w:ascii="Times New Roman" w:hAnsi="Times New Roman" w:cs="Times New Roman"/>
          <w:sz w:val="26"/>
          <w:szCs w:val="26"/>
          <w:lang w:val="en-US"/>
        </w:rPr>
      </w:pPr>
      <w:r w:rsidRPr="00905CFF">
        <w:rPr>
          <w:rFonts w:ascii="Times New Roman" w:hAnsi="Times New Roman" w:cs="Times New Roman"/>
          <w:noProof/>
          <w:sz w:val="26"/>
          <w:szCs w:val="26"/>
          <w:lang w:val="en-US"/>
        </w:rPr>
        <w:drawing>
          <wp:inline distT="0" distB="0" distL="0" distR="0" wp14:anchorId="718B8CD1" wp14:editId="33225643">
            <wp:extent cx="5341790" cy="2583180"/>
            <wp:effectExtent l="0" t="0" r="0" b="7620"/>
            <wp:docPr id="20494063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06321" name="Picture 1" descr="A screenshot of a phone&#10;&#10;Description automatically generated"/>
                    <pic:cNvPicPr/>
                  </pic:nvPicPr>
                  <pic:blipFill>
                    <a:blip r:embed="rId91"/>
                    <a:stretch>
                      <a:fillRect/>
                    </a:stretch>
                  </pic:blipFill>
                  <pic:spPr>
                    <a:xfrm>
                      <a:off x="0" y="0"/>
                      <a:ext cx="5343593" cy="2584052"/>
                    </a:xfrm>
                    <a:prstGeom prst="rect">
                      <a:avLst/>
                    </a:prstGeom>
                  </pic:spPr>
                </pic:pic>
              </a:graphicData>
            </a:graphic>
          </wp:inline>
        </w:drawing>
      </w:r>
    </w:p>
    <w:p w14:paraId="12005AED" w14:textId="72405397" w:rsidR="009F4EBE" w:rsidRPr="00905CFF" w:rsidRDefault="009F4EBE" w:rsidP="009F4EBE">
      <w:pPr>
        <w:pStyle w:val="Heading7"/>
        <w:spacing w:line="360" w:lineRule="auto"/>
        <w:rPr>
          <w:rFonts w:eastAsia="Times New Roman" w:cs="Times New Roman"/>
          <w:lang w:val="en-US"/>
        </w:rPr>
      </w:pPr>
      <w:bookmarkStart w:id="184" w:name="_Toc186464357"/>
      <w:r w:rsidRPr="00905CFF">
        <w:rPr>
          <w:rFonts w:eastAsia="Times New Roman" w:cs="Times New Roman"/>
        </w:rPr>
        <w:t>Hình</w:t>
      </w:r>
      <w:r w:rsidRPr="00905CFF">
        <w:rPr>
          <w:rFonts w:eastAsia="Times New Roman" w:cs="Times New Roman"/>
          <w:lang w:val="en-US"/>
        </w:rPr>
        <w:t xml:space="preserve"> 4.22</w:t>
      </w:r>
      <w:r w:rsidRPr="00905CFF">
        <w:rPr>
          <w:rFonts w:eastAsia="Times New Roman" w:cs="Times New Roman"/>
        </w:rPr>
        <w:t xml:space="preserve"> </w:t>
      </w:r>
      <w:r w:rsidRPr="00905CFF">
        <w:rPr>
          <w:rFonts w:eastAsia="Times New Roman" w:cs="Times New Roman"/>
          <w:lang w:val="en-US"/>
        </w:rPr>
        <w:t xml:space="preserve">Trang </w:t>
      </w:r>
      <w:proofErr w:type="spellStart"/>
      <w:r w:rsidRPr="00905CFF">
        <w:rPr>
          <w:rFonts w:eastAsia="Times New Roman" w:cs="Times New Roman"/>
          <w:lang w:val="en-US"/>
        </w:rPr>
        <w:t>chủ</w:t>
      </w:r>
      <w:proofErr w:type="spellEnd"/>
      <w:r w:rsidRPr="00905CFF">
        <w:rPr>
          <w:rFonts w:eastAsia="Times New Roman" w:cs="Times New Roman"/>
          <w:lang w:val="en-US"/>
        </w:rPr>
        <w:t xml:space="preserve"> </w:t>
      </w:r>
      <w:proofErr w:type="spellStart"/>
      <w:r w:rsidRPr="00905CFF">
        <w:rPr>
          <w:rFonts w:eastAsia="Times New Roman" w:cs="Times New Roman"/>
          <w:lang w:val="en-US"/>
        </w:rPr>
        <w:t>hệ</w:t>
      </w:r>
      <w:proofErr w:type="spellEnd"/>
      <w:r w:rsidRPr="00905CFF">
        <w:rPr>
          <w:rFonts w:eastAsia="Times New Roman" w:cs="Times New Roman"/>
          <w:lang w:val="en-US"/>
        </w:rPr>
        <w:t xml:space="preserve"> </w:t>
      </w:r>
      <w:proofErr w:type="spellStart"/>
      <w:r w:rsidRPr="00905CFF">
        <w:rPr>
          <w:rFonts w:eastAsia="Times New Roman" w:cs="Times New Roman"/>
          <w:lang w:val="en-US"/>
        </w:rPr>
        <w:t>thống</w:t>
      </w:r>
      <w:bookmarkEnd w:id="184"/>
      <w:proofErr w:type="spellEnd"/>
    </w:p>
    <w:p w14:paraId="75A2A194" w14:textId="77777777" w:rsidR="00FE40E7" w:rsidRPr="00905CFF" w:rsidRDefault="00FE40E7" w:rsidP="0001301D">
      <w:pPr>
        <w:rPr>
          <w:rFonts w:ascii="Times New Roman" w:hAnsi="Times New Roman" w:cs="Times New Roman"/>
          <w:lang w:val="en-US"/>
        </w:rPr>
      </w:pPr>
    </w:p>
    <w:p w14:paraId="695B3250" w14:textId="39D1E4EA" w:rsidR="00FE40E7" w:rsidRPr="00905CFF" w:rsidRDefault="009F4EBE" w:rsidP="0040478D">
      <w:pPr>
        <w:pStyle w:val="ListParagraph"/>
        <w:numPr>
          <w:ilvl w:val="0"/>
          <w:numId w:val="191"/>
        </w:numPr>
        <w:jc w:val="both"/>
        <w:rPr>
          <w:rFonts w:cs="Times New Roman"/>
          <w:b w:val="0"/>
          <w:bCs/>
          <w:i w:val="0"/>
          <w:iCs/>
          <w:szCs w:val="26"/>
          <w:lang w:val="en-US"/>
        </w:rPr>
      </w:pPr>
      <w:proofErr w:type="spellStart"/>
      <w:r w:rsidRPr="00905CFF">
        <w:rPr>
          <w:rFonts w:cs="Times New Roman"/>
          <w:b w:val="0"/>
          <w:bCs/>
          <w:i w:val="0"/>
          <w:iCs/>
          <w:szCs w:val="26"/>
          <w:lang w:val="en-US"/>
        </w:rPr>
        <w:lastRenderedPageBreak/>
        <w:t>Quên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khẩu</w:t>
      </w:r>
      <w:proofErr w:type="spellEnd"/>
      <w:r w:rsidRPr="00905CFF">
        <w:rPr>
          <w:rFonts w:cs="Times New Roman"/>
          <w:b w:val="0"/>
          <w:bCs/>
          <w:i w:val="0"/>
          <w:iCs/>
          <w:szCs w:val="26"/>
          <w:lang w:val="en-US"/>
        </w:rPr>
        <w:t xml:space="preserve">: </w:t>
      </w:r>
    </w:p>
    <w:p w14:paraId="7F55A549" w14:textId="335FBD75" w:rsidR="009E24F4" w:rsidRPr="00905CFF" w:rsidRDefault="009E24F4" w:rsidP="0040478D">
      <w:pPr>
        <w:pStyle w:val="ListParagraph"/>
        <w:numPr>
          <w:ilvl w:val="0"/>
          <w:numId w:val="192"/>
        </w:numPr>
        <w:jc w:val="both"/>
        <w:rPr>
          <w:rFonts w:cs="Times New Roman"/>
          <w:b w:val="0"/>
          <w:bCs/>
          <w:i w:val="0"/>
          <w:iCs/>
          <w:szCs w:val="26"/>
          <w:lang w:val="en-US"/>
        </w:rPr>
      </w:pPr>
      <w:r w:rsidRPr="00905CFF">
        <w:rPr>
          <w:rFonts w:cs="Times New Roman"/>
          <w:b w:val="0"/>
          <w:bCs/>
          <w:i w:val="0"/>
          <w:iCs/>
          <w:szCs w:val="26"/>
          <w:lang w:val="en-US"/>
        </w:rPr>
        <w:t xml:space="preserve">Trong </w:t>
      </w:r>
      <w:proofErr w:type="spellStart"/>
      <w:r w:rsidRPr="00905CFF">
        <w:rPr>
          <w:rFonts w:cs="Times New Roman"/>
          <w:b w:val="0"/>
          <w:bCs/>
          <w:i w:val="0"/>
          <w:iCs/>
          <w:szCs w:val="26"/>
          <w:lang w:val="en-US"/>
        </w:rPr>
        <w:t>trường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hợp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khẩu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muốn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lấy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lại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khẩu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thì</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ấn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khẩu</w:t>
      </w:r>
      <w:proofErr w:type="spellEnd"/>
      <w:r w:rsidRPr="00905CFF">
        <w:rPr>
          <w:rFonts w:cs="Times New Roman"/>
          <w:b w:val="0"/>
          <w:bCs/>
          <w:i w:val="0"/>
          <w:iCs/>
          <w:szCs w:val="26"/>
          <w:lang w:val="en-US"/>
        </w:rPr>
        <w:t xml:space="preserve">” </w:t>
      </w:r>
    </w:p>
    <w:p w14:paraId="1E259E55" w14:textId="003B96F2" w:rsidR="009E24F4" w:rsidRPr="00905CFF" w:rsidRDefault="009E24F4" w:rsidP="0040478D">
      <w:pPr>
        <w:pStyle w:val="ListParagraph"/>
        <w:numPr>
          <w:ilvl w:val="0"/>
          <w:numId w:val="192"/>
        </w:numPr>
        <w:jc w:val="both"/>
        <w:rPr>
          <w:rFonts w:cs="Times New Roman"/>
          <w:b w:val="0"/>
          <w:bCs/>
          <w:i w:val="0"/>
          <w:iCs/>
          <w:szCs w:val="26"/>
          <w:lang w:val="en-US"/>
        </w:rPr>
      </w:pP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yêu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cầu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nhập</w:t>
      </w:r>
      <w:proofErr w:type="spellEnd"/>
      <w:r w:rsidRPr="00905CFF">
        <w:rPr>
          <w:rFonts w:cs="Times New Roman"/>
          <w:b w:val="0"/>
          <w:bCs/>
          <w:i w:val="0"/>
          <w:iCs/>
          <w:szCs w:val="26"/>
          <w:lang w:val="en-US"/>
        </w:rPr>
        <w:t xml:space="preserve"> email </w:t>
      </w:r>
      <w:proofErr w:type="spellStart"/>
      <w:r w:rsidRPr="00905CFF">
        <w:rPr>
          <w:rFonts w:cs="Times New Roman"/>
          <w:b w:val="0"/>
          <w:bCs/>
          <w:i w:val="0"/>
          <w:iCs/>
          <w:szCs w:val="26"/>
          <w:lang w:val="en-US"/>
        </w:rPr>
        <w:t>đã</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được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gửi</w:t>
      </w:r>
      <w:proofErr w:type="spellEnd"/>
      <w:r w:rsidRPr="00905CFF">
        <w:rPr>
          <w:rFonts w:cs="Times New Roman"/>
          <w:b w:val="0"/>
          <w:bCs/>
          <w:i w:val="0"/>
          <w:iCs/>
          <w:szCs w:val="26"/>
          <w:lang w:val="en-US"/>
        </w:rPr>
        <w:t xml:space="preserve"> OTP </w:t>
      </w:r>
      <w:proofErr w:type="spellStart"/>
      <w:r w:rsidRPr="00905CFF">
        <w:rPr>
          <w:rFonts w:cs="Times New Roman"/>
          <w:b w:val="0"/>
          <w:bCs/>
          <w:i w:val="0"/>
          <w:iCs/>
          <w:szCs w:val="26"/>
          <w:lang w:val="en-US"/>
        </w:rPr>
        <w:t>tới</w:t>
      </w:r>
      <w:proofErr w:type="spellEnd"/>
      <w:r w:rsidRPr="00905CFF">
        <w:rPr>
          <w:rFonts w:cs="Times New Roman"/>
          <w:b w:val="0"/>
          <w:bCs/>
          <w:i w:val="0"/>
          <w:iCs/>
          <w:szCs w:val="26"/>
          <w:lang w:val="en-US"/>
        </w:rPr>
        <w:t xml:space="preserve"> email </w:t>
      </w:r>
      <w:proofErr w:type="spellStart"/>
      <w:r w:rsidRPr="00905CFF">
        <w:rPr>
          <w:rFonts w:cs="Times New Roman"/>
          <w:b w:val="0"/>
          <w:bCs/>
          <w:i w:val="0"/>
          <w:iCs/>
          <w:szCs w:val="26"/>
          <w:lang w:val="en-US"/>
        </w:rPr>
        <w:t>đó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sau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để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khẩu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mới</w:t>
      </w:r>
      <w:proofErr w:type="spellEnd"/>
      <w:r w:rsidRPr="00905CFF">
        <w:rPr>
          <w:rFonts w:cs="Times New Roman"/>
          <w:b w:val="0"/>
          <w:bCs/>
          <w:i w:val="0"/>
          <w:iCs/>
          <w:szCs w:val="26"/>
          <w:lang w:val="en-US"/>
        </w:rPr>
        <w:t>:</w:t>
      </w:r>
    </w:p>
    <w:p w14:paraId="53497A91" w14:textId="257B05E3" w:rsidR="009E24F4" w:rsidRPr="00905CFF" w:rsidRDefault="009E24F4" w:rsidP="009E24F4">
      <w:pPr>
        <w:jc w:val="center"/>
        <w:rPr>
          <w:rFonts w:ascii="Times New Roman" w:hAnsi="Times New Roman" w:cs="Times New Roman"/>
          <w:sz w:val="26"/>
          <w:szCs w:val="26"/>
          <w:lang w:val="en-US"/>
        </w:rPr>
      </w:pPr>
      <w:r w:rsidRPr="00905CFF">
        <w:rPr>
          <w:rFonts w:ascii="Times New Roman" w:hAnsi="Times New Roman" w:cs="Times New Roman"/>
          <w:lang w:val="en-US"/>
        </w:rPr>
        <w:br/>
      </w:r>
      <w:r w:rsidRPr="00905CFF">
        <w:rPr>
          <w:rFonts w:ascii="Times New Roman" w:hAnsi="Times New Roman" w:cs="Times New Roman"/>
          <w:noProof/>
        </w:rPr>
        <w:drawing>
          <wp:inline distT="0" distB="0" distL="0" distR="0" wp14:anchorId="7B9D93E0" wp14:editId="038696AF">
            <wp:extent cx="5356860" cy="2562721"/>
            <wp:effectExtent l="0" t="0" r="0" b="9525"/>
            <wp:docPr id="184712104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21044" name="Picture 1" descr="A screenshot of a web page&#10;&#10;Description automatically generated"/>
                    <pic:cNvPicPr/>
                  </pic:nvPicPr>
                  <pic:blipFill>
                    <a:blip r:embed="rId92"/>
                    <a:stretch>
                      <a:fillRect/>
                    </a:stretch>
                  </pic:blipFill>
                  <pic:spPr>
                    <a:xfrm>
                      <a:off x="0" y="0"/>
                      <a:ext cx="5362831" cy="2565578"/>
                    </a:xfrm>
                    <a:prstGeom prst="rect">
                      <a:avLst/>
                    </a:prstGeom>
                  </pic:spPr>
                </pic:pic>
              </a:graphicData>
            </a:graphic>
          </wp:inline>
        </w:drawing>
      </w:r>
    </w:p>
    <w:p w14:paraId="44EFEEE8" w14:textId="61989A76" w:rsidR="009E24F4" w:rsidRPr="00905CFF" w:rsidRDefault="009E24F4" w:rsidP="009E24F4">
      <w:pPr>
        <w:pStyle w:val="Heading7"/>
        <w:spacing w:line="360" w:lineRule="auto"/>
        <w:rPr>
          <w:rFonts w:eastAsia="Times New Roman" w:cs="Times New Roman"/>
          <w:lang w:val="en-US"/>
        </w:rPr>
      </w:pPr>
      <w:bookmarkStart w:id="185" w:name="_Toc186464358"/>
      <w:r w:rsidRPr="00905CFF">
        <w:rPr>
          <w:rFonts w:eastAsia="Times New Roman" w:cs="Times New Roman"/>
        </w:rPr>
        <w:t>Hình</w:t>
      </w:r>
      <w:r w:rsidRPr="00905CFF">
        <w:rPr>
          <w:rFonts w:eastAsia="Times New Roman" w:cs="Times New Roman"/>
          <w:lang w:val="en-US"/>
        </w:rPr>
        <w:t xml:space="preserve"> 4.2</w:t>
      </w:r>
      <w:r w:rsidR="0085582C" w:rsidRPr="00905CFF">
        <w:rPr>
          <w:rFonts w:eastAsia="Times New Roman" w:cs="Times New Roman"/>
          <w:lang w:val="en-US"/>
        </w:rPr>
        <w:t>3</w:t>
      </w:r>
      <w:r w:rsidRPr="00905CFF">
        <w:rPr>
          <w:rFonts w:eastAsia="Times New Roman" w:cs="Times New Roman"/>
        </w:rPr>
        <w:t xml:space="preserve"> </w:t>
      </w:r>
      <w:proofErr w:type="spellStart"/>
      <w:r w:rsidRPr="00905CFF">
        <w:rPr>
          <w:rFonts w:eastAsia="Times New Roman" w:cs="Times New Roman"/>
          <w:lang w:val="en-US"/>
        </w:rPr>
        <w:t>Quên</w:t>
      </w:r>
      <w:proofErr w:type="spellEnd"/>
      <w:r w:rsidRPr="00905CFF">
        <w:rPr>
          <w:rFonts w:eastAsia="Times New Roman" w:cs="Times New Roman"/>
          <w:lang w:val="en-US"/>
        </w:rPr>
        <w:t xml:space="preserve"> </w:t>
      </w:r>
      <w:proofErr w:type="spellStart"/>
      <w:r w:rsidRPr="00905CFF">
        <w:rPr>
          <w:rFonts w:eastAsia="Times New Roman" w:cs="Times New Roman"/>
          <w:lang w:val="en-US"/>
        </w:rPr>
        <w:t>mật</w:t>
      </w:r>
      <w:proofErr w:type="spellEnd"/>
      <w:r w:rsidRPr="00905CFF">
        <w:rPr>
          <w:rFonts w:eastAsia="Times New Roman" w:cs="Times New Roman"/>
          <w:lang w:val="en-US"/>
        </w:rPr>
        <w:t xml:space="preserve"> </w:t>
      </w:r>
      <w:proofErr w:type="spellStart"/>
      <w:r w:rsidRPr="00905CFF">
        <w:rPr>
          <w:rFonts w:eastAsia="Times New Roman" w:cs="Times New Roman"/>
          <w:lang w:val="en-US"/>
        </w:rPr>
        <w:t>khẩu</w:t>
      </w:r>
      <w:bookmarkEnd w:id="185"/>
      <w:proofErr w:type="spellEnd"/>
    </w:p>
    <w:p w14:paraId="6BB6D749" w14:textId="43AD1924" w:rsidR="009E24F4" w:rsidRPr="00905CFF" w:rsidRDefault="009E24F4" w:rsidP="0040478D">
      <w:pPr>
        <w:jc w:val="both"/>
        <w:rPr>
          <w:rFonts w:ascii="Times New Roman" w:hAnsi="Times New Roman" w:cs="Times New Roman"/>
          <w:bCs/>
          <w:iCs/>
          <w:lang w:val="en-US"/>
        </w:rPr>
      </w:pPr>
    </w:p>
    <w:p w14:paraId="5D4D549D" w14:textId="7AF90A9B" w:rsidR="009F4EBE" w:rsidRPr="00905CFF" w:rsidRDefault="0085582C" w:rsidP="0040478D">
      <w:pPr>
        <w:pStyle w:val="ListParagraph"/>
        <w:numPr>
          <w:ilvl w:val="0"/>
          <w:numId w:val="193"/>
        </w:numPr>
        <w:jc w:val="both"/>
        <w:rPr>
          <w:rFonts w:cs="Times New Roman"/>
          <w:b w:val="0"/>
          <w:bCs/>
          <w:i w:val="0"/>
          <w:iCs/>
          <w:szCs w:val="26"/>
          <w:lang w:val="en-US"/>
        </w:rPr>
      </w:pPr>
      <w:r w:rsidRPr="00905CFF">
        <w:rPr>
          <w:rFonts w:cs="Times New Roman"/>
          <w:b w:val="0"/>
          <w:bCs/>
          <w:i w:val="0"/>
          <w:iCs/>
          <w:szCs w:val="26"/>
          <w:lang w:val="en-US"/>
        </w:rPr>
        <w:t xml:space="preserve">Liên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phòng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w:t>
      </w:r>
    </w:p>
    <w:p w14:paraId="46B22753" w14:textId="3CDF3DF6" w:rsidR="0085582C" w:rsidRPr="00905CFF" w:rsidRDefault="0085582C" w:rsidP="0040478D">
      <w:pPr>
        <w:pStyle w:val="ListParagraph"/>
        <w:numPr>
          <w:ilvl w:val="0"/>
          <w:numId w:val="194"/>
        </w:numPr>
        <w:jc w:val="both"/>
        <w:rPr>
          <w:rFonts w:cs="Times New Roman"/>
          <w:b w:val="0"/>
          <w:bCs/>
          <w:i w:val="0"/>
          <w:iCs/>
          <w:szCs w:val="26"/>
          <w:lang w:val="en-US"/>
        </w:rPr>
      </w:pP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chọn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mục</w:t>
      </w:r>
      <w:proofErr w:type="spellEnd"/>
      <w:r w:rsidRPr="00905CFF">
        <w:rPr>
          <w:rFonts w:cs="Times New Roman"/>
          <w:b w:val="0"/>
          <w:bCs/>
          <w:i w:val="0"/>
          <w:iCs/>
          <w:szCs w:val="26"/>
          <w:lang w:val="en-US"/>
        </w:rPr>
        <w:t xml:space="preserve"> “Liên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hiển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giao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trang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liên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w:t>
      </w:r>
    </w:p>
    <w:p w14:paraId="5A98AE0C" w14:textId="77777777" w:rsidR="0085582C" w:rsidRPr="00905CFF" w:rsidRDefault="0085582C" w:rsidP="0001301D">
      <w:pPr>
        <w:rPr>
          <w:rFonts w:ascii="Times New Roman" w:hAnsi="Times New Roman" w:cs="Times New Roman"/>
          <w:lang w:val="en-US"/>
        </w:rPr>
      </w:pPr>
    </w:p>
    <w:p w14:paraId="01F02504" w14:textId="6FDA17A2" w:rsidR="0085582C" w:rsidRPr="00905CFF" w:rsidRDefault="0085582C" w:rsidP="0085582C">
      <w:pPr>
        <w:jc w:val="center"/>
        <w:rPr>
          <w:rFonts w:ascii="Times New Roman" w:hAnsi="Times New Roman" w:cs="Times New Roman"/>
          <w:sz w:val="26"/>
          <w:szCs w:val="26"/>
          <w:lang w:val="en-US"/>
        </w:rPr>
      </w:pPr>
      <w:r w:rsidRPr="00905CFF">
        <w:rPr>
          <w:rFonts w:ascii="Times New Roman" w:hAnsi="Times New Roman" w:cs="Times New Roman"/>
          <w:noProof/>
          <w:sz w:val="26"/>
          <w:szCs w:val="26"/>
          <w:lang w:val="en-US"/>
        </w:rPr>
        <w:drawing>
          <wp:inline distT="0" distB="0" distL="0" distR="0" wp14:anchorId="1CC99C10" wp14:editId="0E440267">
            <wp:extent cx="5105400" cy="2338897"/>
            <wp:effectExtent l="0" t="0" r="0" b="4445"/>
            <wp:docPr id="164955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5651" name="Picture 1" descr="A screenshot of a computer&#10;&#10;Description automatically generated"/>
                    <pic:cNvPicPr/>
                  </pic:nvPicPr>
                  <pic:blipFill>
                    <a:blip r:embed="rId93"/>
                    <a:stretch>
                      <a:fillRect/>
                    </a:stretch>
                  </pic:blipFill>
                  <pic:spPr>
                    <a:xfrm>
                      <a:off x="0" y="0"/>
                      <a:ext cx="5112159" cy="2341993"/>
                    </a:xfrm>
                    <a:prstGeom prst="rect">
                      <a:avLst/>
                    </a:prstGeom>
                  </pic:spPr>
                </pic:pic>
              </a:graphicData>
            </a:graphic>
          </wp:inline>
        </w:drawing>
      </w:r>
    </w:p>
    <w:p w14:paraId="74C8AA38" w14:textId="64B59A08" w:rsidR="0085582C" w:rsidRPr="00905CFF" w:rsidRDefault="0085582C" w:rsidP="0085582C">
      <w:pPr>
        <w:pStyle w:val="Heading7"/>
        <w:spacing w:line="360" w:lineRule="auto"/>
        <w:rPr>
          <w:rFonts w:eastAsia="Times New Roman" w:cs="Times New Roman"/>
          <w:lang w:val="en-US"/>
        </w:rPr>
      </w:pPr>
      <w:bookmarkStart w:id="186" w:name="_Toc186464359"/>
      <w:r w:rsidRPr="00905CFF">
        <w:rPr>
          <w:rFonts w:eastAsia="Times New Roman" w:cs="Times New Roman"/>
        </w:rPr>
        <w:t>Hình</w:t>
      </w:r>
      <w:r w:rsidRPr="00905CFF">
        <w:rPr>
          <w:rFonts w:eastAsia="Times New Roman" w:cs="Times New Roman"/>
          <w:lang w:val="en-US"/>
        </w:rPr>
        <w:t xml:space="preserve"> 4.24</w:t>
      </w:r>
      <w:r w:rsidRPr="00905CFF">
        <w:rPr>
          <w:rFonts w:eastAsia="Times New Roman" w:cs="Times New Roman"/>
        </w:rPr>
        <w:t xml:space="preserve"> </w:t>
      </w:r>
      <w:r w:rsidRPr="00905CFF">
        <w:rPr>
          <w:rFonts w:eastAsia="Times New Roman" w:cs="Times New Roman"/>
          <w:lang w:val="en-US"/>
        </w:rPr>
        <w:t xml:space="preserve">Trang </w:t>
      </w:r>
      <w:proofErr w:type="spellStart"/>
      <w:r w:rsidRPr="00905CFF">
        <w:rPr>
          <w:rFonts w:eastAsia="Times New Roman" w:cs="Times New Roman"/>
          <w:lang w:val="en-US"/>
        </w:rPr>
        <w:t>liên</w:t>
      </w:r>
      <w:proofErr w:type="spellEnd"/>
      <w:r w:rsidRPr="00905CFF">
        <w:rPr>
          <w:rFonts w:eastAsia="Times New Roman" w:cs="Times New Roman"/>
          <w:lang w:val="en-US"/>
        </w:rPr>
        <w:t xml:space="preserve"> </w:t>
      </w:r>
      <w:proofErr w:type="spellStart"/>
      <w:r w:rsidRPr="00905CFF">
        <w:rPr>
          <w:rFonts w:eastAsia="Times New Roman" w:cs="Times New Roman"/>
          <w:lang w:val="en-US"/>
        </w:rPr>
        <w:t>hệ</w:t>
      </w:r>
      <w:bookmarkEnd w:id="186"/>
      <w:proofErr w:type="spellEnd"/>
    </w:p>
    <w:p w14:paraId="68025D4E" w14:textId="77777777" w:rsidR="0040478D" w:rsidRPr="00905CFF" w:rsidRDefault="0040478D" w:rsidP="0040478D">
      <w:pPr>
        <w:rPr>
          <w:rFonts w:ascii="Times New Roman" w:hAnsi="Times New Roman" w:cs="Times New Roman"/>
          <w:lang w:val="en-US"/>
        </w:rPr>
      </w:pPr>
    </w:p>
    <w:p w14:paraId="57B248C1" w14:textId="644B2804" w:rsidR="0085582C" w:rsidRPr="00905CFF" w:rsidRDefault="0085582C" w:rsidP="0040478D">
      <w:pPr>
        <w:pStyle w:val="ListParagraph"/>
        <w:numPr>
          <w:ilvl w:val="0"/>
          <w:numId w:val="195"/>
        </w:numPr>
        <w:jc w:val="both"/>
        <w:rPr>
          <w:rFonts w:cs="Times New Roman"/>
          <w:b w:val="0"/>
          <w:bCs/>
          <w:i w:val="0"/>
          <w:iCs/>
          <w:szCs w:val="26"/>
          <w:lang w:val="en-US"/>
        </w:rPr>
      </w:pP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gửi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về</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p>
    <w:p w14:paraId="5819BC3C" w14:textId="6EC7F4B2" w:rsidR="0085582C" w:rsidRPr="00905CFF" w:rsidRDefault="0085582C" w:rsidP="0040478D">
      <w:pPr>
        <w:pStyle w:val="ListParagraph"/>
        <w:numPr>
          <w:ilvl w:val="0"/>
          <w:numId w:val="196"/>
        </w:numPr>
        <w:jc w:val="both"/>
        <w:rPr>
          <w:rFonts w:cs="Times New Roman"/>
          <w:b w:val="0"/>
          <w:bCs/>
          <w:i w:val="0"/>
          <w:iCs/>
          <w:szCs w:val="26"/>
          <w:lang w:val="en-US"/>
        </w:rPr>
      </w:pPr>
      <w:proofErr w:type="spellStart"/>
      <w:r w:rsidRPr="00905CFF">
        <w:rPr>
          <w:rFonts w:cs="Times New Roman"/>
          <w:b w:val="0"/>
          <w:bCs/>
          <w:i w:val="0"/>
          <w:iCs/>
          <w:szCs w:val="26"/>
          <w:lang w:val="en-US"/>
        </w:rPr>
        <w:t>Tìm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kiếm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w:t>
      </w:r>
    </w:p>
    <w:p w14:paraId="696D4475" w14:textId="5CBB5349" w:rsidR="0085582C" w:rsidRPr="00905CFF" w:rsidRDefault="0085582C" w:rsidP="0040478D">
      <w:pPr>
        <w:pStyle w:val="ListParagraph"/>
        <w:numPr>
          <w:ilvl w:val="0"/>
          <w:numId w:val="197"/>
        </w:numPr>
        <w:jc w:val="both"/>
        <w:rPr>
          <w:rFonts w:cs="Times New Roman"/>
          <w:b w:val="0"/>
          <w:bCs/>
          <w:i w:val="0"/>
          <w:iCs/>
          <w:szCs w:val="26"/>
          <w:lang w:val="en-US"/>
        </w:rPr>
      </w:pP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trang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tìm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kiếm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p>
    <w:p w14:paraId="70B4979B" w14:textId="23B556A0" w:rsidR="0085582C" w:rsidRPr="00905CFF" w:rsidRDefault="00A26A3B" w:rsidP="0085582C">
      <w:pPr>
        <w:jc w:val="center"/>
        <w:rPr>
          <w:rFonts w:ascii="Times New Roman" w:hAnsi="Times New Roman" w:cs="Times New Roman"/>
          <w:sz w:val="26"/>
          <w:szCs w:val="26"/>
          <w:lang w:val="en-US"/>
        </w:rPr>
      </w:pPr>
      <w:r w:rsidRPr="00905CFF">
        <w:rPr>
          <w:rFonts w:ascii="Times New Roman" w:hAnsi="Times New Roman" w:cs="Times New Roman"/>
          <w:noProof/>
          <w:sz w:val="26"/>
          <w:szCs w:val="26"/>
          <w:lang w:val="en-US"/>
        </w:rPr>
        <w:lastRenderedPageBreak/>
        <w:drawing>
          <wp:inline distT="0" distB="0" distL="0" distR="0" wp14:anchorId="7EC9012D" wp14:editId="09B98E16">
            <wp:extent cx="5761990" cy="2772410"/>
            <wp:effectExtent l="0" t="0" r="0" b="8890"/>
            <wp:docPr id="631382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82011" name="Picture 1" descr="A screenshot of a computer&#10;&#10;Description automatically generated"/>
                    <pic:cNvPicPr/>
                  </pic:nvPicPr>
                  <pic:blipFill>
                    <a:blip r:embed="rId94"/>
                    <a:stretch>
                      <a:fillRect/>
                    </a:stretch>
                  </pic:blipFill>
                  <pic:spPr>
                    <a:xfrm>
                      <a:off x="0" y="0"/>
                      <a:ext cx="5761990" cy="2772410"/>
                    </a:xfrm>
                    <a:prstGeom prst="rect">
                      <a:avLst/>
                    </a:prstGeom>
                  </pic:spPr>
                </pic:pic>
              </a:graphicData>
            </a:graphic>
          </wp:inline>
        </w:drawing>
      </w:r>
    </w:p>
    <w:p w14:paraId="5B28F84A" w14:textId="480CE009" w:rsidR="0085582C" w:rsidRPr="00905CFF" w:rsidRDefault="0085582C" w:rsidP="0085582C">
      <w:pPr>
        <w:pStyle w:val="Heading7"/>
        <w:spacing w:line="360" w:lineRule="auto"/>
        <w:rPr>
          <w:rFonts w:eastAsia="Times New Roman" w:cs="Times New Roman"/>
          <w:lang w:val="en-US"/>
        </w:rPr>
      </w:pPr>
      <w:bookmarkStart w:id="187" w:name="_Toc186464360"/>
      <w:r w:rsidRPr="00905CFF">
        <w:rPr>
          <w:rFonts w:eastAsia="Times New Roman" w:cs="Times New Roman"/>
        </w:rPr>
        <w:t>Hình</w:t>
      </w:r>
      <w:r w:rsidRPr="00905CFF">
        <w:rPr>
          <w:rFonts w:eastAsia="Times New Roman" w:cs="Times New Roman"/>
          <w:lang w:val="en-US"/>
        </w:rPr>
        <w:t xml:space="preserve"> 4.2</w:t>
      </w:r>
      <w:r w:rsidR="00A26A3B" w:rsidRPr="00905CFF">
        <w:rPr>
          <w:rFonts w:eastAsia="Times New Roman" w:cs="Times New Roman"/>
          <w:lang w:val="en-US"/>
        </w:rPr>
        <w:t>5</w:t>
      </w:r>
      <w:r w:rsidRPr="00905CFF">
        <w:rPr>
          <w:rFonts w:eastAsia="Times New Roman" w:cs="Times New Roman"/>
        </w:rPr>
        <w:t xml:space="preserve"> </w:t>
      </w:r>
      <w:r w:rsidRPr="00905CFF">
        <w:rPr>
          <w:rFonts w:eastAsia="Times New Roman" w:cs="Times New Roman"/>
          <w:lang w:val="en-US"/>
        </w:rPr>
        <w:t xml:space="preserve">Trang </w:t>
      </w:r>
      <w:proofErr w:type="spellStart"/>
      <w:r w:rsidRPr="00905CFF">
        <w:rPr>
          <w:rFonts w:eastAsia="Times New Roman" w:cs="Times New Roman"/>
          <w:lang w:val="en-US"/>
        </w:rPr>
        <w:t>tìm</w:t>
      </w:r>
      <w:proofErr w:type="spellEnd"/>
      <w:r w:rsidRPr="00905CFF">
        <w:rPr>
          <w:rFonts w:eastAsia="Times New Roman" w:cs="Times New Roman"/>
          <w:lang w:val="en-US"/>
        </w:rPr>
        <w:t xml:space="preserve"> </w:t>
      </w:r>
      <w:proofErr w:type="spellStart"/>
      <w:r w:rsidRPr="00905CFF">
        <w:rPr>
          <w:rFonts w:eastAsia="Times New Roman" w:cs="Times New Roman"/>
          <w:lang w:val="en-US"/>
        </w:rPr>
        <w:t>kiếm</w:t>
      </w:r>
      <w:proofErr w:type="spellEnd"/>
      <w:r w:rsidRPr="00905CFF">
        <w:rPr>
          <w:rFonts w:eastAsia="Times New Roman" w:cs="Times New Roman"/>
          <w:lang w:val="en-US"/>
        </w:rPr>
        <w:t xml:space="preserve"> </w:t>
      </w:r>
      <w:proofErr w:type="spellStart"/>
      <w:r w:rsidRPr="00905CFF">
        <w:rPr>
          <w:rFonts w:eastAsia="Times New Roman" w:cs="Times New Roman"/>
          <w:lang w:val="en-US"/>
        </w:rPr>
        <w:t>bác</w:t>
      </w:r>
      <w:proofErr w:type="spellEnd"/>
      <w:r w:rsidRPr="00905CFF">
        <w:rPr>
          <w:rFonts w:eastAsia="Times New Roman" w:cs="Times New Roman"/>
          <w:lang w:val="en-US"/>
        </w:rPr>
        <w:t xml:space="preserve"> </w:t>
      </w:r>
      <w:proofErr w:type="spellStart"/>
      <w:r w:rsidRPr="00905CFF">
        <w:rPr>
          <w:rFonts w:eastAsia="Times New Roman" w:cs="Times New Roman"/>
          <w:lang w:val="en-US"/>
        </w:rPr>
        <w:t>sĩ</w:t>
      </w:r>
      <w:bookmarkEnd w:id="187"/>
      <w:proofErr w:type="spellEnd"/>
    </w:p>
    <w:p w14:paraId="5FE41283" w14:textId="4B937BC9" w:rsidR="0085582C" w:rsidRPr="00905CFF" w:rsidRDefault="00A26A3B" w:rsidP="0040478D">
      <w:pPr>
        <w:pStyle w:val="ListParagraph"/>
        <w:numPr>
          <w:ilvl w:val="0"/>
          <w:numId w:val="198"/>
        </w:numPr>
        <w:jc w:val="both"/>
        <w:rPr>
          <w:rFonts w:cs="Times New Roman"/>
          <w:b w:val="0"/>
          <w:bCs/>
          <w:i w:val="0"/>
          <w:iCs/>
          <w:szCs w:val="26"/>
          <w:lang w:val="en-US"/>
        </w:rPr>
      </w:pP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chọn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điều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tìm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kiếm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chọn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mong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muốn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với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mỗi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đánh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hoặc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đặt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đó</w:t>
      </w:r>
      <w:proofErr w:type="spellEnd"/>
    </w:p>
    <w:p w14:paraId="2419D446" w14:textId="6667DA3B" w:rsidR="00A26A3B" w:rsidRPr="00905CFF" w:rsidRDefault="00A26A3B" w:rsidP="0040478D">
      <w:pPr>
        <w:pStyle w:val="ListParagraph"/>
        <w:numPr>
          <w:ilvl w:val="0"/>
          <w:numId w:val="199"/>
        </w:numPr>
        <w:jc w:val="both"/>
        <w:rPr>
          <w:rFonts w:cs="Times New Roman"/>
          <w:b w:val="0"/>
          <w:bCs/>
          <w:i w:val="0"/>
          <w:iCs/>
          <w:szCs w:val="26"/>
          <w:lang w:val="en-US"/>
        </w:rPr>
      </w:pPr>
      <w:proofErr w:type="spellStart"/>
      <w:r w:rsidRPr="00905CFF">
        <w:rPr>
          <w:rFonts w:cs="Times New Roman"/>
          <w:b w:val="0"/>
          <w:bCs/>
          <w:i w:val="0"/>
          <w:iCs/>
          <w:szCs w:val="26"/>
          <w:lang w:val="en-US"/>
        </w:rPr>
        <w:t>Đánh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w:t>
      </w:r>
    </w:p>
    <w:p w14:paraId="236C4C04" w14:textId="34C7D400" w:rsidR="00A26A3B" w:rsidRPr="00905CFF" w:rsidRDefault="00A26A3B" w:rsidP="0040478D">
      <w:pPr>
        <w:pStyle w:val="ListParagraph"/>
        <w:numPr>
          <w:ilvl w:val="0"/>
          <w:numId w:val="200"/>
        </w:numPr>
        <w:jc w:val="both"/>
        <w:rPr>
          <w:rFonts w:cs="Times New Roman"/>
          <w:b w:val="0"/>
          <w:bCs/>
          <w:i w:val="0"/>
          <w:iCs/>
          <w:szCs w:val="26"/>
          <w:lang w:val="en-US"/>
        </w:rPr>
      </w:pP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ấn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Đánh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giao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đánh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w:t>
      </w:r>
    </w:p>
    <w:p w14:paraId="28E5E26E" w14:textId="30C2416D" w:rsidR="00A26A3B" w:rsidRPr="00905CFF" w:rsidRDefault="00CD528B" w:rsidP="00A26A3B">
      <w:pPr>
        <w:jc w:val="center"/>
        <w:rPr>
          <w:rFonts w:ascii="Times New Roman" w:hAnsi="Times New Roman" w:cs="Times New Roman"/>
          <w:sz w:val="26"/>
          <w:szCs w:val="26"/>
          <w:lang w:val="en-US"/>
        </w:rPr>
      </w:pPr>
      <w:r w:rsidRPr="00905CFF">
        <w:rPr>
          <w:rFonts w:ascii="Times New Roman" w:hAnsi="Times New Roman" w:cs="Times New Roman"/>
          <w:noProof/>
          <w:sz w:val="26"/>
          <w:szCs w:val="26"/>
          <w:lang w:val="en-US"/>
        </w:rPr>
        <w:drawing>
          <wp:inline distT="0" distB="0" distL="0" distR="0" wp14:anchorId="2754B270" wp14:editId="10DE29FF">
            <wp:extent cx="5761990" cy="2792095"/>
            <wp:effectExtent l="0" t="0" r="0" b="8255"/>
            <wp:docPr id="263009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09058" name="Picture 1" descr="A screenshot of a computer&#10;&#10;Description automatically generated"/>
                    <pic:cNvPicPr/>
                  </pic:nvPicPr>
                  <pic:blipFill>
                    <a:blip r:embed="rId95"/>
                    <a:stretch>
                      <a:fillRect/>
                    </a:stretch>
                  </pic:blipFill>
                  <pic:spPr>
                    <a:xfrm>
                      <a:off x="0" y="0"/>
                      <a:ext cx="5761990" cy="2792095"/>
                    </a:xfrm>
                    <a:prstGeom prst="rect">
                      <a:avLst/>
                    </a:prstGeom>
                  </pic:spPr>
                </pic:pic>
              </a:graphicData>
            </a:graphic>
          </wp:inline>
        </w:drawing>
      </w:r>
    </w:p>
    <w:p w14:paraId="162C69CF" w14:textId="17C9AAB4" w:rsidR="00A26A3B" w:rsidRPr="00905CFF" w:rsidRDefault="00A26A3B" w:rsidP="00A26A3B">
      <w:pPr>
        <w:pStyle w:val="Heading7"/>
        <w:spacing w:line="360" w:lineRule="auto"/>
        <w:rPr>
          <w:rFonts w:eastAsia="Times New Roman" w:cs="Times New Roman"/>
          <w:lang w:val="en-US"/>
        </w:rPr>
      </w:pPr>
      <w:bookmarkStart w:id="188" w:name="_Toc186464361"/>
      <w:r w:rsidRPr="00905CFF">
        <w:rPr>
          <w:rFonts w:eastAsia="Times New Roman" w:cs="Times New Roman"/>
        </w:rPr>
        <w:t>Hình</w:t>
      </w:r>
      <w:r w:rsidRPr="00905CFF">
        <w:rPr>
          <w:rFonts w:eastAsia="Times New Roman" w:cs="Times New Roman"/>
          <w:lang w:val="en-US"/>
        </w:rPr>
        <w:t xml:space="preserve"> 4.2</w:t>
      </w:r>
      <w:r w:rsidR="00CD528B" w:rsidRPr="00905CFF">
        <w:rPr>
          <w:rFonts w:eastAsia="Times New Roman" w:cs="Times New Roman"/>
          <w:lang w:val="en-US"/>
        </w:rPr>
        <w:t>6</w:t>
      </w:r>
      <w:r w:rsidRPr="00905CFF">
        <w:rPr>
          <w:rFonts w:eastAsia="Times New Roman" w:cs="Times New Roman"/>
        </w:rPr>
        <w:t xml:space="preserve"> </w:t>
      </w:r>
      <w:r w:rsidRPr="00905CFF">
        <w:rPr>
          <w:rFonts w:eastAsia="Times New Roman" w:cs="Times New Roman"/>
          <w:lang w:val="en-US"/>
        </w:rPr>
        <w:t xml:space="preserve">Trang </w:t>
      </w:r>
      <w:proofErr w:type="spellStart"/>
      <w:r w:rsidR="00CD528B" w:rsidRPr="00905CFF">
        <w:rPr>
          <w:rFonts w:eastAsia="Times New Roman" w:cs="Times New Roman"/>
          <w:lang w:val="en-US"/>
        </w:rPr>
        <w:t>đánh</w:t>
      </w:r>
      <w:proofErr w:type="spellEnd"/>
      <w:r w:rsidR="00CD528B" w:rsidRPr="00905CFF">
        <w:rPr>
          <w:rFonts w:eastAsia="Times New Roman" w:cs="Times New Roman"/>
          <w:lang w:val="en-US"/>
        </w:rPr>
        <w:t xml:space="preserve"> </w:t>
      </w:r>
      <w:proofErr w:type="spellStart"/>
      <w:r w:rsidR="00CD528B" w:rsidRPr="00905CFF">
        <w:rPr>
          <w:rFonts w:eastAsia="Times New Roman" w:cs="Times New Roman"/>
          <w:lang w:val="en-US"/>
        </w:rPr>
        <w:t>giá</w:t>
      </w:r>
      <w:proofErr w:type="spellEnd"/>
      <w:r w:rsidR="00CD528B" w:rsidRPr="00905CFF">
        <w:rPr>
          <w:rFonts w:eastAsia="Times New Roman" w:cs="Times New Roman"/>
          <w:lang w:val="en-US"/>
        </w:rPr>
        <w:t xml:space="preserve"> </w:t>
      </w:r>
      <w:proofErr w:type="spellStart"/>
      <w:r w:rsidR="00CD528B" w:rsidRPr="00905CFF">
        <w:rPr>
          <w:rFonts w:eastAsia="Times New Roman" w:cs="Times New Roman"/>
          <w:lang w:val="en-US"/>
        </w:rPr>
        <w:t>bác</w:t>
      </w:r>
      <w:proofErr w:type="spellEnd"/>
      <w:r w:rsidR="00CD528B" w:rsidRPr="00905CFF">
        <w:rPr>
          <w:rFonts w:eastAsia="Times New Roman" w:cs="Times New Roman"/>
          <w:lang w:val="en-US"/>
        </w:rPr>
        <w:t xml:space="preserve"> </w:t>
      </w:r>
      <w:proofErr w:type="spellStart"/>
      <w:r w:rsidR="00CD528B" w:rsidRPr="00905CFF">
        <w:rPr>
          <w:rFonts w:eastAsia="Times New Roman" w:cs="Times New Roman"/>
          <w:lang w:val="en-US"/>
        </w:rPr>
        <w:t>sĩ</w:t>
      </w:r>
      <w:bookmarkEnd w:id="188"/>
      <w:proofErr w:type="spellEnd"/>
    </w:p>
    <w:p w14:paraId="1DD5F5EB" w14:textId="3D322E96" w:rsidR="00A26A3B" w:rsidRPr="00905CFF" w:rsidRDefault="00CD528B" w:rsidP="0040478D">
      <w:pPr>
        <w:pStyle w:val="ListParagraph"/>
        <w:numPr>
          <w:ilvl w:val="0"/>
          <w:numId w:val="201"/>
        </w:numPr>
        <w:jc w:val="both"/>
        <w:rPr>
          <w:rFonts w:cs="Times New Roman"/>
          <w:b w:val="0"/>
          <w:bCs/>
          <w:i w:val="0"/>
          <w:iCs/>
          <w:szCs w:val="26"/>
          <w:lang w:val="en-US"/>
        </w:rPr>
      </w:pP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đánh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bấm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Gửi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lưu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lại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đánh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giá</w:t>
      </w:r>
      <w:proofErr w:type="spellEnd"/>
    </w:p>
    <w:p w14:paraId="612383B1" w14:textId="3C03B85F" w:rsidR="00CD528B" w:rsidRPr="00905CFF" w:rsidRDefault="00CD528B" w:rsidP="0040478D">
      <w:pPr>
        <w:pStyle w:val="ListParagraph"/>
        <w:numPr>
          <w:ilvl w:val="0"/>
          <w:numId w:val="202"/>
        </w:numPr>
        <w:jc w:val="both"/>
        <w:rPr>
          <w:rFonts w:cs="Times New Roman"/>
          <w:b w:val="0"/>
          <w:bCs/>
          <w:i w:val="0"/>
          <w:iCs/>
          <w:szCs w:val="26"/>
          <w:lang w:val="en-US"/>
        </w:rPr>
      </w:pPr>
      <w:proofErr w:type="spellStart"/>
      <w:r w:rsidRPr="00905CFF">
        <w:rPr>
          <w:rFonts w:cs="Times New Roman"/>
          <w:b w:val="0"/>
          <w:bCs/>
          <w:i w:val="0"/>
          <w:iCs/>
          <w:szCs w:val="26"/>
          <w:lang w:val="en-US"/>
        </w:rPr>
        <w:t>Đặt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w:t>
      </w:r>
    </w:p>
    <w:p w14:paraId="3A65F51C" w14:textId="56AB0413" w:rsidR="00CD528B" w:rsidRPr="00905CFF" w:rsidRDefault="00CD528B" w:rsidP="0040478D">
      <w:pPr>
        <w:pStyle w:val="ListParagraph"/>
        <w:numPr>
          <w:ilvl w:val="0"/>
          <w:numId w:val="203"/>
        </w:numPr>
        <w:jc w:val="both"/>
        <w:rPr>
          <w:rFonts w:cs="Times New Roman"/>
          <w:b w:val="0"/>
          <w:bCs/>
          <w:i w:val="0"/>
          <w:iCs/>
          <w:szCs w:val="26"/>
          <w:lang w:val="en-US"/>
        </w:rPr>
      </w:pP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đặt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tìm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kiếm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hoặc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bấm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Đặt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w:t>
      </w:r>
    </w:p>
    <w:p w14:paraId="30C8036B" w14:textId="202AAB71" w:rsidR="00CD528B" w:rsidRPr="00905CFF" w:rsidRDefault="00CD528B" w:rsidP="00CD528B">
      <w:pPr>
        <w:jc w:val="center"/>
        <w:rPr>
          <w:rFonts w:ascii="Times New Roman" w:hAnsi="Times New Roman" w:cs="Times New Roman"/>
          <w:sz w:val="26"/>
          <w:szCs w:val="26"/>
          <w:lang w:val="en-US"/>
        </w:rPr>
      </w:pPr>
      <w:r w:rsidRPr="00905CFF">
        <w:rPr>
          <w:rFonts w:ascii="Times New Roman" w:hAnsi="Times New Roman" w:cs="Times New Roman"/>
          <w:noProof/>
          <w:sz w:val="26"/>
          <w:szCs w:val="26"/>
          <w:lang w:val="en-US"/>
        </w:rPr>
        <w:lastRenderedPageBreak/>
        <w:drawing>
          <wp:inline distT="0" distB="0" distL="0" distR="0" wp14:anchorId="1FFFCB32" wp14:editId="3DA2725B">
            <wp:extent cx="5761990" cy="2680970"/>
            <wp:effectExtent l="0" t="0" r="0" b="5080"/>
            <wp:docPr id="533880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80515" name="Picture 1" descr="A screenshot of a computer&#10;&#10;Description automatically generated"/>
                    <pic:cNvPicPr/>
                  </pic:nvPicPr>
                  <pic:blipFill>
                    <a:blip r:embed="rId96"/>
                    <a:stretch>
                      <a:fillRect/>
                    </a:stretch>
                  </pic:blipFill>
                  <pic:spPr>
                    <a:xfrm>
                      <a:off x="0" y="0"/>
                      <a:ext cx="5761990" cy="2680970"/>
                    </a:xfrm>
                    <a:prstGeom prst="rect">
                      <a:avLst/>
                    </a:prstGeom>
                  </pic:spPr>
                </pic:pic>
              </a:graphicData>
            </a:graphic>
          </wp:inline>
        </w:drawing>
      </w:r>
    </w:p>
    <w:p w14:paraId="0437FA17" w14:textId="4948D952" w:rsidR="00CD528B" w:rsidRPr="00905CFF" w:rsidRDefault="00CD528B" w:rsidP="00CD528B">
      <w:pPr>
        <w:pStyle w:val="Heading7"/>
        <w:spacing w:line="360" w:lineRule="auto"/>
        <w:rPr>
          <w:rFonts w:eastAsia="Times New Roman" w:cs="Times New Roman"/>
          <w:lang w:val="en-US"/>
        </w:rPr>
      </w:pPr>
      <w:bookmarkStart w:id="189" w:name="_Toc186464362"/>
      <w:r w:rsidRPr="00905CFF">
        <w:rPr>
          <w:rFonts w:eastAsia="Times New Roman" w:cs="Times New Roman"/>
        </w:rPr>
        <w:t>Hình</w:t>
      </w:r>
      <w:r w:rsidRPr="00905CFF">
        <w:rPr>
          <w:rFonts w:eastAsia="Times New Roman" w:cs="Times New Roman"/>
          <w:lang w:val="en-US"/>
        </w:rPr>
        <w:t xml:space="preserve"> 4.2</w:t>
      </w:r>
      <w:r w:rsidR="00A1684B" w:rsidRPr="00905CFF">
        <w:rPr>
          <w:rFonts w:eastAsia="Times New Roman" w:cs="Times New Roman"/>
          <w:lang w:val="en-US"/>
        </w:rPr>
        <w:t>7</w:t>
      </w:r>
      <w:r w:rsidRPr="00905CFF">
        <w:rPr>
          <w:rFonts w:eastAsia="Times New Roman" w:cs="Times New Roman"/>
        </w:rPr>
        <w:t xml:space="preserve"> </w:t>
      </w:r>
      <w:r w:rsidRPr="00905CFF">
        <w:rPr>
          <w:rFonts w:eastAsia="Times New Roman" w:cs="Times New Roman"/>
          <w:lang w:val="en-US"/>
        </w:rPr>
        <w:t xml:space="preserve">Trang </w:t>
      </w:r>
      <w:proofErr w:type="spellStart"/>
      <w:r w:rsidRPr="00905CFF">
        <w:rPr>
          <w:rFonts w:eastAsia="Times New Roman" w:cs="Times New Roman"/>
          <w:lang w:val="en-US"/>
        </w:rPr>
        <w:t>đặt</w:t>
      </w:r>
      <w:proofErr w:type="spellEnd"/>
      <w:r w:rsidRPr="00905CFF">
        <w:rPr>
          <w:rFonts w:eastAsia="Times New Roman" w:cs="Times New Roman"/>
          <w:lang w:val="en-US"/>
        </w:rPr>
        <w:t xml:space="preserve"> </w:t>
      </w:r>
      <w:proofErr w:type="spellStart"/>
      <w:r w:rsidRPr="00905CFF">
        <w:rPr>
          <w:rFonts w:eastAsia="Times New Roman" w:cs="Times New Roman"/>
          <w:lang w:val="en-US"/>
        </w:rPr>
        <w:t>lịch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khám</w:t>
      </w:r>
      <w:proofErr w:type="spellEnd"/>
      <w:r w:rsidRPr="00905CFF">
        <w:rPr>
          <w:rFonts w:eastAsia="Times New Roman" w:cs="Times New Roman"/>
          <w:lang w:val="en-US"/>
        </w:rPr>
        <w:t xml:space="preserve"> (1)</w:t>
      </w:r>
      <w:bookmarkEnd w:id="189"/>
    </w:p>
    <w:p w14:paraId="3016412E" w14:textId="77777777" w:rsidR="0040478D" w:rsidRPr="00905CFF" w:rsidRDefault="00CD528B" w:rsidP="0040478D">
      <w:pPr>
        <w:pStyle w:val="ListParagraph"/>
        <w:numPr>
          <w:ilvl w:val="0"/>
          <w:numId w:val="203"/>
        </w:numPr>
        <w:jc w:val="both"/>
        <w:rPr>
          <w:rFonts w:cs="Times New Roman"/>
          <w:b w:val="0"/>
          <w:bCs/>
          <w:i w:val="0"/>
          <w:iCs/>
          <w:szCs w:val="26"/>
          <w:lang w:val="en-US"/>
        </w:rPr>
      </w:pP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chọn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chuyên</w:t>
      </w:r>
      <w:proofErr w:type="spellEnd"/>
      <w:r w:rsidRPr="00905CFF">
        <w:rPr>
          <w:rFonts w:cs="Times New Roman"/>
          <w:b w:val="0"/>
          <w:bCs/>
          <w:i w:val="0"/>
          <w:iCs/>
          <w:szCs w:val="26"/>
          <w:lang w:val="en-US"/>
        </w:rPr>
        <w:t xml:space="preserve"> khoa,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thuộc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chuyên</w:t>
      </w:r>
      <w:proofErr w:type="spellEnd"/>
      <w:r w:rsidRPr="00905CFF">
        <w:rPr>
          <w:rFonts w:cs="Times New Roman"/>
          <w:b w:val="0"/>
          <w:bCs/>
          <w:i w:val="0"/>
          <w:iCs/>
          <w:szCs w:val="26"/>
          <w:lang w:val="en-US"/>
        </w:rPr>
        <w:t xml:space="preserve"> khoa </w:t>
      </w:r>
      <w:proofErr w:type="spellStart"/>
      <w:r w:rsidRPr="00905CFF">
        <w:rPr>
          <w:rFonts w:cs="Times New Roman"/>
          <w:b w:val="0"/>
          <w:bCs/>
          <w:i w:val="0"/>
          <w:iCs/>
          <w:szCs w:val="26"/>
          <w:lang w:val="en-US"/>
        </w:rPr>
        <w:t>đó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phù</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hợp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với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tình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trạng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muốn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sau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chọn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gian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phù</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hợp</w:t>
      </w:r>
      <w:proofErr w:type="spellEnd"/>
    </w:p>
    <w:p w14:paraId="424773FE" w14:textId="13A579D4" w:rsidR="00CD528B" w:rsidRPr="00905CFF" w:rsidRDefault="00CD528B" w:rsidP="0040478D">
      <w:pPr>
        <w:pStyle w:val="ListParagraph"/>
        <w:numPr>
          <w:ilvl w:val="0"/>
          <w:numId w:val="203"/>
        </w:numPr>
        <w:jc w:val="both"/>
        <w:rPr>
          <w:rFonts w:cs="Times New Roman"/>
          <w:b w:val="0"/>
          <w:bCs/>
          <w:i w:val="0"/>
          <w:iCs/>
          <w:szCs w:val="26"/>
          <w:lang w:val="en-US"/>
        </w:rPr>
      </w:pPr>
      <w:r w:rsidRPr="00905CFF">
        <w:rPr>
          <w:rFonts w:cs="Times New Roman"/>
          <w:b w:val="0"/>
          <w:bCs/>
          <w:i w:val="0"/>
          <w:iCs/>
          <w:szCs w:val="26"/>
          <w:lang w:val="en-US"/>
        </w:rPr>
        <w:t xml:space="preserve">Sau </w:t>
      </w:r>
      <w:proofErr w:type="spellStart"/>
      <w:r w:rsidRPr="00905CFF">
        <w:rPr>
          <w:rFonts w:cs="Times New Roman"/>
          <w:b w:val="0"/>
          <w:bCs/>
          <w:i w:val="0"/>
          <w:iCs/>
          <w:szCs w:val="26"/>
          <w:lang w:val="en-US"/>
        </w:rPr>
        <w:t>khi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chọn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xong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cá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mình</w:t>
      </w:r>
      <w:proofErr w:type="spellEnd"/>
      <w:r w:rsidRPr="00905CFF">
        <w:rPr>
          <w:rFonts w:cs="Times New Roman"/>
          <w:b w:val="0"/>
          <w:bCs/>
          <w:i w:val="0"/>
          <w:iCs/>
          <w:szCs w:val="26"/>
          <w:lang w:val="en-US"/>
        </w:rPr>
        <w:t>:</w:t>
      </w:r>
    </w:p>
    <w:p w14:paraId="36893793" w14:textId="298C08FD" w:rsidR="00CD528B" w:rsidRPr="00905CFF" w:rsidRDefault="00F376F0" w:rsidP="00CD528B">
      <w:pPr>
        <w:jc w:val="center"/>
        <w:rPr>
          <w:rFonts w:ascii="Times New Roman" w:hAnsi="Times New Roman" w:cs="Times New Roman"/>
          <w:sz w:val="26"/>
          <w:szCs w:val="26"/>
          <w:lang w:val="en-US"/>
        </w:rPr>
      </w:pPr>
      <w:r w:rsidRPr="00905CFF">
        <w:rPr>
          <w:rFonts w:ascii="Times New Roman" w:hAnsi="Times New Roman" w:cs="Times New Roman"/>
          <w:noProof/>
          <w:sz w:val="26"/>
          <w:szCs w:val="26"/>
          <w:lang w:val="en-US"/>
        </w:rPr>
        <w:drawing>
          <wp:inline distT="0" distB="0" distL="0" distR="0" wp14:anchorId="7C41A274" wp14:editId="5709B9DC">
            <wp:extent cx="5761990" cy="2639695"/>
            <wp:effectExtent l="0" t="0" r="0" b="8255"/>
            <wp:docPr id="162920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09258" name="Picture 1" descr="A screenshot of a computer&#10;&#10;Description automatically generated"/>
                    <pic:cNvPicPr/>
                  </pic:nvPicPr>
                  <pic:blipFill>
                    <a:blip r:embed="rId97"/>
                    <a:stretch>
                      <a:fillRect/>
                    </a:stretch>
                  </pic:blipFill>
                  <pic:spPr>
                    <a:xfrm>
                      <a:off x="0" y="0"/>
                      <a:ext cx="5761990" cy="2639695"/>
                    </a:xfrm>
                    <a:prstGeom prst="rect">
                      <a:avLst/>
                    </a:prstGeom>
                  </pic:spPr>
                </pic:pic>
              </a:graphicData>
            </a:graphic>
          </wp:inline>
        </w:drawing>
      </w:r>
    </w:p>
    <w:p w14:paraId="1DF49AB9" w14:textId="6A278FE8" w:rsidR="00F376F0" w:rsidRPr="00905CFF" w:rsidRDefault="00CD528B" w:rsidP="00F376F0">
      <w:pPr>
        <w:pStyle w:val="Heading7"/>
        <w:spacing w:line="360" w:lineRule="auto"/>
        <w:rPr>
          <w:rFonts w:eastAsia="Times New Roman" w:cs="Times New Roman"/>
          <w:lang w:val="en-US"/>
        </w:rPr>
      </w:pPr>
      <w:bookmarkStart w:id="190" w:name="_Toc186464363"/>
      <w:r w:rsidRPr="00905CFF">
        <w:rPr>
          <w:rFonts w:eastAsia="Times New Roman" w:cs="Times New Roman"/>
        </w:rPr>
        <w:t>Hình</w:t>
      </w:r>
      <w:r w:rsidRPr="00905CFF">
        <w:rPr>
          <w:rFonts w:eastAsia="Times New Roman" w:cs="Times New Roman"/>
          <w:lang w:val="en-US"/>
        </w:rPr>
        <w:t xml:space="preserve"> 4.2</w:t>
      </w:r>
      <w:r w:rsidR="00A1684B" w:rsidRPr="00905CFF">
        <w:rPr>
          <w:rFonts w:eastAsia="Times New Roman" w:cs="Times New Roman"/>
          <w:lang w:val="en-US"/>
        </w:rPr>
        <w:t>8</w:t>
      </w:r>
      <w:r w:rsidRPr="00905CFF">
        <w:rPr>
          <w:rFonts w:eastAsia="Times New Roman" w:cs="Times New Roman"/>
        </w:rPr>
        <w:t xml:space="preserve"> </w:t>
      </w:r>
      <w:r w:rsidRPr="00905CFF">
        <w:rPr>
          <w:rFonts w:eastAsia="Times New Roman" w:cs="Times New Roman"/>
          <w:lang w:val="en-US"/>
        </w:rPr>
        <w:t xml:space="preserve">Trang </w:t>
      </w:r>
      <w:proofErr w:type="spellStart"/>
      <w:r w:rsidRPr="00905CFF">
        <w:rPr>
          <w:rFonts w:eastAsia="Times New Roman" w:cs="Times New Roman"/>
          <w:lang w:val="en-US"/>
        </w:rPr>
        <w:t>đặt</w:t>
      </w:r>
      <w:proofErr w:type="spellEnd"/>
      <w:r w:rsidRPr="00905CFF">
        <w:rPr>
          <w:rFonts w:eastAsia="Times New Roman" w:cs="Times New Roman"/>
          <w:lang w:val="en-US"/>
        </w:rPr>
        <w:t xml:space="preserve"> </w:t>
      </w:r>
      <w:proofErr w:type="spellStart"/>
      <w:r w:rsidRPr="00905CFF">
        <w:rPr>
          <w:rFonts w:eastAsia="Times New Roman" w:cs="Times New Roman"/>
          <w:lang w:val="en-US"/>
        </w:rPr>
        <w:t>lịch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khám</w:t>
      </w:r>
      <w:proofErr w:type="spellEnd"/>
      <w:r w:rsidRPr="00905CFF">
        <w:rPr>
          <w:rFonts w:eastAsia="Times New Roman" w:cs="Times New Roman"/>
          <w:lang w:val="en-US"/>
        </w:rPr>
        <w:t xml:space="preserve"> (</w:t>
      </w:r>
      <w:r w:rsidR="00F376F0" w:rsidRPr="00905CFF">
        <w:rPr>
          <w:rFonts w:eastAsia="Times New Roman" w:cs="Times New Roman"/>
          <w:lang w:val="en-US"/>
        </w:rPr>
        <w:t>2</w:t>
      </w:r>
      <w:r w:rsidRPr="00905CFF">
        <w:rPr>
          <w:rFonts w:eastAsia="Times New Roman" w:cs="Times New Roman"/>
          <w:lang w:val="en-US"/>
        </w:rPr>
        <w:t>)</w:t>
      </w:r>
      <w:bookmarkEnd w:id="190"/>
    </w:p>
    <w:p w14:paraId="10E02162" w14:textId="7582E7F9" w:rsidR="00CD528B" w:rsidRPr="00905CFF" w:rsidRDefault="00F376F0" w:rsidP="0040478D">
      <w:pPr>
        <w:pStyle w:val="ListParagraph"/>
        <w:numPr>
          <w:ilvl w:val="0"/>
          <w:numId w:val="204"/>
        </w:numPr>
        <w:jc w:val="both"/>
        <w:rPr>
          <w:rFonts w:cs="Times New Roman"/>
          <w:b w:val="0"/>
          <w:bCs/>
          <w:i w:val="0"/>
          <w:iCs/>
          <w:szCs w:val="26"/>
          <w:lang w:val="en-US"/>
        </w:rPr>
      </w:pPr>
      <w:proofErr w:type="spellStart"/>
      <w:r w:rsidRPr="00905CFF">
        <w:rPr>
          <w:rFonts w:cs="Times New Roman"/>
          <w:b w:val="0"/>
          <w:bCs/>
          <w:i w:val="0"/>
          <w:iCs/>
          <w:szCs w:val="26"/>
          <w:lang w:val="en-US"/>
        </w:rPr>
        <w:t>Cuối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lại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hẹn</w:t>
      </w:r>
      <w:proofErr w:type="spellEnd"/>
      <w:r w:rsidRPr="00905CFF">
        <w:rPr>
          <w:rFonts w:cs="Times New Roman"/>
          <w:b w:val="0"/>
          <w:bCs/>
          <w:i w:val="0"/>
          <w:iCs/>
          <w:szCs w:val="26"/>
          <w:lang w:val="en-US"/>
        </w:rPr>
        <w:t>:</w:t>
      </w:r>
    </w:p>
    <w:p w14:paraId="72106B0E" w14:textId="468A77B2" w:rsidR="00F376F0" w:rsidRPr="00905CFF" w:rsidRDefault="00F376F0" w:rsidP="00F376F0">
      <w:pPr>
        <w:jc w:val="center"/>
        <w:rPr>
          <w:rFonts w:ascii="Times New Roman" w:hAnsi="Times New Roman" w:cs="Times New Roman"/>
          <w:sz w:val="26"/>
          <w:szCs w:val="26"/>
          <w:lang w:val="en-US"/>
        </w:rPr>
      </w:pPr>
      <w:r w:rsidRPr="00905CFF">
        <w:rPr>
          <w:rFonts w:ascii="Times New Roman" w:hAnsi="Times New Roman" w:cs="Times New Roman"/>
          <w:noProof/>
        </w:rPr>
        <w:lastRenderedPageBreak/>
        <w:drawing>
          <wp:inline distT="0" distB="0" distL="0" distR="0" wp14:anchorId="491EB2AB" wp14:editId="15E571C7">
            <wp:extent cx="5761990" cy="2677160"/>
            <wp:effectExtent l="0" t="0" r="0" b="8890"/>
            <wp:docPr id="675775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75719" name="Picture 1" descr="A screenshot of a computer&#10;&#10;Description automatically generated"/>
                    <pic:cNvPicPr/>
                  </pic:nvPicPr>
                  <pic:blipFill>
                    <a:blip r:embed="rId98"/>
                    <a:stretch>
                      <a:fillRect/>
                    </a:stretch>
                  </pic:blipFill>
                  <pic:spPr>
                    <a:xfrm>
                      <a:off x="0" y="0"/>
                      <a:ext cx="5761990" cy="2677160"/>
                    </a:xfrm>
                    <a:prstGeom prst="rect">
                      <a:avLst/>
                    </a:prstGeom>
                  </pic:spPr>
                </pic:pic>
              </a:graphicData>
            </a:graphic>
          </wp:inline>
        </w:drawing>
      </w:r>
    </w:p>
    <w:p w14:paraId="7AE7E69A" w14:textId="4C7F77E8" w:rsidR="00F376F0" w:rsidRPr="00905CFF" w:rsidRDefault="00F376F0" w:rsidP="00F376F0">
      <w:pPr>
        <w:pStyle w:val="Heading7"/>
        <w:spacing w:line="360" w:lineRule="auto"/>
        <w:rPr>
          <w:rFonts w:eastAsia="Times New Roman" w:cs="Times New Roman"/>
          <w:lang w:val="en-US"/>
        </w:rPr>
      </w:pPr>
      <w:bookmarkStart w:id="191" w:name="_Toc186464364"/>
      <w:r w:rsidRPr="00905CFF">
        <w:rPr>
          <w:rFonts w:eastAsia="Times New Roman" w:cs="Times New Roman"/>
        </w:rPr>
        <w:t>Hình</w:t>
      </w:r>
      <w:r w:rsidRPr="00905CFF">
        <w:rPr>
          <w:rFonts w:eastAsia="Times New Roman" w:cs="Times New Roman"/>
          <w:lang w:val="en-US"/>
        </w:rPr>
        <w:t xml:space="preserve"> 4.2</w:t>
      </w:r>
      <w:r w:rsidR="00A1684B" w:rsidRPr="00905CFF">
        <w:rPr>
          <w:rFonts w:eastAsia="Times New Roman" w:cs="Times New Roman"/>
          <w:lang w:val="en-US"/>
        </w:rPr>
        <w:t>9</w:t>
      </w:r>
      <w:r w:rsidRPr="00905CFF">
        <w:rPr>
          <w:rFonts w:eastAsia="Times New Roman" w:cs="Times New Roman"/>
        </w:rPr>
        <w:t xml:space="preserve"> </w:t>
      </w:r>
      <w:r w:rsidRPr="00905CFF">
        <w:rPr>
          <w:rFonts w:eastAsia="Times New Roman" w:cs="Times New Roman"/>
          <w:lang w:val="en-US"/>
        </w:rPr>
        <w:t xml:space="preserve">Trang </w:t>
      </w:r>
      <w:proofErr w:type="spellStart"/>
      <w:r w:rsidRPr="00905CFF">
        <w:rPr>
          <w:rFonts w:eastAsia="Times New Roman" w:cs="Times New Roman"/>
          <w:lang w:val="en-US"/>
        </w:rPr>
        <w:t>đặt</w:t>
      </w:r>
      <w:proofErr w:type="spellEnd"/>
      <w:r w:rsidRPr="00905CFF">
        <w:rPr>
          <w:rFonts w:eastAsia="Times New Roman" w:cs="Times New Roman"/>
          <w:lang w:val="en-US"/>
        </w:rPr>
        <w:t xml:space="preserve"> </w:t>
      </w:r>
      <w:proofErr w:type="spellStart"/>
      <w:r w:rsidRPr="00905CFF">
        <w:rPr>
          <w:rFonts w:eastAsia="Times New Roman" w:cs="Times New Roman"/>
          <w:lang w:val="en-US"/>
        </w:rPr>
        <w:t>lịch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khám</w:t>
      </w:r>
      <w:proofErr w:type="spellEnd"/>
      <w:r w:rsidRPr="00905CFF">
        <w:rPr>
          <w:rFonts w:eastAsia="Times New Roman" w:cs="Times New Roman"/>
          <w:lang w:val="en-US"/>
        </w:rPr>
        <w:t xml:space="preserve"> (3)</w:t>
      </w:r>
      <w:bookmarkEnd w:id="191"/>
    </w:p>
    <w:p w14:paraId="453D0D3A" w14:textId="2339523B" w:rsidR="00A1684B" w:rsidRPr="00905CFF" w:rsidRDefault="00F376F0" w:rsidP="0040478D">
      <w:pPr>
        <w:pStyle w:val="ListParagraph"/>
        <w:numPr>
          <w:ilvl w:val="0"/>
          <w:numId w:val="204"/>
        </w:numPr>
        <w:jc w:val="both"/>
        <w:rPr>
          <w:rFonts w:cs="Times New Roman"/>
          <w:b w:val="0"/>
          <w:bCs/>
          <w:i w:val="0"/>
          <w:iCs/>
          <w:szCs w:val="26"/>
          <w:lang w:val="en-US"/>
        </w:rPr>
      </w:pP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bấm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đặt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thành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công</w:t>
      </w:r>
      <w:proofErr w:type="spellEnd"/>
    </w:p>
    <w:p w14:paraId="1E609A59" w14:textId="15FE8BDD" w:rsidR="00A1684B" w:rsidRPr="00905CFF" w:rsidRDefault="00A1684B" w:rsidP="0040478D">
      <w:pPr>
        <w:pStyle w:val="ListParagraph"/>
        <w:numPr>
          <w:ilvl w:val="0"/>
          <w:numId w:val="205"/>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w:t>
      </w:r>
    </w:p>
    <w:p w14:paraId="39D887D0" w14:textId="5B19D2C9" w:rsidR="00A1684B" w:rsidRPr="00905CFF" w:rsidRDefault="00A1684B" w:rsidP="0040478D">
      <w:pPr>
        <w:pStyle w:val="ListParagraph"/>
        <w:numPr>
          <w:ilvl w:val="0"/>
          <w:numId w:val="206"/>
        </w:numPr>
        <w:jc w:val="both"/>
        <w:rPr>
          <w:rFonts w:cs="Times New Roman"/>
          <w:b w:val="0"/>
          <w:bCs/>
          <w:i w:val="0"/>
          <w:iCs/>
          <w:szCs w:val="26"/>
          <w:lang w:val="en-US"/>
        </w:rPr>
      </w:pP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trang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hồ</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mình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mục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xem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sách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mình</w:t>
      </w:r>
      <w:proofErr w:type="spellEnd"/>
      <w:r w:rsidRPr="00905CFF">
        <w:rPr>
          <w:rFonts w:cs="Times New Roman"/>
          <w:b w:val="0"/>
          <w:bCs/>
          <w:i w:val="0"/>
          <w:iCs/>
          <w:szCs w:val="26"/>
          <w:lang w:val="en-US"/>
        </w:rPr>
        <w:t>:</w:t>
      </w:r>
    </w:p>
    <w:p w14:paraId="7541D05A" w14:textId="6332080F" w:rsidR="00A1684B" w:rsidRPr="00905CFF" w:rsidRDefault="00A00605" w:rsidP="00A1684B">
      <w:pPr>
        <w:jc w:val="center"/>
        <w:rPr>
          <w:rFonts w:ascii="Times New Roman" w:hAnsi="Times New Roman" w:cs="Times New Roman"/>
          <w:sz w:val="26"/>
          <w:szCs w:val="26"/>
          <w:lang w:val="en-US"/>
        </w:rPr>
      </w:pPr>
      <w:r w:rsidRPr="00905CFF">
        <w:rPr>
          <w:rFonts w:ascii="Times New Roman" w:hAnsi="Times New Roman" w:cs="Times New Roman"/>
          <w:noProof/>
          <w:sz w:val="26"/>
          <w:szCs w:val="26"/>
          <w:lang w:val="en-US"/>
        </w:rPr>
        <w:drawing>
          <wp:inline distT="0" distB="0" distL="0" distR="0" wp14:anchorId="116C05DD" wp14:editId="0CAE1C32">
            <wp:extent cx="5761990" cy="2800985"/>
            <wp:effectExtent l="0" t="0" r="0" b="0"/>
            <wp:docPr id="1007913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13511" name="Picture 1" descr="A screenshot of a computer&#10;&#10;Description automatically generated"/>
                    <pic:cNvPicPr/>
                  </pic:nvPicPr>
                  <pic:blipFill>
                    <a:blip r:embed="rId99"/>
                    <a:stretch>
                      <a:fillRect/>
                    </a:stretch>
                  </pic:blipFill>
                  <pic:spPr>
                    <a:xfrm>
                      <a:off x="0" y="0"/>
                      <a:ext cx="5761990" cy="2800985"/>
                    </a:xfrm>
                    <a:prstGeom prst="rect">
                      <a:avLst/>
                    </a:prstGeom>
                  </pic:spPr>
                </pic:pic>
              </a:graphicData>
            </a:graphic>
          </wp:inline>
        </w:drawing>
      </w:r>
    </w:p>
    <w:p w14:paraId="6EDA88CE" w14:textId="5760F3C1" w:rsidR="00A1684B" w:rsidRPr="00905CFF" w:rsidRDefault="00A1684B" w:rsidP="00A1684B">
      <w:pPr>
        <w:pStyle w:val="Heading7"/>
        <w:spacing w:line="360" w:lineRule="auto"/>
        <w:rPr>
          <w:rFonts w:eastAsia="Times New Roman" w:cs="Times New Roman"/>
          <w:lang w:val="en-US"/>
        </w:rPr>
      </w:pPr>
      <w:bookmarkStart w:id="192" w:name="_Toc186464365"/>
      <w:r w:rsidRPr="00905CFF">
        <w:rPr>
          <w:rFonts w:eastAsia="Times New Roman" w:cs="Times New Roman"/>
        </w:rPr>
        <w:t>Hình</w:t>
      </w:r>
      <w:r w:rsidRPr="00905CFF">
        <w:rPr>
          <w:rFonts w:eastAsia="Times New Roman" w:cs="Times New Roman"/>
          <w:lang w:val="en-US"/>
        </w:rPr>
        <w:t xml:space="preserve"> 4.</w:t>
      </w:r>
      <w:r w:rsidR="00A00605" w:rsidRPr="00905CFF">
        <w:rPr>
          <w:rFonts w:eastAsia="Times New Roman" w:cs="Times New Roman"/>
          <w:lang w:val="en-US"/>
        </w:rPr>
        <w:t>30</w:t>
      </w:r>
      <w:r w:rsidRPr="00905CFF">
        <w:rPr>
          <w:rFonts w:eastAsia="Times New Roman" w:cs="Times New Roman"/>
        </w:rPr>
        <w:t xml:space="preserve"> </w:t>
      </w:r>
      <w:r w:rsidRPr="00905CFF">
        <w:rPr>
          <w:rFonts w:eastAsia="Times New Roman" w:cs="Times New Roman"/>
          <w:lang w:val="en-US"/>
        </w:rPr>
        <w:t xml:space="preserve">Trang </w:t>
      </w:r>
      <w:proofErr w:type="spellStart"/>
      <w:r w:rsidRPr="00905CFF">
        <w:rPr>
          <w:rFonts w:eastAsia="Times New Roman" w:cs="Times New Roman"/>
          <w:lang w:val="en-US"/>
        </w:rPr>
        <w:t>xem</w:t>
      </w:r>
      <w:proofErr w:type="spellEnd"/>
      <w:r w:rsidRPr="00905CFF">
        <w:rPr>
          <w:rFonts w:eastAsia="Times New Roman" w:cs="Times New Roman"/>
          <w:lang w:val="en-US"/>
        </w:rPr>
        <w:t xml:space="preserve"> </w:t>
      </w:r>
      <w:proofErr w:type="spellStart"/>
      <w:r w:rsidRPr="00905CFF">
        <w:rPr>
          <w:rFonts w:eastAsia="Times New Roman" w:cs="Times New Roman"/>
          <w:lang w:val="en-US"/>
        </w:rPr>
        <w:t>lịch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sử</w:t>
      </w:r>
      <w:proofErr w:type="spellEnd"/>
      <w:r w:rsidRPr="00905CFF">
        <w:rPr>
          <w:rFonts w:eastAsia="Times New Roman" w:cs="Times New Roman"/>
          <w:lang w:val="en-US"/>
        </w:rPr>
        <w:t xml:space="preserve"> </w:t>
      </w:r>
      <w:proofErr w:type="spellStart"/>
      <w:r w:rsidRPr="00905CFF">
        <w:rPr>
          <w:rFonts w:eastAsia="Times New Roman" w:cs="Times New Roman"/>
          <w:lang w:val="en-US"/>
        </w:rPr>
        <w:t>hẹn</w:t>
      </w:r>
      <w:proofErr w:type="spellEnd"/>
      <w:r w:rsidRPr="00905CFF">
        <w:rPr>
          <w:rFonts w:eastAsia="Times New Roman" w:cs="Times New Roman"/>
          <w:lang w:val="en-US"/>
        </w:rPr>
        <w:t xml:space="preserve"> </w:t>
      </w:r>
      <w:proofErr w:type="spellStart"/>
      <w:r w:rsidRPr="00905CFF">
        <w:rPr>
          <w:rFonts w:eastAsia="Times New Roman" w:cs="Times New Roman"/>
          <w:lang w:val="en-US"/>
        </w:rPr>
        <w:t>khám</w:t>
      </w:r>
      <w:bookmarkEnd w:id="192"/>
      <w:proofErr w:type="spellEnd"/>
    </w:p>
    <w:p w14:paraId="3AEE3430" w14:textId="30BE7082" w:rsidR="00A1684B" w:rsidRPr="00905CFF" w:rsidRDefault="00A1684B" w:rsidP="0040478D">
      <w:pPr>
        <w:pStyle w:val="ListParagraph"/>
        <w:numPr>
          <w:ilvl w:val="0"/>
          <w:numId w:val="207"/>
        </w:numPr>
        <w:jc w:val="both"/>
        <w:rPr>
          <w:rFonts w:cs="Times New Roman"/>
          <w:b w:val="0"/>
          <w:bCs/>
          <w:i w:val="0"/>
          <w:iCs/>
          <w:szCs w:val="26"/>
          <w:lang w:val="en-US"/>
        </w:rPr>
      </w:pP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hủy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hoặc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xem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nếu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đã</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được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p>
    <w:p w14:paraId="534FB1A8" w14:textId="77777777" w:rsidR="006D720E" w:rsidRPr="00905CFF" w:rsidRDefault="00A00605" w:rsidP="0040478D">
      <w:pPr>
        <w:pStyle w:val="ListParagraph"/>
        <w:numPr>
          <w:ilvl w:val="0"/>
          <w:numId w:val="208"/>
        </w:numPr>
        <w:jc w:val="both"/>
        <w:rPr>
          <w:rFonts w:cs="Times New Roman"/>
          <w:szCs w:val="26"/>
          <w:lang w:val="en-US"/>
        </w:rPr>
      </w:pP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mục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Hồ</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xem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mình</w:t>
      </w:r>
      <w:proofErr w:type="spellEnd"/>
      <w:r w:rsidRPr="00905CFF">
        <w:rPr>
          <w:rFonts w:cs="Times New Roman"/>
          <w:b w:val="0"/>
          <w:bCs/>
          <w:i w:val="0"/>
          <w:iCs/>
          <w:szCs w:val="26"/>
          <w:lang w:val="en-US"/>
        </w:rPr>
        <w:t>:</w:t>
      </w:r>
    </w:p>
    <w:p w14:paraId="2DC0CF1F" w14:textId="320A619E" w:rsidR="00A00605" w:rsidRPr="00905CFF" w:rsidRDefault="00A00605" w:rsidP="006D720E">
      <w:pPr>
        <w:pStyle w:val="ListParagraph"/>
        <w:ind w:left="720"/>
        <w:jc w:val="both"/>
        <w:rPr>
          <w:rFonts w:cs="Times New Roman"/>
          <w:szCs w:val="26"/>
          <w:lang w:val="en-US"/>
        </w:rPr>
      </w:pPr>
      <w:r w:rsidRPr="00905CFF">
        <w:rPr>
          <w:rFonts w:cs="Times New Roman"/>
          <w:szCs w:val="26"/>
          <w:lang w:val="en-US"/>
        </w:rPr>
        <w:lastRenderedPageBreak/>
        <w:br/>
      </w:r>
      <w:r w:rsidRPr="00905CFF">
        <w:rPr>
          <w:rFonts w:cs="Times New Roman"/>
          <w:noProof/>
        </w:rPr>
        <w:drawing>
          <wp:inline distT="0" distB="0" distL="0" distR="0" wp14:anchorId="6B10E1B7" wp14:editId="17E28BF3">
            <wp:extent cx="5761990" cy="2666365"/>
            <wp:effectExtent l="0" t="0" r="0" b="635"/>
            <wp:docPr id="649467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67397" name="Picture 1" descr="A screenshot of a computer&#10;&#10;Description automatically generated"/>
                    <pic:cNvPicPr/>
                  </pic:nvPicPr>
                  <pic:blipFill>
                    <a:blip r:embed="rId100"/>
                    <a:stretch>
                      <a:fillRect/>
                    </a:stretch>
                  </pic:blipFill>
                  <pic:spPr>
                    <a:xfrm>
                      <a:off x="0" y="0"/>
                      <a:ext cx="5761990" cy="2666365"/>
                    </a:xfrm>
                    <a:prstGeom prst="rect">
                      <a:avLst/>
                    </a:prstGeom>
                  </pic:spPr>
                </pic:pic>
              </a:graphicData>
            </a:graphic>
          </wp:inline>
        </w:drawing>
      </w:r>
    </w:p>
    <w:p w14:paraId="58D6B6AC" w14:textId="35CC29FD" w:rsidR="00A00605" w:rsidRPr="00905CFF" w:rsidRDefault="00A00605" w:rsidP="00A00605">
      <w:pPr>
        <w:pStyle w:val="Heading7"/>
        <w:spacing w:line="360" w:lineRule="auto"/>
        <w:rPr>
          <w:rFonts w:eastAsia="Times New Roman" w:cs="Times New Roman"/>
          <w:lang w:val="en-US"/>
        </w:rPr>
      </w:pPr>
      <w:bookmarkStart w:id="193" w:name="_Toc186464366"/>
      <w:r w:rsidRPr="00905CFF">
        <w:rPr>
          <w:rFonts w:eastAsia="Times New Roman" w:cs="Times New Roman"/>
        </w:rPr>
        <w:t>Hình</w:t>
      </w:r>
      <w:r w:rsidRPr="00905CFF">
        <w:rPr>
          <w:rFonts w:eastAsia="Times New Roman" w:cs="Times New Roman"/>
          <w:lang w:val="en-US"/>
        </w:rPr>
        <w:t xml:space="preserve"> 4.31</w:t>
      </w:r>
      <w:r w:rsidRPr="00905CFF">
        <w:rPr>
          <w:rFonts w:eastAsia="Times New Roman" w:cs="Times New Roman"/>
        </w:rPr>
        <w:t xml:space="preserve"> </w:t>
      </w:r>
      <w:r w:rsidRPr="00905CFF">
        <w:rPr>
          <w:rFonts w:eastAsia="Times New Roman" w:cs="Times New Roman"/>
          <w:lang w:val="en-US"/>
        </w:rPr>
        <w:t xml:space="preserve">Trang </w:t>
      </w:r>
      <w:proofErr w:type="spellStart"/>
      <w:r w:rsidRPr="00905CFF">
        <w:rPr>
          <w:rFonts w:eastAsia="Times New Roman" w:cs="Times New Roman"/>
          <w:lang w:val="en-US"/>
        </w:rPr>
        <w:t>xem</w:t>
      </w:r>
      <w:proofErr w:type="spellEnd"/>
      <w:r w:rsidRPr="00905CFF">
        <w:rPr>
          <w:rFonts w:eastAsia="Times New Roman" w:cs="Times New Roman"/>
          <w:lang w:val="en-US"/>
        </w:rPr>
        <w:t xml:space="preserve"> </w:t>
      </w:r>
      <w:proofErr w:type="spellStart"/>
      <w:r w:rsidRPr="00905CFF">
        <w:rPr>
          <w:rFonts w:eastAsia="Times New Roman" w:cs="Times New Roman"/>
          <w:lang w:val="en-US"/>
        </w:rPr>
        <w:t>bệnh</w:t>
      </w:r>
      <w:proofErr w:type="spellEnd"/>
      <w:r w:rsidRPr="00905CFF">
        <w:rPr>
          <w:rFonts w:eastAsia="Times New Roman" w:cs="Times New Roman"/>
          <w:lang w:val="en-US"/>
        </w:rPr>
        <w:t xml:space="preserve"> </w:t>
      </w:r>
      <w:proofErr w:type="spellStart"/>
      <w:r w:rsidRPr="00905CFF">
        <w:rPr>
          <w:rFonts w:eastAsia="Times New Roman" w:cs="Times New Roman"/>
          <w:lang w:val="en-US"/>
        </w:rPr>
        <w:t>án</w:t>
      </w:r>
      <w:bookmarkEnd w:id="193"/>
      <w:proofErr w:type="spellEnd"/>
    </w:p>
    <w:p w14:paraId="31882481" w14:textId="07FA41EF" w:rsidR="00A1684B" w:rsidRPr="00905CFF" w:rsidRDefault="00A00605" w:rsidP="0040478D">
      <w:pPr>
        <w:pStyle w:val="ListParagraph"/>
        <w:numPr>
          <w:ilvl w:val="0"/>
          <w:numId w:val="208"/>
        </w:numPr>
        <w:jc w:val="both"/>
        <w:rPr>
          <w:rFonts w:cs="Times New Roman"/>
          <w:b w:val="0"/>
          <w:bCs/>
          <w:i w:val="0"/>
          <w:iCs/>
          <w:szCs w:val="26"/>
          <w:lang w:val="en-US"/>
        </w:rPr>
      </w:pP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xem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hóa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tại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mục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Hóa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đơn</w:t>
      </w:r>
      <w:proofErr w:type="spellEnd"/>
      <w:r w:rsidRPr="00905CFF">
        <w:rPr>
          <w:rFonts w:cs="Times New Roman"/>
          <w:b w:val="0"/>
          <w:bCs/>
          <w:i w:val="0"/>
          <w:iCs/>
          <w:szCs w:val="26"/>
          <w:lang w:val="en-US"/>
        </w:rPr>
        <w:t>”:</w:t>
      </w:r>
    </w:p>
    <w:p w14:paraId="2AB79167" w14:textId="77777777" w:rsidR="006D720E" w:rsidRPr="00905CFF" w:rsidRDefault="006D720E" w:rsidP="006D720E">
      <w:pPr>
        <w:ind w:left="360"/>
        <w:jc w:val="both"/>
        <w:rPr>
          <w:rFonts w:ascii="Times New Roman" w:hAnsi="Times New Roman" w:cs="Times New Roman"/>
          <w:bCs/>
          <w:iCs/>
          <w:szCs w:val="26"/>
          <w:lang w:val="en-US"/>
        </w:rPr>
      </w:pPr>
    </w:p>
    <w:p w14:paraId="59F9B394" w14:textId="32E8D504" w:rsidR="00A00605" w:rsidRPr="00905CFF" w:rsidRDefault="00A00605" w:rsidP="00A00605">
      <w:pPr>
        <w:jc w:val="center"/>
        <w:rPr>
          <w:rFonts w:ascii="Times New Roman" w:hAnsi="Times New Roman" w:cs="Times New Roman"/>
          <w:sz w:val="26"/>
          <w:szCs w:val="26"/>
          <w:lang w:val="en-US"/>
        </w:rPr>
      </w:pPr>
      <w:r w:rsidRPr="00905CFF">
        <w:rPr>
          <w:rFonts w:ascii="Times New Roman" w:hAnsi="Times New Roman" w:cs="Times New Roman"/>
          <w:noProof/>
        </w:rPr>
        <w:drawing>
          <wp:inline distT="0" distB="0" distL="0" distR="0" wp14:anchorId="2940C6CF" wp14:editId="5D3B8027">
            <wp:extent cx="5761990" cy="2804160"/>
            <wp:effectExtent l="0" t="0" r="0" b="0"/>
            <wp:docPr id="753316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16360" name="Picture 1" descr="A screenshot of a computer&#10;&#10;Description automatically generated"/>
                    <pic:cNvPicPr/>
                  </pic:nvPicPr>
                  <pic:blipFill>
                    <a:blip r:embed="rId101"/>
                    <a:stretch>
                      <a:fillRect/>
                    </a:stretch>
                  </pic:blipFill>
                  <pic:spPr>
                    <a:xfrm>
                      <a:off x="0" y="0"/>
                      <a:ext cx="5761990" cy="2804160"/>
                    </a:xfrm>
                    <a:prstGeom prst="rect">
                      <a:avLst/>
                    </a:prstGeom>
                  </pic:spPr>
                </pic:pic>
              </a:graphicData>
            </a:graphic>
          </wp:inline>
        </w:drawing>
      </w:r>
    </w:p>
    <w:p w14:paraId="5B6B1E43" w14:textId="28FAC415" w:rsidR="00A00605" w:rsidRPr="00905CFF" w:rsidRDefault="00A00605" w:rsidP="00A00605">
      <w:pPr>
        <w:pStyle w:val="Heading7"/>
        <w:spacing w:line="360" w:lineRule="auto"/>
        <w:rPr>
          <w:rFonts w:eastAsia="Times New Roman" w:cs="Times New Roman"/>
          <w:lang w:val="en-US"/>
        </w:rPr>
      </w:pPr>
      <w:bookmarkStart w:id="194" w:name="_Toc186464367"/>
      <w:r w:rsidRPr="00905CFF">
        <w:rPr>
          <w:rFonts w:eastAsia="Times New Roman" w:cs="Times New Roman"/>
        </w:rPr>
        <w:t>Hình</w:t>
      </w:r>
      <w:r w:rsidRPr="00905CFF">
        <w:rPr>
          <w:rFonts w:eastAsia="Times New Roman" w:cs="Times New Roman"/>
          <w:lang w:val="en-US"/>
        </w:rPr>
        <w:t xml:space="preserve"> 4.32</w:t>
      </w:r>
      <w:r w:rsidRPr="00905CFF">
        <w:rPr>
          <w:rFonts w:eastAsia="Times New Roman" w:cs="Times New Roman"/>
        </w:rPr>
        <w:t xml:space="preserve"> </w:t>
      </w:r>
      <w:r w:rsidRPr="00905CFF">
        <w:rPr>
          <w:rFonts w:eastAsia="Times New Roman" w:cs="Times New Roman"/>
          <w:lang w:val="en-US"/>
        </w:rPr>
        <w:t xml:space="preserve">Trang </w:t>
      </w:r>
      <w:proofErr w:type="spellStart"/>
      <w:r w:rsidRPr="00905CFF">
        <w:rPr>
          <w:rFonts w:eastAsia="Times New Roman" w:cs="Times New Roman"/>
          <w:lang w:val="en-US"/>
        </w:rPr>
        <w:t>xem</w:t>
      </w:r>
      <w:proofErr w:type="spellEnd"/>
      <w:r w:rsidRPr="00905CFF">
        <w:rPr>
          <w:rFonts w:eastAsia="Times New Roman" w:cs="Times New Roman"/>
          <w:lang w:val="en-US"/>
        </w:rPr>
        <w:t xml:space="preserve"> </w:t>
      </w:r>
      <w:proofErr w:type="spellStart"/>
      <w:r w:rsidRPr="00905CFF">
        <w:rPr>
          <w:rFonts w:eastAsia="Times New Roman" w:cs="Times New Roman"/>
          <w:lang w:val="en-US"/>
        </w:rPr>
        <w:t>hóa</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đơn</w:t>
      </w:r>
      <w:bookmarkEnd w:id="194"/>
      <w:proofErr w:type="spellEnd"/>
    </w:p>
    <w:p w14:paraId="2FEF4D84" w14:textId="77777777" w:rsidR="00A00605" w:rsidRPr="00905CFF" w:rsidRDefault="00A00605" w:rsidP="0001301D">
      <w:pPr>
        <w:rPr>
          <w:rFonts w:ascii="Times New Roman" w:hAnsi="Times New Roman" w:cs="Times New Roman"/>
          <w:sz w:val="26"/>
          <w:szCs w:val="26"/>
          <w:lang w:val="en-US"/>
        </w:rPr>
      </w:pPr>
    </w:p>
    <w:p w14:paraId="77DCB29F" w14:textId="74D817BC" w:rsidR="0040478D" w:rsidRPr="00905CFF" w:rsidRDefault="00A00605" w:rsidP="006D720E">
      <w:pPr>
        <w:pStyle w:val="ListParagraph"/>
        <w:numPr>
          <w:ilvl w:val="0"/>
          <w:numId w:val="209"/>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bình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luận</w:t>
      </w:r>
      <w:proofErr w:type="spellEnd"/>
      <w:r w:rsidRPr="00905CFF">
        <w:rPr>
          <w:rFonts w:cs="Times New Roman"/>
          <w:b w:val="0"/>
          <w:bCs/>
          <w:i w:val="0"/>
          <w:iCs/>
          <w:szCs w:val="26"/>
          <w:lang w:val="en-US"/>
        </w:rPr>
        <w:t>:</w:t>
      </w:r>
    </w:p>
    <w:p w14:paraId="5AC7FB1E" w14:textId="1BF8B522" w:rsidR="00A00605" w:rsidRPr="00905CFF" w:rsidRDefault="00A00605" w:rsidP="0040478D">
      <w:pPr>
        <w:pStyle w:val="ListParagraph"/>
        <w:numPr>
          <w:ilvl w:val="0"/>
          <w:numId w:val="210"/>
        </w:numPr>
        <w:jc w:val="left"/>
        <w:rPr>
          <w:rFonts w:cs="Times New Roman"/>
          <w:b w:val="0"/>
          <w:bCs/>
          <w:i w:val="0"/>
          <w:iCs/>
          <w:szCs w:val="26"/>
          <w:lang w:val="en-US"/>
        </w:rPr>
      </w:pP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trang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bình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luận</w:t>
      </w:r>
      <w:proofErr w:type="spellEnd"/>
      <w:r w:rsidRPr="00905CFF">
        <w:rPr>
          <w:rFonts w:cs="Times New Roman"/>
          <w:b w:val="0"/>
          <w:bCs/>
          <w:i w:val="0"/>
          <w:iCs/>
          <w:szCs w:val="26"/>
          <w:lang w:val="en-US"/>
        </w:rPr>
        <w:t>:</w:t>
      </w:r>
      <w:r w:rsidRPr="00905CFF">
        <w:rPr>
          <w:rFonts w:cs="Times New Roman"/>
          <w:b w:val="0"/>
          <w:bCs/>
          <w:i w:val="0"/>
          <w:iCs/>
          <w:szCs w:val="26"/>
          <w:lang w:val="en-US"/>
        </w:rPr>
        <w:br/>
      </w:r>
    </w:p>
    <w:p w14:paraId="196F3B78" w14:textId="47A425B8" w:rsidR="00A00605" w:rsidRPr="00905CFF" w:rsidRDefault="00A00605" w:rsidP="00A00605">
      <w:pPr>
        <w:jc w:val="center"/>
        <w:rPr>
          <w:rFonts w:ascii="Times New Roman" w:hAnsi="Times New Roman" w:cs="Times New Roman"/>
          <w:sz w:val="26"/>
          <w:szCs w:val="26"/>
          <w:lang w:val="en-US"/>
        </w:rPr>
      </w:pPr>
      <w:r w:rsidRPr="00905CFF">
        <w:rPr>
          <w:rFonts w:ascii="Times New Roman" w:hAnsi="Times New Roman" w:cs="Times New Roman"/>
          <w:noProof/>
        </w:rPr>
        <w:lastRenderedPageBreak/>
        <w:drawing>
          <wp:inline distT="0" distB="0" distL="0" distR="0" wp14:anchorId="7F47D73C" wp14:editId="2C486E48">
            <wp:extent cx="5761990" cy="2802890"/>
            <wp:effectExtent l="0" t="0" r="0" b="0"/>
            <wp:docPr id="421603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3493" name="Picture 1" descr="A screenshot of a computer&#10;&#10;Description automatically generated"/>
                    <pic:cNvPicPr/>
                  </pic:nvPicPr>
                  <pic:blipFill>
                    <a:blip r:embed="rId102"/>
                    <a:stretch>
                      <a:fillRect/>
                    </a:stretch>
                  </pic:blipFill>
                  <pic:spPr>
                    <a:xfrm>
                      <a:off x="0" y="0"/>
                      <a:ext cx="5761990" cy="2802890"/>
                    </a:xfrm>
                    <a:prstGeom prst="rect">
                      <a:avLst/>
                    </a:prstGeom>
                  </pic:spPr>
                </pic:pic>
              </a:graphicData>
            </a:graphic>
          </wp:inline>
        </w:drawing>
      </w:r>
    </w:p>
    <w:p w14:paraId="5B493B71" w14:textId="28EB704D" w:rsidR="00A00605" w:rsidRPr="00905CFF" w:rsidRDefault="00A00605" w:rsidP="00A00605">
      <w:pPr>
        <w:pStyle w:val="Heading7"/>
        <w:spacing w:line="360" w:lineRule="auto"/>
        <w:rPr>
          <w:rFonts w:eastAsia="Times New Roman" w:cs="Times New Roman"/>
          <w:lang w:val="en-US"/>
        </w:rPr>
      </w:pPr>
      <w:bookmarkStart w:id="195" w:name="_Toc186464368"/>
      <w:r w:rsidRPr="00905CFF">
        <w:rPr>
          <w:rFonts w:eastAsia="Times New Roman" w:cs="Times New Roman"/>
        </w:rPr>
        <w:t>Hình</w:t>
      </w:r>
      <w:r w:rsidRPr="00905CFF">
        <w:rPr>
          <w:rFonts w:eastAsia="Times New Roman" w:cs="Times New Roman"/>
          <w:lang w:val="en-US"/>
        </w:rPr>
        <w:t xml:space="preserve"> 4.3</w:t>
      </w:r>
      <w:r w:rsidR="005D57B6" w:rsidRPr="00905CFF">
        <w:rPr>
          <w:rFonts w:eastAsia="Times New Roman" w:cs="Times New Roman"/>
          <w:lang w:val="en-US"/>
        </w:rPr>
        <w:t>3</w:t>
      </w:r>
      <w:r w:rsidRPr="00905CFF">
        <w:rPr>
          <w:rFonts w:eastAsia="Times New Roman" w:cs="Times New Roman"/>
        </w:rPr>
        <w:t xml:space="preserve"> </w:t>
      </w:r>
      <w:r w:rsidRPr="00905CFF">
        <w:rPr>
          <w:rFonts w:eastAsia="Times New Roman" w:cs="Times New Roman"/>
          <w:lang w:val="en-US"/>
        </w:rPr>
        <w:t xml:space="preserve">Trang </w:t>
      </w:r>
      <w:proofErr w:type="spellStart"/>
      <w:r w:rsidRPr="00905CFF">
        <w:rPr>
          <w:rFonts w:eastAsia="Times New Roman" w:cs="Times New Roman"/>
          <w:lang w:val="en-US"/>
        </w:rPr>
        <w:t>quản</w:t>
      </w:r>
      <w:proofErr w:type="spellEnd"/>
      <w:r w:rsidRPr="00905CFF">
        <w:rPr>
          <w:rFonts w:eastAsia="Times New Roman" w:cs="Times New Roman"/>
          <w:lang w:val="en-US"/>
        </w:rPr>
        <w:t xml:space="preserve"> </w:t>
      </w:r>
      <w:proofErr w:type="spellStart"/>
      <w:r w:rsidRPr="00905CFF">
        <w:rPr>
          <w:rFonts w:eastAsia="Times New Roman" w:cs="Times New Roman"/>
          <w:lang w:val="en-US"/>
        </w:rPr>
        <w:t>lý</w:t>
      </w:r>
      <w:proofErr w:type="spellEnd"/>
      <w:r w:rsidRPr="00905CFF">
        <w:rPr>
          <w:rFonts w:eastAsia="Times New Roman" w:cs="Times New Roman"/>
          <w:lang w:val="en-US"/>
        </w:rPr>
        <w:t xml:space="preserve"> </w:t>
      </w:r>
      <w:proofErr w:type="spellStart"/>
      <w:r w:rsidRPr="00905CFF">
        <w:rPr>
          <w:rFonts w:eastAsia="Times New Roman" w:cs="Times New Roman"/>
          <w:lang w:val="en-US"/>
        </w:rPr>
        <w:t>bình</w:t>
      </w:r>
      <w:proofErr w:type="spellEnd"/>
      <w:r w:rsidRPr="00905CFF">
        <w:rPr>
          <w:rFonts w:eastAsia="Times New Roman" w:cs="Times New Roman"/>
          <w:lang w:val="en-US"/>
        </w:rPr>
        <w:t xml:space="preserve"> </w:t>
      </w:r>
      <w:proofErr w:type="spellStart"/>
      <w:r w:rsidRPr="00905CFF">
        <w:rPr>
          <w:rFonts w:eastAsia="Times New Roman" w:cs="Times New Roman"/>
          <w:lang w:val="en-US"/>
        </w:rPr>
        <w:t>luận</w:t>
      </w:r>
      <w:proofErr w:type="spellEnd"/>
      <w:r w:rsidRPr="00905CFF">
        <w:rPr>
          <w:rFonts w:eastAsia="Times New Roman" w:cs="Times New Roman"/>
          <w:lang w:val="en-US"/>
        </w:rPr>
        <w:t xml:space="preserve"> (</w:t>
      </w:r>
      <w:proofErr w:type="spellStart"/>
      <w:r w:rsidRPr="00905CFF">
        <w:rPr>
          <w:rFonts w:eastAsia="Times New Roman" w:cs="Times New Roman"/>
          <w:lang w:val="en-US"/>
        </w:rPr>
        <w:t>Bệnh</w:t>
      </w:r>
      <w:proofErr w:type="spellEnd"/>
      <w:r w:rsidRPr="00905CFF">
        <w:rPr>
          <w:rFonts w:eastAsia="Times New Roman" w:cs="Times New Roman"/>
          <w:lang w:val="en-US"/>
        </w:rPr>
        <w:t xml:space="preserve"> </w:t>
      </w:r>
      <w:proofErr w:type="spellStart"/>
      <w:r w:rsidRPr="00905CFF">
        <w:rPr>
          <w:rFonts w:eastAsia="Times New Roman" w:cs="Times New Roman"/>
          <w:lang w:val="en-US"/>
        </w:rPr>
        <w:t>nhân</w:t>
      </w:r>
      <w:proofErr w:type="spellEnd"/>
      <w:r w:rsidRPr="00905CFF">
        <w:rPr>
          <w:rFonts w:eastAsia="Times New Roman" w:cs="Times New Roman"/>
          <w:lang w:val="en-US"/>
        </w:rPr>
        <w:t>)</w:t>
      </w:r>
      <w:bookmarkEnd w:id="195"/>
    </w:p>
    <w:p w14:paraId="5ACBE149" w14:textId="77777777" w:rsidR="006D720E" w:rsidRPr="00905CFF" w:rsidRDefault="006D720E" w:rsidP="006D720E">
      <w:pPr>
        <w:rPr>
          <w:rFonts w:ascii="Times New Roman" w:hAnsi="Times New Roman" w:cs="Times New Roman"/>
          <w:lang w:val="en-US"/>
        </w:rPr>
      </w:pPr>
    </w:p>
    <w:p w14:paraId="612311D0" w14:textId="35B4BB48" w:rsidR="00A00605" w:rsidRPr="00905CFF" w:rsidRDefault="00A00605" w:rsidP="0040478D">
      <w:pPr>
        <w:pStyle w:val="ListParagraph"/>
        <w:numPr>
          <w:ilvl w:val="0"/>
          <w:numId w:val="210"/>
        </w:numPr>
        <w:jc w:val="both"/>
        <w:rPr>
          <w:rFonts w:cs="Times New Roman"/>
          <w:b w:val="0"/>
          <w:bCs/>
          <w:i w:val="0"/>
          <w:iCs/>
          <w:szCs w:val="26"/>
          <w:lang w:val="en-US"/>
        </w:rPr>
      </w:pP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sửa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hoặc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xóa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bình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luận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mình</w:t>
      </w:r>
      <w:proofErr w:type="spellEnd"/>
    </w:p>
    <w:p w14:paraId="3A40230E" w14:textId="0C3611CC" w:rsidR="00A00605" w:rsidRPr="00905CFF" w:rsidRDefault="00A00605" w:rsidP="0040478D">
      <w:pPr>
        <w:pStyle w:val="ListParagraph"/>
        <w:numPr>
          <w:ilvl w:val="0"/>
          <w:numId w:val="211"/>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cá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w:t>
      </w:r>
      <w:r w:rsidR="0040478D" w:rsidRPr="00905CFF">
        <w:rPr>
          <w:rFonts w:cs="Times New Roman"/>
          <w:b w:val="0"/>
          <w:bCs/>
          <w:i w:val="0"/>
          <w:iCs/>
          <w:szCs w:val="26"/>
          <w:lang w:val="en-US"/>
        </w:rPr>
        <w:t xml:space="preserve"> </w:t>
      </w:r>
      <w:proofErr w:type="spellStart"/>
      <w:r w:rsidRPr="00905CFF">
        <w:rPr>
          <w:rFonts w:cs="Times New Roman"/>
          <w:b w:val="0"/>
          <w:i w:val="0"/>
          <w:szCs w:val="26"/>
          <w:lang w:val="en-US"/>
        </w:rPr>
        <w:t>Người</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dùng</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vào</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mục</w:t>
      </w:r>
      <w:proofErr w:type="spellEnd"/>
      <w:r w:rsidRPr="00905CFF">
        <w:rPr>
          <w:rFonts w:cs="Times New Roman"/>
          <w:b w:val="0"/>
          <w:i w:val="0"/>
          <w:szCs w:val="26"/>
          <w:lang w:val="en-US"/>
        </w:rPr>
        <w:t xml:space="preserve"> “Thông tin </w:t>
      </w:r>
      <w:proofErr w:type="spellStart"/>
      <w:r w:rsidRPr="00905CFF">
        <w:rPr>
          <w:rFonts w:cs="Times New Roman"/>
          <w:b w:val="0"/>
          <w:i w:val="0"/>
          <w:szCs w:val="26"/>
          <w:lang w:val="en-US"/>
        </w:rPr>
        <w:t>cá</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nhân</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tại</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đây</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người</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dùng</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có</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thể</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cập</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nhật</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lại</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thông</w:t>
      </w:r>
      <w:proofErr w:type="spellEnd"/>
      <w:r w:rsidRPr="00905CFF">
        <w:rPr>
          <w:rFonts w:cs="Times New Roman"/>
          <w:b w:val="0"/>
          <w:i w:val="0"/>
          <w:szCs w:val="26"/>
          <w:lang w:val="en-US"/>
        </w:rPr>
        <w:t xml:space="preserve"> tin </w:t>
      </w:r>
      <w:proofErr w:type="spellStart"/>
      <w:r w:rsidRPr="00905CFF">
        <w:rPr>
          <w:rFonts w:cs="Times New Roman"/>
          <w:b w:val="0"/>
          <w:i w:val="0"/>
          <w:szCs w:val="26"/>
          <w:lang w:val="en-US"/>
        </w:rPr>
        <w:t>cá</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nhân</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của</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mình</w:t>
      </w:r>
      <w:proofErr w:type="spellEnd"/>
    </w:p>
    <w:p w14:paraId="19752F80" w14:textId="77777777" w:rsidR="0040478D" w:rsidRPr="00905CFF" w:rsidRDefault="0040478D" w:rsidP="0040478D">
      <w:pPr>
        <w:ind w:left="360"/>
        <w:jc w:val="both"/>
        <w:rPr>
          <w:rFonts w:ascii="Times New Roman" w:hAnsi="Times New Roman" w:cs="Times New Roman"/>
          <w:bCs/>
          <w:iCs/>
          <w:szCs w:val="26"/>
          <w:lang w:val="en-US"/>
        </w:rPr>
      </w:pPr>
    </w:p>
    <w:p w14:paraId="058A2A12" w14:textId="77777777" w:rsidR="0040478D" w:rsidRPr="00905CFF" w:rsidRDefault="0040478D" w:rsidP="0040478D">
      <w:pPr>
        <w:ind w:left="360"/>
        <w:jc w:val="both"/>
        <w:rPr>
          <w:rFonts w:ascii="Times New Roman" w:hAnsi="Times New Roman" w:cs="Times New Roman"/>
          <w:bCs/>
          <w:iCs/>
          <w:szCs w:val="26"/>
          <w:lang w:val="en-US"/>
        </w:rPr>
      </w:pPr>
    </w:p>
    <w:p w14:paraId="7A6324CD" w14:textId="4454D511" w:rsidR="00A00605" w:rsidRPr="00905CFF" w:rsidRDefault="00A00605" w:rsidP="00A00605">
      <w:pPr>
        <w:jc w:val="center"/>
        <w:rPr>
          <w:rFonts w:ascii="Times New Roman" w:hAnsi="Times New Roman" w:cs="Times New Roman"/>
          <w:sz w:val="26"/>
          <w:szCs w:val="26"/>
          <w:lang w:val="en-US"/>
        </w:rPr>
      </w:pPr>
      <w:r w:rsidRPr="00905CFF">
        <w:rPr>
          <w:rFonts w:ascii="Times New Roman" w:hAnsi="Times New Roman" w:cs="Times New Roman"/>
          <w:noProof/>
        </w:rPr>
        <w:drawing>
          <wp:inline distT="0" distB="0" distL="0" distR="0" wp14:anchorId="057EB8DB" wp14:editId="5019C6DD">
            <wp:extent cx="5761990" cy="2510790"/>
            <wp:effectExtent l="0" t="0" r="0" b="3810"/>
            <wp:docPr id="511587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87476" name="Picture 1" descr="A screenshot of a computer&#10;&#10;Description automatically generated"/>
                    <pic:cNvPicPr/>
                  </pic:nvPicPr>
                  <pic:blipFill>
                    <a:blip r:embed="rId103"/>
                    <a:stretch>
                      <a:fillRect/>
                    </a:stretch>
                  </pic:blipFill>
                  <pic:spPr>
                    <a:xfrm>
                      <a:off x="0" y="0"/>
                      <a:ext cx="5761990" cy="2510790"/>
                    </a:xfrm>
                    <a:prstGeom prst="rect">
                      <a:avLst/>
                    </a:prstGeom>
                  </pic:spPr>
                </pic:pic>
              </a:graphicData>
            </a:graphic>
          </wp:inline>
        </w:drawing>
      </w:r>
    </w:p>
    <w:p w14:paraId="4887C88E" w14:textId="11F4BEE1" w:rsidR="00A00605" w:rsidRPr="00905CFF" w:rsidRDefault="00A00605" w:rsidP="00A00605">
      <w:pPr>
        <w:pStyle w:val="Heading7"/>
        <w:spacing w:line="360" w:lineRule="auto"/>
        <w:rPr>
          <w:rFonts w:eastAsia="Times New Roman" w:cs="Times New Roman"/>
          <w:lang w:val="en-US"/>
        </w:rPr>
      </w:pPr>
      <w:bookmarkStart w:id="196" w:name="_Toc186464369"/>
      <w:r w:rsidRPr="00905CFF">
        <w:rPr>
          <w:rFonts w:eastAsia="Times New Roman" w:cs="Times New Roman"/>
        </w:rPr>
        <w:t>Hình</w:t>
      </w:r>
      <w:r w:rsidRPr="00905CFF">
        <w:rPr>
          <w:rFonts w:eastAsia="Times New Roman" w:cs="Times New Roman"/>
          <w:lang w:val="en-US"/>
        </w:rPr>
        <w:t xml:space="preserve"> 4.3</w:t>
      </w:r>
      <w:r w:rsidR="005D57B6" w:rsidRPr="00905CFF">
        <w:rPr>
          <w:rFonts w:eastAsia="Times New Roman" w:cs="Times New Roman"/>
          <w:lang w:val="en-US"/>
        </w:rPr>
        <w:t>4</w:t>
      </w:r>
      <w:r w:rsidRPr="00905CFF">
        <w:rPr>
          <w:rFonts w:eastAsia="Times New Roman" w:cs="Times New Roman"/>
        </w:rPr>
        <w:t xml:space="preserve"> </w:t>
      </w:r>
      <w:r w:rsidRPr="00905CFF">
        <w:rPr>
          <w:rFonts w:eastAsia="Times New Roman" w:cs="Times New Roman"/>
          <w:lang w:val="en-US"/>
        </w:rPr>
        <w:t xml:space="preserve">Trang </w:t>
      </w:r>
      <w:proofErr w:type="spellStart"/>
      <w:r w:rsidRPr="00905CFF">
        <w:rPr>
          <w:rFonts w:eastAsia="Times New Roman" w:cs="Times New Roman"/>
          <w:lang w:val="en-US"/>
        </w:rPr>
        <w:t>quản</w:t>
      </w:r>
      <w:proofErr w:type="spellEnd"/>
      <w:r w:rsidRPr="00905CFF">
        <w:rPr>
          <w:rFonts w:eastAsia="Times New Roman" w:cs="Times New Roman"/>
          <w:lang w:val="en-US"/>
        </w:rPr>
        <w:t xml:space="preserve"> </w:t>
      </w:r>
      <w:proofErr w:type="spellStart"/>
      <w:r w:rsidRPr="00905CFF">
        <w:rPr>
          <w:rFonts w:eastAsia="Times New Roman" w:cs="Times New Roman"/>
          <w:lang w:val="en-US"/>
        </w:rPr>
        <w:t>lý</w:t>
      </w:r>
      <w:proofErr w:type="spellEnd"/>
      <w:r w:rsidRPr="00905CFF">
        <w:rPr>
          <w:rFonts w:eastAsia="Times New Roman" w:cs="Times New Roman"/>
          <w:lang w:val="en-US"/>
        </w:rPr>
        <w:t xml:space="preserve"> </w:t>
      </w:r>
      <w:proofErr w:type="spellStart"/>
      <w:r w:rsidRPr="00905CFF">
        <w:rPr>
          <w:rFonts w:eastAsia="Times New Roman" w:cs="Times New Roman"/>
          <w:lang w:val="en-US"/>
        </w:rPr>
        <w:t>thông</w:t>
      </w:r>
      <w:proofErr w:type="spellEnd"/>
      <w:r w:rsidRPr="00905CFF">
        <w:rPr>
          <w:rFonts w:eastAsia="Times New Roman" w:cs="Times New Roman"/>
          <w:lang w:val="en-US"/>
        </w:rPr>
        <w:t xml:space="preserve"> tin </w:t>
      </w:r>
      <w:proofErr w:type="spellStart"/>
      <w:r w:rsidRPr="00905CFF">
        <w:rPr>
          <w:rFonts w:eastAsia="Times New Roman" w:cs="Times New Roman"/>
          <w:lang w:val="en-US"/>
        </w:rPr>
        <w:t>cá</w:t>
      </w:r>
      <w:proofErr w:type="spellEnd"/>
      <w:r w:rsidRPr="00905CFF">
        <w:rPr>
          <w:rFonts w:eastAsia="Times New Roman" w:cs="Times New Roman"/>
          <w:lang w:val="en-US"/>
        </w:rPr>
        <w:t xml:space="preserve"> </w:t>
      </w:r>
      <w:proofErr w:type="spellStart"/>
      <w:r w:rsidRPr="00905CFF">
        <w:rPr>
          <w:rFonts w:eastAsia="Times New Roman" w:cs="Times New Roman"/>
          <w:lang w:val="en-US"/>
        </w:rPr>
        <w:t>nhân</w:t>
      </w:r>
      <w:proofErr w:type="spellEnd"/>
      <w:r w:rsidRPr="00905CFF">
        <w:rPr>
          <w:rFonts w:eastAsia="Times New Roman" w:cs="Times New Roman"/>
          <w:lang w:val="en-US"/>
        </w:rPr>
        <w:t xml:space="preserve"> (</w:t>
      </w:r>
      <w:proofErr w:type="spellStart"/>
      <w:r w:rsidRPr="00905CFF">
        <w:rPr>
          <w:rFonts w:eastAsia="Times New Roman" w:cs="Times New Roman"/>
          <w:lang w:val="en-US"/>
        </w:rPr>
        <w:t>Bệnh</w:t>
      </w:r>
      <w:proofErr w:type="spellEnd"/>
      <w:r w:rsidRPr="00905CFF">
        <w:rPr>
          <w:rFonts w:eastAsia="Times New Roman" w:cs="Times New Roman"/>
          <w:lang w:val="en-US"/>
        </w:rPr>
        <w:t xml:space="preserve"> </w:t>
      </w:r>
      <w:proofErr w:type="spellStart"/>
      <w:r w:rsidRPr="00905CFF">
        <w:rPr>
          <w:rFonts w:eastAsia="Times New Roman" w:cs="Times New Roman"/>
          <w:lang w:val="en-US"/>
        </w:rPr>
        <w:t>nhân</w:t>
      </w:r>
      <w:proofErr w:type="spellEnd"/>
      <w:r w:rsidRPr="00905CFF">
        <w:rPr>
          <w:rFonts w:eastAsia="Times New Roman" w:cs="Times New Roman"/>
          <w:lang w:val="en-US"/>
        </w:rPr>
        <w:t>)</w:t>
      </w:r>
      <w:bookmarkEnd w:id="196"/>
    </w:p>
    <w:p w14:paraId="6840DEE4" w14:textId="77777777" w:rsidR="0040478D" w:rsidRPr="00905CFF" w:rsidRDefault="0040478D" w:rsidP="0040478D">
      <w:pPr>
        <w:rPr>
          <w:rFonts w:ascii="Times New Roman" w:hAnsi="Times New Roman" w:cs="Times New Roman"/>
          <w:lang w:val="en-US"/>
        </w:rPr>
      </w:pPr>
    </w:p>
    <w:p w14:paraId="4F99F9ED" w14:textId="468AAAFE" w:rsidR="00A00605" w:rsidRPr="00905CFF" w:rsidRDefault="00A00605" w:rsidP="0040478D">
      <w:pPr>
        <w:pStyle w:val="ListParagraph"/>
        <w:numPr>
          <w:ilvl w:val="0"/>
          <w:numId w:val="211"/>
        </w:numPr>
        <w:jc w:val="both"/>
        <w:rPr>
          <w:rFonts w:cs="Times New Roman"/>
          <w:b w:val="0"/>
          <w:bCs/>
          <w:i w:val="0"/>
          <w:iCs/>
          <w:szCs w:val="26"/>
          <w:lang w:val="en-US"/>
        </w:rPr>
      </w:pPr>
      <w:proofErr w:type="spellStart"/>
      <w:r w:rsidRPr="00905CFF">
        <w:rPr>
          <w:rFonts w:cs="Times New Roman"/>
          <w:b w:val="0"/>
          <w:bCs/>
          <w:i w:val="0"/>
          <w:iCs/>
          <w:szCs w:val="26"/>
          <w:lang w:val="en-US"/>
        </w:rPr>
        <w:t>Đổi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khẩu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mục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Đổi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khẩu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tại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đây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lại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khẩu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tài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khoản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mình</w:t>
      </w:r>
      <w:proofErr w:type="spellEnd"/>
      <w:r w:rsidRPr="00905CFF">
        <w:rPr>
          <w:rFonts w:cs="Times New Roman"/>
          <w:b w:val="0"/>
          <w:bCs/>
          <w:i w:val="0"/>
          <w:iCs/>
          <w:szCs w:val="26"/>
          <w:lang w:val="en-US"/>
        </w:rPr>
        <w:t>:</w:t>
      </w:r>
    </w:p>
    <w:p w14:paraId="21575011" w14:textId="53012A7A" w:rsidR="00A00605" w:rsidRPr="00905CFF" w:rsidRDefault="00A00605" w:rsidP="00A00605">
      <w:pPr>
        <w:jc w:val="center"/>
        <w:rPr>
          <w:rFonts w:ascii="Times New Roman" w:hAnsi="Times New Roman" w:cs="Times New Roman"/>
          <w:sz w:val="26"/>
          <w:szCs w:val="26"/>
          <w:lang w:val="en-US"/>
        </w:rPr>
      </w:pPr>
      <w:r w:rsidRPr="00905CFF">
        <w:rPr>
          <w:rFonts w:ascii="Times New Roman" w:hAnsi="Times New Roman" w:cs="Times New Roman"/>
          <w:noProof/>
          <w:sz w:val="26"/>
          <w:szCs w:val="26"/>
          <w:lang w:val="en-US"/>
        </w:rPr>
        <w:lastRenderedPageBreak/>
        <w:drawing>
          <wp:inline distT="0" distB="0" distL="0" distR="0" wp14:anchorId="6EC76B33" wp14:editId="68EABEB6">
            <wp:extent cx="5761990" cy="2570480"/>
            <wp:effectExtent l="0" t="0" r="0" b="1270"/>
            <wp:docPr id="922805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05229" name="Picture 1" descr="A screenshot of a computer&#10;&#10;Description automatically generated"/>
                    <pic:cNvPicPr/>
                  </pic:nvPicPr>
                  <pic:blipFill>
                    <a:blip r:embed="rId104"/>
                    <a:stretch>
                      <a:fillRect/>
                    </a:stretch>
                  </pic:blipFill>
                  <pic:spPr>
                    <a:xfrm>
                      <a:off x="0" y="0"/>
                      <a:ext cx="5761990" cy="2570480"/>
                    </a:xfrm>
                    <a:prstGeom prst="rect">
                      <a:avLst/>
                    </a:prstGeom>
                  </pic:spPr>
                </pic:pic>
              </a:graphicData>
            </a:graphic>
          </wp:inline>
        </w:drawing>
      </w:r>
    </w:p>
    <w:p w14:paraId="2DA755DF" w14:textId="6AEF94E4" w:rsidR="00A00605" w:rsidRPr="00905CFF" w:rsidRDefault="00A00605" w:rsidP="00A00605">
      <w:pPr>
        <w:pStyle w:val="Heading7"/>
        <w:spacing w:line="360" w:lineRule="auto"/>
        <w:rPr>
          <w:rFonts w:eastAsia="Times New Roman" w:cs="Times New Roman"/>
          <w:lang w:val="en-US"/>
        </w:rPr>
      </w:pPr>
      <w:bookmarkStart w:id="197" w:name="_Toc186464370"/>
      <w:r w:rsidRPr="00905CFF">
        <w:rPr>
          <w:rFonts w:eastAsia="Times New Roman" w:cs="Times New Roman"/>
        </w:rPr>
        <w:t>Hình</w:t>
      </w:r>
      <w:r w:rsidRPr="00905CFF">
        <w:rPr>
          <w:rFonts w:eastAsia="Times New Roman" w:cs="Times New Roman"/>
          <w:lang w:val="en-US"/>
        </w:rPr>
        <w:t xml:space="preserve"> 4.3</w:t>
      </w:r>
      <w:r w:rsidR="005D57B6" w:rsidRPr="00905CFF">
        <w:rPr>
          <w:rFonts w:eastAsia="Times New Roman" w:cs="Times New Roman"/>
          <w:lang w:val="en-US"/>
        </w:rPr>
        <w:t>5</w:t>
      </w:r>
      <w:r w:rsidRPr="00905CFF">
        <w:rPr>
          <w:rFonts w:eastAsia="Times New Roman" w:cs="Times New Roman"/>
        </w:rPr>
        <w:t xml:space="preserve"> </w:t>
      </w:r>
      <w:r w:rsidRPr="00905CFF">
        <w:rPr>
          <w:rFonts w:eastAsia="Times New Roman" w:cs="Times New Roman"/>
          <w:lang w:val="en-US"/>
        </w:rPr>
        <w:t xml:space="preserve">Trang </w:t>
      </w:r>
      <w:proofErr w:type="spellStart"/>
      <w:r w:rsidRPr="00905CFF">
        <w:rPr>
          <w:rFonts w:eastAsia="Times New Roman" w:cs="Times New Roman"/>
          <w:lang w:val="en-US"/>
        </w:rPr>
        <w:t>đổi</w:t>
      </w:r>
      <w:proofErr w:type="spellEnd"/>
      <w:r w:rsidRPr="00905CFF">
        <w:rPr>
          <w:rFonts w:eastAsia="Times New Roman" w:cs="Times New Roman"/>
          <w:lang w:val="en-US"/>
        </w:rPr>
        <w:t xml:space="preserve"> </w:t>
      </w:r>
      <w:proofErr w:type="spellStart"/>
      <w:r w:rsidRPr="00905CFF">
        <w:rPr>
          <w:rFonts w:eastAsia="Times New Roman" w:cs="Times New Roman"/>
          <w:lang w:val="en-US"/>
        </w:rPr>
        <w:t>mật</w:t>
      </w:r>
      <w:proofErr w:type="spellEnd"/>
      <w:r w:rsidRPr="00905CFF">
        <w:rPr>
          <w:rFonts w:eastAsia="Times New Roman" w:cs="Times New Roman"/>
          <w:lang w:val="en-US"/>
        </w:rPr>
        <w:t xml:space="preserve"> </w:t>
      </w:r>
      <w:proofErr w:type="spellStart"/>
      <w:r w:rsidRPr="00905CFF">
        <w:rPr>
          <w:rFonts w:eastAsia="Times New Roman" w:cs="Times New Roman"/>
          <w:lang w:val="en-US"/>
        </w:rPr>
        <w:t>khẩu</w:t>
      </w:r>
      <w:bookmarkEnd w:id="197"/>
      <w:proofErr w:type="spellEnd"/>
    </w:p>
    <w:p w14:paraId="315E7149" w14:textId="53AC05D3" w:rsidR="007B1F29" w:rsidRPr="00905CFF" w:rsidRDefault="007B1F29" w:rsidP="007B1F29">
      <w:pPr>
        <w:pStyle w:val="Heading3"/>
        <w:spacing w:before="60" w:after="60" w:line="360" w:lineRule="auto"/>
        <w:rPr>
          <w:lang w:val="en-US"/>
        </w:rPr>
      </w:pPr>
      <w:bookmarkStart w:id="198" w:name="_Toc186463520"/>
      <w:r w:rsidRPr="00905CFF">
        <w:rPr>
          <w:lang w:val="en-US"/>
        </w:rPr>
        <w:t>4.2</w:t>
      </w:r>
      <w:r w:rsidRPr="00905CFF">
        <w:t>.</w:t>
      </w:r>
      <w:r w:rsidR="009C5F60" w:rsidRPr="00905CFF">
        <w:rPr>
          <w:lang w:val="en-US"/>
        </w:rPr>
        <w:t>2</w:t>
      </w:r>
      <w:r w:rsidRPr="00905CFF">
        <w:rPr>
          <w:lang w:val="en-US"/>
        </w:rPr>
        <w:t xml:space="preserve"> Các </w:t>
      </w:r>
      <w:proofErr w:type="spellStart"/>
      <w:r w:rsidRPr="00905CFF">
        <w:rPr>
          <w:lang w:val="en-US"/>
        </w:rPr>
        <w:t>chức</w:t>
      </w:r>
      <w:proofErr w:type="spellEnd"/>
      <w:r w:rsidRPr="00905CFF">
        <w:rPr>
          <w:lang w:val="en-US"/>
        </w:rPr>
        <w:t xml:space="preserve"> </w:t>
      </w:r>
      <w:proofErr w:type="spellStart"/>
      <w:r w:rsidRPr="00905CFF">
        <w:rPr>
          <w:lang w:val="en-US"/>
        </w:rPr>
        <w:t>năng</w:t>
      </w:r>
      <w:proofErr w:type="spellEnd"/>
      <w:r w:rsidRPr="00905CFF">
        <w:rPr>
          <w:lang w:val="en-US"/>
        </w:rPr>
        <w:t xml:space="preserve"> </w:t>
      </w:r>
      <w:proofErr w:type="spellStart"/>
      <w:r w:rsidRPr="00905CFF">
        <w:rPr>
          <w:lang w:val="en-US"/>
        </w:rPr>
        <w:t>của</w:t>
      </w:r>
      <w:proofErr w:type="spellEnd"/>
      <w:r w:rsidRPr="00905CFF">
        <w:rPr>
          <w:lang w:val="en-US"/>
        </w:rPr>
        <w:t xml:space="preserve"> </w:t>
      </w:r>
      <w:proofErr w:type="spellStart"/>
      <w:r w:rsidRPr="00905CFF">
        <w:rPr>
          <w:lang w:val="en-US"/>
        </w:rPr>
        <w:t>bác</w:t>
      </w:r>
      <w:proofErr w:type="spellEnd"/>
      <w:r w:rsidRPr="00905CFF">
        <w:rPr>
          <w:lang w:val="en-US"/>
        </w:rPr>
        <w:t xml:space="preserve"> </w:t>
      </w:r>
      <w:proofErr w:type="spellStart"/>
      <w:r w:rsidRPr="00905CFF">
        <w:rPr>
          <w:lang w:val="en-US"/>
        </w:rPr>
        <w:t>sĩ</w:t>
      </w:r>
      <w:bookmarkEnd w:id="198"/>
      <w:proofErr w:type="spellEnd"/>
    </w:p>
    <w:p w14:paraId="7C9529CA" w14:textId="55B48959" w:rsidR="00A00605" w:rsidRPr="00905CFF" w:rsidRDefault="00796449" w:rsidP="0040478D">
      <w:pPr>
        <w:pStyle w:val="ListParagraph"/>
        <w:numPr>
          <w:ilvl w:val="0"/>
          <w:numId w:val="211"/>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w:t>
      </w:r>
    </w:p>
    <w:p w14:paraId="021A4FAB" w14:textId="77777777" w:rsidR="006D720E" w:rsidRPr="00905CFF" w:rsidRDefault="006D720E" w:rsidP="006D720E">
      <w:pPr>
        <w:ind w:left="360"/>
        <w:jc w:val="both"/>
        <w:rPr>
          <w:rFonts w:ascii="Times New Roman" w:hAnsi="Times New Roman" w:cs="Times New Roman"/>
          <w:bCs/>
          <w:iCs/>
          <w:szCs w:val="26"/>
          <w:lang w:val="en-US"/>
        </w:rPr>
      </w:pPr>
    </w:p>
    <w:p w14:paraId="557BEA65" w14:textId="666C18E6" w:rsidR="00354A3C" w:rsidRPr="00905CFF" w:rsidRDefault="00354A3C" w:rsidP="00354A3C">
      <w:pPr>
        <w:jc w:val="center"/>
        <w:rPr>
          <w:rFonts w:ascii="Times New Roman" w:hAnsi="Times New Roman" w:cs="Times New Roman"/>
          <w:sz w:val="26"/>
          <w:szCs w:val="26"/>
          <w:lang w:val="en-US"/>
        </w:rPr>
      </w:pPr>
      <w:r w:rsidRPr="00905CFF">
        <w:rPr>
          <w:rFonts w:ascii="Times New Roman" w:hAnsi="Times New Roman" w:cs="Times New Roman"/>
          <w:noProof/>
          <w:sz w:val="26"/>
          <w:szCs w:val="26"/>
          <w:lang w:val="en-US"/>
        </w:rPr>
        <w:drawing>
          <wp:inline distT="0" distB="0" distL="0" distR="0" wp14:anchorId="5C042F02" wp14:editId="2803D0A6">
            <wp:extent cx="5761990" cy="2796540"/>
            <wp:effectExtent l="0" t="0" r="0" b="3810"/>
            <wp:docPr id="2125998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98357" name="Picture 1" descr="A screenshot of a computer&#10;&#10;Description automatically generated"/>
                    <pic:cNvPicPr/>
                  </pic:nvPicPr>
                  <pic:blipFill>
                    <a:blip r:embed="rId105"/>
                    <a:stretch>
                      <a:fillRect/>
                    </a:stretch>
                  </pic:blipFill>
                  <pic:spPr>
                    <a:xfrm>
                      <a:off x="0" y="0"/>
                      <a:ext cx="5761990" cy="2796540"/>
                    </a:xfrm>
                    <a:prstGeom prst="rect">
                      <a:avLst/>
                    </a:prstGeom>
                  </pic:spPr>
                </pic:pic>
              </a:graphicData>
            </a:graphic>
          </wp:inline>
        </w:drawing>
      </w:r>
    </w:p>
    <w:p w14:paraId="0DDC0D98" w14:textId="3B56F5A8" w:rsidR="00354A3C" w:rsidRPr="00905CFF" w:rsidRDefault="00354A3C" w:rsidP="00354A3C">
      <w:pPr>
        <w:pStyle w:val="Heading7"/>
        <w:spacing w:line="360" w:lineRule="auto"/>
        <w:rPr>
          <w:rFonts w:eastAsia="Times New Roman" w:cs="Times New Roman"/>
          <w:lang w:val="en-US"/>
        </w:rPr>
      </w:pPr>
      <w:bookmarkStart w:id="199" w:name="_Toc186464371"/>
      <w:r w:rsidRPr="00905CFF">
        <w:rPr>
          <w:rFonts w:eastAsia="Times New Roman" w:cs="Times New Roman"/>
        </w:rPr>
        <w:t>Hình</w:t>
      </w:r>
      <w:r w:rsidRPr="00905CFF">
        <w:rPr>
          <w:rFonts w:eastAsia="Times New Roman" w:cs="Times New Roman"/>
          <w:lang w:val="en-US"/>
        </w:rPr>
        <w:t xml:space="preserve"> 4.3</w:t>
      </w:r>
      <w:r w:rsidR="005D57B6" w:rsidRPr="00905CFF">
        <w:rPr>
          <w:rFonts w:eastAsia="Times New Roman" w:cs="Times New Roman"/>
          <w:lang w:val="en-US"/>
        </w:rPr>
        <w:t>6</w:t>
      </w:r>
      <w:r w:rsidRPr="00905CFF">
        <w:rPr>
          <w:rFonts w:eastAsia="Times New Roman" w:cs="Times New Roman"/>
        </w:rPr>
        <w:t xml:space="preserve"> </w:t>
      </w:r>
      <w:r w:rsidRPr="00905CFF">
        <w:rPr>
          <w:rFonts w:eastAsia="Times New Roman" w:cs="Times New Roman"/>
          <w:lang w:val="en-US"/>
        </w:rPr>
        <w:t xml:space="preserve">Trang </w:t>
      </w:r>
      <w:proofErr w:type="spellStart"/>
      <w:r w:rsidRPr="00905CFF">
        <w:rPr>
          <w:rFonts w:eastAsia="Times New Roman" w:cs="Times New Roman"/>
          <w:lang w:val="en-US"/>
        </w:rPr>
        <w:t>quản</w:t>
      </w:r>
      <w:proofErr w:type="spellEnd"/>
      <w:r w:rsidRPr="00905CFF">
        <w:rPr>
          <w:rFonts w:eastAsia="Times New Roman" w:cs="Times New Roman"/>
          <w:lang w:val="en-US"/>
        </w:rPr>
        <w:t xml:space="preserve"> </w:t>
      </w:r>
      <w:proofErr w:type="spellStart"/>
      <w:r w:rsidRPr="00905CFF">
        <w:rPr>
          <w:rFonts w:eastAsia="Times New Roman" w:cs="Times New Roman"/>
          <w:lang w:val="en-US"/>
        </w:rPr>
        <w:t>lý</w:t>
      </w:r>
      <w:proofErr w:type="spellEnd"/>
      <w:r w:rsidRPr="00905CFF">
        <w:rPr>
          <w:rFonts w:eastAsia="Times New Roman" w:cs="Times New Roman"/>
          <w:lang w:val="en-US"/>
        </w:rPr>
        <w:t xml:space="preserve"> </w:t>
      </w:r>
      <w:proofErr w:type="spellStart"/>
      <w:r w:rsidRPr="00905CFF">
        <w:rPr>
          <w:rFonts w:eastAsia="Times New Roman" w:cs="Times New Roman"/>
          <w:lang w:val="en-US"/>
        </w:rPr>
        <w:t>lịch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khám</w:t>
      </w:r>
      <w:proofErr w:type="spellEnd"/>
      <w:r w:rsidRPr="00905CFF">
        <w:rPr>
          <w:rFonts w:eastAsia="Times New Roman" w:cs="Times New Roman"/>
          <w:lang w:val="en-US"/>
        </w:rPr>
        <w:t xml:space="preserve"> (</w:t>
      </w:r>
      <w:proofErr w:type="spellStart"/>
      <w:r w:rsidRPr="00905CFF">
        <w:rPr>
          <w:rFonts w:eastAsia="Times New Roman" w:cs="Times New Roman"/>
          <w:lang w:val="en-US"/>
        </w:rPr>
        <w:t>Bác</w:t>
      </w:r>
      <w:proofErr w:type="spellEnd"/>
      <w:r w:rsidRPr="00905CFF">
        <w:rPr>
          <w:rFonts w:eastAsia="Times New Roman" w:cs="Times New Roman"/>
          <w:lang w:val="en-US"/>
        </w:rPr>
        <w:t xml:space="preserve"> </w:t>
      </w:r>
      <w:proofErr w:type="spellStart"/>
      <w:r w:rsidRPr="00905CFF">
        <w:rPr>
          <w:rFonts w:eastAsia="Times New Roman" w:cs="Times New Roman"/>
          <w:lang w:val="en-US"/>
        </w:rPr>
        <w:t>sĩ</w:t>
      </w:r>
      <w:proofErr w:type="spellEnd"/>
      <w:r w:rsidRPr="00905CFF">
        <w:rPr>
          <w:rFonts w:eastAsia="Times New Roman" w:cs="Times New Roman"/>
          <w:lang w:val="en-US"/>
        </w:rPr>
        <w:t>)</w:t>
      </w:r>
      <w:bookmarkEnd w:id="199"/>
    </w:p>
    <w:p w14:paraId="6033A605" w14:textId="77777777" w:rsidR="00DE0FCD" w:rsidRPr="00905CFF" w:rsidRDefault="00DE0FCD" w:rsidP="00DE0FCD">
      <w:pPr>
        <w:jc w:val="both"/>
        <w:rPr>
          <w:rFonts w:ascii="Times New Roman" w:hAnsi="Times New Roman" w:cs="Times New Roman"/>
          <w:bCs/>
          <w:iCs/>
          <w:lang w:val="en-US"/>
        </w:rPr>
      </w:pPr>
    </w:p>
    <w:p w14:paraId="3297C305" w14:textId="047960B9" w:rsidR="00796449" w:rsidRPr="00905CFF" w:rsidRDefault="00354A3C" w:rsidP="00DE0FCD">
      <w:pPr>
        <w:pStyle w:val="ListParagraph"/>
        <w:numPr>
          <w:ilvl w:val="0"/>
          <w:numId w:val="213"/>
        </w:numPr>
        <w:jc w:val="both"/>
        <w:rPr>
          <w:rFonts w:cs="Times New Roman"/>
          <w:b w:val="0"/>
          <w:bCs/>
          <w:i w:val="0"/>
          <w:iCs/>
          <w:szCs w:val="26"/>
          <w:lang w:val="en-US"/>
        </w:rPr>
      </w:pP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chấp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hủy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hẹn</w:t>
      </w:r>
      <w:proofErr w:type="spellEnd"/>
    </w:p>
    <w:p w14:paraId="799B777C" w14:textId="366F99BE" w:rsidR="00354A3C" w:rsidRPr="00905CFF" w:rsidRDefault="00354A3C" w:rsidP="00DE0FCD">
      <w:pPr>
        <w:pStyle w:val="ListParagraph"/>
        <w:numPr>
          <w:ilvl w:val="0"/>
          <w:numId w:val="213"/>
        </w:numPr>
        <w:jc w:val="both"/>
        <w:rPr>
          <w:rFonts w:cs="Times New Roman"/>
          <w:b w:val="0"/>
          <w:bCs/>
          <w:i w:val="0"/>
          <w:iCs/>
          <w:szCs w:val="26"/>
          <w:lang w:val="en-US"/>
        </w:rPr>
      </w:pPr>
      <w:r w:rsidRPr="00905CFF">
        <w:rPr>
          <w:rFonts w:cs="Times New Roman"/>
          <w:b w:val="0"/>
          <w:bCs/>
          <w:i w:val="0"/>
          <w:iCs/>
          <w:szCs w:val="26"/>
          <w:lang w:val="en-US"/>
        </w:rPr>
        <w:t xml:space="preserve">Khi </w:t>
      </w:r>
      <w:proofErr w:type="spellStart"/>
      <w:r w:rsidRPr="00905CFF">
        <w:rPr>
          <w:rFonts w:cs="Times New Roman"/>
          <w:b w:val="0"/>
          <w:bCs/>
          <w:i w:val="0"/>
          <w:iCs/>
          <w:szCs w:val="26"/>
          <w:lang w:val="en-US"/>
        </w:rPr>
        <w:t>chấp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hẹn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thì</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bắt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đầu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w:t>
      </w:r>
    </w:p>
    <w:p w14:paraId="28CEBDE4" w14:textId="5F8E5B99" w:rsidR="00354A3C" w:rsidRPr="00905CFF" w:rsidRDefault="00354A3C" w:rsidP="00354A3C">
      <w:pPr>
        <w:jc w:val="center"/>
        <w:rPr>
          <w:rFonts w:ascii="Times New Roman" w:hAnsi="Times New Roman" w:cs="Times New Roman"/>
          <w:sz w:val="26"/>
          <w:szCs w:val="26"/>
          <w:lang w:val="en-US"/>
        </w:rPr>
      </w:pPr>
      <w:r w:rsidRPr="00905CFF">
        <w:rPr>
          <w:rFonts w:ascii="Times New Roman" w:hAnsi="Times New Roman" w:cs="Times New Roman"/>
          <w:noProof/>
        </w:rPr>
        <w:lastRenderedPageBreak/>
        <w:drawing>
          <wp:inline distT="0" distB="0" distL="0" distR="0" wp14:anchorId="735CD7B1" wp14:editId="0D2862F3">
            <wp:extent cx="5761990" cy="2798445"/>
            <wp:effectExtent l="0" t="0" r="0" b="1905"/>
            <wp:docPr id="1230373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73925" name="Picture 1" descr="A screenshot of a computer&#10;&#10;Description automatically generated"/>
                    <pic:cNvPicPr/>
                  </pic:nvPicPr>
                  <pic:blipFill>
                    <a:blip r:embed="rId106"/>
                    <a:stretch>
                      <a:fillRect/>
                    </a:stretch>
                  </pic:blipFill>
                  <pic:spPr>
                    <a:xfrm>
                      <a:off x="0" y="0"/>
                      <a:ext cx="5761990" cy="2798445"/>
                    </a:xfrm>
                    <a:prstGeom prst="rect">
                      <a:avLst/>
                    </a:prstGeom>
                  </pic:spPr>
                </pic:pic>
              </a:graphicData>
            </a:graphic>
          </wp:inline>
        </w:drawing>
      </w:r>
    </w:p>
    <w:p w14:paraId="1E579894" w14:textId="3290E19B" w:rsidR="00354A3C" w:rsidRPr="00905CFF" w:rsidRDefault="00354A3C" w:rsidP="00354A3C">
      <w:pPr>
        <w:pStyle w:val="Heading7"/>
        <w:spacing w:line="360" w:lineRule="auto"/>
        <w:rPr>
          <w:rFonts w:eastAsia="Times New Roman" w:cs="Times New Roman"/>
          <w:lang w:val="en-US"/>
        </w:rPr>
      </w:pPr>
      <w:bookmarkStart w:id="200" w:name="_Toc186464372"/>
      <w:r w:rsidRPr="00905CFF">
        <w:rPr>
          <w:rFonts w:eastAsia="Times New Roman" w:cs="Times New Roman"/>
        </w:rPr>
        <w:t>Hình</w:t>
      </w:r>
      <w:r w:rsidRPr="00905CFF">
        <w:rPr>
          <w:rFonts w:eastAsia="Times New Roman" w:cs="Times New Roman"/>
          <w:lang w:val="en-US"/>
        </w:rPr>
        <w:t xml:space="preserve"> 4.3</w:t>
      </w:r>
      <w:r w:rsidR="005D57B6" w:rsidRPr="00905CFF">
        <w:rPr>
          <w:rFonts w:eastAsia="Times New Roman" w:cs="Times New Roman"/>
          <w:lang w:val="en-US"/>
        </w:rPr>
        <w:t>7</w:t>
      </w:r>
      <w:r w:rsidRPr="00905CFF">
        <w:rPr>
          <w:rFonts w:eastAsia="Times New Roman" w:cs="Times New Roman"/>
        </w:rPr>
        <w:t xml:space="preserve"> </w:t>
      </w:r>
      <w:r w:rsidRPr="00905CFF">
        <w:rPr>
          <w:rFonts w:eastAsia="Times New Roman" w:cs="Times New Roman"/>
          <w:lang w:val="en-US"/>
        </w:rPr>
        <w:t xml:space="preserve">Trang </w:t>
      </w:r>
      <w:proofErr w:type="spellStart"/>
      <w:r w:rsidRPr="00905CFF">
        <w:rPr>
          <w:rFonts w:eastAsia="Times New Roman" w:cs="Times New Roman"/>
          <w:lang w:val="en-US"/>
        </w:rPr>
        <w:t>khám</w:t>
      </w:r>
      <w:proofErr w:type="spellEnd"/>
      <w:r w:rsidRPr="00905CFF">
        <w:rPr>
          <w:rFonts w:eastAsia="Times New Roman" w:cs="Times New Roman"/>
          <w:lang w:val="en-US"/>
        </w:rPr>
        <w:t xml:space="preserve"> </w:t>
      </w:r>
      <w:proofErr w:type="spellStart"/>
      <w:r w:rsidRPr="00905CFF">
        <w:rPr>
          <w:rFonts w:eastAsia="Times New Roman" w:cs="Times New Roman"/>
          <w:lang w:val="en-US"/>
        </w:rPr>
        <w:t>bệnh</w:t>
      </w:r>
      <w:bookmarkEnd w:id="200"/>
      <w:proofErr w:type="spellEnd"/>
      <w:r w:rsidRPr="00905CFF">
        <w:rPr>
          <w:rFonts w:eastAsia="Times New Roman" w:cs="Times New Roman"/>
          <w:lang w:val="en-US"/>
        </w:rPr>
        <w:t xml:space="preserve"> </w:t>
      </w:r>
    </w:p>
    <w:p w14:paraId="42C4D9A6" w14:textId="77777777" w:rsidR="00354A3C" w:rsidRPr="00905CFF" w:rsidRDefault="00354A3C" w:rsidP="0001301D">
      <w:pPr>
        <w:rPr>
          <w:rFonts w:ascii="Times New Roman" w:hAnsi="Times New Roman" w:cs="Times New Roman"/>
          <w:sz w:val="26"/>
          <w:szCs w:val="26"/>
          <w:lang w:val="en-US"/>
        </w:rPr>
      </w:pPr>
    </w:p>
    <w:p w14:paraId="32AEF492" w14:textId="77777777" w:rsidR="00DE0FCD" w:rsidRPr="00905CFF" w:rsidRDefault="00354A3C" w:rsidP="00DE0FCD">
      <w:pPr>
        <w:pStyle w:val="ListParagraph"/>
        <w:numPr>
          <w:ilvl w:val="0"/>
          <w:numId w:val="214"/>
        </w:numPr>
        <w:jc w:val="both"/>
        <w:rPr>
          <w:rFonts w:cs="Times New Roman"/>
          <w:b w:val="0"/>
          <w:bCs/>
          <w:i w:val="0"/>
          <w:iCs/>
          <w:szCs w:val="26"/>
          <w:lang w:val="en-US"/>
        </w:rPr>
      </w:pP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lưu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lại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sở</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dữ</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liệu</w:t>
      </w:r>
      <w:proofErr w:type="spellEnd"/>
    </w:p>
    <w:p w14:paraId="73FBE314" w14:textId="252CF496" w:rsidR="00354A3C" w:rsidRPr="00905CFF" w:rsidRDefault="009C5F60" w:rsidP="00DE0FCD">
      <w:pPr>
        <w:pStyle w:val="ListParagraph"/>
        <w:numPr>
          <w:ilvl w:val="0"/>
          <w:numId w:val="214"/>
        </w:numPr>
        <w:jc w:val="both"/>
        <w:rPr>
          <w:rFonts w:cs="Times New Roman"/>
          <w:b w:val="0"/>
          <w:i w:val="0"/>
          <w:szCs w:val="26"/>
          <w:lang w:val="en-US"/>
        </w:rPr>
      </w:pPr>
      <w:r w:rsidRPr="00905CFF">
        <w:rPr>
          <w:rFonts w:cs="Times New Roman"/>
          <w:b w:val="0"/>
          <w:i w:val="0"/>
          <w:szCs w:val="26"/>
          <w:lang w:val="en-US"/>
        </w:rPr>
        <w:t xml:space="preserve">Khi </w:t>
      </w:r>
      <w:proofErr w:type="spellStart"/>
      <w:r w:rsidRPr="00905CFF">
        <w:rPr>
          <w:rFonts w:cs="Times New Roman"/>
          <w:b w:val="0"/>
          <w:i w:val="0"/>
          <w:szCs w:val="26"/>
          <w:lang w:val="en-US"/>
        </w:rPr>
        <w:t>kết</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thúc</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khám</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thì</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hệ</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thống</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cập</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nhật</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hóa</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đơn</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khám</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và</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bệnh</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nhân</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thanh</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toán</w:t>
      </w:r>
      <w:proofErr w:type="spellEnd"/>
    </w:p>
    <w:p w14:paraId="4B2FCDD9" w14:textId="77777777" w:rsidR="00354A3C" w:rsidRPr="00905CFF" w:rsidRDefault="00354A3C" w:rsidP="0001301D">
      <w:pPr>
        <w:rPr>
          <w:rFonts w:ascii="Times New Roman" w:hAnsi="Times New Roman" w:cs="Times New Roman"/>
          <w:sz w:val="26"/>
          <w:szCs w:val="26"/>
          <w:lang w:val="en-US"/>
        </w:rPr>
      </w:pPr>
    </w:p>
    <w:p w14:paraId="7BCA3AEA" w14:textId="389DC6BA" w:rsidR="00354A3C" w:rsidRPr="00905CFF" w:rsidRDefault="00354A3C" w:rsidP="00DE0FCD">
      <w:pPr>
        <w:pStyle w:val="ListParagraph"/>
        <w:numPr>
          <w:ilvl w:val="0"/>
          <w:numId w:val="215"/>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w:t>
      </w:r>
    </w:p>
    <w:p w14:paraId="0D4CB4DE" w14:textId="77777777" w:rsidR="006D720E" w:rsidRPr="00905CFF" w:rsidRDefault="006D720E" w:rsidP="006D720E">
      <w:pPr>
        <w:ind w:left="360"/>
        <w:jc w:val="both"/>
        <w:rPr>
          <w:rFonts w:ascii="Times New Roman" w:hAnsi="Times New Roman" w:cs="Times New Roman"/>
          <w:bCs/>
          <w:iCs/>
          <w:szCs w:val="26"/>
          <w:lang w:val="en-US"/>
        </w:rPr>
      </w:pPr>
    </w:p>
    <w:p w14:paraId="379383B1" w14:textId="1C6CC035" w:rsidR="00141F73" w:rsidRPr="00905CFF" w:rsidRDefault="00141F73" w:rsidP="00141F73">
      <w:pPr>
        <w:jc w:val="center"/>
        <w:rPr>
          <w:rFonts w:ascii="Times New Roman" w:hAnsi="Times New Roman" w:cs="Times New Roman"/>
          <w:sz w:val="26"/>
          <w:szCs w:val="26"/>
          <w:lang w:val="en-US"/>
        </w:rPr>
      </w:pPr>
      <w:r w:rsidRPr="00905CFF">
        <w:rPr>
          <w:rFonts w:ascii="Times New Roman" w:hAnsi="Times New Roman" w:cs="Times New Roman"/>
          <w:noProof/>
        </w:rPr>
        <w:drawing>
          <wp:inline distT="0" distB="0" distL="0" distR="0" wp14:anchorId="1316748B" wp14:editId="0F4056A7">
            <wp:extent cx="5761990" cy="2778125"/>
            <wp:effectExtent l="0" t="0" r="0" b="3175"/>
            <wp:docPr id="125178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86255" name="Picture 1" descr="A screenshot of a computer&#10;&#10;Description automatically generated"/>
                    <pic:cNvPicPr/>
                  </pic:nvPicPr>
                  <pic:blipFill>
                    <a:blip r:embed="rId107"/>
                    <a:stretch>
                      <a:fillRect/>
                    </a:stretch>
                  </pic:blipFill>
                  <pic:spPr>
                    <a:xfrm>
                      <a:off x="0" y="0"/>
                      <a:ext cx="5761990" cy="2778125"/>
                    </a:xfrm>
                    <a:prstGeom prst="rect">
                      <a:avLst/>
                    </a:prstGeom>
                  </pic:spPr>
                </pic:pic>
              </a:graphicData>
            </a:graphic>
          </wp:inline>
        </w:drawing>
      </w:r>
    </w:p>
    <w:p w14:paraId="312FDCEB" w14:textId="5AAA547C" w:rsidR="00141F73" w:rsidRPr="00905CFF" w:rsidRDefault="00141F73" w:rsidP="00141F73">
      <w:pPr>
        <w:pStyle w:val="Heading7"/>
        <w:spacing w:line="360" w:lineRule="auto"/>
        <w:rPr>
          <w:rFonts w:eastAsia="Times New Roman" w:cs="Times New Roman"/>
          <w:lang w:val="en-US"/>
        </w:rPr>
      </w:pPr>
      <w:bookmarkStart w:id="201" w:name="_Toc186464373"/>
      <w:r w:rsidRPr="00905CFF">
        <w:rPr>
          <w:rFonts w:eastAsia="Times New Roman" w:cs="Times New Roman"/>
        </w:rPr>
        <w:t>Hình</w:t>
      </w:r>
      <w:r w:rsidRPr="00905CFF">
        <w:rPr>
          <w:rFonts w:eastAsia="Times New Roman" w:cs="Times New Roman"/>
          <w:lang w:val="en-US"/>
        </w:rPr>
        <w:t xml:space="preserve"> 4.3</w:t>
      </w:r>
      <w:r w:rsidR="005D57B6" w:rsidRPr="00905CFF">
        <w:rPr>
          <w:rFonts w:eastAsia="Times New Roman" w:cs="Times New Roman"/>
          <w:lang w:val="en-US"/>
        </w:rPr>
        <w:t>8</w:t>
      </w:r>
      <w:r w:rsidRPr="00905CFF">
        <w:rPr>
          <w:rFonts w:eastAsia="Times New Roman" w:cs="Times New Roman"/>
        </w:rPr>
        <w:t xml:space="preserve"> </w:t>
      </w:r>
      <w:r w:rsidRPr="00905CFF">
        <w:rPr>
          <w:rFonts w:eastAsia="Times New Roman" w:cs="Times New Roman"/>
          <w:lang w:val="en-US"/>
        </w:rPr>
        <w:t xml:space="preserve">Trang </w:t>
      </w:r>
      <w:proofErr w:type="spellStart"/>
      <w:r w:rsidRPr="00905CFF">
        <w:rPr>
          <w:rFonts w:eastAsia="Times New Roman" w:cs="Times New Roman"/>
          <w:lang w:val="en-US"/>
        </w:rPr>
        <w:t>quản</w:t>
      </w:r>
      <w:proofErr w:type="spellEnd"/>
      <w:r w:rsidRPr="00905CFF">
        <w:rPr>
          <w:rFonts w:eastAsia="Times New Roman" w:cs="Times New Roman"/>
          <w:lang w:val="en-US"/>
        </w:rPr>
        <w:t xml:space="preserve"> </w:t>
      </w:r>
      <w:proofErr w:type="spellStart"/>
      <w:r w:rsidRPr="00905CFF">
        <w:rPr>
          <w:rFonts w:eastAsia="Times New Roman" w:cs="Times New Roman"/>
          <w:lang w:val="en-US"/>
        </w:rPr>
        <w:t>lý</w:t>
      </w:r>
      <w:proofErr w:type="spellEnd"/>
      <w:r w:rsidRPr="00905CFF">
        <w:rPr>
          <w:rFonts w:eastAsia="Times New Roman" w:cs="Times New Roman"/>
          <w:lang w:val="en-US"/>
        </w:rPr>
        <w:t xml:space="preserve"> </w:t>
      </w:r>
      <w:proofErr w:type="spellStart"/>
      <w:r w:rsidRPr="00905CFF">
        <w:rPr>
          <w:rFonts w:eastAsia="Times New Roman" w:cs="Times New Roman"/>
          <w:lang w:val="en-US"/>
        </w:rPr>
        <w:t>bệnh</w:t>
      </w:r>
      <w:proofErr w:type="spellEnd"/>
      <w:r w:rsidRPr="00905CFF">
        <w:rPr>
          <w:rFonts w:eastAsia="Times New Roman" w:cs="Times New Roman"/>
          <w:lang w:val="en-US"/>
        </w:rPr>
        <w:t xml:space="preserve"> </w:t>
      </w:r>
      <w:proofErr w:type="spellStart"/>
      <w:r w:rsidRPr="00905CFF">
        <w:rPr>
          <w:rFonts w:eastAsia="Times New Roman" w:cs="Times New Roman"/>
          <w:lang w:val="en-US"/>
        </w:rPr>
        <w:t>nhân</w:t>
      </w:r>
      <w:bookmarkEnd w:id="201"/>
      <w:proofErr w:type="spellEnd"/>
    </w:p>
    <w:p w14:paraId="54394EE1" w14:textId="77777777" w:rsidR="00DE0FCD" w:rsidRPr="00905CFF" w:rsidRDefault="00DE0FCD" w:rsidP="00DE0FCD">
      <w:pPr>
        <w:rPr>
          <w:rFonts w:ascii="Times New Roman" w:hAnsi="Times New Roman" w:cs="Times New Roman"/>
          <w:lang w:val="en-US"/>
        </w:rPr>
      </w:pPr>
    </w:p>
    <w:p w14:paraId="64458855" w14:textId="1FBBB9F3" w:rsidR="00354A3C" w:rsidRPr="00905CFF" w:rsidRDefault="00141F73" w:rsidP="00DE0FCD">
      <w:pPr>
        <w:pStyle w:val="ListParagraph"/>
        <w:numPr>
          <w:ilvl w:val="0"/>
          <w:numId w:val="216"/>
        </w:numPr>
        <w:jc w:val="both"/>
        <w:rPr>
          <w:rFonts w:cs="Times New Roman"/>
          <w:b w:val="0"/>
          <w:bCs/>
          <w:i w:val="0"/>
          <w:iCs/>
          <w:szCs w:val="26"/>
          <w:lang w:val="en-US"/>
        </w:rPr>
      </w:pP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tìm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kiếm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xem</w:t>
      </w:r>
      <w:proofErr w:type="spellEnd"/>
      <w:r w:rsidRPr="00905CFF">
        <w:rPr>
          <w:rFonts w:cs="Times New Roman"/>
          <w:b w:val="0"/>
          <w:bCs/>
          <w:i w:val="0"/>
          <w:iCs/>
          <w:szCs w:val="26"/>
          <w:lang w:val="en-US"/>
        </w:rPr>
        <w:t xml:space="preserve"> chi </w:t>
      </w:r>
      <w:proofErr w:type="spellStart"/>
      <w:r w:rsidRPr="00905CFF">
        <w:rPr>
          <w:rFonts w:cs="Times New Roman"/>
          <w:b w:val="0"/>
          <w:bCs/>
          <w:i w:val="0"/>
          <w:iCs/>
          <w:szCs w:val="26"/>
          <w:lang w:val="en-US"/>
        </w:rPr>
        <w:t>tiết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w:t>
      </w:r>
    </w:p>
    <w:p w14:paraId="2E9BCCCD" w14:textId="45B6B37C" w:rsidR="00141F73" w:rsidRPr="00905CFF" w:rsidRDefault="005D57B6" w:rsidP="00141F73">
      <w:pPr>
        <w:jc w:val="center"/>
        <w:rPr>
          <w:rFonts w:ascii="Times New Roman" w:hAnsi="Times New Roman" w:cs="Times New Roman"/>
          <w:sz w:val="26"/>
          <w:szCs w:val="26"/>
          <w:lang w:val="en-US"/>
        </w:rPr>
      </w:pPr>
      <w:r w:rsidRPr="00905CFF">
        <w:rPr>
          <w:rFonts w:ascii="Times New Roman" w:hAnsi="Times New Roman" w:cs="Times New Roman"/>
          <w:noProof/>
          <w:sz w:val="26"/>
          <w:szCs w:val="26"/>
          <w:lang w:val="en-US"/>
        </w:rPr>
        <w:lastRenderedPageBreak/>
        <w:drawing>
          <wp:inline distT="0" distB="0" distL="0" distR="0" wp14:anchorId="0D1067F4" wp14:editId="0B84D6FC">
            <wp:extent cx="5761990" cy="2806065"/>
            <wp:effectExtent l="0" t="0" r="0" b="0"/>
            <wp:docPr id="1114118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18690" name="Picture 1" descr="A screenshot of a computer&#10;&#10;Description automatically generated"/>
                    <pic:cNvPicPr/>
                  </pic:nvPicPr>
                  <pic:blipFill>
                    <a:blip r:embed="rId108"/>
                    <a:stretch>
                      <a:fillRect/>
                    </a:stretch>
                  </pic:blipFill>
                  <pic:spPr>
                    <a:xfrm>
                      <a:off x="0" y="0"/>
                      <a:ext cx="5761990" cy="2806065"/>
                    </a:xfrm>
                    <a:prstGeom prst="rect">
                      <a:avLst/>
                    </a:prstGeom>
                  </pic:spPr>
                </pic:pic>
              </a:graphicData>
            </a:graphic>
          </wp:inline>
        </w:drawing>
      </w:r>
    </w:p>
    <w:p w14:paraId="2A0C9B82" w14:textId="3D852AED" w:rsidR="00141F73" w:rsidRPr="00905CFF" w:rsidRDefault="00141F73" w:rsidP="00141F73">
      <w:pPr>
        <w:pStyle w:val="Heading7"/>
        <w:spacing w:line="360" w:lineRule="auto"/>
        <w:rPr>
          <w:rFonts w:eastAsia="Times New Roman" w:cs="Times New Roman"/>
          <w:lang w:val="en-US"/>
        </w:rPr>
      </w:pPr>
      <w:bookmarkStart w:id="202" w:name="_Toc186464374"/>
      <w:r w:rsidRPr="00905CFF">
        <w:rPr>
          <w:rFonts w:eastAsia="Times New Roman" w:cs="Times New Roman"/>
        </w:rPr>
        <w:t>Hình</w:t>
      </w:r>
      <w:r w:rsidRPr="00905CFF">
        <w:rPr>
          <w:rFonts w:eastAsia="Times New Roman" w:cs="Times New Roman"/>
          <w:lang w:val="en-US"/>
        </w:rPr>
        <w:t xml:space="preserve"> 4.3</w:t>
      </w:r>
      <w:r w:rsidR="005D57B6" w:rsidRPr="00905CFF">
        <w:rPr>
          <w:rFonts w:eastAsia="Times New Roman" w:cs="Times New Roman"/>
          <w:lang w:val="en-US"/>
        </w:rPr>
        <w:t>9</w:t>
      </w:r>
      <w:r w:rsidRPr="00905CFF">
        <w:rPr>
          <w:rFonts w:eastAsia="Times New Roman" w:cs="Times New Roman"/>
        </w:rPr>
        <w:t xml:space="preserve"> </w:t>
      </w:r>
      <w:r w:rsidRPr="00905CFF">
        <w:rPr>
          <w:rFonts w:eastAsia="Times New Roman" w:cs="Times New Roman"/>
          <w:lang w:val="en-US"/>
        </w:rPr>
        <w:t xml:space="preserve">Trang </w:t>
      </w:r>
      <w:proofErr w:type="spellStart"/>
      <w:r w:rsidRPr="00905CFF">
        <w:rPr>
          <w:rFonts w:eastAsia="Times New Roman" w:cs="Times New Roman"/>
          <w:lang w:val="en-US"/>
        </w:rPr>
        <w:t>thông</w:t>
      </w:r>
      <w:proofErr w:type="spellEnd"/>
      <w:r w:rsidRPr="00905CFF">
        <w:rPr>
          <w:rFonts w:eastAsia="Times New Roman" w:cs="Times New Roman"/>
          <w:lang w:val="en-US"/>
        </w:rPr>
        <w:t xml:space="preserve"> tin chi </w:t>
      </w:r>
      <w:proofErr w:type="spellStart"/>
      <w:r w:rsidRPr="00905CFF">
        <w:rPr>
          <w:rFonts w:eastAsia="Times New Roman" w:cs="Times New Roman"/>
          <w:lang w:val="en-US"/>
        </w:rPr>
        <w:t>tiết</w:t>
      </w:r>
      <w:proofErr w:type="spellEnd"/>
      <w:r w:rsidRPr="00905CFF">
        <w:rPr>
          <w:rFonts w:eastAsia="Times New Roman" w:cs="Times New Roman"/>
          <w:lang w:val="en-US"/>
        </w:rPr>
        <w:t xml:space="preserve"> </w:t>
      </w:r>
      <w:proofErr w:type="spellStart"/>
      <w:r w:rsidRPr="00905CFF">
        <w:rPr>
          <w:rFonts w:eastAsia="Times New Roman" w:cs="Times New Roman"/>
          <w:lang w:val="en-US"/>
        </w:rPr>
        <w:t>bệnh</w:t>
      </w:r>
      <w:proofErr w:type="spellEnd"/>
      <w:r w:rsidRPr="00905CFF">
        <w:rPr>
          <w:rFonts w:eastAsia="Times New Roman" w:cs="Times New Roman"/>
          <w:lang w:val="en-US"/>
        </w:rPr>
        <w:t xml:space="preserve"> </w:t>
      </w:r>
      <w:proofErr w:type="spellStart"/>
      <w:r w:rsidRPr="00905CFF">
        <w:rPr>
          <w:rFonts w:eastAsia="Times New Roman" w:cs="Times New Roman"/>
          <w:lang w:val="en-US"/>
        </w:rPr>
        <w:t>nhân</w:t>
      </w:r>
      <w:bookmarkEnd w:id="202"/>
      <w:proofErr w:type="spellEnd"/>
    </w:p>
    <w:p w14:paraId="3F31132B" w14:textId="77777777" w:rsidR="00DE0FCD" w:rsidRPr="00905CFF" w:rsidRDefault="00DE0FCD" w:rsidP="00DE0FCD">
      <w:pPr>
        <w:rPr>
          <w:rFonts w:ascii="Times New Roman" w:hAnsi="Times New Roman" w:cs="Times New Roman"/>
          <w:lang w:val="en-US"/>
        </w:rPr>
      </w:pPr>
    </w:p>
    <w:p w14:paraId="1BD7D827" w14:textId="070A6C20" w:rsidR="00141F73" w:rsidRPr="00905CFF" w:rsidRDefault="00141F73" w:rsidP="00DE0FCD">
      <w:pPr>
        <w:pStyle w:val="ListParagraph"/>
        <w:numPr>
          <w:ilvl w:val="0"/>
          <w:numId w:val="218"/>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bình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luận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w:t>
      </w:r>
    </w:p>
    <w:p w14:paraId="15140A3D" w14:textId="77777777" w:rsidR="00DE0FCD" w:rsidRPr="00905CFF" w:rsidRDefault="00141F73" w:rsidP="00DE0FCD">
      <w:pPr>
        <w:pStyle w:val="ListParagraph"/>
        <w:numPr>
          <w:ilvl w:val="0"/>
          <w:numId w:val="219"/>
        </w:numPr>
        <w:jc w:val="both"/>
        <w:rPr>
          <w:rFonts w:cs="Times New Roman"/>
          <w:b w:val="0"/>
          <w:bCs/>
          <w:i w:val="0"/>
          <w:iCs/>
          <w:szCs w:val="26"/>
          <w:lang w:val="en-US"/>
        </w:rPr>
      </w:pP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xem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đánh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về</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mình</w:t>
      </w:r>
      <w:proofErr w:type="spellEnd"/>
      <w:r w:rsidRPr="00905CFF">
        <w:rPr>
          <w:rFonts w:cs="Times New Roman"/>
          <w:b w:val="0"/>
          <w:bCs/>
          <w:i w:val="0"/>
          <w:iCs/>
          <w:szCs w:val="26"/>
          <w:lang w:val="en-US"/>
        </w:rPr>
        <w:t>:</w:t>
      </w:r>
    </w:p>
    <w:p w14:paraId="6AC80D43" w14:textId="77777777" w:rsidR="006D720E" w:rsidRPr="00905CFF" w:rsidRDefault="006D720E" w:rsidP="006D720E">
      <w:pPr>
        <w:ind w:left="360"/>
        <w:jc w:val="both"/>
        <w:rPr>
          <w:rFonts w:ascii="Times New Roman" w:hAnsi="Times New Roman" w:cs="Times New Roman"/>
          <w:bCs/>
          <w:iCs/>
          <w:szCs w:val="26"/>
          <w:lang w:val="en-US"/>
        </w:rPr>
      </w:pPr>
    </w:p>
    <w:p w14:paraId="17C136EF" w14:textId="2BEF4418" w:rsidR="00141F73" w:rsidRPr="00905CFF" w:rsidRDefault="00141F73" w:rsidP="00DE0FCD">
      <w:pPr>
        <w:rPr>
          <w:rFonts w:ascii="Times New Roman" w:hAnsi="Times New Roman" w:cs="Times New Roman"/>
          <w:sz w:val="26"/>
          <w:szCs w:val="26"/>
          <w:lang w:val="en-US"/>
        </w:rPr>
      </w:pPr>
      <w:r w:rsidRPr="00905CFF">
        <w:rPr>
          <w:rFonts w:ascii="Times New Roman" w:hAnsi="Times New Roman" w:cs="Times New Roman"/>
          <w:sz w:val="26"/>
          <w:szCs w:val="26"/>
          <w:lang w:val="en-US"/>
        </w:rPr>
        <w:br/>
      </w:r>
      <w:r w:rsidRPr="00905CFF">
        <w:rPr>
          <w:rFonts w:ascii="Times New Roman" w:hAnsi="Times New Roman" w:cs="Times New Roman"/>
          <w:noProof/>
        </w:rPr>
        <w:drawing>
          <wp:inline distT="0" distB="0" distL="0" distR="0" wp14:anchorId="74A76BDD" wp14:editId="37E5C7BD">
            <wp:extent cx="5761990" cy="2795270"/>
            <wp:effectExtent l="0" t="0" r="0" b="5080"/>
            <wp:docPr id="1947964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4736" name="Picture 1" descr="A screenshot of a computer&#10;&#10;Description automatically generated"/>
                    <pic:cNvPicPr/>
                  </pic:nvPicPr>
                  <pic:blipFill>
                    <a:blip r:embed="rId109"/>
                    <a:stretch>
                      <a:fillRect/>
                    </a:stretch>
                  </pic:blipFill>
                  <pic:spPr>
                    <a:xfrm>
                      <a:off x="0" y="0"/>
                      <a:ext cx="5761990" cy="2795270"/>
                    </a:xfrm>
                    <a:prstGeom prst="rect">
                      <a:avLst/>
                    </a:prstGeom>
                  </pic:spPr>
                </pic:pic>
              </a:graphicData>
            </a:graphic>
          </wp:inline>
        </w:drawing>
      </w:r>
    </w:p>
    <w:p w14:paraId="6A652AFD" w14:textId="7365C614" w:rsidR="00141F73" w:rsidRPr="00905CFF" w:rsidRDefault="00141F73" w:rsidP="00141F73">
      <w:pPr>
        <w:pStyle w:val="Heading7"/>
        <w:spacing w:line="360" w:lineRule="auto"/>
        <w:rPr>
          <w:rFonts w:eastAsia="Times New Roman" w:cs="Times New Roman"/>
          <w:lang w:val="en-US"/>
        </w:rPr>
      </w:pPr>
      <w:bookmarkStart w:id="203" w:name="_Toc186464375"/>
      <w:r w:rsidRPr="00905CFF">
        <w:rPr>
          <w:rFonts w:eastAsia="Times New Roman" w:cs="Times New Roman"/>
        </w:rPr>
        <w:t>Hình</w:t>
      </w:r>
      <w:r w:rsidRPr="00905CFF">
        <w:rPr>
          <w:rFonts w:eastAsia="Times New Roman" w:cs="Times New Roman"/>
          <w:lang w:val="en-US"/>
        </w:rPr>
        <w:t xml:space="preserve"> 4.</w:t>
      </w:r>
      <w:r w:rsidR="005D57B6" w:rsidRPr="00905CFF">
        <w:rPr>
          <w:rFonts w:eastAsia="Times New Roman" w:cs="Times New Roman"/>
          <w:lang w:val="en-US"/>
        </w:rPr>
        <w:t>40</w:t>
      </w:r>
      <w:r w:rsidRPr="00905CFF">
        <w:rPr>
          <w:rFonts w:eastAsia="Times New Roman" w:cs="Times New Roman"/>
        </w:rPr>
        <w:t xml:space="preserve"> </w:t>
      </w:r>
      <w:r w:rsidRPr="00905CFF">
        <w:rPr>
          <w:rFonts w:eastAsia="Times New Roman" w:cs="Times New Roman"/>
          <w:lang w:val="en-US"/>
        </w:rPr>
        <w:t xml:space="preserve">Trang </w:t>
      </w:r>
      <w:proofErr w:type="spellStart"/>
      <w:r w:rsidRPr="00905CFF">
        <w:rPr>
          <w:rFonts w:eastAsia="Times New Roman" w:cs="Times New Roman"/>
          <w:lang w:val="en-US"/>
        </w:rPr>
        <w:t>quản</w:t>
      </w:r>
      <w:proofErr w:type="spellEnd"/>
      <w:r w:rsidRPr="00905CFF">
        <w:rPr>
          <w:rFonts w:eastAsia="Times New Roman" w:cs="Times New Roman"/>
          <w:lang w:val="en-US"/>
        </w:rPr>
        <w:t xml:space="preserve"> </w:t>
      </w:r>
      <w:proofErr w:type="spellStart"/>
      <w:r w:rsidRPr="00905CFF">
        <w:rPr>
          <w:rFonts w:eastAsia="Times New Roman" w:cs="Times New Roman"/>
          <w:lang w:val="en-US"/>
        </w:rPr>
        <w:t>lý</w:t>
      </w:r>
      <w:proofErr w:type="spellEnd"/>
      <w:r w:rsidRPr="00905CFF">
        <w:rPr>
          <w:rFonts w:eastAsia="Times New Roman" w:cs="Times New Roman"/>
          <w:lang w:val="en-US"/>
        </w:rPr>
        <w:t xml:space="preserve"> </w:t>
      </w:r>
      <w:proofErr w:type="spellStart"/>
      <w:r w:rsidRPr="00905CFF">
        <w:rPr>
          <w:rFonts w:eastAsia="Times New Roman" w:cs="Times New Roman"/>
          <w:lang w:val="en-US"/>
        </w:rPr>
        <w:t>bình</w:t>
      </w:r>
      <w:proofErr w:type="spellEnd"/>
      <w:r w:rsidRPr="00905CFF">
        <w:rPr>
          <w:rFonts w:eastAsia="Times New Roman" w:cs="Times New Roman"/>
          <w:lang w:val="en-US"/>
        </w:rPr>
        <w:t xml:space="preserve"> </w:t>
      </w:r>
      <w:proofErr w:type="spellStart"/>
      <w:r w:rsidRPr="00905CFF">
        <w:rPr>
          <w:rFonts w:eastAsia="Times New Roman" w:cs="Times New Roman"/>
          <w:lang w:val="en-US"/>
        </w:rPr>
        <w:t>luận</w:t>
      </w:r>
      <w:proofErr w:type="spellEnd"/>
      <w:r w:rsidRPr="00905CFF">
        <w:rPr>
          <w:rFonts w:eastAsia="Times New Roman" w:cs="Times New Roman"/>
          <w:lang w:val="en-US"/>
        </w:rPr>
        <w:t xml:space="preserve"> (</w:t>
      </w:r>
      <w:proofErr w:type="spellStart"/>
      <w:r w:rsidRPr="00905CFF">
        <w:rPr>
          <w:rFonts w:eastAsia="Times New Roman" w:cs="Times New Roman"/>
          <w:lang w:val="en-US"/>
        </w:rPr>
        <w:t>Bác</w:t>
      </w:r>
      <w:proofErr w:type="spellEnd"/>
      <w:r w:rsidRPr="00905CFF">
        <w:rPr>
          <w:rFonts w:eastAsia="Times New Roman" w:cs="Times New Roman"/>
          <w:lang w:val="en-US"/>
        </w:rPr>
        <w:t xml:space="preserve"> </w:t>
      </w:r>
      <w:proofErr w:type="spellStart"/>
      <w:r w:rsidRPr="00905CFF">
        <w:rPr>
          <w:rFonts w:eastAsia="Times New Roman" w:cs="Times New Roman"/>
          <w:lang w:val="en-US"/>
        </w:rPr>
        <w:t>sĩ</w:t>
      </w:r>
      <w:proofErr w:type="spellEnd"/>
      <w:r w:rsidRPr="00905CFF">
        <w:rPr>
          <w:rFonts w:eastAsia="Times New Roman" w:cs="Times New Roman"/>
          <w:lang w:val="en-US"/>
        </w:rPr>
        <w:t>)</w:t>
      </w:r>
      <w:bookmarkEnd w:id="203"/>
    </w:p>
    <w:p w14:paraId="2BBA2F21" w14:textId="77777777" w:rsidR="00DE0FCD" w:rsidRPr="00905CFF" w:rsidRDefault="00DE0FCD" w:rsidP="00DE0FCD">
      <w:pPr>
        <w:rPr>
          <w:rFonts w:ascii="Times New Roman" w:hAnsi="Times New Roman" w:cs="Times New Roman"/>
          <w:lang w:val="en-US"/>
        </w:rPr>
      </w:pPr>
    </w:p>
    <w:p w14:paraId="79BF56DF" w14:textId="7D092CC8" w:rsidR="00141F73" w:rsidRPr="00905CFF" w:rsidRDefault="009C5F60" w:rsidP="009C5F60">
      <w:pPr>
        <w:pStyle w:val="Heading3"/>
        <w:spacing w:before="60" w:after="60" w:line="360" w:lineRule="auto"/>
        <w:rPr>
          <w:lang w:val="en-US"/>
        </w:rPr>
      </w:pPr>
      <w:bookmarkStart w:id="204" w:name="_Toc186463521"/>
      <w:r w:rsidRPr="00905CFF">
        <w:rPr>
          <w:lang w:val="en-US"/>
        </w:rPr>
        <w:t>4.2</w:t>
      </w:r>
      <w:r w:rsidRPr="00905CFF">
        <w:t>.</w:t>
      </w:r>
      <w:r w:rsidR="00A01ECA" w:rsidRPr="00905CFF">
        <w:rPr>
          <w:lang w:val="en-US"/>
        </w:rPr>
        <w:t>3</w:t>
      </w:r>
      <w:r w:rsidRPr="00905CFF">
        <w:rPr>
          <w:lang w:val="en-US"/>
        </w:rPr>
        <w:t xml:space="preserve"> Các </w:t>
      </w:r>
      <w:proofErr w:type="spellStart"/>
      <w:r w:rsidRPr="00905CFF">
        <w:rPr>
          <w:lang w:val="en-US"/>
        </w:rPr>
        <w:t>chức</w:t>
      </w:r>
      <w:proofErr w:type="spellEnd"/>
      <w:r w:rsidRPr="00905CFF">
        <w:rPr>
          <w:lang w:val="en-US"/>
        </w:rPr>
        <w:t xml:space="preserve"> </w:t>
      </w:r>
      <w:proofErr w:type="spellStart"/>
      <w:r w:rsidRPr="00905CFF">
        <w:rPr>
          <w:lang w:val="en-US"/>
        </w:rPr>
        <w:t>năng</w:t>
      </w:r>
      <w:proofErr w:type="spellEnd"/>
      <w:r w:rsidRPr="00905CFF">
        <w:rPr>
          <w:lang w:val="en-US"/>
        </w:rPr>
        <w:t xml:space="preserve"> </w:t>
      </w:r>
      <w:proofErr w:type="spellStart"/>
      <w:r w:rsidRPr="00905CFF">
        <w:rPr>
          <w:lang w:val="en-US"/>
        </w:rPr>
        <w:t>của</w:t>
      </w:r>
      <w:proofErr w:type="spellEnd"/>
      <w:r w:rsidRPr="00905CFF">
        <w:rPr>
          <w:lang w:val="en-US"/>
        </w:rPr>
        <w:t xml:space="preserve"> </w:t>
      </w:r>
      <w:proofErr w:type="spellStart"/>
      <w:r w:rsidRPr="00905CFF">
        <w:rPr>
          <w:lang w:val="en-US"/>
        </w:rPr>
        <w:t>Nhân</w:t>
      </w:r>
      <w:proofErr w:type="spellEnd"/>
      <w:r w:rsidRPr="00905CFF">
        <w:rPr>
          <w:lang w:val="en-US"/>
        </w:rPr>
        <w:t xml:space="preserve"> </w:t>
      </w:r>
      <w:proofErr w:type="spellStart"/>
      <w:r w:rsidRPr="00905CFF">
        <w:rPr>
          <w:lang w:val="en-US"/>
        </w:rPr>
        <w:t>viên</w:t>
      </w:r>
      <w:proofErr w:type="spellEnd"/>
      <w:r w:rsidRPr="00905CFF">
        <w:rPr>
          <w:lang w:val="en-US"/>
        </w:rPr>
        <w:t>:</w:t>
      </w:r>
      <w:bookmarkEnd w:id="204"/>
    </w:p>
    <w:p w14:paraId="36DF8371" w14:textId="0DB68482" w:rsidR="009C5F60" w:rsidRPr="00905CFF" w:rsidRDefault="009C5F60" w:rsidP="00DE0FCD">
      <w:pPr>
        <w:pStyle w:val="ListParagraph"/>
        <w:numPr>
          <w:ilvl w:val="0"/>
          <w:numId w:val="220"/>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viên</w:t>
      </w:r>
      <w:proofErr w:type="spellEnd"/>
      <w:r w:rsidRPr="00905CFF">
        <w:rPr>
          <w:rFonts w:cs="Times New Roman"/>
          <w:b w:val="0"/>
          <w:bCs/>
          <w:i w:val="0"/>
          <w:iCs/>
          <w:szCs w:val="26"/>
          <w:lang w:val="en-US"/>
        </w:rPr>
        <w:t>):</w:t>
      </w:r>
    </w:p>
    <w:p w14:paraId="09751183" w14:textId="20BA846C" w:rsidR="009C5F60" w:rsidRPr="00905CFF" w:rsidRDefault="0098744B" w:rsidP="009C5F60">
      <w:pPr>
        <w:jc w:val="center"/>
        <w:rPr>
          <w:rFonts w:ascii="Times New Roman" w:hAnsi="Times New Roman" w:cs="Times New Roman"/>
          <w:sz w:val="26"/>
          <w:szCs w:val="26"/>
          <w:lang w:val="en-US"/>
        </w:rPr>
      </w:pPr>
      <w:r w:rsidRPr="00905CFF">
        <w:rPr>
          <w:rFonts w:ascii="Times New Roman" w:hAnsi="Times New Roman" w:cs="Times New Roman"/>
          <w:noProof/>
          <w:sz w:val="26"/>
          <w:szCs w:val="26"/>
          <w:lang w:val="en-US"/>
        </w:rPr>
        <w:lastRenderedPageBreak/>
        <w:drawing>
          <wp:inline distT="0" distB="0" distL="0" distR="0" wp14:anchorId="2E76F91B" wp14:editId="06A47493">
            <wp:extent cx="5761990" cy="2781300"/>
            <wp:effectExtent l="0" t="0" r="0" b="0"/>
            <wp:docPr id="1464185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85391" name="Picture 1" descr="A screenshot of a computer&#10;&#10;Description automatically generated"/>
                    <pic:cNvPicPr/>
                  </pic:nvPicPr>
                  <pic:blipFill>
                    <a:blip r:embed="rId110"/>
                    <a:stretch>
                      <a:fillRect/>
                    </a:stretch>
                  </pic:blipFill>
                  <pic:spPr>
                    <a:xfrm>
                      <a:off x="0" y="0"/>
                      <a:ext cx="5761990" cy="2781300"/>
                    </a:xfrm>
                    <a:prstGeom prst="rect">
                      <a:avLst/>
                    </a:prstGeom>
                  </pic:spPr>
                </pic:pic>
              </a:graphicData>
            </a:graphic>
          </wp:inline>
        </w:drawing>
      </w:r>
    </w:p>
    <w:p w14:paraId="5746D083" w14:textId="44C869D5" w:rsidR="0098744B" w:rsidRPr="00905CFF" w:rsidRDefault="009C5F60" w:rsidP="0098744B">
      <w:pPr>
        <w:pStyle w:val="Heading7"/>
        <w:spacing w:line="360" w:lineRule="auto"/>
        <w:rPr>
          <w:rFonts w:eastAsia="Times New Roman" w:cs="Times New Roman"/>
          <w:lang w:val="en-US"/>
        </w:rPr>
      </w:pPr>
      <w:bookmarkStart w:id="205" w:name="_Toc186464376"/>
      <w:r w:rsidRPr="00905CFF">
        <w:rPr>
          <w:rFonts w:eastAsia="Times New Roman" w:cs="Times New Roman"/>
        </w:rPr>
        <w:t>Hình</w:t>
      </w:r>
      <w:r w:rsidRPr="00905CFF">
        <w:rPr>
          <w:rFonts w:eastAsia="Times New Roman" w:cs="Times New Roman"/>
          <w:lang w:val="en-US"/>
        </w:rPr>
        <w:t xml:space="preserve"> 4.</w:t>
      </w:r>
      <w:r w:rsidR="0098744B" w:rsidRPr="00905CFF">
        <w:rPr>
          <w:rFonts w:eastAsia="Times New Roman" w:cs="Times New Roman"/>
          <w:lang w:val="en-US"/>
        </w:rPr>
        <w:t>4</w:t>
      </w:r>
      <w:r w:rsidR="005D57B6" w:rsidRPr="00905CFF">
        <w:rPr>
          <w:rFonts w:eastAsia="Times New Roman" w:cs="Times New Roman"/>
          <w:lang w:val="en-US"/>
        </w:rPr>
        <w:t>1</w:t>
      </w:r>
      <w:r w:rsidRPr="00905CFF">
        <w:rPr>
          <w:rFonts w:eastAsia="Times New Roman" w:cs="Times New Roman"/>
        </w:rPr>
        <w:t xml:space="preserve"> </w:t>
      </w:r>
      <w:r w:rsidRPr="00905CFF">
        <w:rPr>
          <w:rFonts w:eastAsia="Times New Roman" w:cs="Times New Roman"/>
          <w:lang w:val="en-US"/>
        </w:rPr>
        <w:t xml:space="preserve">Trang </w:t>
      </w:r>
      <w:proofErr w:type="spellStart"/>
      <w:r w:rsidRPr="00905CFF">
        <w:rPr>
          <w:rFonts w:eastAsia="Times New Roman" w:cs="Times New Roman"/>
          <w:lang w:val="en-US"/>
        </w:rPr>
        <w:t>quản</w:t>
      </w:r>
      <w:proofErr w:type="spellEnd"/>
      <w:r w:rsidRPr="00905CFF">
        <w:rPr>
          <w:rFonts w:eastAsia="Times New Roman" w:cs="Times New Roman"/>
          <w:lang w:val="en-US"/>
        </w:rPr>
        <w:t xml:space="preserve"> </w:t>
      </w:r>
      <w:proofErr w:type="spellStart"/>
      <w:r w:rsidRPr="00905CFF">
        <w:rPr>
          <w:rFonts w:eastAsia="Times New Roman" w:cs="Times New Roman"/>
          <w:lang w:val="en-US"/>
        </w:rPr>
        <w:t>lý</w:t>
      </w:r>
      <w:proofErr w:type="spellEnd"/>
      <w:r w:rsidRPr="00905CFF">
        <w:rPr>
          <w:rFonts w:eastAsia="Times New Roman" w:cs="Times New Roman"/>
          <w:lang w:val="en-US"/>
        </w:rPr>
        <w:t xml:space="preserve"> </w:t>
      </w:r>
      <w:proofErr w:type="spellStart"/>
      <w:r w:rsidR="0098744B" w:rsidRPr="00905CFF">
        <w:rPr>
          <w:rFonts w:eastAsia="Times New Roman" w:cs="Times New Roman"/>
          <w:lang w:val="en-US"/>
        </w:rPr>
        <w:t>lịch</w:t>
      </w:r>
      <w:proofErr w:type="spellEnd"/>
      <w:r w:rsidR="0098744B" w:rsidRPr="00905CFF">
        <w:rPr>
          <w:rFonts w:eastAsia="Times New Roman" w:cs="Times New Roman"/>
          <w:lang w:val="en-US"/>
        </w:rPr>
        <w:t xml:space="preserve"> </w:t>
      </w:r>
      <w:proofErr w:type="spellStart"/>
      <w:r w:rsidR="0098744B" w:rsidRPr="00905CFF">
        <w:rPr>
          <w:rFonts w:eastAsia="Times New Roman" w:cs="Times New Roman"/>
          <w:lang w:val="en-US"/>
        </w:rPr>
        <w:t>khám</w:t>
      </w:r>
      <w:proofErr w:type="spellEnd"/>
      <w:r w:rsidR="0098744B" w:rsidRPr="00905CFF">
        <w:rPr>
          <w:rFonts w:eastAsia="Times New Roman" w:cs="Times New Roman"/>
          <w:lang w:val="en-US"/>
        </w:rPr>
        <w:t xml:space="preserve"> (</w:t>
      </w:r>
      <w:proofErr w:type="spellStart"/>
      <w:r w:rsidR="0098744B" w:rsidRPr="00905CFF">
        <w:rPr>
          <w:rFonts w:eastAsia="Times New Roman" w:cs="Times New Roman"/>
          <w:lang w:val="en-US"/>
        </w:rPr>
        <w:t>Nhân</w:t>
      </w:r>
      <w:proofErr w:type="spellEnd"/>
      <w:r w:rsidR="0098744B" w:rsidRPr="00905CFF">
        <w:rPr>
          <w:rFonts w:eastAsia="Times New Roman" w:cs="Times New Roman"/>
          <w:lang w:val="en-US"/>
        </w:rPr>
        <w:t xml:space="preserve"> </w:t>
      </w:r>
      <w:proofErr w:type="spellStart"/>
      <w:r w:rsidR="0098744B" w:rsidRPr="00905CFF">
        <w:rPr>
          <w:rFonts w:eastAsia="Times New Roman" w:cs="Times New Roman"/>
          <w:lang w:val="en-US"/>
        </w:rPr>
        <w:t>viên</w:t>
      </w:r>
      <w:proofErr w:type="spellEnd"/>
      <w:r w:rsidR="0098744B" w:rsidRPr="00905CFF">
        <w:rPr>
          <w:rFonts w:eastAsia="Times New Roman" w:cs="Times New Roman"/>
          <w:lang w:val="en-US"/>
        </w:rPr>
        <w:t>)</w:t>
      </w:r>
      <w:bookmarkEnd w:id="205"/>
    </w:p>
    <w:p w14:paraId="0412825F" w14:textId="77777777" w:rsidR="00DE0FCD" w:rsidRPr="00905CFF" w:rsidRDefault="00DE0FCD" w:rsidP="00DE0FCD">
      <w:pPr>
        <w:rPr>
          <w:rFonts w:ascii="Times New Roman" w:hAnsi="Times New Roman" w:cs="Times New Roman"/>
          <w:lang w:val="en-US"/>
        </w:rPr>
      </w:pPr>
    </w:p>
    <w:p w14:paraId="59EAB54C" w14:textId="2C619601" w:rsidR="009C5F60" w:rsidRPr="00905CFF" w:rsidRDefault="0098744B" w:rsidP="00DE0FCD">
      <w:pPr>
        <w:pStyle w:val="ListParagraph"/>
        <w:numPr>
          <w:ilvl w:val="0"/>
          <w:numId w:val="221"/>
        </w:numPr>
        <w:jc w:val="both"/>
        <w:rPr>
          <w:rFonts w:cs="Times New Roman"/>
          <w:b w:val="0"/>
          <w:bCs/>
          <w:i w:val="0"/>
          <w:iCs/>
          <w:szCs w:val="26"/>
          <w:lang w:val="en-US"/>
        </w:rPr>
      </w:pP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xem</w:t>
      </w:r>
      <w:proofErr w:type="spellEnd"/>
      <w:r w:rsidRPr="00905CFF">
        <w:rPr>
          <w:rFonts w:cs="Times New Roman"/>
          <w:b w:val="0"/>
          <w:bCs/>
          <w:i w:val="0"/>
          <w:iCs/>
          <w:szCs w:val="26"/>
          <w:lang w:val="en-US"/>
        </w:rPr>
        <w:t xml:space="preserve"> chi </w:t>
      </w:r>
      <w:proofErr w:type="spellStart"/>
      <w:r w:rsidRPr="00905CFF">
        <w:rPr>
          <w:rFonts w:cs="Times New Roman"/>
          <w:b w:val="0"/>
          <w:bCs/>
          <w:i w:val="0"/>
          <w:iCs/>
          <w:szCs w:val="26"/>
          <w:lang w:val="en-US"/>
        </w:rPr>
        <w:t>tiết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hẹn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tiếp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hoặc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hủy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hẹn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tiếp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hoặc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hủy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đến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p>
    <w:p w14:paraId="2634316C" w14:textId="296716DE" w:rsidR="0098744B" w:rsidRPr="00905CFF" w:rsidRDefault="0098744B" w:rsidP="00DE0FCD">
      <w:pPr>
        <w:pStyle w:val="ListParagraph"/>
        <w:numPr>
          <w:ilvl w:val="0"/>
          <w:numId w:val="221"/>
        </w:numPr>
        <w:jc w:val="both"/>
        <w:rPr>
          <w:rFonts w:cs="Times New Roman"/>
          <w:b w:val="0"/>
          <w:bCs/>
          <w:i w:val="0"/>
          <w:iCs/>
          <w:szCs w:val="26"/>
          <w:lang w:val="en-US"/>
        </w:rPr>
      </w:pP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tạo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hẹn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trực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tiếp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p>
    <w:p w14:paraId="0D184C3B" w14:textId="77777777" w:rsidR="0098744B" w:rsidRPr="00905CFF" w:rsidRDefault="0098744B" w:rsidP="0001301D">
      <w:pPr>
        <w:rPr>
          <w:rFonts w:ascii="Times New Roman" w:hAnsi="Times New Roman" w:cs="Times New Roman"/>
          <w:sz w:val="26"/>
          <w:szCs w:val="26"/>
          <w:lang w:val="en-US"/>
        </w:rPr>
      </w:pPr>
    </w:p>
    <w:p w14:paraId="0F0ADD34" w14:textId="7C56B446" w:rsidR="0098744B" w:rsidRPr="00905CFF" w:rsidRDefault="00A01ECA" w:rsidP="00DE0FCD">
      <w:pPr>
        <w:pStyle w:val="ListParagraph"/>
        <w:numPr>
          <w:ilvl w:val="0"/>
          <w:numId w:val="222"/>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hóa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đơn</w:t>
      </w:r>
      <w:proofErr w:type="spellEnd"/>
      <w:r w:rsidRPr="00905CFF">
        <w:rPr>
          <w:rFonts w:cs="Times New Roman"/>
          <w:b w:val="0"/>
          <w:bCs/>
          <w:i w:val="0"/>
          <w:iCs/>
          <w:szCs w:val="26"/>
          <w:lang w:val="en-US"/>
        </w:rPr>
        <w:t>:</w:t>
      </w:r>
    </w:p>
    <w:p w14:paraId="3A90A006" w14:textId="5F38FF7B" w:rsidR="00A01ECA" w:rsidRPr="00905CFF" w:rsidRDefault="00A01ECA" w:rsidP="00DE0FCD">
      <w:pPr>
        <w:pStyle w:val="ListParagraph"/>
        <w:numPr>
          <w:ilvl w:val="0"/>
          <w:numId w:val="223"/>
        </w:numPr>
        <w:jc w:val="both"/>
        <w:rPr>
          <w:rFonts w:cs="Times New Roman"/>
          <w:b w:val="0"/>
          <w:bCs/>
          <w:i w:val="0"/>
          <w:iCs/>
          <w:szCs w:val="26"/>
          <w:lang w:val="en-US"/>
        </w:rPr>
      </w:pP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trang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Hóa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tìm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kiếm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cần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toán</w:t>
      </w:r>
      <w:proofErr w:type="spellEnd"/>
    </w:p>
    <w:p w14:paraId="545EE208" w14:textId="32BE4A87" w:rsidR="00A01ECA" w:rsidRPr="00905CFF" w:rsidRDefault="00A01ECA" w:rsidP="00DE0FCD">
      <w:pPr>
        <w:pStyle w:val="ListParagraph"/>
        <w:numPr>
          <w:ilvl w:val="0"/>
          <w:numId w:val="223"/>
        </w:numPr>
        <w:jc w:val="both"/>
        <w:rPr>
          <w:rFonts w:cs="Times New Roman"/>
          <w:b w:val="0"/>
          <w:bCs/>
          <w:i w:val="0"/>
          <w:iCs/>
          <w:szCs w:val="26"/>
          <w:lang w:val="en-US"/>
        </w:rPr>
      </w:pP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xem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hóa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trạng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thái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toán</w:t>
      </w:r>
      <w:proofErr w:type="spellEnd"/>
      <w:r w:rsidRPr="00905CFF">
        <w:rPr>
          <w:rFonts w:cs="Times New Roman"/>
          <w:b w:val="0"/>
          <w:bCs/>
          <w:i w:val="0"/>
          <w:iCs/>
          <w:szCs w:val="26"/>
          <w:lang w:val="en-US"/>
        </w:rPr>
        <w:t>:</w:t>
      </w:r>
    </w:p>
    <w:p w14:paraId="7CBD6E0E" w14:textId="77777777" w:rsidR="006D720E" w:rsidRPr="00905CFF" w:rsidRDefault="006D720E" w:rsidP="006D720E">
      <w:pPr>
        <w:ind w:left="360"/>
        <w:jc w:val="both"/>
        <w:rPr>
          <w:rFonts w:ascii="Times New Roman" w:hAnsi="Times New Roman" w:cs="Times New Roman"/>
          <w:bCs/>
          <w:iCs/>
          <w:szCs w:val="26"/>
          <w:lang w:val="en-US"/>
        </w:rPr>
      </w:pPr>
    </w:p>
    <w:p w14:paraId="2685D920" w14:textId="31D15529" w:rsidR="00A01ECA" w:rsidRPr="00905CFF" w:rsidRDefault="00A01ECA" w:rsidP="00A01ECA">
      <w:pPr>
        <w:jc w:val="center"/>
        <w:rPr>
          <w:rFonts w:ascii="Times New Roman" w:hAnsi="Times New Roman" w:cs="Times New Roman"/>
          <w:sz w:val="26"/>
          <w:szCs w:val="26"/>
          <w:lang w:val="en-US"/>
        </w:rPr>
      </w:pPr>
      <w:r w:rsidRPr="00905CFF">
        <w:rPr>
          <w:rFonts w:ascii="Times New Roman" w:hAnsi="Times New Roman" w:cs="Times New Roman"/>
          <w:noProof/>
          <w:sz w:val="26"/>
          <w:szCs w:val="26"/>
          <w:lang w:val="en-US"/>
        </w:rPr>
        <w:drawing>
          <wp:inline distT="0" distB="0" distL="0" distR="0" wp14:anchorId="46BCE31B" wp14:editId="395F68A2">
            <wp:extent cx="5761990" cy="2807335"/>
            <wp:effectExtent l="0" t="0" r="0" b="0"/>
            <wp:docPr id="1258495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95854" name="Picture 1" descr="A screenshot of a computer&#10;&#10;Description automatically generated"/>
                    <pic:cNvPicPr/>
                  </pic:nvPicPr>
                  <pic:blipFill>
                    <a:blip r:embed="rId111"/>
                    <a:stretch>
                      <a:fillRect/>
                    </a:stretch>
                  </pic:blipFill>
                  <pic:spPr>
                    <a:xfrm>
                      <a:off x="0" y="0"/>
                      <a:ext cx="5761990" cy="2807335"/>
                    </a:xfrm>
                    <a:prstGeom prst="rect">
                      <a:avLst/>
                    </a:prstGeom>
                  </pic:spPr>
                </pic:pic>
              </a:graphicData>
            </a:graphic>
          </wp:inline>
        </w:drawing>
      </w:r>
    </w:p>
    <w:p w14:paraId="77E7573F" w14:textId="6AC1772E" w:rsidR="00A01ECA" w:rsidRPr="00905CFF" w:rsidRDefault="00A01ECA" w:rsidP="00A01ECA">
      <w:pPr>
        <w:pStyle w:val="Heading7"/>
        <w:spacing w:line="360" w:lineRule="auto"/>
        <w:rPr>
          <w:rFonts w:eastAsia="Times New Roman" w:cs="Times New Roman"/>
          <w:lang w:val="en-US"/>
        </w:rPr>
      </w:pPr>
      <w:bookmarkStart w:id="206" w:name="_Toc186464377"/>
      <w:r w:rsidRPr="00905CFF">
        <w:rPr>
          <w:rFonts w:eastAsia="Times New Roman" w:cs="Times New Roman"/>
        </w:rPr>
        <w:t>Hình</w:t>
      </w:r>
      <w:r w:rsidRPr="00905CFF">
        <w:rPr>
          <w:rFonts w:eastAsia="Times New Roman" w:cs="Times New Roman"/>
          <w:lang w:val="en-US"/>
        </w:rPr>
        <w:t xml:space="preserve"> 4.4</w:t>
      </w:r>
      <w:r w:rsidR="005D57B6" w:rsidRPr="00905CFF">
        <w:rPr>
          <w:rFonts w:eastAsia="Times New Roman" w:cs="Times New Roman"/>
          <w:lang w:val="en-US"/>
        </w:rPr>
        <w:t>2</w:t>
      </w:r>
      <w:r w:rsidRPr="00905CFF">
        <w:rPr>
          <w:rFonts w:eastAsia="Times New Roman" w:cs="Times New Roman"/>
        </w:rPr>
        <w:t xml:space="preserve"> </w:t>
      </w:r>
      <w:r w:rsidRPr="00905CFF">
        <w:rPr>
          <w:rFonts w:eastAsia="Times New Roman" w:cs="Times New Roman"/>
          <w:lang w:val="en-US"/>
        </w:rPr>
        <w:t xml:space="preserve">Trang </w:t>
      </w:r>
      <w:proofErr w:type="spellStart"/>
      <w:r w:rsidRPr="00905CFF">
        <w:rPr>
          <w:rFonts w:eastAsia="Times New Roman" w:cs="Times New Roman"/>
          <w:lang w:val="en-US"/>
        </w:rPr>
        <w:t>xem</w:t>
      </w:r>
      <w:proofErr w:type="spellEnd"/>
      <w:r w:rsidRPr="00905CFF">
        <w:rPr>
          <w:rFonts w:eastAsia="Times New Roman" w:cs="Times New Roman"/>
          <w:lang w:val="en-US"/>
        </w:rPr>
        <w:t xml:space="preserve"> </w:t>
      </w:r>
      <w:proofErr w:type="spellStart"/>
      <w:r w:rsidRPr="00905CFF">
        <w:rPr>
          <w:rFonts w:eastAsia="Times New Roman" w:cs="Times New Roman"/>
          <w:lang w:val="en-US"/>
        </w:rPr>
        <w:t>hóa</w:t>
      </w:r>
      <w:proofErr w:type="spellEnd"/>
      <w:r w:rsidRPr="00905CFF">
        <w:rPr>
          <w:rFonts w:eastAsia="Times New Roman" w:cs="Times New Roman"/>
          <w:lang w:val="en-US"/>
        </w:rPr>
        <w:t xml:space="preserve"> </w:t>
      </w:r>
      <w:proofErr w:type="spellStart"/>
      <w:r w:rsidRPr="00905CFF">
        <w:rPr>
          <w:rFonts w:eastAsia="Times New Roman" w:cs="Times New Roman"/>
          <w:lang w:val="en-US"/>
        </w:rPr>
        <w:t>đơn</w:t>
      </w:r>
      <w:proofErr w:type="spellEnd"/>
      <w:r w:rsidRPr="00905CFF">
        <w:rPr>
          <w:rFonts w:eastAsia="Times New Roman" w:cs="Times New Roman"/>
          <w:lang w:val="en-US"/>
        </w:rPr>
        <w:t xml:space="preserve"> chi </w:t>
      </w:r>
      <w:proofErr w:type="spellStart"/>
      <w:r w:rsidRPr="00905CFF">
        <w:rPr>
          <w:rFonts w:eastAsia="Times New Roman" w:cs="Times New Roman"/>
          <w:lang w:val="en-US"/>
        </w:rPr>
        <w:t>tiết</w:t>
      </w:r>
      <w:bookmarkEnd w:id="206"/>
      <w:proofErr w:type="spellEnd"/>
    </w:p>
    <w:p w14:paraId="5646C764" w14:textId="77777777" w:rsidR="00DE0FCD" w:rsidRPr="00905CFF" w:rsidRDefault="00DE0FCD" w:rsidP="00DE0FCD">
      <w:pPr>
        <w:rPr>
          <w:rFonts w:ascii="Times New Roman" w:hAnsi="Times New Roman" w:cs="Times New Roman"/>
          <w:lang w:val="en-US"/>
        </w:rPr>
      </w:pPr>
    </w:p>
    <w:p w14:paraId="633294DD" w14:textId="0EFDEE73" w:rsidR="00A01ECA" w:rsidRPr="00905CFF" w:rsidRDefault="00A01ECA" w:rsidP="00DE0FCD">
      <w:pPr>
        <w:pStyle w:val="ListParagraph"/>
        <w:numPr>
          <w:ilvl w:val="0"/>
          <w:numId w:val="224"/>
        </w:numPr>
        <w:jc w:val="both"/>
        <w:rPr>
          <w:rFonts w:cs="Times New Roman"/>
          <w:b w:val="0"/>
          <w:bCs/>
          <w:i w:val="0"/>
          <w:iCs/>
          <w:szCs w:val="26"/>
          <w:lang w:val="en-US"/>
        </w:rPr>
      </w:pPr>
      <w:r w:rsidRPr="00905CFF">
        <w:rPr>
          <w:rFonts w:cs="Times New Roman"/>
          <w:b w:val="0"/>
          <w:bCs/>
          <w:i w:val="0"/>
          <w:iCs/>
          <w:szCs w:val="26"/>
          <w:lang w:val="en-US"/>
        </w:rPr>
        <w:t xml:space="preserve">Khi </w:t>
      </w:r>
      <w:proofErr w:type="spellStart"/>
      <w:r w:rsidRPr="00905CFF">
        <w:rPr>
          <w:rFonts w:cs="Times New Roman"/>
          <w:b w:val="0"/>
          <w:bCs/>
          <w:i w:val="0"/>
          <w:iCs/>
          <w:szCs w:val="26"/>
          <w:lang w:val="en-US"/>
        </w:rPr>
        <w:t>cập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trạng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thái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toán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gửi</w:t>
      </w:r>
      <w:proofErr w:type="spellEnd"/>
      <w:r w:rsidRPr="00905CFF">
        <w:rPr>
          <w:rFonts w:cs="Times New Roman"/>
          <w:b w:val="0"/>
          <w:bCs/>
          <w:i w:val="0"/>
          <w:iCs/>
          <w:szCs w:val="26"/>
          <w:lang w:val="en-US"/>
        </w:rPr>
        <w:t xml:space="preserve"> email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về</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p>
    <w:p w14:paraId="0C49CD47" w14:textId="1D5BC22B" w:rsidR="00A01ECA" w:rsidRPr="00905CFF" w:rsidRDefault="00A01ECA" w:rsidP="0001301D">
      <w:pPr>
        <w:rPr>
          <w:rFonts w:ascii="Times New Roman" w:hAnsi="Times New Roman" w:cs="Times New Roman"/>
          <w:sz w:val="26"/>
          <w:szCs w:val="26"/>
          <w:lang w:val="en-US"/>
        </w:rPr>
      </w:pPr>
    </w:p>
    <w:p w14:paraId="62E4B340" w14:textId="77777777" w:rsidR="00DE0FCD" w:rsidRPr="00905CFF" w:rsidRDefault="00DE0FCD" w:rsidP="0001301D">
      <w:pPr>
        <w:rPr>
          <w:rFonts w:ascii="Times New Roman" w:hAnsi="Times New Roman" w:cs="Times New Roman"/>
          <w:sz w:val="26"/>
          <w:szCs w:val="26"/>
          <w:lang w:val="en-US"/>
        </w:rPr>
      </w:pPr>
    </w:p>
    <w:p w14:paraId="7ED1D537" w14:textId="4063CC84" w:rsidR="00E22782" w:rsidRPr="00905CFF" w:rsidRDefault="00A01ECA" w:rsidP="00E22782">
      <w:pPr>
        <w:pStyle w:val="Heading3"/>
        <w:spacing w:before="60" w:after="60" w:line="360" w:lineRule="auto"/>
        <w:rPr>
          <w:lang w:val="en-US"/>
        </w:rPr>
      </w:pPr>
      <w:bookmarkStart w:id="207" w:name="_Toc186463522"/>
      <w:r w:rsidRPr="00905CFF">
        <w:rPr>
          <w:lang w:val="en-US"/>
        </w:rPr>
        <w:lastRenderedPageBreak/>
        <w:t>4.2</w:t>
      </w:r>
      <w:r w:rsidRPr="00905CFF">
        <w:t>.</w:t>
      </w:r>
      <w:r w:rsidRPr="00905CFF">
        <w:rPr>
          <w:lang w:val="en-US"/>
        </w:rPr>
        <w:t xml:space="preserve">3 Các </w:t>
      </w:r>
      <w:proofErr w:type="spellStart"/>
      <w:r w:rsidRPr="00905CFF">
        <w:rPr>
          <w:lang w:val="en-US"/>
        </w:rPr>
        <w:t>chức</w:t>
      </w:r>
      <w:proofErr w:type="spellEnd"/>
      <w:r w:rsidRPr="00905CFF">
        <w:rPr>
          <w:lang w:val="en-US"/>
        </w:rPr>
        <w:t xml:space="preserve"> </w:t>
      </w:r>
      <w:proofErr w:type="spellStart"/>
      <w:r w:rsidRPr="00905CFF">
        <w:rPr>
          <w:lang w:val="en-US"/>
        </w:rPr>
        <w:t>năng</w:t>
      </w:r>
      <w:proofErr w:type="spellEnd"/>
      <w:r w:rsidRPr="00905CFF">
        <w:rPr>
          <w:lang w:val="en-US"/>
        </w:rPr>
        <w:t xml:space="preserve"> </w:t>
      </w:r>
      <w:proofErr w:type="spellStart"/>
      <w:r w:rsidRPr="00905CFF">
        <w:rPr>
          <w:lang w:val="en-US"/>
        </w:rPr>
        <w:t>của</w:t>
      </w:r>
      <w:proofErr w:type="spellEnd"/>
      <w:r w:rsidRPr="00905CFF">
        <w:rPr>
          <w:lang w:val="en-US"/>
        </w:rPr>
        <w:t xml:space="preserve"> Quản </w:t>
      </w:r>
      <w:proofErr w:type="spellStart"/>
      <w:r w:rsidRPr="00905CFF">
        <w:rPr>
          <w:lang w:val="en-US"/>
        </w:rPr>
        <w:t>trị</w:t>
      </w:r>
      <w:proofErr w:type="spellEnd"/>
      <w:r w:rsidRPr="00905CFF">
        <w:rPr>
          <w:lang w:val="en-US"/>
        </w:rPr>
        <w:t xml:space="preserve"> </w:t>
      </w:r>
      <w:proofErr w:type="spellStart"/>
      <w:r w:rsidRPr="00905CFF">
        <w:rPr>
          <w:lang w:val="en-US"/>
        </w:rPr>
        <w:t>viên</w:t>
      </w:r>
      <w:proofErr w:type="spellEnd"/>
      <w:r w:rsidRPr="00905CFF">
        <w:rPr>
          <w:lang w:val="en-US"/>
        </w:rPr>
        <w:t>:</w:t>
      </w:r>
      <w:bookmarkEnd w:id="207"/>
    </w:p>
    <w:p w14:paraId="64AD5BB5" w14:textId="6004F64A" w:rsidR="00A01ECA" w:rsidRPr="00905CFF" w:rsidRDefault="00E22782" w:rsidP="00DE0FCD">
      <w:pPr>
        <w:pStyle w:val="ListParagraph"/>
        <w:numPr>
          <w:ilvl w:val="0"/>
          <w:numId w:val="225"/>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doanh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thu</w:t>
      </w:r>
      <w:proofErr w:type="spellEnd"/>
      <w:r w:rsidRPr="00905CFF">
        <w:rPr>
          <w:rFonts w:cs="Times New Roman"/>
          <w:b w:val="0"/>
          <w:bCs/>
          <w:i w:val="0"/>
          <w:iCs/>
          <w:szCs w:val="26"/>
          <w:lang w:val="en-US"/>
        </w:rPr>
        <w:t>:</w:t>
      </w:r>
    </w:p>
    <w:p w14:paraId="6A979D99" w14:textId="77777777" w:rsidR="00E22782" w:rsidRPr="00905CFF" w:rsidRDefault="00E22782" w:rsidP="0001301D">
      <w:pPr>
        <w:rPr>
          <w:rFonts w:ascii="Times New Roman" w:hAnsi="Times New Roman" w:cs="Times New Roman"/>
          <w:sz w:val="26"/>
          <w:szCs w:val="26"/>
          <w:lang w:val="en-US"/>
        </w:rPr>
      </w:pPr>
    </w:p>
    <w:p w14:paraId="1D815D21" w14:textId="46EBFB1B" w:rsidR="00E22782" w:rsidRPr="00905CFF" w:rsidRDefault="00E22782" w:rsidP="00E22782">
      <w:pPr>
        <w:jc w:val="center"/>
        <w:rPr>
          <w:rFonts w:ascii="Times New Roman" w:hAnsi="Times New Roman" w:cs="Times New Roman"/>
          <w:sz w:val="26"/>
          <w:szCs w:val="26"/>
          <w:lang w:val="en-US"/>
        </w:rPr>
      </w:pPr>
      <w:r w:rsidRPr="00905CFF">
        <w:rPr>
          <w:rFonts w:ascii="Times New Roman" w:hAnsi="Times New Roman" w:cs="Times New Roman"/>
          <w:noProof/>
          <w:sz w:val="26"/>
          <w:szCs w:val="26"/>
          <w:lang w:val="en-US"/>
        </w:rPr>
        <w:drawing>
          <wp:inline distT="0" distB="0" distL="0" distR="0" wp14:anchorId="660D1120" wp14:editId="2D4FA546">
            <wp:extent cx="5761990" cy="2801620"/>
            <wp:effectExtent l="0" t="0" r="0" b="0"/>
            <wp:docPr id="20355191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9183" name="Picture 1" descr="A screenshot of a graph&#10;&#10;Description automatically generated"/>
                    <pic:cNvPicPr/>
                  </pic:nvPicPr>
                  <pic:blipFill>
                    <a:blip r:embed="rId112"/>
                    <a:stretch>
                      <a:fillRect/>
                    </a:stretch>
                  </pic:blipFill>
                  <pic:spPr>
                    <a:xfrm>
                      <a:off x="0" y="0"/>
                      <a:ext cx="5761990" cy="2801620"/>
                    </a:xfrm>
                    <a:prstGeom prst="rect">
                      <a:avLst/>
                    </a:prstGeom>
                  </pic:spPr>
                </pic:pic>
              </a:graphicData>
            </a:graphic>
          </wp:inline>
        </w:drawing>
      </w:r>
    </w:p>
    <w:p w14:paraId="06DE89AB" w14:textId="544E0DD4" w:rsidR="00E22782" w:rsidRPr="00905CFF" w:rsidRDefault="00E22782" w:rsidP="00E22782">
      <w:pPr>
        <w:pStyle w:val="Heading7"/>
        <w:spacing w:line="360" w:lineRule="auto"/>
        <w:rPr>
          <w:rFonts w:eastAsia="Times New Roman" w:cs="Times New Roman"/>
          <w:lang w:val="en-US"/>
        </w:rPr>
      </w:pPr>
      <w:bookmarkStart w:id="208" w:name="_Toc186464378"/>
      <w:r w:rsidRPr="00905CFF">
        <w:rPr>
          <w:rFonts w:eastAsia="Times New Roman" w:cs="Times New Roman"/>
        </w:rPr>
        <w:t>Hình</w:t>
      </w:r>
      <w:r w:rsidRPr="00905CFF">
        <w:rPr>
          <w:rFonts w:eastAsia="Times New Roman" w:cs="Times New Roman"/>
          <w:lang w:val="en-US"/>
        </w:rPr>
        <w:t xml:space="preserve"> 4.4</w:t>
      </w:r>
      <w:r w:rsidR="005D57B6" w:rsidRPr="00905CFF">
        <w:rPr>
          <w:rFonts w:eastAsia="Times New Roman" w:cs="Times New Roman"/>
          <w:lang w:val="en-US"/>
        </w:rPr>
        <w:t>3</w:t>
      </w:r>
      <w:r w:rsidRPr="00905CFF">
        <w:rPr>
          <w:rFonts w:eastAsia="Times New Roman" w:cs="Times New Roman"/>
        </w:rPr>
        <w:t xml:space="preserve"> </w:t>
      </w:r>
      <w:r w:rsidRPr="00905CFF">
        <w:rPr>
          <w:rFonts w:eastAsia="Times New Roman" w:cs="Times New Roman"/>
          <w:lang w:val="en-US"/>
        </w:rPr>
        <w:t xml:space="preserve">Trang </w:t>
      </w:r>
      <w:proofErr w:type="spellStart"/>
      <w:r w:rsidR="00691F96" w:rsidRPr="00905CFF">
        <w:rPr>
          <w:rFonts w:eastAsia="Times New Roman" w:cs="Times New Roman"/>
          <w:lang w:val="en-US"/>
        </w:rPr>
        <w:t>quản</w:t>
      </w:r>
      <w:proofErr w:type="spellEnd"/>
      <w:r w:rsidR="00691F96" w:rsidRPr="00905CFF">
        <w:rPr>
          <w:rFonts w:eastAsia="Times New Roman" w:cs="Times New Roman"/>
          <w:lang w:val="en-US"/>
        </w:rPr>
        <w:t xml:space="preserve"> </w:t>
      </w:r>
      <w:proofErr w:type="spellStart"/>
      <w:r w:rsidR="00691F96" w:rsidRPr="00905CFF">
        <w:rPr>
          <w:rFonts w:eastAsia="Times New Roman" w:cs="Times New Roman"/>
          <w:lang w:val="en-US"/>
        </w:rPr>
        <w:t>lý</w:t>
      </w:r>
      <w:proofErr w:type="spellEnd"/>
      <w:r w:rsidR="00691F96" w:rsidRPr="00905CFF">
        <w:rPr>
          <w:rFonts w:eastAsia="Times New Roman" w:cs="Times New Roman"/>
          <w:lang w:val="en-US"/>
        </w:rPr>
        <w:t xml:space="preserve"> </w:t>
      </w:r>
      <w:proofErr w:type="spellStart"/>
      <w:r w:rsidR="00691F96" w:rsidRPr="00905CFF">
        <w:rPr>
          <w:rFonts w:eastAsia="Times New Roman" w:cs="Times New Roman"/>
          <w:lang w:val="en-US"/>
        </w:rPr>
        <w:t>doanh</w:t>
      </w:r>
      <w:proofErr w:type="spellEnd"/>
      <w:r w:rsidR="00691F96" w:rsidRPr="00905CFF">
        <w:rPr>
          <w:rFonts w:eastAsia="Times New Roman" w:cs="Times New Roman"/>
          <w:lang w:val="en-US"/>
        </w:rPr>
        <w:t xml:space="preserve"> </w:t>
      </w:r>
      <w:proofErr w:type="spellStart"/>
      <w:r w:rsidR="00691F96" w:rsidRPr="00905CFF">
        <w:rPr>
          <w:rFonts w:eastAsia="Times New Roman" w:cs="Times New Roman"/>
          <w:lang w:val="en-US"/>
        </w:rPr>
        <w:t>thu</w:t>
      </w:r>
      <w:bookmarkEnd w:id="208"/>
      <w:proofErr w:type="spellEnd"/>
    </w:p>
    <w:p w14:paraId="0940A41B" w14:textId="77777777" w:rsidR="00DE0FCD" w:rsidRPr="00905CFF" w:rsidRDefault="00DE0FCD" w:rsidP="00DE0FCD">
      <w:pPr>
        <w:rPr>
          <w:rFonts w:ascii="Times New Roman" w:hAnsi="Times New Roman" w:cs="Times New Roman"/>
          <w:lang w:val="en-US"/>
        </w:rPr>
      </w:pPr>
    </w:p>
    <w:p w14:paraId="0F594EB2" w14:textId="455EC910" w:rsidR="00E22782" w:rsidRPr="00905CFF" w:rsidRDefault="00E22782" w:rsidP="00DE0FCD">
      <w:pPr>
        <w:pStyle w:val="ListParagraph"/>
        <w:numPr>
          <w:ilvl w:val="0"/>
          <w:numId w:val="226"/>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trị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xem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kê</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biểu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đồ</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doanh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theo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tháng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theo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năm</w:t>
      </w:r>
      <w:proofErr w:type="spellEnd"/>
    </w:p>
    <w:p w14:paraId="0A3ED653" w14:textId="1B2B343B" w:rsidR="00E22782" w:rsidRPr="00905CFF" w:rsidRDefault="00E22782" w:rsidP="00DE0FCD">
      <w:pPr>
        <w:pStyle w:val="ListParagraph"/>
        <w:numPr>
          <w:ilvl w:val="0"/>
          <w:numId w:val="226"/>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trị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kết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xuất</w:t>
      </w:r>
      <w:proofErr w:type="spellEnd"/>
      <w:r w:rsidRPr="00905CFF">
        <w:rPr>
          <w:rFonts w:cs="Times New Roman"/>
          <w:b w:val="0"/>
          <w:bCs/>
          <w:i w:val="0"/>
          <w:iCs/>
          <w:szCs w:val="26"/>
          <w:lang w:val="en-US"/>
        </w:rPr>
        <w:t xml:space="preserve"> file excel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kê</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doanh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thu</w:t>
      </w:r>
      <w:proofErr w:type="spellEnd"/>
    </w:p>
    <w:p w14:paraId="4551183A" w14:textId="77777777" w:rsidR="00E22782" w:rsidRPr="00905CFF" w:rsidRDefault="00E22782" w:rsidP="0001301D">
      <w:pPr>
        <w:rPr>
          <w:rFonts w:ascii="Times New Roman" w:hAnsi="Times New Roman" w:cs="Times New Roman"/>
          <w:sz w:val="26"/>
          <w:szCs w:val="26"/>
          <w:lang w:val="en-US"/>
        </w:rPr>
      </w:pPr>
    </w:p>
    <w:p w14:paraId="58F2787F" w14:textId="186CEF87" w:rsidR="00E22782" w:rsidRPr="00905CFF" w:rsidRDefault="00E22782" w:rsidP="00DE0FCD">
      <w:pPr>
        <w:pStyle w:val="ListParagraph"/>
        <w:numPr>
          <w:ilvl w:val="0"/>
          <w:numId w:val="227"/>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mục</w:t>
      </w:r>
      <w:proofErr w:type="spellEnd"/>
      <w:r w:rsidRPr="00905CFF">
        <w:rPr>
          <w:rFonts w:cs="Times New Roman"/>
          <w:b w:val="0"/>
          <w:bCs/>
          <w:i w:val="0"/>
          <w:iCs/>
          <w:szCs w:val="26"/>
          <w:lang w:val="en-US"/>
        </w:rPr>
        <w:t xml:space="preserve">: </w:t>
      </w:r>
      <w:r w:rsidRPr="00905CFF">
        <w:rPr>
          <w:rFonts w:cs="Times New Roman"/>
          <w:b w:val="0"/>
          <w:i w:val="0"/>
          <w:szCs w:val="26"/>
          <w:lang w:val="en-US"/>
        </w:rPr>
        <w:t xml:space="preserve">Quản </w:t>
      </w:r>
      <w:proofErr w:type="spellStart"/>
      <w:r w:rsidRPr="00905CFF">
        <w:rPr>
          <w:rFonts w:cs="Times New Roman"/>
          <w:b w:val="0"/>
          <w:i w:val="0"/>
          <w:szCs w:val="26"/>
          <w:lang w:val="en-US"/>
        </w:rPr>
        <w:t>trị</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viên</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có</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thể</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thêm</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sửa</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xóa</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các</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danh</w:t>
      </w:r>
      <w:proofErr w:type="spellEnd"/>
      <w:r w:rsidRPr="00905CFF">
        <w:rPr>
          <w:rFonts w:cs="Times New Roman"/>
          <w:b w:val="0"/>
          <w:i w:val="0"/>
          <w:szCs w:val="26"/>
          <w:lang w:val="en-US"/>
        </w:rPr>
        <w:t xml:space="preserve"> </w:t>
      </w:r>
      <w:proofErr w:type="spellStart"/>
      <w:r w:rsidRPr="00905CFF">
        <w:rPr>
          <w:rFonts w:cs="Times New Roman"/>
          <w:b w:val="0"/>
          <w:i w:val="0"/>
          <w:szCs w:val="26"/>
          <w:lang w:val="en-US"/>
        </w:rPr>
        <w:t>mục</w:t>
      </w:r>
      <w:proofErr w:type="spellEnd"/>
    </w:p>
    <w:p w14:paraId="465A067C" w14:textId="77777777" w:rsidR="00DE0FCD" w:rsidRPr="00905CFF" w:rsidRDefault="00DE0FCD" w:rsidP="00DE0FCD">
      <w:pPr>
        <w:ind w:left="360"/>
        <w:jc w:val="both"/>
        <w:rPr>
          <w:rFonts w:ascii="Times New Roman" w:hAnsi="Times New Roman" w:cs="Times New Roman"/>
          <w:bCs/>
          <w:iCs/>
          <w:szCs w:val="26"/>
          <w:lang w:val="en-US"/>
        </w:rPr>
      </w:pPr>
    </w:p>
    <w:p w14:paraId="4C4F0C5A" w14:textId="4712A630" w:rsidR="00E22782" w:rsidRPr="00905CFF" w:rsidRDefault="00E22782" w:rsidP="00DE0FCD">
      <w:pPr>
        <w:pStyle w:val="ListParagraph"/>
        <w:numPr>
          <w:ilvl w:val="0"/>
          <w:numId w:val="228"/>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chuyên</w:t>
      </w:r>
      <w:proofErr w:type="spellEnd"/>
      <w:r w:rsidRPr="00905CFF">
        <w:rPr>
          <w:rFonts w:cs="Times New Roman"/>
          <w:b w:val="0"/>
          <w:bCs/>
          <w:i w:val="0"/>
          <w:iCs/>
          <w:szCs w:val="26"/>
          <w:lang w:val="en-US"/>
        </w:rPr>
        <w:t xml:space="preserve"> khoa:</w:t>
      </w:r>
    </w:p>
    <w:p w14:paraId="221772A8" w14:textId="03D61CB5" w:rsidR="00E22782" w:rsidRPr="00905CFF" w:rsidRDefault="00691F96" w:rsidP="00E22782">
      <w:pPr>
        <w:jc w:val="center"/>
        <w:rPr>
          <w:rFonts w:ascii="Times New Roman" w:hAnsi="Times New Roman" w:cs="Times New Roman"/>
          <w:sz w:val="26"/>
          <w:szCs w:val="26"/>
          <w:lang w:val="en-US"/>
        </w:rPr>
      </w:pPr>
      <w:r w:rsidRPr="00905CFF">
        <w:rPr>
          <w:rFonts w:ascii="Times New Roman" w:hAnsi="Times New Roman" w:cs="Times New Roman"/>
          <w:noProof/>
          <w:sz w:val="26"/>
          <w:szCs w:val="26"/>
          <w:lang w:val="en-US"/>
        </w:rPr>
        <w:drawing>
          <wp:inline distT="0" distB="0" distL="0" distR="0" wp14:anchorId="4817F69D" wp14:editId="08DF9340">
            <wp:extent cx="5761990" cy="2806065"/>
            <wp:effectExtent l="0" t="0" r="0" b="0"/>
            <wp:docPr id="681197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97142" name="Picture 1" descr="A screenshot of a computer&#10;&#10;Description automatically generated"/>
                    <pic:cNvPicPr/>
                  </pic:nvPicPr>
                  <pic:blipFill>
                    <a:blip r:embed="rId113"/>
                    <a:stretch>
                      <a:fillRect/>
                    </a:stretch>
                  </pic:blipFill>
                  <pic:spPr>
                    <a:xfrm>
                      <a:off x="0" y="0"/>
                      <a:ext cx="5761990" cy="2806065"/>
                    </a:xfrm>
                    <a:prstGeom prst="rect">
                      <a:avLst/>
                    </a:prstGeom>
                  </pic:spPr>
                </pic:pic>
              </a:graphicData>
            </a:graphic>
          </wp:inline>
        </w:drawing>
      </w:r>
    </w:p>
    <w:p w14:paraId="76D6370F" w14:textId="1C50EE66" w:rsidR="00691F96" w:rsidRPr="00905CFF" w:rsidRDefault="00E22782" w:rsidP="00691F96">
      <w:pPr>
        <w:pStyle w:val="Heading7"/>
        <w:spacing w:line="360" w:lineRule="auto"/>
        <w:rPr>
          <w:rFonts w:eastAsia="Times New Roman" w:cs="Times New Roman"/>
          <w:lang w:val="en-US"/>
        </w:rPr>
      </w:pPr>
      <w:bookmarkStart w:id="209" w:name="_Toc186464379"/>
      <w:r w:rsidRPr="00905CFF">
        <w:rPr>
          <w:rFonts w:eastAsia="Times New Roman" w:cs="Times New Roman"/>
        </w:rPr>
        <w:t>Hình</w:t>
      </w:r>
      <w:r w:rsidRPr="00905CFF">
        <w:rPr>
          <w:rFonts w:eastAsia="Times New Roman" w:cs="Times New Roman"/>
          <w:lang w:val="en-US"/>
        </w:rPr>
        <w:t xml:space="preserve"> 4.4</w:t>
      </w:r>
      <w:r w:rsidR="005D57B6" w:rsidRPr="00905CFF">
        <w:rPr>
          <w:rFonts w:eastAsia="Times New Roman" w:cs="Times New Roman"/>
          <w:lang w:val="en-US"/>
        </w:rPr>
        <w:t>4</w:t>
      </w:r>
      <w:r w:rsidRPr="00905CFF">
        <w:rPr>
          <w:rFonts w:eastAsia="Times New Roman" w:cs="Times New Roman"/>
        </w:rPr>
        <w:t xml:space="preserve"> </w:t>
      </w:r>
      <w:r w:rsidRPr="00905CFF">
        <w:rPr>
          <w:rFonts w:eastAsia="Times New Roman" w:cs="Times New Roman"/>
          <w:lang w:val="en-US"/>
        </w:rPr>
        <w:t xml:space="preserve">Trang </w:t>
      </w:r>
      <w:proofErr w:type="spellStart"/>
      <w:r w:rsidR="00691F96" w:rsidRPr="00905CFF">
        <w:rPr>
          <w:rFonts w:eastAsia="Times New Roman" w:cs="Times New Roman"/>
          <w:lang w:val="en-US"/>
        </w:rPr>
        <w:t>quản</w:t>
      </w:r>
      <w:proofErr w:type="spellEnd"/>
      <w:r w:rsidR="00691F96" w:rsidRPr="00905CFF">
        <w:rPr>
          <w:rFonts w:eastAsia="Times New Roman" w:cs="Times New Roman"/>
          <w:lang w:val="en-US"/>
        </w:rPr>
        <w:t xml:space="preserve"> </w:t>
      </w:r>
      <w:proofErr w:type="spellStart"/>
      <w:r w:rsidR="00691F96" w:rsidRPr="00905CFF">
        <w:rPr>
          <w:rFonts w:eastAsia="Times New Roman" w:cs="Times New Roman"/>
          <w:lang w:val="en-US"/>
        </w:rPr>
        <w:t>lý</w:t>
      </w:r>
      <w:proofErr w:type="spellEnd"/>
      <w:r w:rsidR="00691F96" w:rsidRPr="00905CFF">
        <w:rPr>
          <w:rFonts w:eastAsia="Times New Roman" w:cs="Times New Roman"/>
          <w:lang w:val="en-US"/>
        </w:rPr>
        <w:t xml:space="preserve"> </w:t>
      </w:r>
      <w:proofErr w:type="spellStart"/>
      <w:r w:rsidR="00691F96" w:rsidRPr="00905CFF">
        <w:rPr>
          <w:rFonts w:eastAsia="Times New Roman" w:cs="Times New Roman"/>
          <w:lang w:val="en-US"/>
        </w:rPr>
        <w:t>chuyên</w:t>
      </w:r>
      <w:proofErr w:type="spellEnd"/>
      <w:r w:rsidR="00691F96" w:rsidRPr="00905CFF">
        <w:rPr>
          <w:rFonts w:eastAsia="Times New Roman" w:cs="Times New Roman"/>
          <w:lang w:val="en-US"/>
        </w:rPr>
        <w:t xml:space="preserve"> khoa</w:t>
      </w:r>
      <w:bookmarkEnd w:id="209"/>
    </w:p>
    <w:p w14:paraId="13760824" w14:textId="77777777" w:rsidR="00E22782" w:rsidRPr="00905CFF" w:rsidRDefault="00E22782" w:rsidP="0001301D">
      <w:pPr>
        <w:rPr>
          <w:rFonts w:ascii="Times New Roman" w:hAnsi="Times New Roman" w:cs="Times New Roman"/>
          <w:sz w:val="26"/>
          <w:szCs w:val="26"/>
          <w:lang w:val="en-US"/>
        </w:rPr>
      </w:pPr>
    </w:p>
    <w:p w14:paraId="066355F1" w14:textId="77777777" w:rsidR="00DE0FCD" w:rsidRPr="00905CFF" w:rsidRDefault="00DE0FCD" w:rsidP="0001301D">
      <w:pPr>
        <w:rPr>
          <w:rFonts w:ascii="Times New Roman" w:hAnsi="Times New Roman" w:cs="Times New Roman"/>
          <w:sz w:val="26"/>
          <w:szCs w:val="26"/>
          <w:lang w:val="en-US"/>
        </w:rPr>
      </w:pPr>
    </w:p>
    <w:p w14:paraId="007A3D9D" w14:textId="77777777" w:rsidR="00DE0FCD" w:rsidRPr="00905CFF" w:rsidRDefault="00DE0FCD" w:rsidP="0001301D">
      <w:pPr>
        <w:rPr>
          <w:rFonts w:ascii="Times New Roman" w:hAnsi="Times New Roman" w:cs="Times New Roman"/>
          <w:sz w:val="26"/>
          <w:szCs w:val="26"/>
          <w:lang w:val="en-US"/>
        </w:rPr>
      </w:pPr>
    </w:p>
    <w:p w14:paraId="5E789A59" w14:textId="6D1003F8" w:rsidR="00691F96" w:rsidRPr="00905CFF" w:rsidRDefault="00691F96" w:rsidP="00DE0FCD">
      <w:pPr>
        <w:pStyle w:val="ListParagraph"/>
        <w:numPr>
          <w:ilvl w:val="0"/>
          <w:numId w:val="229"/>
        </w:numPr>
        <w:jc w:val="both"/>
        <w:rPr>
          <w:rFonts w:cs="Times New Roman"/>
          <w:b w:val="0"/>
          <w:bCs/>
          <w:i w:val="0"/>
          <w:iCs/>
          <w:szCs w:val="26"/>
          <w:lang w:val="en-US"/>
        </w:rPr>
      </w:pPr>
      <w:r w:rsidRPr="00905CFF">
        <w:rPr>
          <w:rFonts w:cs="Times New Roman"/>
          <w:b w:val="0"/>
          <w:bCs/>
          <w:i w:val="0"/>
          <w:iCs/>
          <w:szCs w:val="26"/>
          <w:lang w:val="en-US"/>
        </w:rPr>
        <w:lastRenderedPageBreak/>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vụ</w:t>
      </w:r>
      <w:proofErr w:type="spellEnd"/>
      <w:r w:rsidRPr="00905CFF">
        <w:rPr>
          <w:rFonts w:cs="Times New Roman"/>
          <w:b w:val="0"/>
          <w:bCs/>
          <w:i w:val="0"/>
          <w:iCs/>
          <w:szCs w:val="26"/>
          <w:lang w:val="en-US"/>
        </w:rPr>
        <w:t>:</w:t>
      </w:r>
    </w:p>
    <w:p w14:paraId="1601AAE0" w14:textId="77777777" w:rsidR="006D720E" w:rsidRPr="00905CFF" w:rsidRDefault="006D720E" w:rsidP="006D720E">
      <w:pPr>
        <w:ind w:left="360"/>
        <w:jc w:val="both"/>
        <w:rPr>
          <w:rFonts w:ascii="Times New Roman" w:hAnsi="Times New Roman" w:cs="Times New Roman"/>
          <w:bCs/>
          <w:iCs/>
          <w:szCs w:val="26"/>
          <w:lang w:val="en-US"/>
        </w:rPr>
      </w:pPr>
    </w:p>
    <w:p w14:paraId="20504186" w14:textId="416BAE98" w:rsidR="00691F96" w:rsidRPr="00905CFF" w:rsidRDefault="00691F96" w:rsidP="00691F96">
      <w:pPr>
        <w:jc w:val="center"/>
        <w:rPr>
          <w:rFonts w:ascii="Times New Roman" w:hAnsi="Times New Roman" w:cs="Times New Roman"/>
          <w:sz w:val="26"/>
          <w:szCs w:val="26"/>
          <w:lang w:val="en-US"/>
        </w:rPr>
      </w:pPr>
      <w:r w:rsidRPr="00905CFF">
        <w:rPr>
          <w:rFonts w:ascii="Times New Roman" w:hAnsi="Times New Roman" w:cs="Times New Roman"/>
          <w:noProof/>
        </w:rPr>
        <w:drawing>
          <wp:inline distT="0" distB="0" distL="0" distR="0" wp14:anchorId="5B15D57C" wp14:editId="0CD7DD5E">
            <wp:extent cx="5761990" cy="2778125"/>
            <wp:effectExtent l="0" t="0" r="5080" b="0"/>
            <wp:docPr id="206281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18491" name="Picture 1" descr="A screenshot of a computer&#10;&#10;Description automatically generated"/>
                    <pic:cNvPicPr/>
                  </pic:nvPicPr>
                  <pic:blipFill>
                    <a:blip r:embed="rId114"/>
                    <a:stretch>
                      <a:fillRect/>
                    </a:stretch>
                  </pic:blipFill>
                  <pic:spPr>
                    <a:xfrm>
                      <a:off x="0" y="0"/>
                      <a:ext cx="5761990" cy="2778125"/>
                    </a:xfrm>
                    <a:prstGeom prst="rect">
                      <a:avLst/>
                    </a:prstGeom>
                  </pic:spPr>
                </pic:pic>
              </a:graphicData>
            </a:graphic>
          </wp:inline>
        </w:drawing>
      </w:r>
    </w:p>
    <w:p w14:paraId="41EE7AF6" w14:textId="2B58E189" w:rsidR="00691F96" w:rsidRPr="00905CFF" w:rsidRDefault="00691F96" w:rsidP="00691F96">
      <w:pPr>
        <w:pStyle w:val="Heading7"/>
        <w:spacing w:line="360" w:lineRule="auto"/>
        <w:rPr>
          <w:rFonts w:eastAsia="Times New Roman" w:cs="Times New Roman"/>
          <w:lang w:val="en-US"/>
        </w:rPr>
      </w:pPr>
      <w:bookmarkStart w:id="210" w:name="_Toc186464380"/>
      <w:r w:rsidRPr="00905CFF">
        <w:rPr>
          <w:rFonts w:eastAsia="Times New Roman" w:cs="Times New Roman"/>
        </w:rPr>
        <w:t>Hình</w:t>
      </w:r>
      <w:r w:rsidRPr="00905CFF">
        <w:rPr>
          <w:rFonts w:eastAsia="Times New Roman" w:cs="Times New Roman"/>
          <w:lang w:val="en-US"/>
        </w:rPr>
        <w:t xml:space="preserve"> 4.4</w:t>
      </w:r>
      <w:r w:rsidR="005D57B6" w:rsidRPr="00905CFF">
        <w:rPr>
          <w:rFonts w:eastAsia="Times New Roman" w:cs="Times New Roman"/>
          <w:lang w:val="en-US"/>
        </w:rPr>
        <w:t>5</w:t>
      </w:r>
      <w:r w:rsidRPr="00905CFF">
        <w:rPr>
          <w:rFonts w:eastAsia="Times New Roman" w:cs="Times New Roman"/>
        </w:rPr>
        <w:t xml:space="preserve"> </w:t>
      </w:r>
      <w:r w:rsidRPr="00905CFF">
        <w:rPr>
          <w:rFonts w:eastAsia="Times New Roman" w:cs="Times New Roman"/>
          <w:lang w:val="en-US"/>
        </w:rPr>
        <w:t xml:space="preserve">Trang </w:t>
      </w:r>
      <w:proofErr w:type="spellStart"/>
      <w:r w:rsidRPr="00905CFF">
        <w:rPr>
          <w:rFonts w:eastAsia="Times New Roman" w:cs="Times New Roman"/>
          <w:lang w:val="en-US"/>
        </w:rPr>
        <w:t>quản</w:t>
      </w:r>
      <w:proofErr w:type="spellEnd"/>
      <w:r w:rsidRPr="00905CFF">
        <w:rPr>
          <w:rFonts w:eastAsia="Times New Roman" w:cs="Times New Roman"/>
          <w:lang w:val="en-US"/>
        </w:rPr>
        <w:t xml:space="preserve"> </w:t>
      </w:r>
      <w:proofErr w:type="spellStart"/>
      <w:r w:rsidRPr="00905CFF">
        <w:rPr>
          <w:rFonts w:eastAsia="Times New Roman" w:cs="Times New Roman"/>
          <w:lang w:val="en-US"/>
        </w:rPr>
        <w:t>lý</w:t>
      </w:r>
      <w:proofErr w:type="spellEnd"/>
      <w:r w:rsidRPr="00905CFF">
        <w:rPr>
          <w:rFonts w:eastAsia="Times New Roman" w:cs="Times New Roman"/>
          <w:lang w:val="en-US"/>
        </w:rPr>
        <w:t xml:space="preserve"> </w:t>
      </w:r>
      <w:proofErr w:type="spellStart"/>
      <w:r w:rsidRPr="00905CFF">
        <w:rPr>
          <w:rFonts w:eastAsia="Times New Roman" w:cs="Times New Roman"/>
          <w:lang w:val="en-US"/>
        </w:rPr>
        <w:t>dịch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vụ</w:t>
      </w:r>
      <w:bookmarkEnd w:id="210"/>
      <w:proofErr w:type="spellEnd"/>
    </w:p>
    <w:p w14:paraId="39697626" w14:textId="77777777" w:rsidR="00691F96" w:rsidRPr="00905CFF" w:rsidRDefault="00691F96" w:rsidP="0001301D">
      <w:pPr>
        <w:rPr>
          <w:rFonts w:ascii="Times New Roman" w:hAnsi="Times New Roman" w:cs="Times New Roman"/>
          <w:sz w:val="26"/>
          <w:szCs w:val="26"/>
          <w:lang w:val="en-US"/>
        </w:rPr>
      </w:pPr>
    </w:p>
    <w:p w14:paraId="161752BE" w14:textId="79BF95D5" w:rsidR="00691F96" w:rsidRPr="00905CFF" w:rsidRDefault="00691F96" w:rsidP="00DE0FCD">
      <w:pPr>
        <w:pStyle w:val="ListParagraph"/>
        <w:numPr>
          <w:ilvl w:val="0"/>
          <w:numId w:val="230"/>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w:t>
      </w:r>
    </w:p>
    <w:p w14:paraId="109E75FF" w14:textId="5895D2A9" w:rsidR="00691F96" w:rsidRPr="00905CFF" w:rsidRDefault="00691F96" w:rsidP="00DE0FCD">
      <w:pPr>
        <w:pStyle w:val="ListParagraph"/>
        <w:numPr>
          <w:ilvl w:val="0"/>
          <w:numId w:val="231"/>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tài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khoản</w:t>
      </w:r>
      <w:proofErr w:type="spellEnd"/>
      <w:r w:rsidRPr="00905CFF">
        <w:rPr>
          <w:rFonts w:cs="Times New Roman"/>
          <w:b w:val="0"/>
          <w:bCs/>
          <w:i w:val="0"/>
          <w:iCs/>
          <w:szCs w:val="26"/>
          <w:lang w:val="en-US"/>
        </w:rPr>
        <w:t xml:space="preserve">: Quản </w:t>
      </w:r>
      <w:proofErr w:type="spellStart"/>
      <w:r w:rsidRPr="00905CFF">
        <w:rPr>
          <w:rFonts w:cs="Times New Roman"/>
          <w:b w:val="0"/>
          <w:bCs/>
          <w:i w:val="0"/>
          <w:iCs/>
          <w:szCs w:val="26"/>
          <w:lang w:val="en-US"/>
        </w:rPr>
        <w:t>trị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thêm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mới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hoặc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xóa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tài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khoản</w:t>
      </w:r>
      <w:proofErr w:type="spellEnd"/>
    </w:p>
    <w:p w14:paraId="0123A3E9" w14:textId="77777777" w:rsidR="006D720E" w:rsidRPr="00905CFF" w:rsidRDefault="006D720E" w:rsidP="006D720E">
      <w:pPr>
        <w:ind w:left="360"/>
        <w:jc w:val="both"/>
        <w:rPr>
          <w:rFonts w:ascii="Times New Roman" w:hAnsi="Times New Roman" w:cs="Times New Roman"/>
          <w:bCs/>
          <w:iCs/>
          <w:szCs w:val="26"/>
          <w:lang w:val="en-US"/>
        </w:rPr>
      </w:pPr>
    </w:p>
    <w:p w14:paraId="286423AF" w14:textId="76464DED" w:rsidR="00691F96" w:rsidRPr="00905CFF" w:rsidRDefault="00691F96" w:rsidP="00691F96">
      <w:pPr>
        <w:jc w:val="center"/>
        <w:rPr>
          <w:rFonts w:ascii="Times New Roman" w:hAnsi="Times New Roman" w:cs="Times New Roman"/>
          <w:sz w:val="26"/>
          <w:szCs w:val="26"/>
          <w:lang w:val="en-US"/>
        </w:rPr>
      </w:pPr>
      <w:r w:rsidRPr="00905CFF">
        <w:rPr>
          <w:rFonts w:ascii="Times New Roman" w:hAnsi="Times New Roman" w:cs="Times New Roman"/>
          <w:noProof/>
        </w:rPr>
        <w:drawing>
          <wp:inline distT="0" distB="0" distL="0" distR="0" wp14:anchorId="02286BF5" wp14:editId="6441064B">
            <wp:extent cx="5761990" cy="2792095"/>
            <wp:effectExtent l="0" t="0" r="0" b="8255"/>
            <wp:docPr id="968378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78189" name="Picture 1" descr="A screenshot of a computer&#10;&#10;Description automatically generated"/>
                    <pic:cNvPicPr/>
                  </pic:nvPicPr>
                  <pic:blipFill>
                    <a:blip r:embed="rId115"/>
                    <a:stretch>
                      <a:fillRect/>
                    </a:stretch>
                  </pic:blipFill>
                  <pic:spPr>
                    <a:xfrm>
                      <a:off x="0" y="0"/>
                      <a:ext cx="5761990" cy="2792095"/>
                    </a:xfrm>
                    <a:prstGeom prst="rect">
                      <a:avLst/>
                    </a:prstGeom>
                  </pic:spPr>
                </pic:pic>
              </a:graphicData>
            </a:graphic>
          </wp:inline>
        </w:drawing>
      </w:r>
    </w:p>
    <w:p w14:paraId="24B9B057" w14:textId="6B6E7371" w:rsidR="00691F96" w:rsidRPr="00905CFF" w:rsidRDefault="00691F96" w:rsidP="00691F96">
      <w:pPr>
        <w:pStyle w:val="Heading7"/>
        <w:spacing w:line="360" w:lineRule="auto"/>
        <w:rPr>
          <w:rFonts w:eastAsia="Times New Roman" w:cs="Times New Roman"/>
          <w:lang w:val="en-US"/>
        </w:rPr>
      </w:pPr>
      <w:bookmarkStart w:id="211" w:name="_Toc186464381"/>
      <w:r w:rsidRPr="00905CFF">
        <w:rPr>
          <w:rFonts w:eastAsia="Times New Roman" w:cs="Times New Roman"/>
        </w:rPr>
        <w:t>Hình</w:t>
      </w:r>
      <w:r w:rsidRPr="00905CFF">
        <w:rPr>
          <w:rFonts w:eastAsia="Times New Roman" w:cs="Times New Roman"/>
          <w:lang w:val="en-US"/>
        </w:rPr>
        <w:t xml:space="preserve"> 4.4</w:t>
      </w:r>
      <w:r w:rsidR="005D57B6" w:rsidRPr="00905CFF">
        <w:rPr>
          <w:rFonts w:eastAsia="Times New Roman" w:cs="Times New Roman"/>
          <w:lang w:val="en-US"/>
        </w:rPr>
        <w:t>6</w:t>
      </w:r>
      <w:r w:rsidRPr="00905CFF">
        <w:rPr>
          <w:rFonts w:eastAsia="Times New Roman" w:cs="Times New Roman"/>
        </w:rPr>
        <w:t xml:space="preserve"> </w:t>
      </w:r>
      <w:r w:rsidRPr="00905CFF">
        <w:rPr>
          <w:rFonts w:eastAsia="Times New Roman" w:cs="Times New Roman"/>
          <w:lang w:val="en-US"/>
        </w:rPr>
        <w:t xml:space="preserve">Trang </w:t>
      </w:r>
      <w:proofErr w:type="spellStart"/>
      <w:r w:rsidRPr="00905CFF">
        <w:rPr>
          <w:rFonts w:eastAsia="Times New Roman" w:cs="Times New Roman"/>
          <w:lang w:val="en-US"/>
        </w:rPr>
        <w:t>quản</w:t>
      </w:r>
      <w:proofErr w:type="spellEnd"/>
      <w:r w:rsidRPr="00905CFF">
        <w:rPr>
          <w:rFonts w:eastAsia="Times New Roman" w:cs="Times New Roman"/>
          <w:lang w:val="en-US"/>
        </w:rPr>
        <w:t xml:space="preserve"> </w:t>
      </w:r>
      <w:proofErr w:type="spellStart"/>
      <w:r w:rsidRPr="00905CFF">
        <w:rPr>
          <w:rFonts w:eastAsia="Times New Roman" w:cs="Times New Roman"/>
          <w:lang w:val="en-US"/>
        </w:rPr>
        <w:t>lý</w:t>
      </w:r>
      <w:proofErr w:type="spellEnd"/>
      <w:r w:rsidRPr="00905CFF">
        <w:rPr>
          <w:rFonts w:eastAsia="Times New Roman" w:cs="Times New Roman"/>
          <w:lang w:val="en-US"/>
        </w:rPr>
        <w:t xml:space="preserve"> </w:t>
      </w:r>
      <w:proofErr w:type="spellStart"/>
      <w:r w:rsidRPr="00905CFF">
        <w:rPr>
          <w:rFonts w:eastAsia="Times New Roman" w:cs="Times New Roman"/>
          <w:lang w:val="en-US"/>
        </w:rPr>
        <w:t>tài</w:t>
      </w:r>
      <w:proofErr w:type="spellEnd"/>
      <w:r w:rsidRPr="00905CFF">
        <w:rPr>
          <w:rFonts w:eastAsia="Times New Roman" w:cs="Times New Roman"/>
          <w:lang w:val="en-US"/>
        </w:rPr>
        <w:t xml:space="preserve"> </w:t>
      </w:r>
      <w:proofErr w:type="spellStart"/>
      <w:r w:rsidRPr="00905CFF">
        <w:rPr>
          <w:rFonts w:eastAsia="Times New Roman" w:cs="Times New Roman"/>
          <w:lang w:val="en-US"/>
        </w:rPr>
        <w:t>khoản</w:t>
      </w:r>
      <w:bookmarkEnd w:id="211"/>
      <w:proofErr w:type="spellEnd"/>
    </w:p>
    <w:p w14:paraId="004DB482" w14:textId="77777777" w:rsidR="00964CB6" w:rsidRPr="00905CFF" w:rsidRDefault="00691F96" w:rsidP="0001301D">
      <w:pPr>
        <w:rPr>
          <w:rFonts w:ascii="Times New Roman" w:hAnsi="Times New Roman" w:cs="Times New Roman"/>
          <w:sz w:val="26"/>
          <w:szCs w:val="26"/>
          <w:lang w:val="en-US"/>
        </w:rPr>
      </w:pPr>
      <w:r w:rsidRPr="00905CFF">
        <w:rPr>
          <w:rFonts w:ascii="Times New Roman" w:hAnsi="Times New Roman" w:cs="Times New Roman"/>
          <w:sz w:val="26"/>
          <w:szCs w:val="26"/>
          <w:lang w:val="en-US"/>
        </w:rPr>
        <w:tab/>
      </w:r>
    </w:p>
    <w:p w14:paraId="06CC94EB" w14:textId="0E2621B5" w:rsidR="00691F96" w:rsidRPr="00905CFF" w:rsidRDefault="00691F96" w:rsidP="00DE0FCD">
      <w:pPr>
        <w:pStyle w:val="ListParagraph"/>
        <w:numPr>
          <w:ilvl w:val="0"/>
          <w:numId w:val="231"/>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Thông tin </w:t>
      </w:r>
      <w:proofErr w:type="spellStart"/>
      <w:r w:rsidRPr="00905CFF">
        <w:rPr>
          <w:rFonts w:cs="Times New Roman"/>
          <w:b w:val="0"/>
          <w:bCs/>
          <w:i w:val="0"/>
          <w:iCs/>
          <w:szCs w:val="26"/>
          <w:lang w:val="en-US"/>
        </w:rPr>
        <w:t>cá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r w:rsidR="00964CB6" w:rsidRPr="00905CFF">
        <w:rPr>
          <w:rFonts w:cs="Times New Roman"/>
          <w:b w:val="0"/>
          <w:bCs/>
          <w:i w:val="0"/>
          <w:iCs/>
          <w:szCs w:val="26"/>
          <w:lang w:val="en-US"/>
        </w:rPr>
        <w:t xml:space="preserve">Quản </w:t>
      </w:r>
      <w:proofErr w:type="spellStart"/>
      <w:r w:rsidR="00964CB6" w:rsidRPr="00905CFF">
        <w:rPr>
          <w:rFonts w:cs="Times New Roman"/>
          <w:b w:val="0"/>
          <w:bCs/>
          <w:i w:val="0"/>
          <w:iCs/>
          <w:szCs w:val="26"/>
          <w:lang w:val="en-US"/>
        </w:rPr>
        <w:t>trị</w:t>
      </w:r>
      <w:proofErr w:type="spellEnd"/>
      <w:r w:rsidR="00964CB6" w:rsidRPr="00905CFF">
        <w:rPr>
          <w:rFonts w:cs="Times New Roman"/>
          <w:b w:val="0"/>
          <w:bCs/>
          <w:i w:val="0"/>
          <w:iCs/>
          <w:szCs w:val="26"/>
          <w:lang w:val="en-US"/>
        </w:rPr>
        <w:t xml:space="preserve"> </w:t>
      </w:r>
      <w:proofErr w:type="spellStart"/>
      <w:r w:rsidR="00964CB6" w:rsidRPr="00905CFF">
        <w:rPr>
          <w:rFonts w:cs="Times New Roman"/>
          <w:b w:val="0"/>
          <w:bCs/>
          <w:i w:val="0"/>
          <w:iCs/>
          <w:szCs w:val="26"/>
          <w:lang w:val="en-US"/>
        </w:rPr>
        <w:t>có</w:t>
      </w:r>
      <w:proofErr w:type="spellEnd"/>
      <w:r w:rsidR="00964CB6" w:rsidRPr="00905CFF">
        <w:rPr>
          <w:rFonts w:cs="Times New Roman"/>
          <w:b w:val="0"/>
          <w:bCs/>
          <w:i w:val="0"/>
          <w:iCs/>
          <w:szCs w:val="26"/>
          <w:lang w:val="en-US"/>
        </w:rPr>
        <w:t xml:space="preserve"> </w:t>
      </w:r>
      <w:proofErr w:type="spellStart"/>
      <w:r w:rsidR="00964CB6" w:rsidRPr="00905CFF">
        <w:rPr>
          <w:rFonts w:cs="Times New Roman"/>
          <w:b w:val="0"/>
          <w:bCs/>
          <w:i w:val="0"/>
          <w:iCs/>
          <w:szCs w:val="26"/>
          <w:lang w:val="en-US"/>
        </w:rPr>
        <w:t>thể</w:t>
      </w:r>
      <w:proofErr w:type="spellEnd"/>
      <w:r w:rsidR="00964CB6" w:rsidRPr="00905CFF">
        <w:rPr>
          <w:rFonts w:cs="Times New Roman"/>
          <w:b w:val="0"/>
          <w:bCs/>
          <w:i w:val="0"/>
          <w:iCs/>
          <w:szCs w:val="26"/>
          <w:lang w:val="en-US"/>
        </w:rPr>
        <w:t xml:space="preserve"> </w:t>
      </w:r>
      <w:proofErr w:type="spellStart"/>
      <w:r w:rsidR="00964CB6" w:rsidRPr="00905CFF">
        <w:rPr>
          <w:rFonts w:cs="Times New Roman"/>
          <w:b w:val="0"/>
          <w:bCs/>
          <w:i w:val="0"/>
          <w:iCs/>
          <w:szCs w:val="26"/>
          <w:lang w:val="en-US"/>
        </w:rPr>
        <w:t>cập</w:t>
      </w:r>
      <w:proofErr w:type="spellEnd"/>
      <w:r w:rsidR="00964CB6" w:rsidRPr="00905CFF">
        <w:rPr>
          <w:rFonts w:cs="Times New Roman"/>
          <w:b w:val="0"/>
          <w:bCs/>
          <w:i w:val="0"/>
          <w:iCs/>
          <w:szCs w:val="26"/>
          <w:lang w:val="en-US"/>
        </w:rPr>
        <w:t xml:space="preserve"> </w:t>
      </w:r>
      <w:proofErr w:type="spellStart"/>
      <w:r w:rsidR="00964CB6" w:rsidRPr="00905CFF">
        <w:rPr>
          <w:rFonts w:cs="Times New Roman"/>
          <w:b w:val="0"/>
          <w:bCs/>
          <w:i w:val="0"/>
          <w:iCs/>
          <w:szCs w:val="26"/>
          <w:lang w:val="en-US"/>
        </w:rPr>
        <w:t>nhật</w:t>
      </w:r>
      <w:proofErr w:type="spellEnd"/>
      <w:r w:rsidR="00964CB6" w:rsidRPr="00905CFF">
        <w:rPr>
          <w:rFonts w:cs="Times New Roman"/>
          <w:b w:val="0"/>
          <w:bCs/>
          <w:i w:val="0"/>
          <w:iCs/>
          <w:szCs w:val="26"/>
          <w:lang w:val="en-US"/>
        </w:rPr>
        <w:t xml:space="preserve"> </w:t>
      </w:r>
      <w:proofErr w:type="spellStart"/>
      <w:r w:rsidR="00964CB6" w:rsidRPr="00905CFF">
        <w:rPr>
          <w:rFonts w:cs="Times New Roman"/>
          <w:b w:val="0"/>
          <w:bCs/>
          <w:i w:val="0"/>
          <w:iCs/>
          <w:szCs w:val="26"/>
          <w:lang w:val="en-US"/>
        </w:rPr>
        <w:t>thông</w:t>
      </w:r>
      <w:proofErr w:type="spellEnd"/>
      <w:r w:rsidR="00964CB6" w:rsidRPr="00905CFF">
        <w:rPr>
          <w:rFonts w:cs="Times New Roman"/>
          <w:b w:val="0"/>
          <w:bCs/>
          <w:i w:val="0"/>
          <w:iCs/>
          <w:szCs w:val="26"/>
          <w:lang w:val="en-US"/>
        </w:rPr>
        <w:t xml:space="preserve"> tin </w:t>
      </w:r>
      <w:proofErr w:type="spellStart"/>
      <w:r w:rsidR="00964CB6" w:rsidRPr="00905CFF">
        <w:rPr>
          <w:rFonts w:cs="Times New Roman"/>
          <w:b w:val="0"/>
          <w:bCs/>
          <w:i w:val="0"/>
          <w:iCs/>
          <w:szCs w:val="26"/>
          <w:lang w:val="en-US"/>
        </w:rPr>
        <w:t>cá</w:t>
      </w:r>
      <w:proofErr w:type="spellEnd"/>
      <w:r w:rsidR="00964CB6" w:rsidRPr="00905CFF">
        <w:rPr>
          <w:rFonts w:cs="Times New Roman"/>
          <w:b w:val="0"/>
          <w:bCs/>
          <w:i w:val="0"/>
          <w:iCs/>
          <w:szCs w:val="26"/>
          <w:lang w:val="en-US"/>
        </w:rPr>
        <w:t xml:space="preserve"> </w:t>
      </w:r>
      <w:proofErr w:type="spellStart"/>
      <w:r w:rsidR="00964CB6" w:rsidRPr="00905CFF">
        <w:rPr>
          <w:rFonts w:cs="Times New Roman"/>
          <w:b w:val="0"/>
          <w:bCs/>
          <w:i w:val="0"/>
          <w:iCs/>
          <w:szCs w:val="26"/>
          <w:lang w:val="en-US"/>
        </w:rPr>
        <w:t>nhân</w:t>
      </w:r>
      <w:proofErr w:type="spellEnd"/>
      <w:r w:rsidR="00964CB6" w:rsidRPr="00905CFF">
        <w:rPr>
          <w:rFonts w:cs="Times New Roman"/>
          <w:b w:val="0"/>
          <w:bCs/>
          <w:i w:val="0"/>
          <w:iCs/>
          <w:szCs w:val="26"/>
          <w:lang w:val="en-US"/>
        </w:rPr>
        <w:t xml:space="preserve"> </w:t>
      </w:r>
      <w:proofErr w:type="spellStart"/>
      <w:r w:rsidR="00964CB6" w:rsidRPr="00905CFF">
        <w:rPr>
          <w:rFonts w:cs="Times New Roman"/>
          <w:b w:val="0"/>
          <w:bCs/>
          <w:i w:val="0"/>
          <w:iCs/>
          <w:szCs w:val="26"/>
          <w:lang w:val="en-US"/>
        </w:rPr>
        <w:t>cho</w:t>
      </w:r>
      <w:proofErr w:type="spellEnd"/>
      <w:r w:rsidR="00964CB6" w:rsidRPr="00905CFF">
        <w:rPr>
          <w:rFonts w:cs="Times New Roman"/>
          <w:b w:val="0"/>
          <w:bCs/>
          <w:i w:val="0"/>
          <w:iCs/>
          <w:szCs w:val="26"/>
          <w:lang w:val="en-US"/>
        </w:rPr>
        <w:t xml:space="preserve"> </w:t>
      </w:r>
      <w:proofErr w:type="spellStart"/>
      <w:r w:rsidR="00964CB6" w:rsidRPr="00905CFF">
        <w:rPr>
          <w:rFonts w:cs="Times New Roman"/>
          <w:b w:val="0"/>
          <w:bCs/>
          <w:i w:val="0"/>
          <w:iCs/>
          <w:szCs w:val="26"/>
          <w:lang w:val="en-US"/>
        </w:rPr>
        <w:t>đối</w:t>
      </w:r>
      <w:proofErr w:type="spellEnd"/>
      <w:r w:rsidR="00964CB6" w:rsidRPr="00905CFF">
        <w:rPr>
          <w:rFonts w:cs="Times New Roman"/>
          <w:b w:val="0"/>
          <w:bCs/>
          <w:i w:val="0"/>
          <w:iCs/>
          <w:szCs w:val="26"/>
          <w:lang w:val="en-US"/>
        </w:rPr>
        <w:t xml:space="preserve"> </w:t>
      </w:r>
      <w:proofErr w:type="spellStart"/>
      <w:r w:rsidR="00964CB6" w:rsidRPr="00905CFF">
        <w:rPr>
          <w:rFonts w:cs="Times New Roman"/>
          <w:b w:val="0"/>
          <w:bCs/>
          <w:i w:val="0"/>
          <w:iCs/>
          <w:szCs w:val="26"/>
          <w:lang w:val="en-US"/>
        </w:rPr>
        <w:t>tượng</w:t>
      </w:r>
      <w:proofErr w:type="spellEnd"/>
    </w:p>
    <w:p w14:paraId="7D78AAA8" w14:textId="3CB5727E" w:rsidR="00964CB6" w:rsidRPr="00905CFF" w:rsidRDefault="00964CB6" w:rsidP="00964CB6">
      <w:pPr>
        <w:jc w:val="center"/>
        <w:rPr>
          <w:rFonts w:ascii="Times New Roman" w:hAnsi="Times New Roman" w:cs="Times New Roman"/>
          <w:sz w:val="26"/>
          <w:szCs w:val="26"/>
          <w:lang w:val="en-US"/>
        </w:rPr>
      </w:pPr>
      <w:r w:rsidRPr="00905CFF">
        <w:rPr>
          <w:rFonts w:ascii="Times New Roman" w:hAnsi="Times New Roman" w:cs="Times New Roman"/>
          <w:noProof/>
        </w:rPr>
        <w:lastRenderedPageBreak/>
        <w:drawing>
          <wp:inline distT="0" distB="0" distL="0" distR="0" wp14:anchorId="17F62B29" wp14:editId="1545461C">
            <wp:extent cx="5761990" cy="2796540"/>
            <wp:effectExtent l="0" t="0" r="0" b="3810"/>
            <wp:docPr id="1644568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68632" name="Picture 1" descr="A screenshot of a computer&#10;&#10;Description automatically generated"/>
                    <pic:cNvPicPr/>
                  </pic:nvPicPr>
                  <pic:blipFill>
                    <a:blip r:embed="rId116"/>
                    <a:stretch>
                      <a:fillRect/>
                    </a:stretch>
                  </pic:blipFill>
                  <pic:spPr>
                    <a:xfrm>
                      <a:off x="0" y="0"/>
                      <a:ext cx="5761990" cy="2796540"/>
                    </a:xfrm>
                    <a:prstGeom prst="rect">
                      <a:avLst/>
                    </a:prstGeom>
                  </pic:spPr>
                </pic:pic>
              </a:graphicData>
            </a:graphic>
          </wp:inline>
        </w:drawing>
      </w:r>
    </w:p>
    <w:p w14:paraId="1937E772" w14:textId="00407A26" w:rsidR="00964CB6" w:rsidRPr="00905CFF" w:rsidRDefault="00964CB6" w:rsidP="00964CB6">
      <w:pPr>
        <w:pStyle w:val="Heading7"/>
        <w:spacing w:line="360" w:lineRule="auto"/>
        <w:rPr>
          <w:rFonts w:eastAsia="Times New Roman" w:cs="Times New Roman"/>
          <w:lang w:val="en-US"/>
        </w:rPr>
      </w:pPr>
      <w:bookmarkStart w:id="212" w:name="_Toc186464382"/>
      <w:r w:rsidRPr="00905CFF">
        <w:rPr>
          <w:rFonts w:eastAsia="Times New Roman" w:cs="Times New Roman"/>
        </w:rPr>
        <w:t>Hình</w:t>
      </w:r>
      <w:r w:rsidRPr="00905CFF">
        <w:rPr>
          <w:rFonts w:eastAsia="Times New Roman" w:cs="Times New Roman"/>
          <w:lang w:val="en-US"/>
        </w:rPr>
        <w:t xml:space="preserve"> 4.4</w:t>
      </w:r>
      <w:r w:rsidR="005D57B6" w:rsidRPr="00905CFF">
        <w:rPr>
          <w:rFonts w:eastAsia="Times New Roman" w:cs="Times New Roman"/>
          <w:lang w:val="en-US"/>
        </w:rPr>
        <w:t>7</w:t>
      </w:r>
      <w:r w:rsidRPr="00905CFF">
        <w:rPr>
          <w:rFonts w:eastAsia="Times New Roman" w:cs="Times New Roman"/>
        </w:rPr>
        <w:t xml:space="preserve"> </w:t>
      </w:r>
      <w:r w:rsidRPr="00905CFF">
        <w:rPr>
          <w:rFonts w:eastAsia="Times New Roman" w:cs="Times New Roman"/>
          <w:lang w:val="en-US"/>
        </w:rPr>
        <w:t xml:space="preserve">Trang </w:t>
      </w:r>
      <w:proofErr w:type="spellStart"/>
      <w:r w:rsidRPr="00905CFF">
        <w:rPr>
          <w:rFonts w:eastAsia="Times New Roman" w:cs="Times New Roman"/>
          <w:lang w:val="en-US"/>
        </w:rPr>
        <w:t>quản</w:t>
      </w:r>
      <w:proofErr w:type="spellEnd"/>
      <w:r w:rsidRPr="00905CFF">
        <w:rPr>
          <w:rFonts w:eastAsia="Times New Roman" w:cs="Times New Roman"/>
          <w:lang w:val="en-US"/>
        </w:rPr>
        <w:t xml:space="preserve"> </w:t>
      </w:r>
      <w:proofErr w:type="spellStart"/>
      <w:r w:rsidRPr="00905CFF">
        <w:rPr>
          <w:rFonts w:eastAsia="Times New Roman" w:cs="Times New Roman"/>
          <w:lang w:val="en-US"/>
        </w:rPr>
        <w:t>lý</w:t>
      </w:r>
      <w:proofErr w:type="spellEnd"/>
      <w:r w:rsidRPr="00905CFF">
        <w:rPr>
          <w:rFonts w:eastAsia="Times New Roman" w:cs="Times New Roman"/>
          <w:lang w:val="en-US"/>
        </w:rPr>
        <w:t xml:space="preserve"> </w:t>
      </w:r>
      <w:proofErr w:type="spellStart"/>
      <w:r w:rsidR="00642954">
        <w:rPr>
          <w:rFonts w:eastAsia="Times New Roman" w:cs="Times New Roman"/>
          <w:lang w:val="en-US"/>
        </w:rPr>
        <w:t>thông</w:t>
      </w:r>
      <w:proofErr w:type="spellEnd"/>
      <w:r w:rsidR="00642954">
        <w:rPr>
          <w:rFonts w:eastAsia="Times New Roman" w:cs="Times New Roman"/>
          <w:lang w:val="en-US"/>
        </w:rPr>
        <w:t xml:space="preserve"> tin </w:t>
      </w:r>
      <w:proofErr w:type="spellStart"/>
      <w:r w:rsidR="00642954">
        <w:rPr>
          <w:rFonts w:eastAsia="Times New Roman" w:cs="Times New Roman"/>
          <w:lang w:val="en-US"/>
        </w:rPr>
        <w:t>cá</w:t>
      </w:r>
      <w:proofErr w:type="spellEnd"/>
      <w:r w:rsidR="00642954">
        <w:rPr>
          <w:rFonts w:eastAsia="Times New Roman" w:cs="Times New Roman"/>
          <w:lang w:val="en-US"/>
        </w:rPr>
        <w:t xml:space="preserve"> </w:t>
      </w:r>
      <w:proofErr w:type="spellStart"/>
      <w:r w:rsidR="00642954">
        <w:rPr>
          <w:rFonts w:eastAsia="Times New Roman" w:cs="Times New Roman"/>
          <w:lang w:val="en-US"/>
        </w:rPr>
        <w:t>nhân</w:t>
      </w:r>
      <w:bookmarkEnd w:id="212"/>
      <w:proofErr w:type="spellEnd"/>
    </w:p>
    <w:p w14:paraId="21AC2DD8" w14:textId="4F4D0BBE" w:rsidR="00964CB6" w:rsidRPr="00905CFF" w:rsidRDefault="00964CB6" w:rsidP="0001301D">
      <w:pPr>
        <w:rPr>
          <w:rFonts w:ascii="Times New Roman" w:hAnsi="Times New Roman" w:cs="Times New Roman"/>
          <w:sz w:val="26"/>
          <w:szCs w:val="26"/>
          <w:lang w:val="en-US"/>
        </w:rPr>
      </w:pPr>
    </w:p>
    <w:p w14:paraId="78439710" w14:textId="5E69ABAD" w:rsidR="00964CB6" w:rsidRPr="00905CFF" w:rsidRDefault="00964CB6" w:rsidP="00DE0FCD">
      <w:pPr>
        <w:pStyle w:val="ListParagraph"/>
        <w:numPr>
          <w:ilvl w:val="0"/>
          <w:numId w:val="232"/>
        </w:numPr>
        <w:jc w:val="both"/>
        <w:rPr>
          <w:rFonts w:cs="Times New Roman"/>
          <w:b w:val="0"/>
          <w:bCs/>
          <w:i w:val="0"/>
          <w:iCs/>
          <w:szCs w:val="26"/>
          <w:lang w:val="en-US"/>
        </w:rPr>
      </w:pPr>
      <w:r w:rsidRPr="00905CFF">
        <w:rPr>
          <w:rFonts w:cs="Times New Roman"/>
          <w:b w:val="0"/>
          <w:bCs/>
          <w:i w:val="0"/>
          <w:iCs/>
          <w:szCs w:val="26"/>
          <w:lang w:val="en-US"/>
        </w:rPr>
        <w:t xml:space="preserve">Quản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bình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luận</w:t>
      </w:r>
      <w:proofErr w:type="spellEnd"/>
      <w:r w:rsidRPr="00905CFF">
        <w:rPr>
          <w:rFonts w:cs="Times New Roman"/>
          <w:b w:val="0"/>
          <w:bCs/>
          <w:i w:val="0"/>
          <w:iCs/>
          <w:szCs w:val="26"/>
          <w:lang w:val="en-US"/>
        </w:rPr>
        <w:t>:</w:t>
      </w:r>
      <w:r w:rsidR="00DE0FCD" w:rsidRPr="00905CFF">
        <w:rPr>
          <w:rFonts w:cs="Times New Roman"/>
          <w:b w:val="0"/>
          <w:bCs/>
          <w:i w:val="0"/>
          <w:iCs/>
          <w:szCs w:val="26"/>
          <w:lang w:val="en-US"/>
        </w:rPr>
        <w:t xml:space="preserve"> Quản </w:t>
      </w:r>
      <w:proofErr w:type="spellStart"/>
      <w:r w:rsidR="00DE0FCD" w:rsidRPr="00905CFF">
        <w:rPr>
          <w:rFonts w:cs="Times New Roman"/>
          <w:b w:val="0"/>
          <w:bCs/>
          <w:i w:val="0"/>
          <w:iCs/>
          <w:szCs w:val="26"/>
          <w:lang w:val="en-US"/>
        </w:rPr>
        <w:t>trị</w:t>
      </w:r>
      <w:proofErr w:type="spellEnd"/>
      <w:r w:rsidR="00DE0FCD" w:rsidRPr="00905CFF">
        <w:rPr>
          <w:rFonts w:cs="Times New Roman"/>
          <w:b w:val="0"/>
          <w:bCs/>
          <w:i w:val="0"/>
          <w:iCs/>
          <w:szCs w:val="26"/>
          <w:lang w:val="en-US"/>
        </w:rPr>
        <w:t xml:space="preserve"> </w:t>
      </w:r>
      <w:proofErr w:type="spellStart"/>
      <w:r w:rsidR="00DE0FCD" w:rsidRPr="00905CFF">
        <w:rPr>
          <w:rFonts w:cs="Times New Roman"/>
          <w:b w:val="0"/>
          <w:bCs/>
          <w:i w:val="0"/>
          <w:iCs/>
          <w:szCs w:val="26"/>
          <w:lang w:val="en-US"/>
        </w:rPr>
        <w:t>viên</w:t>
      </w:r>
      <w:proofErr w:type="spellEnd"/>
      <w:r w:rsidR="00DE0FCD" w:rsidRPr="00905CFF">
        <w:rPr>
          <w:rFonts w:cs="Times New Roman"/>
          <w:b w:val="0"/>
          <w:bCs/>
          <w:i w:val="0"/>
          <w:iCs/>
          <w:szCs w:val="26"/>
          <w:lang w:val="en-US"/>
        </w:rPr>
        <w:t xml:space="preserve"> </w:t>
      </w:r>
      <w:proofErr w:type="spellStart"/>
      <w:r w:rsidR="00DE0FCD" w:rsidRPr="00905CFF">
        <w:rPr>
          <w:rFonts w:cs="Times New Roman"/>
          <w:b w:val="0"/>
          <w:bCs/>
          <w:i w:val="0"/>
          <w:iCs/>
          <w:szCs w:val="26"/>
          <w:lang w:val="en-US"/>
        </w:rPr>
        <w:t>có</w:t>
      </w:r>
      <w:proofErr w:type="spellEnd"/>
      <w:r w:rsidR="00DE0FCD" w:rsidRPr="00905CFF">
        <w:rPr>
          <w:rFonts w:cs="Times New Roman"/>
          <w:b w:val="0"/>
          <w:bCs/>
          <w:i w:val="0"/>
          <w:iCs/>
          <w:szCs w:val="26"/>
          <w:lang w:val="en-US"/>
        </w:rPr>
        <w:t xml:space="preserve"> </w:t>
      </w:r>
      <w:proofErr w:type="spellStart"/>
      <w:r w:rsidR="00DE0FCD" w:rsidRPr="00905CFF">
        <w:rPr>
          <w:rFonts w:cs="Times New Roman"/>
          <w:b w:val="0"/>
          <w:bCs/>
          <w:i w:val="0"/>
          <w:iCs/>
          <w:szCs w:val="26"/>
          <w:lang w:val="en-US"/>
        </w:rPr>
        <w:t>thể</w:t>
      </w:r>
      <w:proofErr w:type="spellEnd"/>
      <w:r w:rsidR="00DE0FCD" w:rsidRPr="00905CFF">
        <w:rPr>
          <w:rFonts w:cs="Times New Roman"/>
          <w:b w:val="0"/>
          <w:bCs/>
          <w:i w:val="0"/>
          <w:iCs/>
          <w:szCs w:val="26"/>
          <w:lang w:val="en-US"/>
        </w:rPr>
        <w:t xml:space="preserve"> </w:t>
      </w:r>
      <w:proofErr w:type="spellStart"/>
      <w:r w:rsidR="00DE0FCD" w:rsidRPr="00905CFF">
        <w:rPr>
          <w:rFonts w:cs="Times New Roman"/>
          <w:b w:val="0"/>
          <w:bCs/>
          <w:i w:val="0"/>
          <w:iCs/>
          <w:szCs w:val="26"/>
          <w:lang w:val="en-US"/>
        </w:rPr>
        <w:t>lọc</w:t>
      </w:r>
      <w:proofErr w:type="spellEnd"/>
      <w:r w:rsidR="00DE0FCD" w:rsidRPr="00905CFF">
        <w:rPr>
          <w:rFonts w:cs="Times New Roman"/>
          <w:b w:val="0"/>
          <w:bCs/>
          <w:i w:val="0"/>
          <w:iCs/>
          <w:szCs w:val="26"/>
          <w:lang w:val="en-US"/>
        </w:rPr>
        <w:t xml:space="preserve"> </w:t>
      </w:r>
      <w:proofErr w:type="spellStart"/>
      <w:r w:rsidR="00DE0FCD" w:rsidRPr="00905CFF">
        <w:rPr>
          <w:rFonts w:cs="Times New Roman"/>
          <w:b w:val="0"/>
          <w:bCs/>
          <w:i w:val="0"/>
          <w:iCs/>
          <w:szCs w:val="26"/>
          <w:lang w:val="en-US"/>
        </w:rPr>
        <w:t>và</w:t>
      </w:r>
      <w:proofErr w:type="spellEnd"/>
      <w:r w:rsidR="00DE0FCD" w:rsidRPr="00905CFF">
        <w:rPr>
          <w:rFonts w:cs="Times New Roman"/>
          <w:b w:val="0"/>
          <w:bCs/>
          <w:i w:val="0"/>
          <w:iCs/>
          <w:szCs w:val="26"/>
          <w:lang w:val="en-US"/>
        </w:rPr>
        <w:t xml:space="preserve"> </w:t>
      </w:r>
      <w:proofErr w:type="spellStart"/>
      <w:r w:rsidR="00DE0FCD" w:rsidRPr="00905CFF">
        <w:rPr>
          <w:rFonts w:cs="Times New Roman"/>
          <w:b w:val="0"/>
          <w:bCs/>
          <w:i w:val="0"/>
          <w:iCs/>
          <w:szCs w:val="26"/>
          <w:lang w:val="en-US"/>
        </w:rPr>
        <w:t>xóa</w:t>
      </w:r>
      <w:proofErr w:type="spellEnd"/>
      <w:r w:rsidR="00DE0FCD" w:rsidRPr="00905CFF">
        <w:rPr>
          <w:rFonts w:cs="Times New Roman"/>
          <w:b w:val="0"/>
          <w:bCs/>
          <w:i w:val="0"/>
          <w:iCs/>
          <w:szCs w:val="26"/>
          <w:lang w:val="en-US"/>
        </w:rPr>
        <w:t xml:space="preserve"> </w:t>
      </w:r>
      <w:proofErr w:type="spellStart"/>
      <w:r w:rsidR="00DE0FCD" w:rsidRPr="00905CFF">
        <w:rPr>
          <w:rFonts w:cs="Times New Roman"/>
          <w:b w:val="0"/>
          <w:bCs/>
          <w:i w:val="0"/>
          <w:iCs/>
          <w:szCs w:val="26"/>
          <w:lang w:val="en-US"/>
        </w:rPr>
        <w:t>các</w:t>
      </w:r>
      <w:proofErr w:type="spellEnd"/>
      <w:r w:rsidR="00DE0FCD" w:rsidRPr="00905CFF">
        <w:rPr>
          <w:rFonts w:cs="Times New Roman"/>
          <w:b w:val="0"/>
          <w:bCs/>
          <w:i w:val="0"/>
          <w:iCs/>
          <w:szCs w:val="26"/>
          <w:lang w:val="en-US"/>
        </w:rPr>
        <w:t xml:space="preserve"> </w:t>
      </w:r>
      <w:proofErr w:type="spellStart"/>
      <w:r w:rsidR="00DE0FCD" w:rsidRPr="00905CFF">
        <w:rPr>
          <w:rFonts w:cs="Times New Roman"/>
          <w:b w:val="0"/>
          <w:bCs/>
          <w:i w:val="0"/>
          <w:iCs/>
          <w:szCs w:val="26"/>
          <w:lang w:val="en-US"/>
        </w:rPr>
        <w:t>bình</w:t>
      </w:r>
      <w:proofErr w:type="spellEnd"/>
      <w:r w:rsidR="00DE0FCD" w:rsidRPr="00905CFF">
        <w:rPr>
          <w:rFonts w:cs="Times New Roman"/>
          <w:b w:val="0"/>
          <w:bCs/>
          <w:i w:val="0"/>
          <w:iCs/>
          <w:szCs w:val="26"/>
          <w:lang w:val="en-US"/>
        </w:rPr>
        <w:t xml:space="preserve"> </w:t>
      </w:r>
      <w:proofErr w:type="spellStart"/>
      <w:r w:rsidR="00DE0FCD" w:rsidRPr="00905CFF">
        <w:rPr>
          <w:rFonts w:cs="Times New Roman"/>
          <w:b w:val="0"/>
          <w:bCs/>
          <w:i w:val="0"/>
          <w:iCs/>
          <w:szCs w:val="26"/>
          <w:lang w:val="en-US"/>
        </w:rPr>
        <w:t>luận</w:t>
      </w:r>
      <w:proofErr w:type="spellEnd"/>
      <w:r w:rsidR="00DE0FCD" w:rsidRPr="00905CFF">
        <w:rPr>
          <w:rFonts w:cs="Times New Roman"/>
          <w:b w:val="0"/>
          <w:bCs/>
          <w:i w:val="0"/>
          <w:iCs/>
          <w:szCs w:val="26"/>
          <w:lang w:val="en-US"/>
        </w:rPr>
        <w:t xml:space="preserve"> </w:t>
      </w:r>
      <w:proofErr w:type="spellStart"/>
      <w:r w:rsidR="00DE0FCD" w:rsidRPr="00905CFF">
        <w:rPr>
          <w:rFonts w:cs="Times New Roman"/>
          <w:b w:val="0"/>
          <w:bCs/>
          <w:i w:val="0"/>
          <w:iCs/>
          <w:szCs w:val="26"/>
          <w:lang w:val="en-US"/>
        </w:rPr>
        <w:t>được</w:t>
      </w:r>
      <w:proofErr w:type="spellEnd"/>
      <w:r w:rsidR="00DE0FCD" w:rsidRPr="00905CFF">
        <w:rPr>
          <w:rFonts w:cs="Times New Roman"/>
          <w:b w:val="0"/>
          <w:bCs/>
          <w:i w:val="0"/>
          <w:iCs/>
          <w:szCs w:val="26"/>
          <w:lang w:val="en-US"/>
        </w:rPr>
        <w:t xml:space="preserve"> </w:t>
      </w:r>
      <w:proofErr w:type="spellStart"/>
      <w:r w:rsidR="00DE0FCD" w:rsidRPr="00905CFF">
        <w:rPr>
          <w:rFonts w:cs="Times New Roman"/>
          <w:b w:val="0"/>
          <w:bCs/>
          <w:i w:val="0"/>
          <w:iCs/>
          <w:szCs w:val="26"/>
          <w:lang w:val="en-US"/>
        </w:rPr>
        <w:t>phân</w:t>
      </w:r>
      <w:proofErr w:type="spellEnd"/>
      <w:r w:rsidR="00DE0FCD" w:rsidRPr="00905CFF">
        <w:rPr>
          <w:rFonts w:cs="Times New Roman"/>
          <w:b w:val="0"/>
          <w:bCs/>
          <w:i w:val="0"/>
          <w:iCs/>
          <w:szCs w:val="26"/>
          <w:lang w:val="en-US"/>
        </w:rPr>
        <w:t xml:space="preserve"> </w:t>
      </w:r>
      <w:proofErr w:type="spellStart"/>
      <w:r w:rsidR="00DE0FCD" w:rsidRPr="00905CFF">
        <w:rPr>
          <w:rFonts w:cs="Times New Roman"/>
          <w:b w:val="0"/>
          <w:bCs/>
          <w:i w:val="0"/>
          <w:iCs/>
          <w:szCs w:val="26"/>
          <w:lang w:val="en-US"/>
        </w:rPr>
        <w:t>loại</w:t>
      </w:r>
      <w:proofErr w:type="spellEnd"/>
      <w:r w:rsidR="00DE0FCD" w:rsidRPr="00905CFF">
        <w:rPr>
          <w:rFonts w:cs="Times New Roman"/>
          <w:b w:val="0"/>
          <w:bCs/>
          <w:i w:val="0"/>
          <w:iCs/>
          <w:szCs w:val="26"/>
          <w:lang w:val="en-US"/>
        </w:rPr>
        <w:t xml:space="preserve"> </w:t>
      </w:r>
      <w:proofErr w:type="spellStart"/>
      <w:r w:rsidR="00DE0FCD" w:rsidRPr="00905CFF">
        <w:rPr>
          <w:rFonts w:cs="Times New Roman"/>
          <w:b w:val="0"/>
          <w:bCs/>
          <w:i w:val="0"/>
          <w:iCs/>
          <w:szCs w:val="26"/>
          <w:lang w:val="en-US"/>
        </w:rPr>
        <w:t>theo</w:t>
      </w:r>
      <w:proofErr w:type="spellEnd"/>
      <w:r w:rsidR="00DE0FCD" w:rsidRPr="00905CFF">
        <w:rPr>
          <w:rFonts w:cs="Times New Roman"/>
          <w:b w:val="0"/>
          <w:bCs/>
          <w:i w:val="0"/>
          <w:iCs/>
          <w:szCs w:val="26"/>
          <w:lang w:val="en-US"/>
        </w:rPr>
        <w:t xml:space="preserve"> “Liên </w:t>
      </w:r>
      <w:proofErr w:type="spellStart"/>
      <w:r w:rsidR="00DE0FCD" w:rsidRPr="00905CFF">
        <w:rPr>
          <w:rFonts w:cs="Times New Roman"/>
          <w:b w:val="0"/>
          <w:bCs/>
          <w:i w:val="0"/>
          <w:iCs/>
          <w:szCs w:val="26"/>
          <w:lang w:val="en-US"/>
        </w:rPr>
        <w:t>hệ</w:t>
      </w:r>
      <w:proofErr w:type="spellEnd"/>
      <w:r w:rsidR="00DE0FCD" w:rsidRPr="00905CFF">
        <w:rPr>
          <w:rFonts w:cs="Times New Roman"/>
          <w:b w:val="0"/>
          <w:bCs/>
          <w:i w:val="0"/>
          <w:iCs/>
          <w:szCs w:val="26"/>
          <w:lang w:val="en-US"/>
        </w:rPr>
        <w:t xml:space="preserve">” </w:t>
      </w:r>
      <w:proofErr w:type="spellStart"/>
      <w:r w:rsidR="00DE0FCD" w:rsidRPr="00905CFF">
        <w:rPr>
          <w:rFonts w:cs="Times New Roman"/>
          <w:b w:val="0"/>
          <w:bCs/>
          <w:i w:val="0"/>
          <w:iCs/>
          <w:szCs w:val="26"/>
          <w:lang w:val="en-US"/>
        </w:rPr>
        <w:t>hoặc</w:t>
      </w:r>
      <w:proofErr w:type="spellEnd"/>
      <w:r w:rsidR="00DE0FCD" w:rsidRPr="00905CFF">
        <w:rPr>
          <w:rFonts w:cs="Times New Roman"/>
          <w:b w:val="0"/>
          <w:bCs/>
          <w:i w:val="0"/>
          <w:iCs/>
          <w:szCs w:val="26"/>
          <w:lang w:val="en-US"/>
        </w:rPr>
        <w:t xml:space="preserve"> “</w:t>
      </w:r>
      <w:proofErr w:type="spellStart"/>
      <w:r w:rsidR="00DE0FCD" w:rsidRPr="00905CFF">
        <w:rPr>
          <w:rFonts w:cs="Times New Roman"/>
          <w:b w:val="0"/>
          <w:bCs/>
          <w:i w:val="0"/>
          <w:iCs/>
          <w:szCs w:val="26"/>
          <w:lang w:val="en-US"/>
        </w:rPr>
        <w:t>Đánh</w:t>
      </w:r>
      <w:proofErr w:type="spellEnd"/>
      <w:r w:rsidR="00DE0FCD" w:rsidRPr="00905CFF">
        <w:rPr>
          <w:rFonts w:cs="Times New Roman"/>
          <w:b w:val="0"/>
          <w:bCs/>
          <w:i w:val="0"/>
          <w:iCs/>
          <w:szCs w:val="26"/>
          <w:lang w:val="en-US"/>
        </w:rPr>
        <w:t xml:space="preserve"> </w:t>
      </w:r>
      <w:proofErr w:type="spellStart"/>
      <w:r w:rsidR="00DE0FCD" w:rsidRPr="00905CFF">
        <w:rPr>
          <w:rFonts w:cs="Times New Roman"/>
          <w:b w:val="0"/>
          <w:bCs/>
          <w:i w:val="0"/>
          <w:iCs/>
          <w:szCs w:val="26"/>
          <w:lang w:val="en-US"/>
        </w:rPr>
        <w:t>giá</w:t>
      </w:r>
      <w:proofErr w:type="spellEnd"/>
      <w:r w:rsidR="00DE0FCD" w:rsidRPr="00905CFF">
        <w:rPr>
          <w:rFonts w:cs="Times New Roman"/>
          <w:b w:val="0"/>
          <w:bCs/>
          <w:i w:val="0"/>
          <w:iCs/>
          <w:szCs w:val="26"/>
          <w:lang w:val="en-US"/>
        </w:rPr>
        <w:t xml:space="preserve"> </w:t>
      </w:r>
      <w:proofErr w:type="spellStart"/>
      <w:r w:rsidR="00DE0FCD" w:rsidRPr="00905CFF">
        <w:rPr>
          <w:rFonts w:cs="Times New Roman"/>
          <w:b w:val="0"/>
          <w:bCs/>
          <w:i w:val="0"/>
          <w:iCs/>
          <w:szCs w:val="26"/>
          <w:lang w:val="en-US"/>
        </w:rPr>
        <w:t>bác</w:t>
      </w:r>
      <w:proofErr w:type="spellEnd"/>
      <w:r w:rsidR="00DE0FCD" w:rsidRPr="00905CFF">
        <w:rPr>
          <w:rFonts w:cs="Times New Roman"/>
          <w:b w:val="0"/>
          <w:bCs/>
          <w:i w:val="0"/>
          <w:iCs/>
          <w:szCs w:val="26"/>
          <w:lang w:val="en-US"/>
        </w:rPr>
        <w:t xml:space="preserve"> </w:t>
      </w:r>
      <w:proofErr w:type="spellStart"/>
      <w:r w:rsidR="00DE0FCD" w:rsidRPr="00905CFF">
        <w:rPr>
          <w:rFonts w:cs="Times New Roman"/>
          <w:b w:val="0"/>
          <w:bCs/>
          <w:i w:val="0"/>
          <w:iCs/>
          <w:szCs w:val="26"/>
          <w:lang w:val="en-US"/>
        </w:rPr>
        <w:t>sĩ</w:t>
      </w:r>
      <w:proofErr w:type="spellEnd"/>
      <w:r w:rsidR="00DE0FCD" w:rsidRPr="00905CFF">
        <w:rPr>
          <w:rFonts w:cs="Times New Roman"/>
          <w:b w:val="0"/>
          <w:bCs/>
          <w:i w:val="0"/>
          <w:iCs/>
          <w:szCs w:val="26"/>
          <w:lang w:val="en-US"/>
        </w:rPr>
        <w:t>’</w:t>
      </w:r>
    </w:p>
    <w:p w14:paraId="7267A118" w14:textId="77777777" w:rsidR="006D720E" w:rsidRPr="00905CFF" w:rsidRDefault="006D720E" w:rsidP="006D720E">
      <w:pPr>
        <w:ind w:left="360"/>
        <w:jc w:val="both"/>
        <w:rPr>
          <w:rFonts w:ascii="Times New Roman" w:hAnsi="Times New Roman" w:cs="Times New Roman"/>
          <w:bCs/>
          <w:iCs/>
          <w:szCs w:val="26"/>
          <w:lang w:val="en-US"/>
        </w:rPr>
      </w:pPr>
    </w:p>
    <w:p w14:paraId="3678D950" w14:textId="6457FB52" w:rsidR="001016E4" w:rsidRPr="00905CFF" w:rsidRDefault="001016E4" w:rsidP="001016E4">
      <w:pPr>
        <w:jc w:val="center"/>
        <w:rPr>
          <w:rFonts w:ascii="Times New Roman" w:hAnsi="Times New Roman" w:cs="Times New Roman"/>
          <w:sz w:val="26"/>
          <w:szCs w:val="26"/>
          <w:lang w:val="en-US"/>
        </w:rPr>
      </w:pPr>
      <w:r w:rsidRPr="00905CFF">
        <w:rPr>
          <w:rFonts w:ascii="Times New Roman" w:hAnsi="Times New Roman" w:cs="Times New Roman"/>
          <w:noProof/>
          <w:sz w:val="26"/>
          <w:szCs w:val="26"/>
          <w:lang w:val="en-US"/>
        </w:rPr>
        <w:drawing>
          <wp:inline distT="0" distB="0" distL="0" distR="0" wp14:anchorId="1E517433" wp14:editId="52DC2F50">
            <wp:extent cx="5761990" cy="2779395"/>
            <wp:effectExtent l="0" t="0" r="0" b="1905"/>
            <wp:docPr id="815897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97119" name="Picture 1" descr="A screenshot of a computer&#10;&#10;Description automatically generated"/>
                    <pic:cNvPicPr/>
                  </pic:nvPicPr>
                  <pic:blipFill>
                    <a:blip r:embed="rId117"/>
                    <a:stretch>
                      <a:fillRect/>
                    </a:stretch>
                  </pic:blipFill>
                  <pic:spPr>
                    <a:xfrm>
                      <a:off x="0" y="0"/>
                      <a:ext cx="5761990" cy="2779395"/>
                    </a:xfrm>
                    <a:prstGeom prst="rect">
                      <a:avLst/>
                    </a:prstGeom>
                  </pic:spPr>
                </pic:pic>
              </a:graphicData>
            </a:graphic>
          </wp:inline>
        </w:drawing>
      </w:r>
    </w:p>
    <w:p w14:paraId="29B59A73" w14:textId="56D46447" w:rsidR="00964CB6" w:rsidRPr="00905CFF" w:rsidRDefault="001016E4" w:rsidP="00DE0FCD">
      <w:pPr>
        <w:pStyle w:val="Heading7"/>
        <w:spacing w:line="360" w:lineRule="auto"/>
        <w:rPr>
          <w:rFonts w:eastAsia="Times New Roman" w:cs="Times New Roman"/>
          <w:lang w:val="en-US"/>
        </w:rPr>
      </w:pPr>
      <w:bookmarkStart w:id="213" w:name="_Toc186464383"/>
      <w:r w:rsidRPr="00905CFF">
        <w:rPr>
          <w:rFonts w:eastAsia="Times New Roman" w:cs="Times New Roman"/>
        </w:rPr>
        <w:t>Hình</w:t>
      </w:r>
      <w:r w:rsidRPr="00905CFF">
        <w:rPr>
          <w:rFonts w:eastAsia="Times New Roman" w:cs="Times New Roman"/>
          <w:lang w:val="en-US"/>
        </w:rPr>
        <w:t xml:space="preserve"> 4.4</w:t>
      </w:r>
      <w:r w:rsidR="005D57B6" w:rsidRPr="00905CFF">
        <w:rPr>
          <w:rFonts w:eastAsia="Times New Roman" w:cs="Times New Roman"/>
          <w:lang w:val="en-US"/>
        </w:rPr>
        <w:t>8</w:t>
      </w:r>
      <w:r w:rsidRPr="00905CFF">
        <w:rPr>
          <w:rFonts w:eastAsia="Times New Roman" w:cs="Times New Roman"/>
        </w:rPr>
        <w:t xml:space="preserve"> </w:t>
      </w:r>
      <w:r w:rsidRPr="00905CFF">
        <w:rPr>
          <w:rFonts w:eastAsia="Times New Roman" w:cs="Times New Roman"/>
          <w:lang w:val="en-US"/>
        </w:rPr>
        <w:t xml:space="preserve">Trang </w:t>
      </w:r>
      <w:proofErr w:type="spellStart"/>
      <w:r w:rsidRPr="00905CFF">
        <w:rPr>
          <w:rFonts w:eastAsia="Times New Roman" w:cs="Times New Roman"/>
          <w:lang w:val="en-US"/>
        </w:rPr>
        <w:t>quản</w:t>
      </w:r>
      <w:proofErr w:type="spellEnd"/>
      <w:r w:rsidRPr="00905CFF">
        <w:rPr>
          <w:rFonts w:eastAsia="Times New Roman" w:cs="Times New Roman"/>
          <w:lang w:val="en-US"/>
        </w:rPr>
        <w:t xml:space="preserve"> </w:t>
      </w:r>
      <w:proofErr w:type="spellStart"/>
      <w:r w:rsidRPr="00905CFF">
        <w:rPr>
          <w:rFonts w:eastAsia="Times New Roman" w:cs="Times New Roman"/>
          <w:lang w:val="en-US"/>
        </w:rPr>
        <w:t>lý</w:t>
      </w:r>
      <w:proofErr w:type="spellEnd"/>
      <w:r w:rsidRPr="00905CFF">
        <w:rPr>
          <w:rFonts w:eastAsia="Times New Roman" w:cs="Times New Roman"/>
          <w:lang w:val="en-US"/>
        </w:rPr>
        <w:t xml:space="preserve"> </w:t>
      </w:r>
      <w:proofErr w:type="spellStart"/>
      <w:r w:rsidR="00642954">
        <w:rPr>
          <w:rFonts w:eastAsia="Times New Roman" w:cs="Times New Roman"/>
          <w:lang w:val="en-US"/>
        </w:rPr>
        <w:t>bình</w:t>
      </w:r>
      <w:proofErr w:type="spellEnd"/>
      <w:r w:rsidR="00642954">
        <w:rPr>
          <w:rFonts w:eastAsia="Times New Roman" w:cs="Times New Roman"/>
          <w:lang w:val="en-US"/>
        </w:rPr>
        <w:t xml:space="preserve"> </w:t>
      </w:r>
      <w:proofErr w:type="spellStart"/>
      <w:r w:rsidR="00642954">
        <w:rPr>
          <w:rFonts w:eastAsia="Times New Roman" w:cs="Times New Roman"/>
          <w:lang w:val="en-US"/>
        </w:rPr>
        <w:t>luận</w:t>
      </w:r>
      <w:bookmarkEnd w:id="213"/>
      <w:proofErr w:type="spellEnd"/>
    </w:p>
    <w:p w14:paraId="3BDE425C" w14:textId="77777777" w:rsidR="001016E4" w:rsidRPr="00905CFF" w:rsidRDefault="001016E4" w:rsidP="0001301D">
      <w:pPr>
        <w:rPr>
          <w:rFonts w:ascii="Times New Roman" w:hAnsi="Times New Roman" w:cs="Times New Roman"/>
          <w:sz w:val="26"/>
          <w:szCs w:val="26"/>
          <w:lang w:val="en-US"/>
        </w:rPr>
      </w:pPr>
    </w:p>
    <w:p w14:paraId="61ED883F" w14:textId="550F4F0F" w:rsidR="00BE2B07" w:rsidRPr="00905CFF" w:rsidRDefault="00BE2B07" w:rsidP="00BE2B07">
      <w:pPr>
        <w:pStyle w:val="Heading2"/>
        <w:spacing w:before="60" w:after="60" w:line="360" w:lineRule="auto"/>
        <w:rPr>
          <w:sz w:val="28"/>
          <w:lang w:val="en-US"/>
        </w:rPr>
      </w:pPr>
      <w:bookmarkStart w:id="214" w:name="_Toc186463523"/>
      <w:r w:rsidRPr="00905CFF">
        <w:rPr>
          <w:sz w:val="28"/>
          <w:lang w:val="en-US"/>
        </w:rPr>
        <w:t>4.3</w:t>
      </w:r>
      <w:r w:rsidRPr="00905CFF">
        <w:rPr>
          <w:sz w:val="28"/>
        </w:rPr>
        <w:t xml:space="preserve"> </w:t>
      </w:r>
      <w:proofErr w:type="spellStart"/>
      <w:r w:rsidRPr="00905CFF">
        <w:rPr>
          <w:sz w:val="28"/>
          <w:lang w:val="en-US"/>
        </w:rPr>
        <w:t>Kiểm</w:t>
      </w:r>
      <w:proofErr w:type="spellEnd"/>
      <w:r w:rsidRPr="00905CFF">
        <w:rPr>
          <w:sz w:val="28"/>
          <w:lang w:val="en-US"/>
        </w:rPr>
        <w:t xml:space="preserve"> </w:t>
      </w:r>
      <w:proofErr w:type="spellStart"/>
      <w:r w:rsidRPr="00905CFF">
        <w:rPr>
          <w:sz w:val="28"/>
          <w:lang w:val="en-US"/>
        </w:rPr>
        <w:t>thử</w:t>
      </w:r>
      <w:proofErr w:type="spellEnd"/>
      <w:r w:rsidRPr="00905CFF">
        <w:rPr>
          <w:sz w:val="28"/>
          <w:lang w:val="en-US"/>
        </w:rPr>
        <w:t xml:space="preserve"> </w:t>
      </w:r>
      <w:proofErr w:type="spellStart"/>
      <w:r w:rsidRPr="00905CFF">
        <w:rPr>
          <w:sz w:val="28"/>
          <w:lang w:val="en-US"/>
        </w:rPr>
        <w:t>hệ</w:t>
      </w:r>
      <w:proofErr w:type="spellEnd"/>
      <w:r w:rsidRPr="00905CFF">
        <w:rPr>
          <w:sz w:val="28"/>
          <w:lang w:val="en-US"/>
        </w:rPr>
        <w:t xml:space="preserve"> </w:t>
      </w:r>
      <w:proofErr w:type="spellStart"/>
      <w:r w:rsidRPr="00905CFF">
        <w:rPr>
          <w:sz w:val="28"/>
          <w:lang w:val="en-US"/>
        </w:rPr>
        <w:t>thống</w:t>
      </w:r>
      <w:bookmarkEnd w:id="214"/>
      <w:proofErr w:type="spellEnd"/>
    </w:p>
    <w:p w14:paraId="55EC5274" w14:textId="4337B884" w:rsidR="00F654A5" w:rsidRPr="00905CFF" w:rsidRDefault="00F654A5" w:rsidP="00DE0FCD">
      <w:pPr>
        <w:pStyle w:val="ListParagraph"/>
        <w:numPr>
          <w:ilvl w:val="0"/>
          <w:numId w:val="233"/>
        </w:numPr>
        <w:jc w:val="both"/>
        <w:rPr>
          <w:rFonts w:cs="Times New Roman"/>
          <w:b w:val="0"/>
          <w:bCs/>
          <w:i w:val="0"/>
          <w:iCs/>
          <w:szCs w:val="26"/>
          <w:lang w:val="en-US"/>
        </w:rPr>
      </w:pPr>
      <w:proofErr w:type="spellStart"/>
      <w:r w:rsidRPr="00905CFF">
        <w:rPr>
          <w:rFonts w:cs="Times New Roman"/>
          <w:b w:val="0"/>
          <w:bCs/>
          <w:i w:val="0"/>
          <w:iCs/>
          <w:szCs w:val="26"/>
          <w:lang w:val="en-US"/>
        </w:rPr>
        <w:t>Mục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tiêu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kiểm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thử</w:t>
      </w:r>
      <w:proofErr w:type="spellEnd"/>
    </w:p>
    <w:p w14:paraId="6624017B" w14:textId="332838B1" w:rsidR="00F654A5" w:rsidRPr="00905CFF" w:rsidRDefault="00F654A5" w:rsidP="00DE0FCD">
      <w:pPr>
        <w:pStyle w:val="ListParagraph"/>
        <w:numPr>
          <w:ilvl w:val="0"/>
          <w:numId w:val="234"/>
        </w:numPr>
        <w:jc w:val="both"/>
        <w:rPr>
          <w:rFonts w:cs="Times New Roman"/>
          <w:b w:val="0"/>
          <w:bCs/>
          <w:i w:val="0"/>
          <w:iCs/>
          <w:szCs w:val="26"/>
          <w:lang w:val="en-US"/>
        </w:rPr>
      </w:pPr>
      <w:proofErr w:type="spellStart"/>
      <w:r w:rsidRPr="00905CFF">
        <w:rPr>
          <w:rFonts w:cs="Times New Roman"/>
          <w:b w:val="0"/>
          <w:bCs/>
          <w:i w:val="0"/>
          <w:iCs/>
          <w:szCs w:val="26"/>
          <w:lang w:val="en-US"/>
        </w:rPr>
        <w:t>Mục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tiêu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kiểm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thử</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đảm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bảo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rằng</w:t>
      </w:r>
      <w:proofErr w:type="spellEnd"/>
      <w:r w:rsidRPr="00905CFF">
        <w:rPr>
          <w:rFonts w:cs="Times New Roman"/>
          <w:b w:val="0"/>
          <w:bCs/>
          <w:i w:val="0"/>
          <w:iCs/>
          <w:szCs w:val="26"/>
          <w:lang w:val="en-US"/>
        </w:rPr>
        <w:t>:</w:t>
      </w:r>
    </w:p>
    <w:p w14:paraId="0E59C79E" w14:textId="71C60EB1" w:rsidR="00F654A5" w:rsidRPr="00905CFF" w:rsidRDefault="00F654A5" w:rsidP="00DE0FCD">
      <w:pPr>
        <w:pStyle w:val="ListParagraph"/>
        <w:numPr>
          <w:ilvl w:val="0"/>
          <w:numId w:val="234"/>
        </w:numPr>
        <w:jc w:val="both"/>
        <w:rPr>
          <w:rFonts w:cs="Times New Roman"/>
          <w:b w:val="0"/>
          <w:bCs/>
          <w:i w:val="0"/>
          <w:iCs/>
          <w:szCs w:val="26"/>
          <w:lang w:val="en-US"/>
        </w:rPr>
      </w:pPr>
      <w:r w:rsidRPr="00905CFF">
        <w:rPr>
          <w:rFonts w:cs="Times New Roman"/>
          <w:b w:val="0"/>
          <w:bCs/>
          <w:i w:val="0"/>
          <w:iCs/>
          <w:szCs w:val="26"/>
          <w:lang w:val="en-US"/>
        </w:rPr>
        <w:t xml:space="preserve">Các </w:t>
      </w:r>
      <w:proofErr w:type="spellStart"/>
      <w:r w:rsidRPr="00905CFF">
        <w:rPr>
          <w:rFonts w:cs="Times New Roman"/>
          <w:b w:val="0"/>
          <w:bCs/>
          <w:i w:val="0"/>
          <w:iCs/>
          <w:szCs w:val="26"/>
          <w:lang w:val="en-US"/>
        </w:rPr>
        <w:t>chức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chính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hoạt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động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đúng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với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yêu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cầu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đề</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ra.</w:t>
      </w:r>
      <w:proofErr w:type="spellEnd"/>
    </w:p>
    <w:p w14:paraId="254BBC83" w14:textId="5276925E" w:rsidR="00F654A5" w:rsidRPr="00905CFF" w:rsidRDefault="00F654A5" w:rsidP="00DE0FCD">
      <w:pPr>
        <w:pStyle w:val="ListParagraph"/>
        <w:numPr>
          <w:ilvl w:val="0"/>
          <w:numId w:val="234"/>
        </w:numPr>
        <w:jc w:val="both"/>
        <w:rPr>
          <w:rFonts w:cs="Times New Roman"/>
          <w:b w:val="0"/>
          <w:bCs/>
          <w:i w:val="0"/>
          <w:iCs/>
          <w:szCs w:val="26"/>
          <w:lang w:val="en-US"/>
        </w:rPr>
      </w:pPr>
      <w:r w:rsidRPr="00905CFF">
        <w:rPr>
          <w:rFonts w:cs="Times New Roman"/>
          <w:b w:val="0"/>
          <w:bCs/>
          <w:i w:val="0"/>
          <w:iCs/>
          <w:szCs w:val="26"/>
          <w:lang w:val="en-US"/>
        </w:rPr>
        <w:t xml:space="preserve">Các module </w:t>
      </w:r>
      <w:proofErr w:type="spellStart"/>
      <w:r w:rsidRPr="00905CFF">
        <w:rPr>
          <w:rFonts w:cs="Times New Roman"/>
          <w:b w:val="0"/>
          <w:bCs/>
          <w:i w:val="0"/>
          <w:iCs/>
          <w:szCs w:val="26"/>
          <w:lang w:val="en-US"/>
        </w:rPr>
        <w:t>phối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hợp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hiệu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không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lỗi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trong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luồng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nghiệp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vụ</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tích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hợp</w:t>
      </w:r>
      <w:proofErr w:type="spellEnd"/>
      <w:r w:rsidRPr="00905CFF">
        <w:rPr>
          <w:rFonts w:cs="Times New Roman"/>
          <w:b w:val="0"/>
          <w:bCs/>
          <w:i w:val="0"/>
          <w:iCs/>
          <w:szCs w:val="26"/>
          <w:lang w:val="en-US"/>
        </w:rPr>
        <w:t>.</w:t>
      </w:r>
    </w:p>
    <w:p w14:paraId="4767A062" w14:textId="77777777" w:rsidR="006D720E" w:rsidRPr="00905CFF" w:rsidRDefault="006D720E" w:rsidP="006D720E">
      <w:pPr>
        <w:ind w:left="360"/>
        <w:jc w:val="both"/>
        <w:rPr>
          <w:rFonts w:ascii="Times New Roman" w:hAnsi="Times New Roman" w:cs="Times New Roman"/>
          <w:bCs/>
          <w:iCs/>
          <w:szCs w:val="26"/>
          <w:lang w:val="en-US"/>
        </w:rPr>
      </w:pPr>
    </w:p>
    <w:p w14:paraId="2F7E3F7D" w14:textId="77777777" w:rsidR="00D04048" w:rsidRPr="00905CFF" w:rsidRDefault="00D04048" w:rsidP="00F654A5">
      <w:pPr>
        <w:rPr>
          <w:rFonts w:ascii="Times New Roman" w:hAnsi="Times New Roman" w:cs="Times New Roman"/>
          <w:sz w:val="26"/>
          <w:szCs w:val="26"/>
          <w:lang w:val="en-US"/>
        </w:rPr>
      </w:pPr>
    </w:p>
    <w:p w14:paraId="20104007" w14:textId="77777777" w:rsidR="006D720E" w:rsidRPr="00905CFF" w:rsidRDefault="006D720E" w:rsidP="00F654A5">
      <w:pPr>
        <w:rPr>
          <w:rFonts w:ascii="Times New Roman" w:hAnsi="Times New Roman" w:cs="Times New Roman"/>
          <w:sz w:val="26"/>
          <w:szCs w:val="26"/>
          <w:lang w:val="en-US"/>
        </w:rPr>
      </w:pPr>
    </w:p>
    <w:p w14:paraId="3952B37A" w14:textId="2E3781CE" w:rsidR="00F654A5" w:rsidRPr="00905CFF" w:rsidRDefault="00F654A5" w:rsidP="00DE0FCD">
      <w:pPr>
        <w:pStyle w:val="ListParagraph"/>
        <w:numPr>
          <w:ilvl w:val="0"/>
          <w:numId w:val="233"/>
        </w:numPr>
        <w:jc w:val="both"/>
        <w:rPr>
          <w:rFonts w:cs="Times New Roman"/>
          <w:b w:val="0"/>
          <w:bCs/>
          <w:i w:val="0"/>
          <w:iCs/>
          <w:szCs w:val="26"/>
          <w:lang w:val="en-US"/>
        </w:rPr>
      </w:pPr>
      <w:r w:rsidRPr="00905CFF">
        <w:rPr>
          <w:rFonts w:cs="Times New Roman"/>
          <w:b w:val="0"/>
          <w:bCs/>
          <w:i w:val="0"/>
          <w:iCs/>
          <w:szCs w:val="26"/>
          <w:lang w:val="en-US"/>
        </w:rPr>
        <w:lastRenderedPageBreak/>
        <w:t xml:space="preserve">Phạm vi </w:t>
      </w:r>
      <w:proofErr w:type="spellStart"/>
      <w:r w:rsidRPr="00905CFF">
        <w:rPr>
          <w:rFonts w:cs="Times New Roman"/>
          <w:b w:val="0"/>
          <w:bCs/>
          <w:i w:val="0"/>
          <w:iCs/>
          <w:szCs w:val="26"/>
          <w:lang w:val="en-US"/>
        </w:rPr>
        <w:t>kiểm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thử</w:t>
      </w:r>
      <w:proofErr w:type="spellEnd"/>
    </w:p>
    <w:p w14:paraId="34BC23FE" w14:textId="77777777" w:rsidR="00F654A5" w:rsidRPr="00905CFF" w:rsidRDefault="00F654A5" w:rsidP="00DE0FCD">
      <w:pPr>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Kiểm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thử</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hệ</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thống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tập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trung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nội</w:t>
      </w:r>
      <w:proofErr w:type="spellEnd"/>
      <w:r w:rsidRPr="00905CFF">
        <w:rPr>
          <w:rFonts w:ascii="Times New Roman" w:hAnsi="Times New Roman" w:cs="Times New Roman"/>
          <w:sz w:val="26"/>
          <w:szCs w:val="26"/>
          <w:lang w:val="en-US"/>
        </w:rPr>
        <w:t xml:space="preserve"> dung </w:t>
      </w:r>
      <w:proofErr w:type="spellStart"/>
      <w:r w:rsidRPr="00905CFF">
        <w:rPr>
          <w:rFonts w:ascii="Times New Roman" w:hAnsi="Times New Roman" w:cs="Times New Roman"/>
          <w:sz w:val="26"/>
          <w:szCs w:val="26"/>
          <w:lang w:val="en-US"/>
        </w:rPr>
        <w:t>sau</w:t>
      </w:r>
      <w:proofErr w:type="spellEnd"/>
      <w:r w:rsidRPr="00905CFF">
        <w:rPr>
          <w:rFonts w:ascii="Times New Roman" w:hAnsi="Times New Roman" w:cs="Times New Roman"/>
          <w:sz w:val="26"/>
          <w:szCs w:val="26"/>
          <w:lang w:val="en-US"/>
        </w:rPr>
        <w:t>:</w:t>
      </w:r>
    </w:p>
    <w:p w14:paraId="30BD847E" w14:textId="7E701AA4" w:rsidR="00F654A5" w:rsidRPr="00905CFF" w:rsidRDefault="00F654A5" w:rsidP="00DE0FCD">
      <w:pPr>
        <w:pStyle w:val="ListParagraph"/>
        <w:numPr>
          <w:ilvl w:val="0"/>
          <w:numId w:val="235"/>
        </w:numPr>
        <w:jc w:val="both"/>
        <w:rPr>
          <w:rFonts w:cs="Times New Roman"/>
          <w:b w:val="0"/>
          <w:bCs/>
          <w:i w:val="0"/>
          <w:iCs/>
          <w:szCs w:val="26"/>
          <w:lang w:val="en-US"/>
        </w:rPr>
      </w:pPr>
      <w:proofErr w:type="spellStart"/>
      <w:r w:rsidRPr="00905CFF">
        <w:rPr>
          <w:rFonts w:cs="Times New Roman"/>
          <w:b w:val="0"/>
          <w:bCs/>
          <w:i w:val="0"/>
          <w:iCs/>
          <w:szCs w:val="26"/>
          <w:lang w:val="en-US"/>
        </w:rPr>
        <w:t>Kiểm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thử</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chức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minh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tính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chính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từng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chức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chính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như</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đặt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hẹn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y </w:t>
      </w:r>
      <w:proofErr w:type="spellStart"/>
      <w:r w:rsidRPr="00905CFF">
        <w:rPr>
          <w:rFonts w:cs="Times New Roman"/>
          <w:b w:val="0"/>
          <w:bCs/>
          <w:i w:val="0"/>
          <w:iCs/>
          <w:szCs w:val="26"/>
          <w:lang w:val="en-US"/>
        </w:rPr>
        <w:t>tế</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hóa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đánh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giá</w:t>
      </w:r>
      <w:proofErr w:type="spellEnd"/>
      <w:r w:rsidRPr="00905CFF">
        <w:rPr>
          <w:rFonts w:cs="Times New Roman"/>
          <w:b w:val="0"/>
          <w:bCs/>
          <w:i w:val="0"/>
          <w:iCs/>
          <w:szCs w:val="26"/>
          <w:lang w:val="en-US"/>
        </w:rPr>
        <w:t>.</w:t>
      </w:r>
    </w:p>
    <w:p w14:paraId="7190989B" w14:textId="77F6DCB6" w:rsidR="00F654A5" w:rsidRPr="00905CFF" w:rsidRDefault="00F654A5" w:rsidP="00DE0FCD">
      <w:pPr>
        <w:pStyle w:val="ListParagraph"/>
        <w:numPr>
          <w:ilvl w:val="0"/>
          <w:numId w:val="235"/>
        </w:numPr>
        <w:jc w:val="both"/>
        <w:rPr>
          <w:rFonts w:cs="Times New Roman"/>
          <w:b w:val="0"/>
          <w:bCs/>
          <w:i w:val="0"/>
          <w:iCs/>
          <w:szCs w:val="26"/>
          <w:lang w:val="en-US"/>
        </w:rPr>
      </w:pPr>
      <w:proofErr w:type="spellStart"/>
      <w:r w:rsidRPr="00905CFF">
        <w:rPr>
          <w:rFonts w:cs="Times New Roman"/>
          <w:b w:val="0"/>
          <w:bCs/>
          <w:i w:val="0"/>
          <w:iCs/>
          <w:szCs w:val="26"/>
          <w:lang w:val="en-US"/>
        </w:rPr>
        <w:t>Kiểm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thử</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tích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hợp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Đảm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bảo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module </w:t>
      </w:r>
      <w:proofErr w:type="spellStart"/>
      <w:r w:rsidRPr="00905CFF">
        <w:rPr>
          <w:rFonts w:cs="Times New Roman"/>
          <w:b w:val="0"/>
          <w:bCs/>
          <w:i w:val="0"/>
          <w:iCs/>
          <w:szCs w:val="26"/>
          <w:lang w:val="en-US"/>
        </w:rPr>
        <w:t>kết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nối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đặc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biệt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giữa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hẹn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hồ</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hóa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đơn</w:t>
      </w:r>
      <w:proofErr w:type="spellEnd"/>
      <w:r w:rsidRPr="00905CFF">
        <w:rPr>
          <w:rFonts w:cs="Times New Roman"/>
          <w:b w:val="0"/>
          <w:bCs/>
          <w:i w:val="0"/>
          <w:iCs/>
          <w:szCs w:val="26"/>
          <w:lang w:val="en-US"/>
        </w:rPr>
        <w:t>.</w:t>
      </w:r>
    </w:p>
    <w:p w14:paraId="533B7369" w14:textId="0820E855" w:rsidR="00F654A5" w:rsidRPr="00905CFF" w:rsidRDefault="00F654A5" w:rsidP="00DE0FCD">
      <w:pPr>
        <w:pStyle w:val="ListParagraph"/>
        <w:numPr>
          <w:ilvl w:val="0"/>
          <w:numId w:val="235"/>
        </w:numPr>
        <w:jc w:val="both"/>
        <w:rPr>
          <w:rFonts w:cs="Times New Roman"/>
          <w:b w:val="0"/>
          <w:bCs/>
          <w:i w:val="0"/>
          <w:iCs/>
          <w:szCs w:val="26"/>
          <w:lang w:val="en-US"/>
        </w:rPr>
      </w:pPr>
      <w:proofErr w:type="spellStart"/>
      <w:r w:rsidRPr="00905CFF">
        <w:rPr>
          <w:rFonts w:cs="Times New Roman"/>
          <w:b w:val="0"/>
          <w:bCs/>
          <w:i w:val="0"/>
          <w:iCs/>
          <w:szCs w:val="26"/>
          <w:lang w:val="en-US"/>
        </w:rPr>
        <w:t>Kiểm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thử</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giao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Đánh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tính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trực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quan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giao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w:t>
      </w:r>
    </w:p>
    <w:p w14:paraId="25A63D0B" w14:textId="77777777" w:rsidR="00D04048" w:rsidRPr="00905CFF" w:rsidRDefault="00D04048" w:rsidP="00F654A5">
      <w:pPr>
        <w:rPr>
          <w:rFonts w:ascii="Times New Roman" w:hAnsi="Times New Roman" w:cs="Times New Roman"/>
          <w:sz w:val="26"/>
          <w:szCs w:val="26"/>
          <w:lang w:val="en-US"/>
        </w:rPr>
      </w:pPr>
    </w:p>
    <w:p w14:paraId="039FFC7D" w14:textId="214B717F" w:rsidR="00F654A5" w:rsidRPr="00905CFF" w:rsidRDefault="00F654A5" w:rsidP="00DE0FCD">
      <w:pPr>
        <w:pStyle w:val="ListParagraph"/>
        <w:numPr>
          <w:ilvl w:val="0"/>
          <w:numId w:val="233"/>
        </w:numPr>
        <w:jc w:val="both"/>
        <w:rPr>
          <w:rFonts w:cs="Times New Roman"/>
          <w:b w:val="0"/>
          <w:bCs/>
          <w:i w:val="0"/>
          <w:iCs/>
          <w:szCs w:val="26"/>
          <w:lang w:val="en-US"/>
        </w:rPr>
      </w:pPr>
      <w:r w:rsidRPr="00905CFF">
        <w:rPr>
          <w:rFonts w:cs="Times New Roman"/>
          <w:b w:val="0"/>
          <w:bCs/>
          <w:i w:val="0"/>
          <w:iCs/>
          <w:szCs w:val="26"/>
          <w:lang w:val="en-US"/>
        </w:rPr>
        <w:t xml:space="preserve">Phương </w:t>
      </w:r>
      <w:proofErr w:type="spellStart"/>
      <w:r w:rsidRPr="00905CFF">
        <w:rPr>
          <w:rFonts w:cs="Times New Roman"/>
          <w:b w:val="0"/>
          <w:bCs/>
          <w:i w:val="0"/>
          <w:iCs/>
          <w:szCs w:val="26"/>
          <w:lang w:val="en-US"/>
        </w:rPr>
        <w:t>pháp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kiểm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thử</w:t>
      </w:r>
      <w:proofErr w:type="spellEnd"/>
    </w:p>
    <w:p w14:paraId="16F32688" w14:textId="69EBF8DA" w:rsidR="00F654A5" w:rsidRPr="00905CFF" w:rsidRDefault="00F654A5" w:rsidP="00DE0FCD">
      <w:pPr>
        <w:pStyle w:val="ListParagraph"/>
        <w:numPr>
          <w:ilvl w:val="0"/>
          <w:numId w:val="236"/>
        </w:numPr>
        <w:jc w:val="both"/>
        <w:rPr>
          <w:rFonts w:cs="Times New Roman"/>
          <w:b w:val="0"/>
          <w:bCs/>
          <w:i w:val="0"/>
          <w:iCs/>
          <w:szCs w:val="26"/>
          <w:lang w:val="en-US"/>
        </w:rPr>
      </w:pPr>
      <w:proofErr w:type="spellStart"/>
      <w:r w:rsidRPr="00905CFF">
        <w:rPr>
          <w:rFonts w:cs="Times New Roman"/>
          <w:b w:val="0"/>
          <w:bCs/>
          <w:i w:val="0"/>
          <w:iCs/>
          <w:szCs w:val="26"/>
          <w:lang w:val="en-US"/>
        </w:rPr>
        <w:t>Thực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kiểm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thử</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trực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tiếp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giao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minh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tính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chính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chức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năng</w:t>
      </w:r>
      <w:proofErr w:type="spellEnd"/>
      <w:r w:rsidRPr="00905CFF">
        <w:rPr>
          <w:rFonts w:cs="Times New Roman"/>
          <w:b w:val="0"/>
          <w:bCs/>
          <w:i w:val="0"/>
          <w:iCs/>
          <w:szCs w:val="26"/>
          <w:lang w:val="en-US"/>
        </w:rPr>
        <w:t>.</w:t>
      </w:r>
    </w:p>
    <w:p w14:paraId="0919EBCD" w14:textId="270C0FEB" w:rsidR="00F654A5" w:rsidRPr="00905CFF" w:rsidRDefault="00F654A5" w:rsidP="00DE0FCD">
      <w:pPr>
        <w:pStyle w:val="ListParagraph"/>
        <w:numPr>
          <w:ilvl w:val="0"/>
          <w:numId w:val="236"/>
        </w:numPr>
        <w:jc w:val="both"/>
        <w:rPr>
          <w:rFonts w:cs="Times New Roman"/>
          <w:b w:val="0"/>
          <w:bCs/>
          <w:i w:val="0"/>
          <w:iCs/>
          <w:szCs w:val="26"/>
          <w:lang w:val="en-US"/>
        </w:rPr>
      </w:pPr>
      <w:proofErr w:type="spellStart"/>
      <w:r w:rsidRPr="00905CFF">
        <w:rPr>
          <w:rFonts w:cs="Times New Roman"/>
          <w:b w:val="0"/>
          <w:bCs/>
          <w:i w:val="0"/>
          <w:iCs/>
          <w:szCs w:val="26"/>
          <w:lang w:val="en-US"/>
        </w:rPr>
        <w:t>Đánh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trải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nghiệm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thực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tế</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tương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với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hệ</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thống</w:t>
      </w:r>
      <w:proofErr w:type="spellEnd"/>
      <w:r w:rsidRPr="00905CFF">
        <w:rPr>
          <w:rFonts w:cs="Times New Roman"/>
          <w:b w:val="0"/>
          <w:bCs/>
          <w:i w:val="0"/>
          <w:iCs/>
          <w:szCs w:val="26"/>
          <w:lang w:val="en-US"/>
        </w:rPr>
        <w:t>.</w:t>
      </w:r>
    </w:p>
    <w:p w14:paraId="5DAE8224" w14:textId="5A96CB96" w:rsidR="00F654A5" w:rsidRPr="00905CFF" w:rsidRDefault="00F654A5" w:rsidP="00DE0FCD">
      <w:pPr>
        <w:pStyle w:val="ListParagraph"/>
        <w:numPr>
          <w:ilvl w:val="0"/>
          <w:numId w:val="236"/>
        </w:numPr>
        <w:jc w:val="both"/>
        <w:rPr>
          <w:rFonts w:cs="Times New Roman"/>
          <w:b w:val="0"/>
          <w:bCs/>
          <w:i w:val="0"/>
          <w:iCs/>
          <w:szCs w:val="26"/>
          <w:lang w:val="en-US"/>
        </w:rPr>
      </w:pPr>
      <w:proofErr w:type="spellStart"/>
      <w:r w:rsidRPr="00905CFF">
        <w:rPr>
          <w:rFonts w:cs="Times New Roman"/>
          <w:b w:val="0"/>
          <w:bCs/>
          <w:i w:val="0"/>
          <w:iCs/>
          <w:szCs w:val="26"/>
          <w:lang w:val="en-US"/>
        </w:rPr>
        <w:t>Sử</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dụng</w:t>
      </w:r>
      <w:proofErr w:type="spellEnd"/>
      <w:r w:rsidRPr="00905CFF">
        <w:rPr>
          <w:rFonts w:cs="Times New Roman"/>
          <w:b w:val="0"/>
          <w:bCs/>
          <w:i w:val="0"/>
          <w:iCs/>
          <w:szCs w:val="26"/>
          <w:lang w:val="en-US"/>
        </w:rPr>
        <w:t xml:space="preserve"> Postman </w:t>
      </w:r>
      <w:proofErr w:type="spellStart"/>
      <w:r w:rsidRPr="00905CFF">
        <w:rPr>
          <w:rFonts w:cs="Times New Roman"/>
          <w:b w:val="0"/>
          <w:bCs/>
          <w:i w:val="0"/>
          <w:iCs/>
          <w:szCs w:val="26"/>
          <w:lang w:val="en-US"/>
        </w:rPr>
        <w:t>để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kiểm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API.</w:t>
      </w:r>
    </w:p>
    <w:p w14:paraId="49470159" w14:textId="77777777" w:rsidR="00D04048" w:rsidRPr="00905CFF" w:rsidRDefault="00D04048" w:rsidP="00F654A5">
      <w:pPr>
        <w:rPr>
          <w:rFonts w:ascii="Times New Roman" w:hAnsi="Times New Roman" w:cs="Times New Roman"/>
          <w:sz w:val="26"/>
          <w:szCs w:val="26"/>
          <w:lang w:val="en-US"/>
        </w:rPr>
      </w:pPr>
    </w:p>
    <w:p w14:paraId="0C16121A" w14:textId="2C4C6C88" w:rsidR="00F654A5" w:rsidRPr="00905CFF" w:rsidRDefault="00F654A5" w:rsidP="00DE0FCD">
      <w:pPr>
        <w:pStyle w:val="ListParagraph"/>
        <w:numPr>
          <w:ilvl w:val="0"/>
          <w:numId w:val="233"/>
        </w:numPr>
        <w:jc w:val="both"/>
        <w:rPr>
          <w:rFonts w:cs="Times New Roman"/>
          <w:b w:val="0"/>
          <w:bCs/>
          <w:i w:val="0"/>
          <w:iCs/>
          <w:szCs w:val="26"/>
          <w:lang w:val="en-US"/>
        </w:rPr>
      </w:pPr>
      <w:proofErr w:type="spellStart"/>
      <w:r w:rsidRPr="00905CFF">
        <w:rPr>
          <w:rFonts w:cs="Times New Roman"/>
          <w:b w:val="0"/>
          <w:bCs/>
          <w:i w:val="0"/>
          <w:iCs/>
          <w:szCs w:val="26"/>
          <w:lang w:val="en-US"/>
        </w:rPr>
        <w:t>Kế</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hoạch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kiểm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thử</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tiêu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biểu</w:t>
      </w:r>
      <w:proofErr w:type="spellEnd"/>
    </w:p>
    <w:p w14:paraId="45C122B2" w14:textId="573A5640" w:rsidR="00F654A5" w:rsidRPr="00905CFF" w:rsidRDefault="00F654A5" w:rsidP="00DE0FCD">
      <w:pPr>
        <w:pStyle w:val="ListParagraph"/>
        <w:numPr>
          <w:ilvl w:val="0"/>
          <w:numId w:val="237"/>
        </w:numPr>
        <w:jc w:val="both"/>
        <w:rPr>
          <w:rFonts w:cs="Times New Roman"/>
          <w:b w:val="0"/>
          <w:bCs/>
          <w:i w:val="0"/>
          <w:iCs/>
          <w:szCs w:val="26"/>
          <w:lang w:val="en-US"/>
        </w:rPr>
      </w:pPr>
      <w:proofErr w:type="spellStart"/>
      <w:r w:rsidRPr="00905CFF">
        <w:rPr>
          <w:rFonts w:cs="Times New Roman"/>
          <w:b w:val="0"/>
          <w:bCs/>
          <w:i w:val="0"/>
          <w:iCs/>
          <w:szCs w:val="26"/>
          <w:lang w:val="en-US"/>
        </w:rPr>
        <w:t>Kế</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hoạch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kiểm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thử</w:t>
      </w:r>
      <w:proofErr w:type="spellEnd"/>
      <w:r w:rsidRPr="00905CFF">
        <w:rPr>
          <w:rFonts w:cs="Times New Roman"/>
          <w:b w:val="0"/>
          <w:bCs/>
          <w:i w:val="0"/>
          <w:iCs/>
          <w:szCs w:val="26"/>
          <w:lang w:val="en-US"/>
        </w:rPr>
        <w:t>:</w:t>
      </w:r>
    </w:p>
    <w:p w14:paraId="1D5CE9CC" w14:textId="76C5BF21" w:rsidR="00F654A5" w:rsidRPr="00905CFF" w:rsidRDefault="00F654A5" w:rsidP="00DE0FCD">
      <w:pPr>
        <w:pStyle w:val="ListParagraph"/>
        <w:numPr>
          <w:ilvl w:val="0"/>
          <w:numId w:val="238"/>
        </w:numPr>
        <w:jc w:val="both"/>
        <w:rPr>
          <w:rFonts w:cs="Times New Roman"/>
          <w:b w:val="0"/>
          <w:bCs/>
          <w:i w:val="0"/>
          <w:iCs/>
          <w:szCs w:val="26"/>
          <w:lang w:val="en-US"/>
        </w:rPr>
      </w:pPr>
      <w:proofErr w:type="spellStart"/>
      <w:r w:rsidRPr="00905CFF">
        <w:rPr>
          <w:rFonts w:cs="Times New Roman"/>
          <w:b w:val="0"/>
          <w:bCs/>
          <w:i w:val="0"/>
          <w:iCs/>
          <w:szCs w:val="26"/>
          <w:lang w:val="en-US"/>
        </w:rPr>
        <w:t>Xác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định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trường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hợp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kiểm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thử</w:t>
      </w:r>
      <w:proofErr w:type="spellEnd"/>
      <w:r w:rsidRPr="00905CFF">
        <w:rPr>
          <w:rFonts w:cs="Times New Roman"/>
          <w:b w:val="0"/>
          <w:bCs/>
          <w:i w:val="0"/>
          <w:iCs/>
          <w:szCs w:val="26"/>
          <w:lang w:val="en-US"/>
        </w:rPr>
        <w:t xml:space="preserve"> (Test Case) </w:t>
      </w:r>
      <w:proofErr w:type="spellStart"/>
      <w:r w:rsidRPr="00905CFF">
        <w:rPr>
          <w:rFonts w:cs="Times New Roman"/>
          <w:b w:val="0"/>
          <w:bCs/>
          <w:i w:val="0"/>
          <w:iCs/>
          <w:szCs w:val="26"/>
          <w:lang w:val="en-US"/>
        </w:rPr>
        <w:t>cho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từng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chức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chính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luồng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nghiệp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vụ</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tích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hợp</w:t>
      </w:r>
      <w:proofErr w:type="spellEnd"/>
      <w:r w:rsidRPr="00905CFF">
        <w:rPr>
          <w:rFonts w:cs="Times New Roman"/>
          <w:b w:val="0"/>
          <w:bCs/>
          <w:i w:val="0"/>
          <w:iCs/>
          <w:szCs w:val="26"/>
          <w:lang w:val="en-US"/>
        </w:rPr>
        <w:t>.</w:t>
      </w:r>
    </w:p>
    <w:p w14:paraId="1081F680" w14:textId="58C8819F" w:rsidR="00F654A5" w:rsidRPr="00905CFF" w:rsidRDefault="00F654A5" w:rsidP="00DE0FCD">
      <w:pPr>
        <w:pStyle w:val="ListParagraph"/>
        <w:numPr>
          <w:ilvl w:val="0"/>
          <w:numId w:val="238"/>
        </w:numPr>
        <w:jc w:val="both"/>
        <w:rPr>
          <w:rFonts w:cs="Times New Roman"/>
          <w:b w:val="0"/>
          <w:bCs/>
          <w:i w:val="0"/>
          <w:iCs/>
          <w:szCs w:val="26"/>
          <w:lang w:val="en-US"/>
        </w:rPr>
      </w:pPr>
      <w:proofErr w:type="spellStart"/>
      <w:r w:rsidRPr="00905CFF">
        <w:rPr>
          <w:rFonts w:cs="Times New Roman"/>
          <w:b w:val="0"/>
          <w:bCs/>
          <w:i w:val="0"/>
          <w:iCs/>
          <w:szCs w:val="26"/>
          <w:lang w:val="en-US"/>
        </w:rPr>
        <w:t>Chuẩn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dữ</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liệu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kiểm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thử</w:t>
      </w:r>
      <w:proofErr w:type="spellEnd"/>
      <w:r w:rsidRPr="00905CFF">
        <w:rPr>
          <w:rFonts w:cs="Times New Roman"/>
          <w:b w:val="0"/>
          <w:bCs/>
          <w:i w:val="0"/>
          <w:iCs/>
          <w:szCs w:val="26"/>
          <w:lang w:val="en-US"/>
        </w:rPr>
        <w:t>.</w:t>
      </w:r>
    </w:p>
    <w:p w14:paraId="64DA5999" w14:textId="660E1943" w:rsidR="00F654A5" w:rsidRPr="00905CFF" w:rsidRDefault="00F654A5" w:rsidP="00DE0FCD">
      <w:pPr>
        <w:pStyle w:val="ListParagraph"/>
        <w:numPr>
          <w:ilvl w:val="0"/>
          <w:numId w:val="238"/>
        </w:numPr>
        <w:jc w:val="both"/>
        <w:rPr>
          <w:rFonts w:cs="Times New Roman"/>
          <w:b w:val="0"/>
          <w:bCs/>
          <w:i w:val="0"/>
          <w:iCs/>
          <w:szCs w:val="26"/>
          <w:lang w:val="en-US"/>
        </w:rPr>
      </w:pPr>
      <w:proofErr w:type="spellStart"/>
      <w:r w:rsidRPr="00905CFF">
        <w:rPr>
          <w:rFonts w:cs="Times New Roman"/>
          <w:b w:val="0"/>
          <w:bCs/>
          <w:i w:val="0"/>
          <w:iCs/>
          <w:szCs w:val="26"/>
          <w:lang w:val="en-US"/>
        </w:rPr>
        <w:t>Thực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kiểm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thử</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ghi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kết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w:t>
      </w:r>
      <w:proofErr w:type="spellEnd"/>
      <w:r w:rsidRPr="00905CFF">
        <w:rPr>
          <w:rFonts w:cs="Times New Roman"/>
          <w:b w:val="0"/>
          <w:bCs/>
          <w:i w:val="0"/>
          <w:iCs/>
          <w:szCs w:val="26"/>
          <w:lang w:val="en-US"/>
        </w:rPr>
        <w:t>.</w:t>
      </w:r>
    </w:p>
    <w:p w14:paraId="4CA81543" w14:textId="26900F9F" w:rsidR="007A41C9" w:rsidRPr="00905CFF" w:rsidRDefault="00F654A5" w:rsidP="00DE0FCD">
      <w:pPr>
        <w:pStyle w:val="ListParagraph"/>
        <w:numPr>
          <w:ilvl w:val="0"/>
          <w:numId w:val="238"/>
        </w:numPr>
        <w:jc w:val="both"/>
        <w:rPr>
          <w:rFonts w:cs="Times New Roman"/>
          <w:b w:val="0"/>
          <w:bCs/>
          <w:i w:val="0"/>
          <w:iCs/>
          <w:szCs w:val="26"/>
          <w:lang w:val="en-US"/>
        </w:rPr>
      </w:pPr>
      <w:proofErr w:type="spellStart"/>
      <w:r w:rsidRPr="00905CFF">
        <w:rPr>
          <w:rFonts w:cs="Times New Roman"/>
          <w:b w:val="0"/>
          <w:bCs/>
          <w:i w:val="0"/>
          <w:iCs/>
          <w:szCs w:val="26"/>
          <w:lang w:val="en-US"/>
        </w:rPr>
        <w:t>Phân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tích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lỗi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khắc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phục</w:t>
      </w:r>
      <w:proofErr w:type="spellEnd"/>
      <w:r w:rsidRPr="00905CFF">
        <w:rPr>
          <w:rFonts w:cs="Times New Roman"/>
          <w:b w:val="0"/>
          <w:bCs/>
          <w:i w:val="0"/>
          <w:iCs/>
          <w:szCs w:val="26"/>
          <w:lang w:val="en-US"/>
        </w:rPr>
        <w:t>.</w:t>
      </w:r>
    </w:p>
    <w:p w14:paraId="131D4F57" w14:textId="79C0147F" w:rsidR="00821947" w:rsidRPr="00905CFF" w:rsidRDefault="00D04048" w:rsidP="00DE0FCD">
      <w:pPr>
        <w:pStyle w:val="ListParagraph"/>
        <w:numPr>
          <w:ilvl w:val="0"/>
          <w:numId w:val="239"/>
        </w:numPr>
        <w:jc w:val="both"/>
        <w:rPr>
          <w:rFonts w:cs="Times New Roman"/>
          <w:b w:val="0"/>
          <w:bCs/>
          <w:i w:val="0"/>
          <w:iCs/>
          <w:szCs w:val="26"/>
          <w:lang w:val="en-US"/>
        </w:rPr>
      </w:pPr>
      <w:r w:rsidRPr="00905CFF">
        <w:rPr>
          <w:rFonts w:cs="Times New Roman"/>
          <w:b w:val="0"/>
          <w:bCs/>
          <w:i w:val="0"/>
          <w:iCs/>
          <w:szCs w:val="26"/>
        </w:rPr>
        <w:t>Kịch bản kiểm thử tiêu biểu:</w:t>
      </w:r>
    </w:p>
    <w:p w14:paraId="69CA40BB" w14:textId="77777777" w:rsidR="006D720E" w:rsidRPr="00905CFF" w:rsidRDefault="006D720E" w:rsidP="006D720E">
      <w:pPr>
        <w:ind w:left="360"/>
        <w:jc w:val="both"/>
        <w:rPr>
          <w:rFonts w:ascii="Times New Roman" w:hAnsi="Times New Roman" w:cs="Times New Roman"/>
          <w:bCs/>
          <w:iCs/>
          <w:szCs w:val="26"/>
          <w:lang w:val="en-US"/>
        </w:rPr>
      </w:pPr>
    </w:p>
    <w:p w14:paraId="0613EF30" w14:textId="5E2C105F" w:rsidR="00D04048" w:rsidRPr="00905CFF" w:rsidRDefault="00D04048" w:rsidP="00D04048">
      <w:pPr>
        <w:pStyle w:val="Heading8"/>
        <w:rPr>
          <w:rFonts w:eastAsia="Times New Roman" w:cs="Times New Roman"/>
          <w:lang w:val="en-US"/>
        </w:rPr>
      </w:pPr>
      <w:bookmarkStart w:id="215" w:name="_Toc186464406"/>
      <w:proofErr w:type="spellStart"/>
      <w:r w:rsidRPr="00905CFF">
        <w:rPr>
          <w:rFonts w:eastAsia="Times New Roman" w:cs="Times New Roman"/>
          <w:lang w:val="en-US"/>
        </w:rPr>
        <w:t>Bảng</w:t>
      </w:r>
      <w:proofErr w:type="spellEnd"/>
      <w:r w:rsidRPr="00905CFF">
        <w:rPr>
          <w:rFonts w:eastAsia="Times New Roman" w:cs="Times New Roman"/>
        </w:rPr>
        <w:t xml:space="preserve"> </w:t>
      </w:r>
      <w:r w:rsidRPr="00905CFF">
        <w:rPr>
          <w:rFonts w:eastAsia="Times New Roman" w:cs="Times New Roman"/>
          <w:lang w:val="en-US"/>
        </w:rPr>
        <w:t>4</w:t>
      </w:r>
      <w:r w:rsidRPr="00905CFF">
        <w:rPr>
          <w:rFonts w:eastAsia="Times New Roman" w:cs="Times New Roman"/>
        </w:rPr>
        <w:t>.</w:t>
      </w:r>
      <w:r w:rsidRPr="00905CFF">
        <w:rPr>
          <w:rFonts w:eastAsia="Times New Roman" w:cs="Times New Roman"/>
          <w:lang w:val="en-US"/>
        </w:rPr>
        <w:t>1</w:t>
      </w:r>
      <w:r w:rsidRPr="00905CFF">
        <w:rPr>
          <w:rFonts w:eastAsia="Times New Roman" w:cs="Times New Roman"/>
        </w:rPr>
        <w:t xml:space="preserve"> </w:t>
      </w:r>
      <w:proofErr w:type="spellStart"/>
      <w:r w:rsidRPr="00905CFF">
        <w:rPr>
          <w:rFonts w:eastAsia="Times New Roman" w:cs="Times New Roman"/>
          <w:lang w:val="en-US"/>
        </w:rPr>
        <w:t>Kịch</w:t>
      </w:r>
      <w:proofErr w:type="spellEnd"/>
      <w:r w:rsidRPr="00905CFF">
        <w:rPr>
          <w:rFonts w:eastAsia="Times New Roman" w:cs="Times New Roman"/>
          <w:lang w:val="en-US"/>
        </w:rPr>
        <w:t xml:space="preserve"> </w:t>
      </w:r>
      <w:proofErr w:type="spellStart"/>
      <w:r w:rsidRPr="00905CFF">
        <w:rPr>
          <w:rFonts w:eastAsia="Times New Roman" w:cs="Times New Roman"/>
          <w:lang w:val="en-US"/>
        </w:rPr>
        <w:t>bản</w:t>
      </w:r>
      <w:proofErr w:type="spellEnd"/>
      <w:r w:rsidRPr="00905CFF">
        <w:rPr>
          <w:rFonts w:eastAsia="Times New Roman" w:cs="Times New Roman"/>
          <w:lang w:val="en-US"/>
        </w:rPr>
        <w:t xml:space="preserve"> </w:t>
      </w:r>
      <w:proofErr w:type="spellStart"/>
      <w:r w:rsidRPr="00905CFF">
        <w:rPr>
          <w:rFonts w:eastAsia="Times New Roman" w:cs="Times New Roman"/>
          <w:lang w:val="en-US"/>
        </w:rPr>
        <w:t>kiểm</w:t>
      </w:r>
      <w:proofErr w:type="spellEnd"/>
      <w:r w:rsidRPr="00905CFF">
        <w:rPr>
          <w:rFonts w:eastAsia="Times New Roman" w:cs="Times New Roman"/>
          <w:lang w:val="en-US"/>
        </w:rPr>
        <w:t xml:space="preserve"> </w:t>
      </w:r>
      <w:proofErr w:type="spellStart"/>
      <w:r w:rsidRPr="00905CFF">
        <w:rPr>
          <w:rFonts w:eastAsia="Times New Roman" w:cs="Times New Roman"/>
          <w:lang w:val="en-US"/>
        </w:rPr>
        <w:t>thử</w:t>
      </w:r>
      <w:proofErr w:type="spellEnd"/>
      <w:r w:rsidRPr="00905CFF">
        <w:rPr>
          <w:rFonts w:eastAsia="Times New Roman" w:cs="Times New Roman"/>
          <w:lang w:val="en-US"/>
        </w:rPr>
        <w:t xml:space="preserve"> </w:t>
      </w:r>
      <w:proofErr w:type="spellStart"/>
      <w:r w:rsidRPr="00905CFF">
        <w:rPr>
          <w:rFonts w:eastAsia="Times New Roman" w:cs="Times New Roman"/>
          <w:lang w:val="en-US"/>
        </w:rPr>
        <w:t>tiêu</w:t>
      </w:r>
      <w:proofErr w:type="spellEnd"/>
      <w:r w:rsidRPr="00905CFF">
        <w:rPr>
          <w:rFonts w:eastAsia="Times New Roman" w:cs="Times New Roman"/>
          <w:lang w:val="en-US"/>
        </w:rPr>
        <w:t xml:space="preserve"> </w:t>
      </w:r>
      <w:proofErr w:type="spellStart"/>
      <w:r w:rsidRPr="00905CFF">
        <w:rPr>
          <w:rFonts w:eastAsia="Times New Roman" w:cs="Times New Roman"/>
          <w:lang w:val="en-US"/>
        </w:rPr>
        <w:t>biểu</w:t>
      </w:r>
      <w:bookmarkEnd w:id="215"/>
      <w:proofErr w:type="spellEnd"/>
    </w:p>
    <w:tbl>
      <w:tblPr>
        <w:tblStyle w:val="TableGrid"/>
        <w:tblW w:w="0" w:type="auto"/>
        <w:tblLook w:val="04A0" w:firstRow="1" w:lastRow="0" w:firstColumn="1" w:lastColumn="0" w:noHBand="0" w:noVBand="1"/>
      </w:tblPr>
      <w:tblGrid>
        <w:gridCol w:w="3021"/>
        <w:gridCol w:w="3021"/>
        <w:gridCol w:w="3022"/>
      </w:tblGrid>
      <w:tr w:rsidR="00D04048" w:rsidRPr="00905CFF" w14:paraId="31EBC349" w14:textId="77777777" w:rsidTr="00D04048">
        <w:tc>
          <w:tcPr>
            <w:tcW w:w="3021" w:type="dxa"/>
          </w:tcPr>
          <w:p w14:paraId="1B2D077D" w14:textId="45743B14" w:rsidR="00D04048" w:rsidRPr="00905CFF" w:rsidRDefault="00D04048" w:rsidP="00FF5A1C">
            <w:pPr>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Tên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bản</w:t>
            </w:r>
            <w:proofErr w:type="spellEnd"/>
            <w:r w:rsidRPr="00905CFF">
              <w:rPr>
                <w:rFonts w:ascii="Times New Roman" w:hAnsi="Times New Roman" w:cs="Times New Roman"/>
                <w:sz w:val="26"/>
                <w:szCs w:val="26"/>
                <w:lang w:val="en-US"/>
              </w:rPr>
              <w:t xml:space="preserve"> </w:t>
            </w:r>
          </w:p>
        </w:tc>
        <w:tc>
          <w:tcPr>
            <w:tcW w:w="3021" w:type="dxa"/>
          </w:tcPr>
          <w:p w14:paraId="2985061A" w14:textId="2267BC13" w:rsidR="00D04048" w:rsidRPr="00905CFF" w:rsidRDefault="00D04048" w:rsidP="00FF5A1C">
            <w:pPr>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Mô</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tả</w:t>
            </w:r>
            <w:proofErr w:type="spellEnd"/>
          </w:p>
        </w:tc>
        <w:tc>
          <w:tcPr>
            <w:tcW w:w="3022" w:type="dxa"/>
          </w:tcPr>
          <w:p w14:paraId="6F47D60E" w14:textId="604BD3F7" w:rsidR="00D04048" w:rsidRPr="00905CFF" w:rsidRDefault="00D04048" w:rsidP="00FF5A1C">
            <w:pPr>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Kết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quả</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mong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đợi</w:t>
            </w:r>
            <w:proofErr w:type="spellEnd"/>
          </w:p>
        </w:tc>
      </w:tr>
      <w:tr w:rsidR="00D04048" w:rsidRPr="00905CFF" w14:paraId="59FD3897" w14:textId="77777777" w:rsidTr="00D04048">
        <w:tc>
          <w:tcPr>
            <w:tcW w:w="3021" w:type="dxa"/>
          </w:tcPr>
          <w:p w14:paraId="3CAF8616" w14:textId="6C8411F8" w:rsidR="00D04048" w:rsidRPr="00905CFF" w:rsidRDefault="00696F71" w:rsidP="00FF5A1C">
            <w:pPr>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Bệnh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nhân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đặt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khám</w:t>
            </w:r>
            <w:proofErr w:type="spellEnd"/>
          </w:p>
        </w:tc>
        <w:tc>
          <w:tcPr>
            <w:tcW w:w="3021" w:type="dxa"/>
          </w:tcPr>
          <w:p w14:paraId="34B7C72B" w14:textId="025A20D8" w:rsidR="00D04048" w:rsidRPr="00905CFF" w:rsidRDefault="00696F71" w:rsidP="00FF5A1C">
            <w:pPr>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Bệnh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nhân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trang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đặt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khám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chọn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chuyên</w:t>
            </w:r>
            <w:proofErr w:type="spellEnd"/>
            <w:r w:rsidRPr="00905CFF">
              <w:rPr>
                <w:rFonts w:ascii="Times New Roman" w:hAnsi="Times New Roman" w:cs="Times New Roman"/>
                <w:sz w:val="26"/>
                <w:szCs w:val="26"/>
                <w:lang w:val="en-US"/>
              </w:rPr>
              <w:t xml:space="preserve"> khoa, </w:t>
            </w:r>
            <w:proofErr w:type="spellStart"/>
            <w:r w:rsidRPr="00905CFF">
              <w:rPr>
                <w:rFonts w:ascii="Times New Roman" w:hAnsi="Times New Roman" w:cs="Times New Roman"/>
                <w:sz w:val="26"/>
                <w:szCs w:val="26"/>
                <w:lang w:val="en-US"/>
              </w:rPr>
              <w:t>bác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sĩ</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thời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gian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phù</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hợp</w:t>
            </w:r>
            <w:proofErr w:type="spellEnd"/>
            <w:r w:rsidRPr="00905CFF">
              <w:rPr>
                <w:rFonts w:ascii="Times New Roman" w:hAnsi="Times New Roman" w:cs="Times New Roman"/>
                <w:sz w:val="26"/>
                <w:szCs w:val="26"/>
                <w:lang w:val="en-US"/>
              </w:rPr>
              <w:t xml:space="preserve">. Sau </w:t>
            </w:r>
            <w:proofErr w:type="spellStart"/>
            <w:r w:rsidRPr="00905CFF">
              <w:rPr>
                <w:rFonts w:ascii="Times New Roman" w:hAnsi="Times New Roman" w:cs="Times New Roman"/>
                <w:sz w:val="26"/>
                <w:szCs w:val="26"/>
                <w:lang w:val="en-US"/>
              </w:rPr>
              <w:t>đó</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nhập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thông</w:t>
            </w:r>
            <w:proofErr w:type="spellEnd"/>
            <w:r w:rsidRPr="00905CFF">
              <w:rPr>
                <w:rFonts w:ascii="Times New Roman" w:hAnsi="Times New Roman" w:cs="Times New Roman"/>
                <w:sz w:val="26"/>
                <w:szCs w:val="26"/>
                <w:lang w:val="en-US"/>
              </w:rPr>
              <w:t xml:space="preserve"> tin </w:t>
            </w:r>
            <w:proofErr w:type="spellStart"/>
            <w:r w:rsidRPr="00905CFF">
              <w:rPr>
                <w:rFonts w:ascii="Times New Roman" w:hAnsi="Times New Roman" w:cs="Times New Roman"/>
                <w:sz w:val="26"/>
                <w:szCs w:val="26"/>
                <w:lang w:val="en-US"/>
              </w:rPr>
              <w:t>cá</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nhân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xác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nhận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hẹn</w:t>
            </w:r>
            <w:proofErr w:type="spellEnd"/>
          </w:p>
        </w:tc>
        <w:tc>
          <w:tcPr>
            <w:tcW w:w="3022" w:type="dxa"/>
          </w:tcPr>
          <w:p w14:paraId="49D8D2D5" w14:textId="77777777" w:rsidR="00D04048" w:rsidRPr="00905CFF" w:rsidRDefault="00696F71" w:rsidP="00FF5A1C">
            <w:pPr>
              <w:rPr>
                <w:rFonts w:ascii="Times New Roman" w:hAnsi="Times New Roman" w:cs="Times New Roman"/>
                <w:sz w:val="26"/>
                <w:szCs w:val="26"/>
                <w:lang w:val="en-US"/>
              </w:rPr>
            </w:pPr>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hẹn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được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lưu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cơ</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sở</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dữ</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liệu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với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trạng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thái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Chờ</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tiếp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nhận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hiển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thị</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thông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báo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đặt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thành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công</w:t>
            </w:r>
            <w:proofErr w:type="spellEnd"/>
          </w:p>
          <w:p w14:paraId="2CFE3C2A" w14:textId="77777777" w:rsidR="00696F71" w:rsidRPr="00905CFF" w:rsidRDefault="00696F71" w:rsidP="00FF5A1C">
            <w:pPr>
              <w:rPr>
                <w:rFonts w:ascii="Times New Roman" w:hAnsi="Times New Roman" w:cs="Times New Roman"/>
                <w:sz w:val="26"/>
                <w:szCs w:val="26"/>
                <w:lang w:val="en-US"/>
              </w:rPr>
            </w:pPr>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Bệnh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nhân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có</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thể</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xem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sử</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hẹn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khám</w:t>
            </w:r>
            <w:proofErr w:type="spellEnd"/>
          </w:p>
          <w:p w14:paraId="096099E9" w14:textId="0C9E896F" w:rsidR="00696F71" w:rsidRPr="00905CFF" w:rsidRDefault="00696F71" w:rsidP="00FF5A1C">
            <w:pPr>
              <w:rPr>
                <w:rFonts w:ascii="Times New Roman" w:hAnsi="Times New Roman" w:cs="Times New Roman"/>
                <w:sz w:val="26"/>
                <w:szCs w:val="26"/>
                <w:lang w:val="en-US"/>
              </w:rPr>
            </w:pPr>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Nhân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viên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có</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thể</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thấy</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hẹn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để</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tiếp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tục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xử</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lý</w:t>
            </w:r>
            <w:proofErr w:type="spellEnd"/>
          </w:p>
        </w:tc>
      </w:tr>
      <w:tr w:rsidR="00D04048" w:rsidRPr="00905CFF" w14:paraId="36D9EDF2" w14:textId="77777777" w:rsidTr="00D04048">
        <w:tc>
          <w:tcPr>
            <w:tcW w:w="3021" w:type="dxa"/>
          </w:tcPr>
          <w:p w14:paraId="6270D47E" w14:textId="4A5C2438" w:rsidR="00D04048" w:rsidRPr="00905CFF" w:rsidRDefault="00696F71" w:rsidP="00FF5A1C">
            <w:pPr>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Bệnh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nhân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hủy</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khám</w:t>
            </w:r>
            <w:proofErr w:type="spellEnd"/>
          </w:p>
        </w:tc>
        <w:tc>
          <w:tcPr>
            <w:tcW w:w="3021" w:type="dxa"/>
          </w:tcPr>
          <w:p w14:paraId="1D94C53C" w14:textId="07F95CB8" w:rsidR="00D04048" w:rsidRPr="00905CFF" w:rsidRDefault="00696F71" w:rsidP="00FF5A1C">
            <w:pPr>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Bệnh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nhân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xem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sử</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hẹn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khám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chọn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hẹn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cần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hủy</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thực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hiện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hủy</w:t>
            </w:r>
            <w:proofErr w:type="spellEnd"/>
          </w:p>
        </w:tc>
        <w:tc>
          <w:tcPr>
            <w:tcW w:w="3022" w:type="dxa"/>
          </w:tcPr>
          <w:p w14:paraId="6F5F5201" w14:textId="27D687E8" w:rsidR="00D04048" w:rsidRPr="00905CFF" w:rsidRDefault="00696F71" w:rsidP="00FF5A1C">
            <w:pPr>
              <w:rPr>
                <w:rFonts w:ascii="Times New Roman" w:hAnsi="Times New Roman" w:cs="Times New Roman"/>
                <w:sz w:val="26"/>
                <w:szCs w:val="26"/>
                <w:lang w:val="en-US"/>
              </w:rPr>
            </w:pPr>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hẹn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chuyển</w:t>
            </w:r>
            <w:proofErr w:type="spellEnd"/>
            <w:r w:rsidRPr="00905CFF">
              <w:rPr>
                <w:rFonts w:ascii="Times New Roman" w:hAnsi="Times New Roman" w:cs="Times New Roman"/>
                <w:sz w:val="26"/>
                <w:szCs w:val="26"/>
                <w:lang w:val="en-US"/>
              </w:rPr>
              <w:t xml:space="preserve"> sang </w:t>
            </w:r>
            <w:proofErr w:type="spellStart"/>
            <w:r w:rsidRPr="00905CFF">
              <w:rPr>
                <w:rFonts w:ascii="Times New Roman" w:hAnsi="Times New Roman" w:cs="Times New Roman"/>
                <w:sz w:val="26"/>
                <w:szCs w:val="26"/>
                <w:lang w:val="en-US"/>
              </w:rPr>
              <w:t>trạng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thái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Đã</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hủy</w:t>
            </w:r>
            <w:proofErr w:type="spellEnd"/>
            <w:r w:rsidRPr="00905CFF">
              <w:rPr>
                <w:rFonts w:ascii="Times New Roman" w:hAnsi="Times New Roman" w:cs="Times New Roman"/>
                <w:sz w:val="26"/>
                <w:szCs w:val="26"/>
                <w:lang w:val="en-US"/>
              </w:rPr>
              <w:t>”</w:t>
            </w:r>
          </w:p>
        </w:tc>
      </w:tr>
      <w:tr w:rsidR="00D04048" w:rsidRPr="00905CFF" w14:paraId="22AE9A2A" w14:textId="77777777" w:rsidTr="00D04048">
        <w:tc>
          <w:tcPr>
            <w:tcW w:w="3021" w:type="dxa"/>
          </w:tcPr>
          <w:p w14:paraId="618A20DF" w14:textId="76B17AD5" w:rsidR="00D04048" w:rsidRPr="00905CFF" w:rsidRDefault="00696F71" w:rsidP="00FF5A1C">
            <w:pPr>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Bệnh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nhân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đánh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giá</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sĩ</w:t>
            </w:r>
            <w:proofErr w:type="spellEnd"/>
          </w:p>
        </w:tc>
        <w:tc>
          <w:tcPr>
            <w:tcW w:w="3021" w:type="dxa"/>
          </w:tcPr>
          <w:p w14:paraId="0B1C018D" w14:textId="3FE2727D" w:rsidR="00D04048" w:rsidRPr="00905CFF" w:rsidRDefault="00696F71" w:rsidP="00FF5A1C">
            <w:pPr>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Bệnh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nhân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tìm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kiếm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sĩ</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muốn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đánh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giá</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thực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hiện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gửi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nội</w:t>
            </w:r>
            <w:proofErr w:type="spellEnd"/>
            <w:r w:rsidRPr="00905CFF">
              <w:rPr>
                <w:rFonts w:ascii="Times New Roman" w:hAnsi="Times New Roman" w:cs="Times New Roman"/>
                <w:sz w:val="26"/>
                <w:szCs w:val="26"/>
                <w:lang w:val="en-US"/>
              </w:rPr>
              <w:t xml:space="preserve"> dung, </w:t>
            </w:r>
            <w:proofErr w:type="spellStart"/>
            <w:r w:rsidRPr="00905CFF">
              <w:rPr>
                <w:rFonts w:ascii="Times New Roman" w:hAnsi="Times New Roman" w:cs="Times New Roman"/>
                <w:sz w:val="26"/>
                <w:szCs w:val="26"/>
                <w:lang w:val="en-US"/>
              </w:rPr>
              <w:t>mức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độ</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đánh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giá</w:t>
            </w:r>
            <w:proofErr w:type="spellEnd"/>
          </w:p>
        </w:tc>
        <w:tc>
          <w:tcPr>
            <w:tcW w:w="3022" w:type="dxa"/>
          </w:tcPr>
          <w:p w14:paraId="4C743F56" w14:textId="4A0A094F" w:rsidR="00D04048" w:rsidRPr="00905CFF" w:rsidRDefault="00696F71" w:rsidP="00FF5A1C">
            <w:pPr>
              <w:rPr>
                <w:rFonts w:ascii="Times New Roman" w:hAnsi="Times New Roman" w:cs="Times New Roman"/>
                <w:sz w:val="26"/>
                <w:szCs w:val="26"/>
                <w:lang w:val="en-US"/>
              </w:rPr>
            </w:pPr>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Đánh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giá</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được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lưu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hiển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thị</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trong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danh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sách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của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sĩ</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Quản </w:t>
            </w:r>
            <w:proofErr w:type="spellStart"/>
            <w:r w:rsidRPr="00905CFF">
              <w:rPr>
                <w:rFonts w:ascii="Times New Roman" w:hAnsi="Times New Roman" w:cs="Times New Roman"/>
                <w:sz w:val="26"/>
                <w:szCs w:val="26"/>
                <w:lang w:val="en-US"/>
              </w:rPr>
              <w:t>trị</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viên</w:t>
            </w:r>
            <w:proofErr w:type="spellEnd"/>
          </w:p>
        </w:tc>
      </w:tr>
      <w:tr w:rsidR="00D04048" w:rsidRPr="00905CFF" w14:paraId="2CCAFCB1" w14:textId="77777777" w:rsidTr="00D04048">
        <w:tc>
          <w:tcPr>
            <w:tcW w:w="3021" w:type="dxa"/>
          </w:tcPr>
          <w:p w14:paraId="1F5D0185" w14:textId="145FC0E8" w:rsidR="00D04048" w:rsidRPr="00905CFF" w:rsidRDefault="00086FED" w:rsidP="00FF5A1C">
            <w:pPr>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Nhân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viên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tiếp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nhận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hẹn</w:t>
            </w:r>
            <w:proofErr w:type="spellEnd"/>
          </w:p>
        </w:tc>
        <w:tc>
          <w:tcPr>
            <w:tcW w:w="3021" w:type="dxa"/>
          </w:tcPr>
          <w:p w14:paraId="4E101100" w14:textId="5D040F2A" w:rsidR="00D04048" w:rsidRPr="00905CFF" w:rsidRDefault="00086FED" w:rsidP="00FF5A1C">
            <w:pPr>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Nhân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viên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xem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danh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sách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hẹn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khám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thực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hiện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lastRenderedPageBreak/>
              <w:t>tiếp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nhận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hoặc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hủy</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khám</w:t>
            </w:r>
            <w:proofErr w:type="spellEnd"/>
          </w:p>
        </w:tc>
        <w:tc>
          <w:tcPr>
            <w:tcW w:w="3022" w:type="dxa"/>
          </w:tcPr>
          <w:p w14:paraId="4A641C95" w14:textId="77777777" w:rsidR="00D04048" w:rsidRPr="00905CFF" w:rsidRDefault="00086FED" w:rsidP="00FF5A1C">
            <w:pPr>
              <w:rPr>
                <w:rFonts w:ascii="Times New Roman" w:hAnsi="Times New Roman" w:cs="Times New Roman"/>
                <w:sz w:val="26"/>
                <w:szCs w:val="26"/>
                <w:lang w:val="en-US"/>
              </w:rPr>
            </w:pPr>
            <w:r w:rsidRPr="00905CFF">
              <w:rPr>
                <w:rFonts w:ascii="Times New Roman" w:hAnsi="Times New Roman" w:cs="Times New Roman"/>
                <w:sz w:val="26"/>
                <w:szCs w:val="26"/>
                <w:lang w:val="en-US"/>
              </w:rPr>
              <w:lastRenderedPageBreak/>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hẹn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chuyển</w:t>
            </w:r>
            <w:proofErr w:type="spellEnd"/>
            <w:r w:rsidRPr="00905CFF">
              <w:rPr>
                <w:rFonts w:ascii="Times New Roman" w:hAnsi="Times New Roman" w:cs="Times New Roman"/>
                <w:sz w:val="26"/>
                <w:szCs w:val="26"/>
                <w:lang w:val="en-US"/>
              </w:rPr>
              <w:t xml:space="preserve"> sang </w:t>
            </w:r>
            <w:proofErr w:type="spellStart"/>
            <w:r w:rsidRPr="00905CFF">
              <w:rPr>
                <w:rFonts w:ascii="Times New Roman" w:hAnsi="Times New Roman" w:cs="Times New Roman"/>
                <w:sz w:val="26"/>
                <w:szCs w:val="26"/>
                <w:lang w:val="en-US"/>
              </w:rPr>
              <w:t>trạng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thái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Đã</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tiếp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nhận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lastRenderedPageBreak/>
              <w:t>hoặc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Đã</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hủy</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gửi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thông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báo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tới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bệnh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nhân</w:t>
            </w:r>
            <w:proofErr w:type="spellEnd"/>
          </w:p>
          <w:p w14:paraId="596903FE" w14:textId="4814BEB5" w:rsidR="00086FED" w:rsidRPr="00905CFF" w:rsidRDefault="00086FED" w:rsidP="00FF5A1C">
            <w:pPr>
              <w:rPr>
                <w:rFonts w:ascii="Times New Roman" w:hAnsi="Times New Roman" w:cs="Times New Roman"/>
                <w:sz w:val="26"/>
                <w:szCs w:val="26"/>
                <w:lang w:val="en-US"/>
              </w:rPr>
            </w:pPr>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Nếu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hẹn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được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tiếp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nhận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thì</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sĩ</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sẽ</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thấy</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tiếp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tục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xử</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lý</w:t>
            </w:r>
            <w:proofErr w:type="spellEnd"/>
          </w:p>
        </w:tc>
      </w:tr>
      <w:tr w:rsidR="00D04048" w:rsidRPr="00905CFF" w14:paraId="4291569B" w14:textId="77777777" w:rsidTr="00D04048">
        <w:tc>
          <w:tcPr>
            <w:tcW w:w="3021" w:type="dxa"/>
          </w:tcPr>
          <w:p w14:paraId="024CEED7" w14:textId="61FE36AD" w:rsidR="00D04048" w:rsidRPr="00905CFF" w:rsidRDefault="00086FED" w:rsidP="00FF5A1C">
            <w:pPr>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lastRenderedPageBreak/>
              <w:t>Bác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sĩ</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xác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nhận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khám</w:t>
            </w:r>
            <w:proofErr w:type="spellEnd"/>
          </w:p>
        </w:tc>
        <w:tc>
          <w:tcPr>
            <w:tcW w:w="3021" w:type="dxa"/>
          </w:tcPr>
          <w:p w14:paraId="5C736E18" w14:textId="0EA0FD55" w:rsidR="00D04048" w:rsidRPr="00905CFF" w:rsidRDefault="00086FED" w:rsidP="00FF5A1C">
            <w:pPr>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Bác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sĩ</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xem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danh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sách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khám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thực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hiện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chấp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nhận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hoặc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hủy</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khám</w:t>
            </w:r>
            <w:proofErr w:type="spellEnd"/>
          </w:p>
        </w:tc>
        <w:tc>
          <w:tcPr>
            <w:tcW w:w="3022" w:type="dxa"/>
          </w:tcPr>
          <w:p w14:paraId="53536D34" w14:textId="7E40403B" w:rsidR="00D04048" w:rsidRPr="00905CFF" w:rsidRDefault="00086FED" w:rsidP="00FF5A1C">
            <w:pPr>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hẹn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cập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nhật</w:t>
            </w:r>
            <w:proofErr w:type="spellEnd"/>
            <w:r w:rsidRPr="00905CFF">
              <w:rPr>
                <w:rFonts w:ascii="Times New Roman" w:hAnsi="Times New Roman" w:cs="Times New Roman"/>
                <w:sz w:val="26"/>
                <w:szCs w:val="26"/>
                <w:lang w:val="en-US"/>
              </w:rPr>
              <w:t xml:space="preserve"> sang </w:t>
            </w:r>
            <w:proofErr w:type="spellStart"/>
            <w:r w:rsidRPr="00905CFF">
              <w:rPr>
                <w:rFonts w:ascii="Times New Roman" w:hAnsi="Times New Roman" w:cs="Times New Roman"/>
                <w:sz w:val="26"/>
                <w:szCs w:val="26"/>
                <w:lang w:val="en-US"/>
              </w:rPr>
              <w:t>trạng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thái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Chấp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nhận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hoặc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Đã</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hủy</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thông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báo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gửi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tới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bệnh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nhân</w:t>
            </w:r>
            <w:proofErr w:type="spellEnd"/>
          </w:p>
        </w:tc>
      </w:tr>
      <w:tr w:rsidR="00D04048" w:rsidRPr="00905CFF" w14:paraId="1E353FE0" w14:textId="77777777" w:rsidTr="00D04048">
        <w:tc>
          <w:tcPr>
            <w:tcW w:w="3021" w:type="dxa"/>
          </w:tcPr>
          <w:p w14:paraId="5CB455AB" w14:textId="033A6C87" w:rsidR="00D04048" w:rsidRPr="00905CFF" w:rsidRDefault="00086FED" w:rsidP="00FF5A1C">
            <w:pPr>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Bác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sĩ</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nhập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thông</w:t>
            </w:r>
            <w:proofErr w:type="spellEnd"/>
            <w:r w:rsidRPr="00905CFF">
              <w:rPr>
                <w:rFonts w:ascii="Times New Roman" w:hAnsi="Times New Roman" w:cs="Times New Roman"/>
                <w:sz w:val="26"/>
                <w:szCs w:val="26"/>
                <w:lang w:val="en-US"/>
              </w:rPr>
              <w:t xml:space="preserve"> tin </w:t>
            </w:r>
            <w:proofErr w:type="spellStart"/>
            <w:r w:rsidRPr="00905CFF">
              <w:rPr>
                <w:rFonts w:ascii="Times New Roman" w:hAnsi="Times New Roman" w:cs="Times New Roman"/>
                <w:sz w:val="26"/>
                <w:szCs w:val="26"/>
                <w:lang w:val="en-US"/>
              </w:rPr>
              <w:t>khám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bệnh</w:t>
            </w:r>
            <w:proofErr w:type="spellEnd"/>
          </w:p>
        </w:tc>
        <w:tc>
          <w:tcPr>
            <w:tcW w:w="3021" w:type="dxa"/>
          </w:tcPr>
          <w:p w14:paraId="0D476767" w14:textId="6E3EF454" w:rsidR="00D04048" w:rsidRPr="00905CFF" w:rsidRDefault="00086FED" w:rsidP="00FF5A1C">
            <w:pPr>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Bác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sĩ</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thực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hiện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nhập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thông</w:t>
            </w:r>
            <w:proofErr w:type="spellEnd"/>
            <w:r w:rsidRPr="00905CFF">
              <w:rPr>
                <w:rFonts w:ascii="Times New Roman" w:hAnsi="Times New Roman" w:cs="Times New Roman"/>
                <w:sz w:val="26"/>
                <w:szCs w:val="26"/>
                <w:lang w:val="en-US"/>
              </w:rPr>
              <w:t xml:space="preserve"> tin </w:t>
            </w:r>
            <w:proofErr w:type="spellStart"/>
            <w:r w:rsidRPr="00905CFF">
              <w:rPr>
                <w:rFonts w:ascii="Times New Roman" w:hAnsi="Times New Roman" w:cs="Times New Roman"/>
                <w:sz w:val="26"/>
                <w:szCs w:val="26"/>
                <w:lang w:val="en-US"/>
              </w:rPr>
              <w:t>khám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bệnh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quả</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vụ</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xét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nghiệm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thực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hiện</w:t>
            </w:r>
            <w:proofErr w:type="spellEnd"/>
          </w:p>
        </w:tc>
        <w:tc>
          <w:tcPr>
            <w:tcW w:w="3022" w:type="dxa"/>
          </w:tcPr>
          <w:p w14:paraId="373C3E2F" w14:textId="77777777" w:rsidR="00D04048" w:rsidRPr="00905CFF" w:rsidRDefault="00086FED" w:rsidP="00FF5A1C">
            <w:pPr>
              <w:rPr>
                <w:rFonts w:ascii="Times New Roman" w:hAnsi="Times New Roman" w:cs="Times New Roman"/>
                <w:sz w:val="26"/>
                <w:szCs w:val="26"/>
                <w:lang w:val="en-US"/>
              </w:rPr>
            </w:pPr>
            <w:r w:rsidRPr="00905CFF">
              <w:rPr>
                <w:rFonts w:ascii="Times New Roman" w:hAnsi="Times New Roman" w:cs="Times New Roman"/>
                <w:sz w:val="26"/>
                <w:szCs w:val="26"/>
                <w:lang w:val="en-US"/>
              </w:rPr>
              <w:t xml:space="preserve">- Thông tin </w:t>
            </w:r>
            <w:proofErr w:type="spellStart"/>
            <w:r w:rsidRPr="00905CFF">
              <w:rPr>
                <w:rFonts w:ascii="Times New Roman" w:hAnsi="Times New Roman" w:cs="Times New Roman"/>
                <w:sz w:val="26"/>
                <w:szCs w:val="26"/>
                <w:lang w:val="en-US"/>
              </w:rPr>
              <w:t>được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lưu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cơ</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sở</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dữ</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liệu</w:t>
            </w:r>
            <w:proofErr w:type="spellEnd"/>
            <w:r w:rsidR="000C3243" w:rsidRPr="00905CFF">
              <w:rPr>
                <w:rFonts w:ascii="Times New Roman" w:hAnsi="Times New Roman" w:cs="Times New Roman"/>
                <w:sz w:val="26"/>
                <w:szCs w:val="26"/>
                <w:lang w:val="en-US"/>
              </w:rPr>
              <w:t xml:space="preserve">, </w:t>
            </w:r>
            <w:proofErr w:type="spellStart"/>
            <w:r w:rsidR="000C3243" w:rsidRPr="00905CFF">
              <w:rPr>
                <w:rFonts w:ascii="Times New Roman" w:hAnsi="Times New Roman" w:cs="Times New Roman"/>
                <w:sz w:val="26"/>
                <w:szCs w:val="26"/>
                <w:lang w:val="en-US"/>
              </w:rPr>
              <w:t>lịch</w:t>
            </w:r>
            <w:proofErr w:type="spellEnd"/>
            <w:r w:rsidR="000C3243" w:rsidRPr="00905CFF">
              <w:rPr>
                <w:rFonts w:ascii="Times New Roman" w:hAnsi="Times New Roman" w:cs="Times New Roman"/>
                <w:sz w:val="26"/>
                <w:szCs w:val="26"/>
                <w:lang w:val="en-US"/>
              </w:rPr>
              <w:t xml:space="preserve"> </w:t>
            </w:r>
            <w:proofErr w:type="spellStart"/>
            <w:r w:rsidR="000C3243" w:rsidRPr="00905CFF">
              <w:rPr>
                <w:rFonts w:ascii="Times New Roman" w:hAnsi="Times New Roman" w:cs="Times New Roman"/>
                <w:sz w:val="26"/>
                <w:szCs w:val="26"/>
                <w:lang w:val="en-US"/>
              </w:rPr>
              <w:t>hẹn</w:t>
            </w:r>
            <w:proofErr w:type="spellEnd"/>
            <w:r w:rsidR="000C3243" w:rsidRPr="00905CFF">
              <w:rPr>
                <w:rFonts w:ascii="Times New Roman" w:hAnsi="Times New Roman" w:cs="Times New Roman"/>
                <w:sz w:val="26"/>
                <w:szCs w:val="26"/>
                <w:lang w:val="en-US"/>
              </w:rPr>
              <w:t xml:space="preserve"> </w:t>
            </w:r>
            <w:proofErr w:type="spellStart"/>
            <w:r w:rsidR="000C3243" w:rsidRPr="00905CFF">
              <w:rPr>
                <w:rFonts w:ascii="Times New Roman" w:hAnsi="Times New Roman" w:cs="Times New Roman"/>
                <w:sz w:val="26"/>
                <w:szCs w:val="26"/>
                <w:lang w:val="en-US"/>
              </w:rPr>
              <w:t>đổi</w:t>
            </w:r>
            <w:proofErr w:type="spellEnd"/>
            <w:r w:rsidR="000C3243" w:rsidRPr="00905CFF">
              <w:rPr>
                <w:rFonts w:ascii="Times New Roman" w:hAnsi="Times New Roman" w:cs="Times New Roman"/>
                <w:sz w:val="26"/>
                <w:szCs w:val="26"/>
                <w:lang w:val="en-US"/>
              </w:rPr>
              <w:t xml:space="preserve"> sang </w:t>
            </w:r>
            <w:proofErr w:type="spellStart"/>
            <w:r w:rsidR="000C3243" w:rsidRPr="00905CFF">
              <w:rPr>
                <w:rFonts w:ascii="Times New Roman" w:hAnsi="Times New Roman" w:cs="Times New Roman"/>
                <w:sz w:val="26"/>
                <w:szCs w:val="26"/>
                <w:lang w:val="en-US"/>
              </w:rPr>
              <w:t>trạng</w:t>
            </w:r>
            <w:proofErr w:type="spellEnd"/>
            <w:r w:rsidR="000C3243" w:rsidRPr="00905CFF">
              <w:rPr>
                <w:rFonts w:ascii="Times New Roman" w:hAnsi="Times New Roman" w:cs="Times New Roman"/>
                <w:sz w:val="26"/>
                <w:szCs w:val="26"/>
                <w:lang w:val="en-US"/>
              </w:rPr>
              <w:t xml:space="preserve"> </w:t>
            </w:r>
            <w:proofErr w:type="spellStart"/>
            <w:r w:rsidR="000C3243" w:rsidRPr="00905CFF">
              <w:rPr>
                <w:rFonts w:ascii="Times New Roman" w:hAnsi="Times New Roman" w:cs="Times New Roman"/>
                <w:sz w:val="26"/>
                <w:szCs w:val="26"/>
                <w:lang w:val="en-US"/>
              </w:rPr>
              <w:t>thái</w:t>
            </w:r>
            <w:proofErr w:type="spellEnd"/>
            <w:r w:rsidR="000C3243" w:rsidRPr="00905CFF">
              <w:rPr>
                <w:rFonts w:ascii="Times New Roman" w:hAnsi="Times New Roman" w:cs="Times New Roman"/>
                <w:sz w:val="26"/>
                <w:szCs w:val="26"/>
                <w:lang w:val="en-US"/>
              </w:rPr>
              <w:t xml:space="preserve"> “</w:t>
            </w:r>
            <w:proofErr w:type="spellStart"/>
            <w:r w:rsidR="000C3243" w:rsidRPr="00905CFF">
              <w:rPr>
                <w:rFonts w:ascii="Times New Roman" w:hAnsi="Times New Roman" w:cs="Times New Roman"/>
                <w:sz w:val="26"/>
                <w:szCs w:val="26"/>
                <w:lang w:val="en-US"/>
              </w:rPr>
              <w:t>Đã</w:t>
            </w:r>
            <w:proofErr w:type="spellEnd"/>
            <w:r w:rsidR="000C3243" w:rsidRPr="00905CFF">
              <w:rPr>
                <w:rFonts w:ascii="Times New Roman" w:hAnsi="Times New Roman" w:cs="Times New Roman"/>
                <w:sz w:val="26"/>
                <w:szCs w:val="26"/>
                <w:lang w:val="en-US"/>
              </w:rPr>
              <w:t xml:space="preserve"> </w:t>
            </w:r>
            <w:proofErr w:type="spellStart"/>
            <w:r w:rsidR="000C3243" w:rsidRPr="00905CFF">
              <w:rPr>
                <w:rFonts w:ascii="Times New Roman" w:hAnsi="Times New Roman" w:cs="Times New Roman"/>
                <w:sz w:val="26"/>
                <w:szCs w:val="26"/>
                <w:lang w:val="en-US"/>
              </w:rPr>
              <w:t>khám</w:t>
            </w:r>
            <w:proofErr w:type="spellEnd"/>
            <w:r w:rsidR="000C3243" w:rsidRPr="00905CFF">
              <w:rPr>
                <w:rFonts w:ascii="Times New Roman" w:hAnsi="Times New Roman" w:cs="Times New Roman"/>
                <w:sz w:val="26"/>
                <w:szCs w:val="26"/>
                <w:lang w:val="en-US"/>
              </w:rPr>
              <w:t xml:space="preserve"> </w:t>
            </w:r>
            <w:proofErr w:type="spellStart"/>
            <w:r w:rsidR="000C3243" w:rsidRPr="00905CFF">
              <w:rPr>
                <w:rFonts w:ascii="Times New Roman" w:hAnsi="Times New Roman" w:cs="Times New Roman"/>
                <w:sz w:val="26"/>
                <w:szCs w:val="26"/>
                <w:lang w:val="en-US"/>
              </w:rPr>
              <w:t>bệnh</w:t>
            </w:r>
            <w:proofErr w:type="spellEnd"/>
            <w:r w:rsidR="000C3243" w:rsidRPr="00905CFF">
              <w:rPr>
                <w:rFonts w:ascii="Times New Roman" w:hAnsi="Times New Roman" w:cs="Times New Roman"/>
                <w:sz w:val="26"/>
                <w:szCs w:val="26"/>
                <w:lang w:val="en-US"/>
              </w:rPr>
              <w:t>”</w:t>
            </w:r>
          </w:p>
          <w:p w14:paraId="07568B93" w14:textId="55422DDB" w:rsidR="000C3243" w:rsidRPr="00905CFF" w:rsidRDefault="000C3243" w:rsidP="00FF5A1C">
            <w:pPr>
              <w:rPr>
                <w:rFonts w:ascii="Times New Roman" w:hAnsi="Times New Roman" w:cs="Times New Roman"/>
                <w:sz w:val="26"/>
                <w:szCs w:val="26"/>
                <w:lang w:val="en-US"/>
              </w:rPr>
            </w:pPr>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Hệ</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thống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tạo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hóa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đơn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dựa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trên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quả</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khám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bệnh</w:t>
            </w:r>
            <w:proofErr w:type="spellEnd"/>
          </w:p>
        </w:tc>
      </w:tr>
      <w:tr w:rsidR="00086FED" w:rsidRPr="00905CFF" w14:paraId="62F9DAA7" w14:textId="77777777" w:rsidTr="00D04048">
        <w:tc>
          <w:tcPr>
            <w:tcW w:w="3021" w:type="dxa"/>
          </w:tcPr>
          <w:p w14:paraId="492EA84B" w14:textId="6A9F446D" w:rsidR="00086FED" w:rsidRPr="00905CFF" w:rsidRDefault="000C3243" w:rsidP="00FF5A1C">
            <w:pPr>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Bác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sĩ</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xem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hồ</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sơ</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bệnh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án</w:t>
            </w:r>
            <w:proofErr w:type="spellEnd"/>
          </w:p>
        </w:tc>
        <w:tc>
          <w:tcPr>
            <w:tcW w:w="3021" w:type="dxa"/>
          </w:tcPr>
          <w:p w14:paraId="1DFB2FDF" w14:textId="66B6A16E" w:rsidR="00086FED" w:rsidRPr="00905CFF" w:rsidRDefault="000C3243" w:rsidP="00FF5A1C">
            <w:pPr>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Bác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sĩ</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tìm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kiếm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bệnh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nhân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và</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xem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hồ</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sơ</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bệnh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án</w:t>
            </w:r>
            <w:proofErr w:type="spellEnd"/>
          </w:p>
        </w:tc>
        <w:tc>
          <w:tcPr>
            <w:tcW w:w="3022" w:type="dxa"/>
          </w:tcPr>
          <w:p w14:paraId="486843B2" w14:textId="5BB6C93D" w:rsidR="00086FED" w:rsidRPr="00905CFF" w:rsidRDefault="000C3243" w:rsidP="00FF5A1C">
            <w:pPr>
              <w:rPr>
                <w:rFonts w:ascii="Times New Roman" w:hAnsi="Times New Roman" w:cs="Times New Roman"/>
                <w:sz w:val="26"/>
                <w:szCs w:val="26"/>
                <w:lang w:val="en-US"/>
              </w:rPr>
            </w:pPr>
            <w:r w:rsidRPr="00905CFF">
              <w:rPr>
                <w:rFonts w:ascii="Times New Roman" w:hAnsi="Times New Roman" w:cs="Times New Roman"/>
                <w:sz w:val="26"/>
                <w:szCs w:val="26"/>
              </w:rPr>
              <w:t>Hiển thị đầy đủ thông tin bệnh nhân và lịch sử khám bệnh trong hồ sơ.</w:t>
            </w:r>
          </w:p>
        </w:tc>
      </w:tr>
      <w:tr w:rsidR="00086FED" w:rsidRPr="00905CFF" w14:paraId="663B6473" w14:textId="77777777" w:rsidTr="00D04048">
        <w:tc>
          <w:tcPr>
            <w:tcW w:w="3021" w:type="dxa"/>
          </w:tcPr>
          <w:p w14:paraId="01D79DCF" w14:textId="2F427210" w:rsidR="00086FED" w:rsidRPr="00905CFF" w:rsidRDefault="000C3243" w:rsidP="00FF5A1C">
            <w:pPr>
              <w:rPr>
                <w:rFonts w:ascii="Times New Roman" w:hAnsi="Times New Roman" w:cs="Times New Roman"/>
                <w:sz w:val="26"/>
                <w:szCs w:val="26"/>
                <w:lang w:val="en-US"/>
              </w:rPr>
            </w:pPr>
            <w:r w:rsidRPr="00905CFF">
              <w:rPr>
                <w:rFonts w:ascii="Times New Roman" w:hAnsi="Times New Roman" w:cs="Times New Roman"/>
                <w:sz w:val="26"/>
                <w:szCs w:val="26"/>
              </w:rPr>
              <w:t>Nhân viên cập nhật trạng thái thanh toán</w:t>
            </w:r>
          </w:p>
        </w:tc>
        <w:tc>
          <w:tcPr>
            <w:tcW w:w="3021" w:type="dxa"/>
          </w:tcPr>
          <w:p w14:paraId="47CDB217" w14:textId="720C4BD6" w:rsidR="00086FED" w:rsidRPr="00905CFF" w:rsidRDefault="000C3243" w:rsidP="00FF5A1C">
            <w:pPr>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Nhân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viên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tìm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kiếm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bệnh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nhân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kèm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theo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sử</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khám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bệnh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chọn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khám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có</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trạng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thái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chưa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thanh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toán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để</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cập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nhật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hóa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đơn</w:t>
            </w:r>
            <w:proofErr w:type="spellEnd"/>
          </w:p>
        </w:tc>
        <w:tc>
          <w:tcPr>
            <w:tcW w:w="3022" w:type="dxa"/>
          </w:tcPr>
          <w:p w14:paraId="2D832943" w14:textId="62122D8C" w:rsidR="00086FED" w:rsidRPr="00905CFF" w:rsidRDefault="000C3243" w:rsidP="00FF5A1C">
            <w:pPr>
              <w:rPr>
                <w:rFonts w:ascii="Times New Roman" w:hAnsi="Times New Roman" w:cs="Times New Roman"/>
                <w:sz w:val="26"/>
                <w:szCs w:val="26"/>
                <w:lang w:val="en-US"/>
              </w:rPr>
            </w:pPr>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khám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đổi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trạng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thái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thanh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toán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thông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báo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gửi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về</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bệnh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nhân</w:t>
            </w:r>
            <w:proofErr w:type="spellEnd"/>
          </w:p>
          <w:p w14:paraId="5B449ADB" w14:textId="77777777" w:rsidR="000C3243" w:rsidRPr="00905CFF" w:rsidRDefault="000C3243" w:rsidP="00FF5A1C">
            <w:pPr>
              <w:rPr>
                <w:rFonts w:ascii="Times New Roman" w:hAnsi="Times New Roman" w:cs="Times New Roman"/>
                <w:sz w:val="26"/>
                <w:szCs w:val="26"/>
                <w:lang w:val="en-US"/>
              </w:rPr>
            </w:pPr>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Lịch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sử</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thanh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toán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của</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bệnh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nhân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được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cập</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nhật</w:t>
            </w:r>
            <w:proofErr w:type="spellEnd"/>
          </w:p>
          <w:p w14:paraId="3935F66C" w14:textId="383AEFB4" w:rsidR="000C3243" w:rsidRPr="00905CFF" w:rsidRDefault="000C3243" w:rsidP="00FF5A1C">
            <w:pPr>
              <w:rPr>
                <w:rFonts w:ascii="Times New Roman" w:hAnsi="Times New Roman" w:cs="Times New Roman"/>
                <w:sz w:val="26"/>
                <w:szCs w:val="26"/>
                <w:lang w:val="en-US"/>
              </w:rPr>
            </w:pPr>
          </w:p>
        </w:tc>
      </w:tr>
      <w:tr w:rsidR="00086FED" w:rsidRPr="00905CFF" w14:paraId="126E875D" w14:textId="77777777" w:rsidTr="00D04048">
        <w:tc>
          <w:tcPr>
            <w:tcW w:w="3021" w:type="dxa"/>
          </w:tcPr>
          <w:p w14:paraId="0D830922" w14:textId="7561A3F1" w:rsidR="00086FED" w:rsidRPr="00905CFF" w:rsidRDefault="009326DF" w:rsidP="00FF5A1C">
            <w:pPr>
              <w:rPr>
                <w:rFonts w:ascii="Times New Roman" w:hAnsi="Times New Roman" w:cs="Times New Roman"/>
                <w:sz w:val="26"/>
                <w:szCs w:val="26"/>
                <w:lang w:val="en-US"/>
              </w:rPr>
            </w:pPr>
            <w:r w:rsidRPr="00905CFF">
              <w:rPr>
                <w:rFonts w:ascii="Times New Roman" w:hAnsi="Times New Roman" w:cs="Times New Roman"/>
                <w:sz w:val="26"/>
                <w:szCs w:val="26"/>
              </w:rPr>
              <w:t>Quản trị viên xem thống kê doanh thu</w:t>
            </w:r>
          </w:p>
        </w:tc>
        <w:tc>
          <w:tcPr>
            <w:tcW w:w="3021" w:type="dxa"/>
          </w:tcPr>
          <w:p w14:paraId="10DF81E9" w14:textId="77777777" w:rsidR="00086FED" w:rsidRPr="00905CFF" w:rsidRDefault="009326DF" w:rsidP="00FF5A1C">
            <w:pPr>
              <w:rPr>
                <w:rFonts w:ascii="Times New Roman" w:hAnsi="Times New Roman" w:cs="Times New Roman"/>
                <w:sz w:val="26"/>
                <w:szCs w:val="26"/>
                <w:lang w:val="en-US"/>
              </w:rPr>
            </w:pPr>
            <w:r w:rsidRPr="00905CFF">
              <w:rPr>
                <w:rFonts w:ascii="Times New Roman" w:hAnsi="Times New Roman" w:cs="Times New Roman"/>
                <w:sz w:val="26"/>
                <w:szCs w:val="26"/>
                <w:lang w:val="en-US"/>
              </w:rPr>
              <w:t xml:space="preserve">Quản </w:t>
            </w:r>
            <w:proofErr w:type="spellStart"/>
            <w:r w:rsidRPr="00905CFF">
              <w:rPr>
                <w:rFonts w:ascii="Times New Roman" w:hAnsi="Times New Roman" w:cs="Times New Roman"/>
                <w:sz w:val="26"/>
                <w:szCs w:val="26"/>
                <w:lang w:val="en-US"/>
              </w:rPr>
              <w:t>trị</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viên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xem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biểu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đồ</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thống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kê</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doanh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thu</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theo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tháng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năm</w:t>
            </w:r>
            <w:proofErr w:type="spellEnd"/>
          </w:p>
          <w:p w14:paraId="77021D30" w14:textId="7E1933C5" w:rsidR="009326DF" w:rsidRPr="00905CFF" w:rsidRDefault="009326DF" w:rsidP="00FF5A1C">
            <w:pPr>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Có</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thể</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kết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xuất</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báo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doanh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thu</w:t>
            </w:r>
            <w:proofErr w:type="spellEnd"/>
            <w:r w:rsidRPr="00905CFF">
              <w:rPr>
                <w:rFonts w:ascii="Times New Roman" w:hAnsi="Times New Roman" w:cs="Times New Roman"/>
                <w:sz w:val="26"/>
                <w:szCs w:val="26"/>
                <w:lang w:val="en-US"/>
              </w:rPr>
              <w:t xml:space="preserve"> file excel</w:t>
            </w:r>
          </w:p>
        </w:tc>
        <w:tc>
          <w:tcPr>
            <w:tcW w:w="3022" w:type="dxa"/>
          </w:tcPr>
          <w:p w14:paraId="0724F3EB" w14:textId="202E4A39" w:rsidR="00086FED" w:rsidRPr="00905CFF" w:rsidRDefault="009326DF" w:rsidP="00FF5A1C">
            <w:pPr>
              <w:rPr>
                <w:rFonts w:ascii="Times New Roman" w:hAnsi="Times New Roman" w:cs="Times New Roman"/>
                <w:sz w:val="26"/>
                <w:szCs w:val="26"/>
                <w:lang w:val="en-US"/>
              </w:rPr>
            </w:pPr>
            <w:r w:rsidRPr="00905CFF">
              <w:rPr>
                <w:rFonts w:ascii="Times New Roman" w:hAnsi="Times New Roman" w:cs="Times New Roman"/>
                <w:sz w:val="26"/>
                <w:szCs w:val="26"/>
                <w:lang w:val="en-US"/>
              </w:rPr>
              <w:t xml:space="preserve">- </w:t>
            </w:r>
            <w:r w:rsidRPr="00905CFF">
              <w:rPr>
                <w:rFonts w:ascii="Times New Roman" w:hAnsi="Times New Roman" w:cs="Times New Roman"/>
                <w:sz w:val="26"/>
                <w:szCs w:val="26"/>
              </w:rPr>
              <w:t>Hiển thị biểu đồ và số liệu doanh thu chính xác theo thời gian chọn.</w:t>
            </w:r>
          </w:p>
          <w:p w14:paraId="2726B15A" w14:textId="77C24B6E" w:rsidR="009326DF" w:rsidRPr="00905CFF" w:rsidRDefault="009326DF" w:rsidP="00FF5A1C">
            <w:pPr>
              <w:rPr>
                <w:rFonts w:ascii="Times New Roman" w:hAnsi="Times New Roman" w:cs="Times New Roman"/>
                <w:sz w:val="26"/>
                <w:szCs w:val="26"/>
                <w:lang w:val="en-US"/>
              </w:rPr>
            </w:pPr>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Tải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về</w:t>
            </w:r>
            <w:proofErr w:type="spellEnd"/>
            <w:r w:rsidRPr="00905CFF">
              <w:rPr>
                <w:rFonts w:ascii="Times New Roman" w:hAnsi="Times New Roman" w:cs="Times New Roman"/>
                <w:sz w:val="26"/>
                <w:szCs w:val="26"/>
                <w:lang w:val="en-US"/>
              </w:rPr>
              <w:t xml:space="preserve"> file excel </w:t>
            </w:r>
            <w:proofErr w:type="spellStart"/>
            <w:r w:rsidRPr="00905CFF">
              <w:rPr>
                <w:rFonts w:ascii="Times New Roman" w:hAnsi="Times New Roman" w:cs="Times New Roman"/>
                <w:sz w:val="26"/>
                <w:szCs w:val="26"/>
                <w:lang w:val="en-US"/>
              </w:rPr>
              <w:t>có</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đúng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dữ</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liệu</w:t>
            </w:r>
            <w:proofErr w:type="spellEnd"/>
          </w:p>
        </w:tc>
      </w:tr>
      <w:tr w:rsidR="009326DF" w:rsidRPr="00905CFF" w14:paraId="3A1C8E91" w14:textId="77777777" w:rsidTr="00D04048">
        <w:tc>
          <w:tcPr>
            <w:tcW w:w="3021" w:type="dxa"/>
          </w:tcPr>
          <w:p w14:paraId="5EFF03AB" w14:textId="665AA9A2" w:rsidR="009326DF" w:rsidRPr="00905CFF" w:rsidRDefault="009326DF" w:rsidP="00FF5A1C">
            <w:pPr>
              <w:rPr>
                <w:rFonts w:ascii="Times New Roman" w:hAnsi="Times New Roman" w:cs="Times New Roman"/>
                <w:sz w:val="26"/>
                <w:szCs w:val="26"/>
              </w:rPr>
            </w:pPr>
            <w:r w:rsidRPr="00905CFF">
              <w:rPr>
                <w:rFonts w:ascii="Times New Roman" w:hAnsi="Times New Roman" w:cs="Times New Roman"/>
                <w:sz w:val="26"/>
                <w:szCs w:val="26"/>
              </w:rPr>
              <w:t>Quản trị viên tạo tài khoản người dùng mới</w:t>
            </w:r>
          </w:p>
        </w:tc>
        <w:tc>
          <w:tcPr>
            <w:tcW w:w="3021" w:type="dxa"/>
          </w:tcPr>
          <w:p w14:paraId="783CA7E3" w14:textId="43058766" w:rsidR="009326DF" w:rsidRPr="00905CFF" w:rsidRDefault="009326DF" w:rsidP="00FF5A1C">
            <w:pPr>
              <w:rPr>
                <w:rFonts w:ascii="Times New Roman" w:hAnsi="Times New Roman" w:cs="Times New Roman"/>
                <w:sz w:val="26"/>
                <w:szCs w:val="26"/>
                <w:lang w:val="en-US"/>
              </w:rPr>
            </w:pPr>
            <w:r w:rsidRPr="00905CFF">
              <w:rPr>
                <w:rFonts w:ascii="Times New Roman" w:hAnsi="Times New Roman" w:cs="Times New Roman"/>
                <w:sz w:val="26"/>
                <w:szCs w:val="26"/>
                <w:lang w:val="en-US"/>
              </w:rPr>
              <w:t xml:space="preserve">Quản </w:t>
            </w:r>
            <w:proofErr w:type="spellStart"/>
            <w:r w:rsidRPr="00905CFF">
              <w:rPr>
                <w:rFonts w:ascii="Times New Roman" w:hAnsi="Times New Roman" w:cs="Times New Roman"/>
                <w:sz w:val="26"/>
                <w:szCs w:val="26"/>
                <w:lang w:val="en-US"/>
              </w:rPr>
              <w:t>trị</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viên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có</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thể</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tạo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thêm</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tài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khoản</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cho</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đối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tượng</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khác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với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các</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vai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trò</w:t>
            </w:r>
            <w:proofErr w:type="spellEnd"/>
          </w:p>
        </w:tc>
        <w:tc>
          <w:tcPr>
            <w:tcW w:w="3022" w:type="dxa"/>
          </w:tcPr>
          <w:p w14:paraId="4A019777" w14:textId="2209E15E" w:rsidR="009326DF" w:rsidRPr="00905CFF" w:rsidRDefault="009326DF" w:rsidP="00FF5A1C">
            <w:pPr>
              <w:rPr>
                <w:rFonts w:ascii="Times New Roman" w:hAnsi="Times New Roman" w:cs="Times New Roman"/>
                <w:sz w:val="26"/>
                <w:szCs w:val="26"/>
                <w:lang w:val="en-US"/>
              </w:rPr>
            </w:pPr>
            <w:r w:rsidRPr="00905CFF">
              <w:rPr>
                <w:rFonts w:ascii="Times New Roman" w:hAnsi="Times New Roman" w:cs="Times New Roman"/>
                <w:sz w:val="26"/>
                <w:szCs w:val="26"/>
              </w:rPr>
              <w:t xml:space="preserve">Tài khoản mới được lưu và hiển thị trong danh sách tài khoản. Thông báo tạo tài khoản thành công </w:t>
            </w:r>
            <w:proofErr w:type="spellStart"/>
            <w:r w:rsidRPr="00905CFF">
              <w:rPr>
                <w:rFonts w:ascii="Times New Roman" w:hAnsi="Times New Roman" w:cs="Times New Roman"/>
                <w:sz w:val="26"/>
                <w:szCs w:val="26"/>
                <w:lang w:val="en-US"/>
              </w:rPr>
              <w:t>cho</w:t>
            </w:r>
            <w:proofErr w:type="spellEnd"/>
            <w:r w:rsidRPr="00905CFF">
              <w:rPr>
                <w:rFonts w:ascii="Times New Roman" w:hAnsi="Times New Roman" w:cs="Times New Roman"/>
                <w:sz w:val="26"/>
                <w:szCs w:val="26"/>
                <w:lang w:val="en-US"/>
              </w:rPr>
              <w:t xml:space="preserve"> email </w:t>
            </w:r>
            <w:proofErr w:type="spellStart"/>
            <w:r w:rsidRPr="00905CFF">
              <w:rPr>
                <w:rFonts w:ascii="Times New Roman" w:hAnsi="Times New Roman" w:cs="Times New Roman"/>
                <w:sz w:val="26"/>
                <w:szCs w:val="26"/>
                <w:lang w:val="en-US"/>
              </w:rPr>
              <w:t>người</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dùng</w:t>
            </w:r>
            <w:proofErr w:type="spellEnd"/>
          </w:p>
        </w:tc>
      </w:tr>
    </w:tbl>
    <w:p w14:paraId="3A124E67" w14:textId="77777777" w:rsidR="00D04048" w:rsidRPr="00905CFF" w:rsidRDefault="00D04048" w:rsidP="00FF5A1C">
      <w:pPr>
        <w:rPr>
          <w:rFonts w:ascii="Times New Roman" w:hAnsi="Times New Roman" w:cs="Times New Roman"/>
          <w:sz w:val="26"/>
          <w:szCs w:val="26"/>
          <w:lang w:val="en-US"/>
        </w:rPr>
      </w:pPr>
    </w:p>
    <w:p w14:paraId="54A8165C" w14:textId="1279390E" w:rsidR="009326DF" w:rsidRPr="00905CFF" w:rsidRDefault="009326DF" w:rsidP="00DE0FCD">
      <w:pPr>
        <w:pStyle w:val="ListParagraph"/>
        <w:numPr>
          <w:ilvl w:val="0"/>
          <w:numId w:val="233"/>
        </w:numPr>
        <w:jc w:val="both"/>
        <w:rPr>
          <w:rFonts w:cs="Times New Roman"/>
          <w:b w:val="0"/>
          <w:bCs/>
          <w:i w:val="0"/>
          <w:iCs/>
          <w:szCs w:val="26"/>
          <w:lang w:val="en-US"/>
        </w:rPr>
      </w:pPr>
      <w:proofErr w:type="spellStart"/>
      <w:r w:rsidRPr="00905CFF">
        <w:rPr>
          <w:rFonts w:cs="Times New Roman"/>
          <w:b w:val="0"/>
          <w:bCs/>
          <w:i w:val="0"/>
          <w:iCs/>
          <w:szCs w:val="26"/>
          <w:lang w:val="en-US"/>
        </w:rPr>
        <w:t>Nhận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xét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đánh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giá</w:t>
      </w:r>
      <w:proofErr w:type="spellEnd"/>
    </w:p>
    <w:p w14:paraId="183DAC12" w14:textId="4AA526E3" w:rsidR="009326DF" w:rsidRPr="00905CFF" w:rsidRDefault="009326DF" w:rsidP="00DE0FCD">
      <w:pPr>
        <w:rPr>
          <w:rFonts w:ascii="Times New Roman" w:hAnsi="Times New Roman" w:cs="Times New Roman"/>
          <w:sz w:val="26"/>
          <w:szCs w:val="26"/>
          <w:lang w:val="en-US"/>
        </w:rPr>
      </w:pPr>
      <w:r w:rsidRPr="00905CFF">
        <w:rPr>
          <w:rFonts w:ascii="Times New Roman" w:hAnsi="Times New Roman" w:cs="Times New Roman"/>
          <w:sz w:val="26"/>
          <w:szCs w:val="26"/>
        </w:rPr>
        <w:t>Các lỗi phát hiện chủ yếu liên quan đến giao diện người dùng</w:t>
      </w:r>
    </w:p>
    <w:p w14:paraId="1FBD7E27" w14:textId="65F864A3" w:rsidR="009A7FE7" w:rsidRPr="00905CFF" w:rsidRDefault="009A7FE7" w:rsidP="00DE0FCD">
      <w:pPr>
        <w:rPr>
          <w:rFonts w:ascii="Times New Roman" w:hAnsi="Times New Roman" w:cs="Times New Roman"/>
          <w:sz w:val="26"/>
          <w:szCs w:val="26"/>
          <w:lang w:val="en-US"/>
        </w:rPr>
      </w:pPr>
      <w:proofErr w:type="spellStart"/>
      <w:r w:rsidRPr="00905CFF">
        <w:rPr>
          <w:rFonts w:ascii="Times New Roman" w:hAnsi="Times New Roman" w:cs="Times New Roman"/>
          <w:sz w:val="26"/>
          <w:szCs w:val="26"/>
          <w:lang w:val="en-US"/>
        </w:rPr>
        <w:t>Đánh</w:t>
      </w:r>
      <w:proofErr w:type="spellEnd"/>
      <w:r w:rsidRPr="00905CFF">
        <w:rPr>
          <w:rFonts w:ascii="Times New Roman" w:hAnsi="Times New Roman" w:cs="Times New Roman"/>
          <w:sz w:val="26"/>
          <w:szCs w:val="26"/>
          <w:lang w:val="en-US"/>
        </w:rPr>
        <w:t xml:space="preserve"> </w:t>
      </w:r>
      <w:proofErr w:type="spellStart"/>
      <w:r w:rsidRPr="00905CFF">
        <w:rPr>
          <w:rFonts w:ascii="Times New Roman" w:hAnsi="Times New Roman" w:cs="Times New Roman"/>
          <w:sz w:val="26"/>
          <w:szCs w:val="26"/>
          <w:lang w:val="en-US"/>
        </w:rPr>
        <w:t>giá</w:t>
      </w:r>
      <w:proofErr w:type="spellEnd"/>
      <w:r w:rsidRPr="00905CFF">
        <w:rPr>
          <w:rFonts w:ascii="Times New Roman" w:hAnsi="Times New Roman" w:cs="Times New Roman"/>
          <w:sz w:val="26"/>
          <w:szCs w:val="26"/>
          <w:lang w:val="en-US"/>
        </w:rPr>
        <w:t xml:space="preserve"> chi </w:t>
      </w:r>
      <w:proofErr w:type="spellStart"/>
      <w:r w:rsidRPr="00905CFF">
        <w:rPr>
          <w:rFonts w:ascii="Times New Roman" w:hAnsi="Times New Roman" w:cs="Times New Roman"/>
          <w:sz w:val="26"/>
          <w:szCs w:val="26"/>
          <w:lang w:val="en-US"/>
        </w:rPr>
        <w:t>tiết</w:t>
      </w:r>
      <w:proofErr w:type="spellEnd"/>
      <w:r w:rsidRPr="00905CFF">
        <w:rPr>
          <w:rFonts w:ascii="Times New Roman" w:hAnsi="Times New Roman" w:cs="Times New Roman"/>
          <w:sz w:val="26"/>
          <w:szCs w:val="26"/>
          <w:lang w:val="en-US"/>
        </w:rPr>
        <w:t>:</w:t>
      </w:r>
    </w:p>
    <w:p w14:paraId="439D5684" w14:textId="7A8CD603" w:rsidR="009A7FE7" w:rsidRPr="00905CFF" w:rsidRDefault="009A7FE7" w:rsidP="00DE0FCD">
      <w:pPr>
        <w:pStyle w:val="ListParagraph"/>
        <w:numPr>
          <w:ilvl w:val="0"/>
          <w:numId w:val="240"/>
        </w:numPr>
        <w:jc w:val="both"/>
        <w:rPr>
          <w:rFonts w:cs="Times New Roman"/>
          <w:b w:val="0"/>
          <w:bCs/>
          <w:i w:val="0"/>
          <w:iCs/>
          <w:szCs w:val="26"/>
          <w:lang w:val="en-US"/>
        </w:rPr>
      </w:pPr>
      <w:r w:rsidRPr="00905CFF">
        <w:rPr>
          <w:rFonts w:cs="Times New Roman"/>
          <w:b w:val="0"/>
          <w:bCs/>
          <w:i w:val="0"/>
          <w:iCs/>
          <w:szCs w:val="26"/>
        </w:rPr>
        <w:t>Chức năng hoạt động chính xác:</w:t>
      </w:r>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Hầu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hết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chức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như</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đặt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lý</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nhận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khám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toán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hóa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đánh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hoạt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động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đúng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theo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yêu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cầu</w:t>
      </w:r>
      <w:proofErr w:type="spellEnd"/>
      <w:r w:rsidRPr="00905CFF">
        <w:rPr>
          <w:rFonts w:cs="Times New Roman"/>
          <w:b w:val="0"/>
          <w:bCs/>
          <w:i w:val="0"/>
          <w:iCs/>
          <w:szCs w:val="26"/>
          <w:lang w:val="en-US"/>
        </w:rPr>
        <w:t xml:space="preserve">. Các </w:t>
      </w:r>
      <w:proofErr w:type="spellStart"/>
      <w:r w:rsidRPr="00905CFF">
        <w:rPr>
          <w:rFonts w:cs="Times New Roman"/>
          <w:b w:val="0"/>
          <w:bCs/>
          <w:i w:val="0"/>
          <w:iCs/>
          <w:szCs w:val="26"/>
          <w:lang w:val="en-US"/>
        </w:rPr>
        <w:t>chức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này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đảm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bảo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tính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chính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bảo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mật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Việc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đồng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bộ</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dữ</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liệu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giữa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module </w:t>
      </w:r>
      <w:proofErr w:type="spellStart"/>
      <w:r w:rsidRPr="00905CFF">
        <w:rPr>
          <w:rFonts w:cs="Times New Roman"/>
          <w:b w:val="0"/>
          <w:bCs/>
          <w:i w:val="0"/>
          <w:iCs/>
          <w:szCs w:val="26"/>
          <w:lang w:val="en-US"/>
        </w:rPr>
        <w:t>như</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hẹn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hồ</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hóa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diễn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ra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suôn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sẻ</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không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sự</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cố</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lớn</w:t>
      </w:r>
      <w:proofErr w:type="spellEnd"/>
      <w:r w:rsidRPr="00905CFF">
        <w:rPr>
          <w:rFonts w:cs="Times New Roman"/>
          <w:b w:val="0"/>
          <w:bCs/>
          <w:i w:val="0"/>
          <w:iCs/>
          <w:szCs w:val="26"/>
          <w:lang w:val="en-US"/>
        </w:rPr>
        <w:t>.</w:t>
      </w:r>
    </w:p>
    <w:p w14:paraId="060CD036" w14:textId="493D4BD3" w:rsidR="009A7FE7" w:rsidRPr="00905CFF" w:rsidRDefault="009A7FE7" w:rsidP="00DE0FCD">
      <w:pPr>
        <w:pStyle w:val="ListParagraph"/>
        <w:numPr>
          <w:ilvl w:val="0"/>
          <w:numId w:val="240"/>
        </w:numPr>
        <w:jc w:val="both"/>
        <w:rPr>
          <w:rFonts w:cs="Times New Roman"/>
          <w:b w:val="0"/>
          <w:bCs/>
          <w:i w:val="0"/>
          <w:iCs/>
          <w:szCs w:val="26"/>
          <w:lang w:val="en-US"/>
        </w:rPr>
      </w:pPr>
      <w:proofErr w:type="spellStart"/>
      <w:r w:rsidRPr="00905CFF">
        <w:rPr>
          <w:rFonts w:cs="Times New Roman"/>
          <w:b w:val="0"/>
          <w:bCs/>
          <w:i w:val="0"/>
          <w:iCs/>
          <w:szCs w:val="26"/>
          <w:lang w:val="en-US"/>
        </w:rPr>
        <w:t>Tích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hợp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giữa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module:  Các module </w:t>
      </w:r>
      <w:proofErr w:type="spellStart"/>
      <w:r w:rsidRPr="00905CFF">
        <w:rPr>
          <w:rFonts w:cs="Times New Roman"/>
          <w:b w:val="0"/>
          <w:bCs/>
          <w:i w:val="0"/>
          <w:iCs/>
          <w:szCs w:val="26"/>
          <w:lang w:val="en-US"/>
        </w:rPr>
        <w:t>đã</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tích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hợp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tốt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với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nhau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Chức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gửi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đồng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bộ</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từ</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hồ</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sơ</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bệnh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đến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hóa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kết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quả</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xét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nghiệm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lastRenderedPageBreak/>
        <w:t>đều</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hoạt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động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đúng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như</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mong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đợi</w:t>
      </w:r>
      <w:proofErr w:type="spellEnd"/>
      <w:r w:rsidRPr="00905CFF">
        <w:rPr>
          <w:rFonts w:cs="Times New Roman"/>
          <w:b w:val="0"/>
          <w:bCs/>
          <w:i w:val="0"/>
          <w:iCs/>
          <w:szCs w:val="26"/>
          <w:lang w:val="en-US"/>
        </w:rPr>
        <w:t xml:space="preserve">. Tuy </w:t>
      </w:r>
      <w:proofErr w:type="spellStart"/>
      <w:r w:rsidRPr="00905CFF">
        <w:rPr>
          <w:rFonts w:cs="Times New Roman"/>
          <w:b w:val="0"/>
          <w:bCs/>
          <w:i w:val="0"/>
          <w:iCs/>
          <w:szCs w:val="26"/>
          <w:lang w:val="en-US"/>
        </w:rPr>
        <w:t>nhiên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trong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một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số</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trường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hợp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kết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nối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kém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một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số</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tính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năng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chậm</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hoặc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mất</w:t>
      </w:r>
      <w:proofErr w:type="spellEnd"/>
      <w:r w:rsidRPr="00905CFF">
        <w:rPr>
          <w:rFonts w:cs="Times New Roman"/>
          <w:b w:val="0"/>
          <w:bCs/>
          <w:i w:val="0"/>
          <w:iCs/>
          <w:szCs w:val="26"/>
          <w:lang w:val="en-US"/>
        </w:rPr>
        <w:t>.</w:t>
      </w:r>
    </w:p>
    <w:p w14:paraId="4B695D63" w14:textId="77777777" w:rsidR="009A7FE7" w:rsidRPr="00905CFF" w:rsidRDefault="009A7FE7" w:rsidP="00DE0FCD">
      <w:pPr>
        <w:jc w:val="both"/>
        <w:rPr>
          <w:rFonts w:ascii="Times New Roman" w:hAnsi="Times New Roman" w:cs="Times New Roman"/>
          <w:bCs/>
          <w:iCs/>
          <w:sz w:val="26"/>
          <w:szCs w:val="26"/>
          <w:lang w:val="en-US"/>
        </w:rPr>
      </w:pPr>
    </w:p>
    <w:p w14:paraId="349C5B52" w14:textId="4BBE4120" w:rsidR="009A7FE7" w:rsidRPr="00905CFF" w:rsidRDefault="009A7FE7" w:rsidP="00DE0FCD">
      <w:pPr>
        <w:pStyle w:val="ListParagraph"/>
        <w:numPr>
          <w:ilvl w:val="0"/>
          <w:numId w:val="240"/>
        </w:numPr>
        <w:jc w:val="both"/>
        <w:rPr>
          <w:rFonts w:cs="Times New Roman"/>
          <w:b w:val="0"/>
          <w:bCs/>
          <w:i w:val="0"/>
          <w:iCs/>
          <w:szCs w:val="26"/>
          <w:lang w:val="en-US"/>
        </w:rPr>
      </w:pPr>
      <w:r w:rsidRPr="00905CFF">
        <w:rPr>
          <w:rFonts w:cs="Times New Roman"/>
          <w:b w:val="0"/>
          <w:bCs/>
          <w:i w:val="0"/>
          <w:iCs/>
          <w:szCs w:val="26"/>
          <w:lang w:val="en-US"/>
        </w:rPr>
        <w:t xml:space="preserve">Giao </w:t>
      </w:r>
      <w:proofErr w:type="spellStart"/>
      <w:r w:rsidRPr="00905CFF">
        <w:rPr>
          <w:rFonts w:cs="Times New Roman"/>
          <w:b w:val="0"/>
          <w:bCs/>
          <w:i w:val="0"/>
          <w:iCs/>
          <w:szCs w:val="26"/>
          <w:lang w:val="en-US"/>
        </w:rPr>
        <w:t>diện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Giao </w:t>
      </w:r>
      <w:proofErr w:type="spellStart"/>
      <w:r w:rsidRPr="00905CFF">
        <w:rPr>
          <w:rFonts w:cs="Times New Roman"/>
          <w:b w:val="0"/>
          <w:bCs/>
          <w:i w:val="0"/>
          <w:iCs/>
          <w:szCs w:val="26"/>
          <w:lang w:val="en-US"/>
        </w:rPr>
        <w:t>diện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tương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đối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thân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nhưng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một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số</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phần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của</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giao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cần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cải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đặc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biệt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trong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việc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hiển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thị</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sách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bác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sĩ</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lịch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hẹn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Một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số</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lỗi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nhỏ</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trong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giao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diện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khiến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người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dùng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khó</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thao</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hoặc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không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thể</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truy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cập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nhanh</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các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thông</w:t>
      </w:r>
      <w:proofErr w:type="spellEnd"/>
      <w:r w:rsidRPr="00905CFF">
        <w:rPr>
          <w:rFonts w:cs="Times New Roman"/>
          <w:b w:val="0"/>
          <w:bCs/>
          <w:i w:val="0"/>
          <w:iCs/>
          <w:szCs w:val="26"/>
          <w:lang w:val="en-US"/>
        </w:rPr>
        <w:t xml:space="preserve"> tin </w:t>
      </w:r>
      <w:proofErr w:type="spellStart"/>
      <w:r w:rsidRPr="00905CFF">
        <w:rPr>
          <w:rFonts w:cs="Times New Roman"/>
          <w:b w:val="0"/>
          <w:bCs/>
          <w:i w:val="0"/>
          <w:iCs/>
          <w:szCs w:val="26"/>
          <w:lang w:val="en-US"/>
        </w:rPr>
        <w:t>quan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trọng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Đây</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là</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một</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vấn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đề</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cần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khắc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phục</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trong</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giai</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đoạn</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tiếp</w:t>
      </w:r>
      <w:proofErr w:type="spellEnd"/>
      <w:r w:rsidRPr="00905CFF">
        <w:rPr>
          <w:rFonts w:cs="Times New Roman"/>
          <w:b w:val="0"/>
          <w:bCs/>
          <w:i w:val="0"/>
          <w:iCs/>
          <w:szCs w:val="26"/>
          <w:lang w:val="en-US"/>
        </w:rPr>
        <w:t xml:space="preserve"> </w:t>
      </w:r>
      <w:proofErr w:type="spellStart"/>
      <w:r w:rsidRPr="00905CFF">
        <w:rPr>
          <w:rFonts w:cs="Times New Roman"/>
          <w:b w:val="0"/>
          <w:bCs/>
          <w:i w:val="0"/>
          <w:iCs/>
          <w:szCs w:val="26"/>
          <w:lang w:val="en-US"/>
        </w:rPr>
        <w:t>theo.</w:t>
      </w:r>
      <w:proofErr w:type="spellEnd"/>
    </w:p>
    <w:p w14:paraId="23F9E406" w14:textId="77777777" w:rsidR="00D04048" w:rsidRPr="00905CFF" w:rsidRDefault="00D04048" w:rsidP="00FF5A1C">
      <w:pPr>
        <w:rPr>
          <w:rFonts w:ascii="Times New Roman" w:hAnsi="Times New Roman" w:cs="Times New Roman"/>
          <w:sz w:val="26"/>
          <w:szCs w:val="26"/>
          <w:lang w:val="en-US"/>
        </w:rPr>
      </w:pPr>
    </w:p>
    <w:p w14:paraId="7B17E36E" w14:textId="016CBC12" w:rsidR="00260234" w:rsidRPr="00905CFF" w:rsidRDefault="005A09FE" w:rsidP="00996709">
      <w:pPr>
        <w:pStyle w:val="Heading2"/>
        <w:spacing w:before="60" w:after="60" w:line="360" w:lineRule="auto"/>
        <w:rPr>
          <w:sz w:val="28"/>
          <w:lang w:val="en-US"/>
        </w:rPr>
      </w:pPr>
      <w:bookmarkStart w:id="216" w:name="_Toc186463524"/>
      <w:r w:rsidRPr="00905CFF">
        <w:rPr>
          <w:sz w:val="28"/>
          <w:lang w:val="en-US"/>
        </w:rPr>
        <w:t>4</w:t>
      </w:r>
      <w:r w:rsidR="008B135F" w:rsidRPr="00905CFF">
        <w:rPr>
          <w:sz w:val="28"/>
          <w:lang w:val="en-US"/>
        </w:rPr>
        <w:t>.</w:t>
      </w:r>
      <w:r w:rsidR="00BE2B07" w:rsidRPr="00905CFF">
        <w:rPr>
          <w:sz w:val="28"/>
          <w:lang w:val="en-US"/>
        </w:rPr>
        <w:t>4</w:t>
      </w:r>
      <w:r w:rsidR="008B135F" w:rsidRPr="00905CFF">
        <w:rPr>
          <w:sz w:val="28"/>
        </w:rPr>
        <w:t xml:space="preserve"> </w:t>
      </w:r>
      <w:proofErr w:type="spellStart"/>
      <w:r w:rsidR="008B135F" w:rsidRPr="00905CFF">
        <w:rPr>
          <w:sz w:val="28"/>
          <w:lang w:val="en-US"/>
        </w:rPr>
        <w:t>Kết</w:t>
      </w:r>
      <w:proofErr w:type="spellEnd"/>
      <w:r w:rsidR="008B135F" w:rsidRPr="00905CFF">
        <w:rPr>
          <w:sz w:val="28"/>
          <w:lang w:val="en-US"/>
        </w:rPr>
        <w:t xml:space="preserve"> </w:t>
      </w:r>
      <w:proofErr w:type="spellStart"/>
      <w:r w:rsidR="008B135F" w:rsidRPr="00905CFF">
        <w:rPr>
          <w:sz w:val="28"/>
          <w:lang w:val="en-US"/>
        </w:rPr>
        <w:t>luận</w:t>
      </w:r>
      <w:proofErr w:type="spellEnd"/>
      <w:r w:rsidR="008B135F" w:rsidRPr="00905CFF">
        <w:rPr>
          <w:sz w:val="28"/>
          <w:lang w:val="en-US"/>
        </w:rPr>
        <w:t xml:space="preserve"> </w:t>
      </w:r>
      <w:proofErr w:type="spellStart"/>
      <w:r w:rsidR="008B135F" w:rsidRPr="00905CFF">
        <w:rPr>
          <w:sz w:val="28"/>
          <w:lang w:val="en-US"/>
        </w:rPr>
        <w:t>chương</w:t>
      </w:r>
      <w:bookmarkEnd w:id="216"/>
      <w:proofErr w:type="spellEnd"/>
    </w:p>
    <w:p w14:paraId="438416C2" w14:textId="533FB1D8" w:rsidR="00902378" w:rsidRPr="00905CFF" w:rsidRDefault="00902378" w:rsidP="00C92EAA">
      <w:pPr>
        <w:ind w:firstLine="720"/>
        <w:jc w:val="both"/>
        <w:rPr>
          <w:rFonts w:ascii="Times New Roman" w:eastAsia="Times New Roman" w:hAnsi="Times New Roman" w:cs="Times New Roman"/>
          <w:b/>
          <w:sz w:val="28"/>
          <w:szCs w:val="26"/>
          <w:lang w:val="en-US"/>
        </w:rPr>
      </w:pPr>
      <w:r w:rsidRPr="00905CFF">
        <w:rPr>
          <w:rFonts w:ascii="Times New Roman" w:eastAsia="Times New Roman" w:hAnsi="Times New Roman" w:cs="Times New Roman"/>
          <w:bCs/>
          <w:sz w:val="28"/>
          <w:szCs w:val="26"/>
        </w:rPr>
        <w:t xml:space="preserve">Thông qua chương </w:t>
      </w:r>
      <w:r w:rsidRPr="00905CFF">
        <w:rPr>
          <w:rFonts w:ascii="Times New Roman" w:eastAsia="Times New Roman" w:hAnsi="Times New Roman" w:cs="Times New Roman"/>
          <w:bCs/>
          <w:sz w:val="28"/>
          <w:szCs w:val="26"/>
          <w:lang w:val="en-US"/>
        </w:rPr>
        <w:t>4</w:t>
      </w:r>
      <w:r w:rsidRPr="00905CFF">
        <w:rPr>
          <w:rFonts w:ascii="Times New Roman" w:eastAsia="Times New Roman" w:hAnsi="Times New Roman" w:cs="Times New Roman"/>
          <w:bCs/>
          <w:sz w:val="28"/>
          <w:szCs w:val="26"/>
        </w:rPr>
        <w:t xml:space="preserve">, đồ án đã trình bày </w:t>
      </w:r>
      <w:proofErr w:type="spellStart"/>
      <w:r w:rsidR="009A7FE7" w:rsidRPr="00905CFF">
        <w:rPr>
          <w:rFonts w:ascii="Times New Roman" w:eastAsia="Times New Roman" w:hAnsi="Times New Roman" w:cs="Times New Roman"/>
          <w:bCs/>
          <w:sz w:val="28"/>
          <w:szCs w:val="26"/>
          <w:lang w:val="en-US"/>
        </w:rPr>
        <w:t>cách</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cài</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đặt</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hệ</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thống</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giúp</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người</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dùng</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có</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cái</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nhìn</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tổng</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quan</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về</w:t>
      </w:r>
      <w:proofErr w:type="spellEnd"/>
      <w:r w:rsidRPr="00905CFF">
        <w:rPr>
          <w:rFonts w:ascii="Times New Roman" w:eastAsia="Times New Roman" w:hAnsi="Times New Roman" w:cs="Times New Roman"/>
          <w:bCs/>
          <w:sz w:val="28"/>
          <w:szCs w:val="26"/>
        </w:rPr>
        <w:t xml:space="preserve"> giao diện các trang của</w:t>
      </w:r>
      <w:r w:rsidRPr="00905CFF">
        <w:rPr>
          <w:rFonts w:ascii="Times New Roman" w:eastAsia="Times New Roman" w:hAnsi="Times New Roman" w:cs="Times New Roman"/>
          <w:bCs/>
          <w:sz w:val="28"/>
          <w:szCs w:val="26"/>
          <w:lang w:val="en-US"/>
        </w:rPr>
        <w:t xml:space="preserve"> </w:t>
      </w:r>
      <w:r w:rsidRPr="00905CFF">
        <w:rPr>
          <w:rFonts w:ascii="Times New Roman" w:eastAsia="Times New Roman" w:hAnsi="Times New Roman" w:cs="Times New Roman"/>
          <w:bCs/>
          <w:sz w:val="28"/>
          <w:szCs w:val="26"/>
        </w:rPr>
        <w:t xml:space="preserve">website tại </w:t>
      </w:r>
      <w:r w:rsidRPr="00905CFF">
        <w:rPr>
          <w:rFonts w:ascii="Times New Roman" w:eastAsia="Times New Roman" w:hAnsi="Times New Roman" w:cs="Times New Roman"/>
          <w:bCs/>
          <w:sz w:val="28"/>
          <w:szCs w:val="26"/>
          <w:lang w:val="en-US"/>
        </w:rPr>
        <w:t>4</w:t>
      </w:r>
      <w:r w:rsidRPr="00905CFF">
        <w:rPr>
          <w:rFonts w:ascii="Times New Roman" w:eastAsia="Times New Roman" w:hAnsi="Times New Roman" w:cs="Times New Roman"/>
          <w:bCs/>
          <w:sz w:val="28"/>
          <w:szCs w:val="26"/>
        </w:rPr>
        <w:t xml:space="preserve"> phía: </w:t>
      </w:r>
      <w:proofErr w:type="spellStart"/>
      <w:r w:rsidRPr="00905CFF">
        <w:rPr>
          <w:rFonts w:ascii="Times New Roman" w:eastAsia="Times New Roman" w:hAnsi="Times New Roman" w:cs="Times New Roman"/>
          <w:bCs/>
          <w:sz w:val="28"/>
          <w:szCs w:val="26"/>
          <w:lang w:val="en-US"/>
        </w:rPr>
        <w:t>Bệnh</w:t>
      </w:r>
      <w:proofErr w:type="spellEnd"/>
      <w:r w:rsidRPr="00905CFF">
        <w:rPr>
          <w:rFonts w:ascii="Times New Roman" w:eastAsia="Times New Roman" w:hAnsi="Times New Roman" w:cs="Times New Roman"/>
          <w:bCs/>
          <w:sz w:val="28"/>
          <w:szCs w:val="26"/>
          <w:lang w:val="en-US"/>
        </w:rPr>
        <w:t xml:space="preserve"> </w:t>
      </w:r>
      <w:proofErr w:type="spellStart"/>
      <w:r w:rsidRPr="00905CFF">
        <w:rPr>
          <w:rFonts w:ascii="Times New Roman" w:eastAsia="Times New Roman" w:hAnsi="Times New Roman" w:cs="Times New Roman"/>
          <w:bCs/>
          <w:sz w:val="28"/>
          <w:szCs w:val="26"/>
          <w:lang w:val="en-US"/>
        </w:rPr>
        <w:t>nhân</w:t>
      </w:r>
      <w:proofErr w:type="spellEnd"/>
      <w:r w:rsidRPr="00905CFF">
        <w:rPr>
          <w:rFonts w:ascii="Times New Roman" w:eastAsia="Times New Roman" w:hAnsi="Times New Roman" w:cs="Times New Roman"/>
          <w:bCs/>
          <w:sz w:val="28"/>
          <w:szCs w:val="26"/>
        </w:rPr>
        <w:t xml:space="preserve">, </w:t>
      </w:r>
      <w:proofErr w:type="spellStart"/>
      <w:r w:rsidRPr="00905CFF">
        <w:rPr>
          <w:rFonts w:ascii="Times New Roman" w:eastAsia="Times New Roman" w:hAnsi="Times New Roman" w:cs="Times New Roman"/>
          <w:bCs/>
          <w:sz w:val="28"/>
          <w:szCs w:val="26"/>
          <w:lang w:val="en-US"/>
        </w:rPr>
        <w:t>bác</w:t>
      </w:r>
      <w:proofErr w:type="spellEnd"/>
      <w:r w:rsidRPr="00905CFF">
        <w:rPr>
          <w:rFonts w:ascii="Times New Roman" w:eastAsia="Times New Roman" w:hAnsi="Times New Roman" w:cs="Times New Roman"/>
          <w:bCs/>
          <w:sz w:val="28"/>
          <w:szCs w:val="26"/>
          <w:lang w:val="en-US"/>
        </w:rPr>
        <w:t xml:space="preserve"> </w:t>
      </w:r>
      <w:proofErr w:type="spellStart"/>
      <w:r w:rsidRPr="00905CFF">
        <w:rPr>
          <w:rFonts w:ascii="Times New Roman" w:eastAsia="Times New Roman" w:hAnsi="Times New Roman" w:cs="Times New Roman"/>
          <w:bCs/>
          <w:sz w:val="28"/>
          <w:szCs w:val="26"/>
          <w:lang w:val="en-US"/>
        </w:rPr>
        <w:t>sĩ</w:t>
      </w:r>
      <w:proofErr w:type="spellEnd"/>
      <w:r w:rsidRPr="00905CFF">
        <w:rPr>
          <w:rFonts w:ascii="Times New Roman" w:eastAsia="Times New Roman" w:hAnsi="Times New Roman" w:cs="Times New Roman"/>
          <w:bCs/>
          <w:sz w:val="28"/>
          <w:szCs w:val="26"/>
          <w:lang w:val="en-US"/>
        </w:rPr>
        <w:t xml:space="preserve">, </w:t>
      </w:r>
      <w:proofErr w:type="spellStart"/>
      <w:r w:rsidRPr="00905CFF">
        <w:rPr>
          <w:rFonts w:ascii="Times New Roman" w:eastAsia="Times New Roman" w:hAnsi="Times New Roman" w:cs="Times New Roman"/>
          <w:bCs/>
          <w:sz w:val="28"/>
          <w:szCs w:val="26"/>
          <w:lang w:val="en-US"/>
        </w:rPr>
        <w:t>quản</w:t>
      </w:r>
      <w:proofErr w:type="spellEnd"/>
      <w:r w:rsidRPr="00905CFF">
        <w:rPr>
          <w:rFonts w:ascii="Times New Roman" w:eastAsia="Times New Roman" w:hAnsi="Times New Roman" w:cs="Times New Roman"/>
          <w:bCs/>
          <w:sz w:val="28"/>
          <w:szCs w:val="26"/>
          <w:lang w:val="en-US"/>
        </w:rPr>
        <w:t xml:space="preserve"> </w:t>
      </w:r>
      <w:proofErr w:type="spellStart"/>
      <w:r w:rsidRPr="00905CFF">
        <w:rPr>
          <w:rFonts w:ascii="Times New Roman" w:eastAsia="Times New Roman" w:hAnsi="Times New Roman" w:cs="Times New Roman"/>
          <w:bCs/>
          <w:sz w:val="28"/>
          <w:szCs w:val="26"/>
          <w:lang w:val="en-US"/>
        </w:rPr>
        <w:t>trị</w:t>
      </w:r>
      <w:proofErr w:type="spellEnd"/>
      <w:r w:rsidRPr="00905CFF">
        <w:rPr>
          <w:rFonts w:ascii="Times New Roman" w:eastAsia="Times New Roman" w:hAnsi="Times New Roman" w:cs="Times New Roman"/>
          <w:bCs/>
          <w:sz w:val="28"/>
          <w:szCs w:val="26"/>
          <w:lang w:val="en-US"/>
        </w:rPr>
        <w:t xml:space="preserve"> </w:t>
      </w:r>
      <w:proofErr w:type="spellStart"/>
      <w:r w:rsidRPr="00905CFF">
        <w:rPr>
          <w:rFonts w:ascii="Times New Roman" w:eastAsia="Times New Roman" w:hAnsi="Times New Roman" w:cs="Times New Roman"/>
          <w:bCs/>
          <w:sz w:val="28"/>
          <w:szCs w:val="26"/>
          <w:lang w:val="en-US"/>
        </w:rPr>
        <w:t>viên</w:t>
      </w:r>
      <w:proofErr w:type="spellEnd"/>
      <w:r w:rsidRPr="00905CFF">
        <w:rPr>
          <w:rFonts w:ascii="Times New Roman" w:eastAsia="Times New Roman" w:hAnsi="Times New Roman" w:cs="Times New Roman"/>
          <w:bCs/>
          <w:sz w:val="28"/>
          <w:szCs w:val="26"/>
        </w:rPr>
        <w:t xml:space="preserve"> và nhân viên</w:t>
      </w:r>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giúp</w:t>
      </w:r>
      <w:proofErr w:type="spellEnd"/>
      <w:r w:rsidR="009A7FE7" w:rsidRPr="00905CFF">
        <w:rPr>
          <w:rFonts w:ascii="Times New Roman" w:eastAsia="Times New Roman" w:hAnsi="Times New Roman" w:cs="Times New Roman"/>
          <w:bCs/>
          <w:sz w:val="28"/>
          <w:szCs w:val="26"/>
          <w:lang w:val="en-US"/>
        </w:rPr>
        <w:t xml:space="preserve"> </w:t>
      </w:r>
      <w:r w:rsidRPr="00905CFF">
        <w:rPr>
          <w:rFonts w:ascii="Times New Roman" w:eastAsia="Times New Roman" w:hAnsi="Times New Roman" w:cs="Times New Roman"/>
          <w:bCs/>
          <w:sz w:val="28"/>
          <w:szCs w:val="26"/>
        </w:rPr>
        <w:t>người dùng có thể</w:t>
      </w:r>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dễ</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dàng</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hơn</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trong</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việc</w:t>
      </w:r>
      <w:proofErr w:type="spellEnd"/>
      <w:r w:rsidRPr="00905CFF">
        <w:rPr>
          <w:rFonts w:ascii="Times New Roman" w:eastAsia="Times New Roman" w:hAnsi="Times New Roman" w:cs="Times New Roman"/>
          <w:bCs/>
          <w:sz w:val="28"/>
          <w:szCs w:val="26"/>
        </w:rPr>
        <w:t xml:space="preserve"> thao tác</w:t>
      </w:r>
      <w:r w:rsidRPr="00905CFF">
        <w:rPr>
          <w:rFonts w:ascii="Times New Roman" w:eastAsia="Times New Roman" w:hAnsi="Times New Roman" w:cs="Times New Roman"/>
          <w:bCs/>
          <w:sz w:val="28"/>
          <w:szCs w:val="26"/>
          <w:lang w:val="en-US"/>
        </w:rPr>
        <w:t xml:space="preserve"> </w:t>
      </w:r>
      <w:r w:rsidRPr="00905CFF">
        <w:rPr>
          <w:rFonts w:ascii="Times New Roman" w:eastAsia="Times New Roman" w:hAnsi="Times New Roman" w:cs="Times New Roman"/>
          <w:bCs/>
          <w:sz w:val="28"/>
          <w:szCs w:val="26"/>
        </w:rPr>
        <w:t xml:space="preserve">và thực hiện các chức năng. </w:t>
      </w:r>
      <w:proofErr w:type="spellStart"/>
      <w:r w:rsidR="009A7FE7" w:rsidRPr="00905CFF">
        <w:rPr>
          <w:rFonts w:ascii="Times New Roman" w:eastAsia="Times New Roman" w:hAnsi="Times New Roman" w:cs="Times New Roman"/>
          <w:bCs/>
          <w:sz w:val="28"/>
          <w:szCs w:val="26"/>
          <w:lang w:val="en-US"/>
        </w:rPr>
        <w:t>Đồng</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thời</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chương</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này</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cũng</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nêu</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ra</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những</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điểm</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đã</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tốt</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và</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chưa</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tốt</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cần</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hoàn</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thiện</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thông</w:t>
      </w:r>
      <w:proofErr w:type="spellEnd"/>
      <w:r w:rsidR="009A7FE7" w:rsidRPr="00905CFF">
        <w:rPr>
          <w:rFonts w:ascii="Times New Roman" w:eastAsia="Times New Roman" w:hAnsi="Times New Roman" w:cs="Times New Roman"/>
          <w:bCs/>
          <w:sz w:val="28"/>
          <w:szCs w:val="26"/>
          <w:lang w:val="en-US"/>
        </w:rPr>
        <w:t xml:space="preserve"> qua </w:t>
      </w:r>
      <w:proofErr w:type="spellStart"/>
      <w:r w:rsidR="009A7FE7" w:rsidRPr="00905CFF">
        <w:rPr>
          <w:rFonts w:ascii="Times New Roman" w:eastAsia="Times New Roman" w:hAnsi="Times New Roman" w:cs="Times New Roman"/>
          <w:bCs/>
          <w:sz w:val="28"/>
          <w:szCs w:val="26"/>
          <w:lang w:val="en-US"/>
        </w:rPr>
        <w:t>phần</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kiểm</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thử</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hệ</w:t>
      </w:r>
      <w:proofErr w:type="spellEnd"/>
      <w:r w:rsidR="009A7FE7" w:rsidRPr="00905CFF">
        <w:rPr>
          <w:rFonts w:ascii="Times New Roman" w:eastAsia="Times New Roman" w:hAnsi="Times New Roman" w:cs="Times New Roman"/>
          <w:bCs/>
          <w:sz w:val="28"/>
          <w:szCs w:val="26"/>
          <w:lang w:val="en-US"/>
        </w:rPr>
        <w:t xml:space="preserve"> </w:t>
      </w:r>
      <w:proofErr w:type="spellStart"/>
      <w:r w:rsidR="009A7FE7" w:rsidRPr="00905CFF">
        <w:rPr>
          <w:rFonts w:ascii="Times New Roman" w:eastAsia="Times New Roman" w:hAnsi="Times New Roman" w:cs="Times New Roman"/>
          <w:bCs/>
          <w:sz w:val="28"/>
          <w:szCs w:val="26"/>
          <w:lang w:val="en-US"/>
        </w:rPr>
        <w:t>thống</w:t>
      </w:r>
      <w:proofErr w:type="spellEnd"/>
    </w:p>
    <w:p w14:paraId="0A3E35A7" w14:textId="77777777" w:rsidR="00902378" w:rsidRPr="00905CFF" w:rsidRDefault="00902378" w:rsidP="00996709">
      <w:pPr>
        <w:rPr>
          <w:rFonts w:ascii="Times New Roman" w:eastAsia="Times New Roman" w:hAnsi="Times New Roman" w:cs="Times New Roman"/>
          <w:b/>
          <w:sz w:val="28"/>
          <w:szCs w:val="26"/>
          <w:lang w:val="en-US"/>
        </w:rPr>
      </w:pPr>
    </w:p>
    <w:p w14:paraId="3E87F5B0" w14:textId="77777777" w:rsidR="00701D7E" w:rsidRPr="00905CFF" w:rsidRDefault="00701D7E" w:rsidP="00E20311">
      <w:pPr>
        <w:pStyle w:val="Heading1"/>
        <w:spacing w:before="60" w:after="60" w:line="360" w:lineRule="auto"/>
        <w:rPr>
          <w:sz w:val="30"/>
        </w:rPr>
      </w:pPr>
      <w:r w:rsidRPr="00905CFF">
        <w:rPr>
          <w:sz w:val="30"/>
        </w:rPr>
        <w:br w:type="page"/>
      </w:r>
    </w:p>
    <w:p w14:paraId="415B4B40" w14:textId="77777777" w:rsidR="00C92EAA" w:rsidRPr="00905CFF" w:rsidRDefault="00C92EAA" w:rsidP="00C92EAA">
      <w:pPr>
        <w:pStyle w:val="Heading1"/>
        <w:tabs>
          <w:tab w:val="center" w:pos="4537"/>
        </w:tabs>
        <w:spacing w:before="60" w:after="60" w:line="360" w:lineRule="auto"/>
        <w:jc w:val="left"/>
        <w:rPr>
          <w:sz w:val="30"/>
        </w:rPr>
        <w:sectPr w:rsidR="00C92EAA" w:rsidRPr="00905CFF" w:rsidSect="00137515">
          <w:type w:val="continuous"/>
          <w:pgSz w:w="11909" w:h="16834"/>
          <w:pgMar w:top="1134" w:right="1134" w:bottom="1134" w:left="1701" w:header="720" w:footer="720" w:gutter="0"/>
          <w:cols w:space="720"/>
          <w:docGrid w:linePitch="299"/>
        </w:sectPr>
      </w:pPr>
    </w:p>
    <w:p w14:paraId="694C29CE" w14:textId="6ACC796D" w:rsidR="00CA471C" w:rsidRPr="00905CFF" w:rsidRDefault="00C92EAA" w:rsidP="00C92EAA">
      <w:pPr>
        <w:pStyle w:val="Heading1"/>
        <w:tabs>
          <w:tab w:val="center" w:pos="4537"/>
        </w:tabs>
        <w:spacing w:before="60" w:after="60" w:line="360" w:lineRule="auto"/>
        <w:jc w:val="left"/>
        <w:rPr>
          <w:sz w:val="30"/>
        </w:rPr>
      </w:pPr>
      <w:r w:rsidRPr="00905CFF">
        <w:rPr>
          <w:sz w:val="30"/>
        </w:rPr>
        <w:lastRenderedPageBreak/>
        <w:tab/>
      </w:r>
      <w:bookmarkStart w:id="217" w:name="_Toc186463525"/>
      <w:r w:rsidR="005E422C" w:rsidRPr="00905CFF">
        <w:rPr>
          <w:sz w:val="30"/>
        </w:rPr>
        <w:t>KẾT LUẬN</w:t>
      </w:r>
      <w:bookmarkEnd w:id="217"/>
    </w:p>
    <w:p w14:paraId="29ECAF49" w14:textId="63965C6B" w:rsidR="00CA471C" w:rsidRPr="00905CFF" w:rsidRDefault="008B135F" w:rsidP="00E20311">
      <w:pPr>
        <w:pStyle w:val="Heading2"/>
        <w:spacing w:before="60" w:after="60" w:line="360" w:lineRule="auto"/>
        <w:rPr>
          <w:sz w:val="28"/>
        </w:rPr>
      </w:pPr>
      <w:bookmarkStart w:id="218" w:name="_Toc122440060"/>
      <w:bookmarkStart w:id="219" w:name="_Toc186463526"/>
      <w:r w:rsidRPr="00905CFF">
        <w:rPr>
          <w:sz w:val="28"/>
          <w:lang w:val="en-US"/>
        </w:rPr>
        <w:t>1.</w:t>
      </w:r>
      <w:r w:rsidR="005E422C" w:rsidRPr="00905CFF">
        <w:rPr>
          <w:sz w:val="28"/>
        </w:rPr>
        <w:t xml:space="preserve"> Kết quả đạt được</w:t>
      </w:r>
      <w:bookmarkEnd w:id="218"/>
      <w:bookmarkEnd w:id="219"/>
    </w:p>
    <w:p w14:paraId="19A91FDC" w14:textId="01EE0114" w:rsidR="009C1E87" w:rsidRPr="00905CFF" w:rsidRDefault="009C1E87" w:rsidP="00DE0FCD">
      <w:pPr>
        <w:pStyle w:val="ListParagraph"/>
        <w:numPr>
          <w:ilvl w:val="0"/>
          <w:numId w:val="241"/>
        </w:numPr>
        <w:spacing w:before="60" w:after="60" w:line="360" w:lineRule="auto"/>
        <w:jc w:val="both"/>
        <w:rPr>
          <w:rFonts w:eastAsia="Times New Roman" w:cs="Times New Roman"/>
          <w:b w:val="0"/>
          <w:bCs/>
          <w:i w:val="0"/>
          <w:iCs/>
          <w:szCs w:val="26"/>
          <w:lang w:val="en-US"/>
        </w:rPr>
      </w:pPr>
      <w:bookmarkStart w:id="220" w:name="_Toc122440061"/>
      <w:r w:rsidRPr="00905CFF">
        <w:rPr>
          <w:rFonts w:eastAsia="Times New Roman" w:cs="Times New Roman"/>
          <w:b w:val="0"/>
          <w:bCs/>
          <w:i w:val="0"/>
          <w:iCs/>
          <w:szCs w:val="26"/>
          <w:lang w:val="en-US"/>
        </w:rPr>
        <w:t xml:space="preserve">Hoàn </w:t>
      </w:r>
      <w:proofErr w:type="spellStart"/>
      <w:r w:rsidRPr="00905CFF">
        <w:rPr>
          <w:rFonts w:eastAsia="Times New Roman" w:cs="Times New Roman"/>
          <w:b w:val="0"/>
          <w:bCs/>
          <w:i w:val="0"/>
          <w:iCs/>
          <w:szCs w:val="26"/>
          <w:lang w:val="en-US"/>
        </w:rPr>
        <w:t>thiện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chức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năng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chính</w:t>
      </w:r>
      <w:proofErr w:type="spellEnd"/>
      <w:r w:rsidRPr="00905CFF">
        <w:rPr>
          <w:rFonts w:eastAsia="Times New Roman" w:cs="Times New Roman"/>
          <w:b w:val="0"/>
          <w:bCs/>
          <w:i w:val="0"/>
          <w:iCs/>
          <w:szCs w:val="26"/>
          <w:lang w:val="en-US"/>
        </w:rPr>
        <w:t>:</w:t>
      </w:r>
    </w:p>
    <w:p w14:paraId="68426860" w14:textId="6B44387D" w:rsidR="009C1E87" w:rsidRPr="00905CFF" w:rsidRDefault="009C1E87" w:rsidP="009C1E87">
      <w:pPr>
        <w:spacing w:before="60" w:after="60" w:line="360" w:lineRule="auto"/>
        <w:ind w:firstLine="720"/>
        <w:jc w:val="both"/>
        <w:rPr>
          <w:rFonts w:ascii="Times New Roman" w:eastAsia="Times New Roman" w:hAnsi="Times New Roman" w:cs="Times New Roman"/>
          <w:sz w:val="26"/>
          <w:szCs w:val="26"/>
          <w:lang w:val="en-US"/>
        </w:rPr>
      </w:pPr>
      <w:proofErr w:type="spellStart"/>
      <w:r w:rsidRPr="00905CFF">
        <w:rPr>
          <w:rFonts w:ascii="Times New Roman" w:eastAsia="Times New Roman" w:hAnsi="Times New Roman" w:cs="Times New Roman"/>
          <w:sz w:val="26"/>
          <w:szCs w:val="26"/>
          <w:lang w:val="en-US"/>
        </w:rPr>
        <w:t>Hệ</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thống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phép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người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dùng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đặt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lịch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bệnh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thông</w:t>
      </w:r>
      <w:proofErr w:type="spellEnd"/>
      <w:r w:rsidRPr="00905CFF">
        <w:rPr>
          <w:rFonts w:ascii="Times New Roman" w:eastAsia="Times New Roman" w:hAnsi="Times New Roman" w:cs="Times New Roman"/>
          <w:sz w:val="26"/>
          <w:szCs w:val="26"/>
          <w:lang w:val="en-US"/>
        </w:rPr>
        <w:t xml:space="preserve"> tin </w:t>
      </w:r>
      <w:proofErr w:type="spellStart"/>
      <w:r w:rsidRPr="00905CFF">
        <w:rPr>
          <w:rFonts w:ascii="Times New Roman" w:eastAsia="Times New Roman" w:hAnsi="Times New Roman" w:cs="Times New Roman"/>
          <w:sz w:val="26"/>
          <w:szCs w:val="26"/>
          <w:lang w:val="en-US"/>
        </w:rPr>
        <w:t>cá</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nhân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theo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dõi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lịch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sử</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khám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bệnh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một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tiện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lợi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chính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xác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Đảm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bảo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tính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minh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bạch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giảm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thiểu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sai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sót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nâng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cao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trải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nghiệm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người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dùng</w:t>
      </w:r>
      <w:proofErr w:type="spellEnd"/>
      <w:r w:rsidRPr="00905CFF">
        <w:rPr>
          <w:rFonts w:ascii="Times New Roman" w:eastAsia="Times New Roman" w:hAnsi="Times New Roman" w:cs="Times New Roman"/>
          <w:sz w:val="26"/>
          <w:szCs w:val="26"/>
          <w:lang w:val="en-US"/>
        </w:rPr>
        <w:t>.</w:t>
      </w:r>
    </w:p>
    <w:p w14:paraId="7C9852DA" w14:textId="09553FC9" w:rsidR="009C1E87" w:rsidRPr="00905CFF" w:rsidRDefault="009C1E87" w:rsidP="009C1E87">
      <w:pPr>
        <w:spacing w:before="60" w:after="60" w:line="360" w:lineRule="auto"/>
        <w:ind w:firstLine="720"/>
        <w:jc w:val="both"/>
        <w:rPr>
          <w:rFonts w:ascii="Times New Roman" w:eastAsia="Times New Roman" w:hAnsi="Times New Roman" w:cs="Times New Roman"/>
          <w:sz w:val="26"/>
          <w:szCs w:val="26"/>
          <w:lang w:val="en-US"/>
        </w:rPr>
      </w:pPr>
      <w:proofErr w:type="spellStart"/>
      <w:r w:rsidRPr="00905CFF">
        <w:rPr>
          <w:rFonts w:ascii="Times New Roman" w:eastAsia="Times New Roman" w:hAnsi="Times New Roman" w:cs="Times New Roman"/>
          <w:sz w:val="26"/>
          <w:szCs w:val="26"/>
          <w:lang w:val="en-US"/>
        </w:rPr>
        <w:t>Hỗ</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trợ</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hiệu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Tạo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điều</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kiện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thuận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lợi</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cho</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bác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sĩ</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trong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việc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lý</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thông</w:t>
      </w:r>
      <w:proofErr w:type="spellEnd"/>
      <w:r w:rsidRPr="00905CFF">
        <w:rPr>
          <w:rFonts w:ascii="Times New Roman" w:eastAsia="Times New Roman" w:hAnsi="Times New Roman" w:cs="Times New Roman"/>
          <w:sz w:val="26"/>
          <w:szCs w:val="26"/>
          <w:lang w:val="en-US"/>
        </w:rPr>
        <w:t xml:space="preserve"> tin </w:t>
      </w:r>
      <w:proofErr w:type="spellStart"/>
      <w:r w:rsidRPr="00905CFF">
        <w:rPr>
          <w:rFonts w:ascii="Times New Roman" w:eastAsia="Times New Roman" w:hAnsi="Times New Roman" w:cs="Times New Roman"/>
          <w:sz w:val="26"/>
          <w:szCs w:val="26"/>
          <w:lang w:val="en-US"/>
        </w:rPr>
        <w:t>bệnh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nhân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lịch</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làm</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việc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chỉ</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định</w:t>
      </w:r>
      <w:proofErr w:type="spellEnd"/>
      <w:r w:rsidRPr="00905CFF">
        <w:rPr>
          <w:rFonts w:ascii="Times New Roman" w:eastAsia="Times New Roman" w:hAnsi="Times New Roman" w:cs="Times New Roman"/>
          <w:sz w:val="26"/>
          <w:szCs w:val="26"/>
          <w:lang w:val="en-US"/>
        </w:rPr>
        <w:t xml:space="preserve"> y khoa.</w:t>
      </w:r>
    </w:p>
    <w:p w14:paraId="7AAF7518" w14:textId="77777777" w:rsidR="009C1E87" w:rsidRPr="00905CFF" w:rsidRDefault="009C1E87" w:rsidP="009C1E87">
      <w:pPr>
        <w:spacing w:before="60" w:after="60" w:line="360" w:lineRule="auto"/>
        <w:jc w:val="both"/>
        <w:rPr>
          <w:rFonts w:ascii="Times New Roman" w:eastAsia="Times New Roman" w:hAnsi="Times New Roman" w:cs="Times New Roman"/>
          <w:sz w:val="26"/>
          <w:szCs w:val="26"/>
          <w:lang w:val="en-US"/>
        </w:rPr>
      </w:pPr>
      <w:proofErr w:type="spellStart"/>
      <w:r w:rsidRPr="00905CFF">
        <w:rPr>
          <w:rFonts w:ascii="Times New Roman" w:eastAsia="Times New Roman" w:hAnsi="Times New Roman" w:cs="Times New Roman"/>
          <w:sz w:val="26"/>
          <w:szCs w:val="26"/>
          <w:lang w:val="en-US"/>
        </w:rPr>
        <w:t>Giúp</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nhân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viên</w:t>
      </w:r>
      <w:proofErr w:type="spellEnd"/>
      <w:r w:rsidRPr="00905CFF">
        <w:rPr>
          <w:rFonts w:ascii="Times New Roman" w:eastAsia="Times New Roman" w:hAnsi="Times New Roman" w:cs="Times New Roman"/>
          <w:sz w:val="26"/>
          <w:szCs w:val="26"/>
          <w:lang w:val="en-US"/>
        </w:rPr>
        <w:t xml:space="preserve"> y </w:t>
      </w:r>
      <w:proofErr w:type="spellStart"/>
      <w:r w:rsidRPr="00905CFF">
        <w:rPr>
          <w:rFonts w:ascii="Times New Roman" w:eastAsia="Times New Roman" w:hAnsi="Times New Roman" w:cs="Times New Roman"/>
          <w:sz w:val="26"/>
          <w:szCs w:val="26"/>
          <w:lang w:val="en-US"/>
        </w:rPr>
        <w:t>tế</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quản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trị</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viên</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tổ</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chức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công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việc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một</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cách</w:t>
      </w:r>
      <w:proofErr w:type="spellEnd"/>
      <w:r w:rsidRPr="00905CFF">
        <w:rPr>
          <w:rFonts w:ascii="Times New Roman" w:eastAsia="Times New Roman" w:hAnsi="Times New Roman" w:cs="Times New Roman"/>
          <w:sz w:val="26"/>
          <w:szCs w:val="26"/>
          <w:lang w:val="en-US"/>
        </w:rPr>
        <w:t xml:space="preserve"> khoa </w:t>
      </w:r>
      <w:proofErr w:type="spellStart"/>
      <w:r w:rsidRPr="00905CFF">
        <w:rPr>
          <w:rFonts w:ascii="Times New Roman" w:eastAsia="Times New Roman" w:hAnsi="Times New Roman" w:cs="Times New Roman"/>
          <w:sz w:val="26"/>
          <w:szCs w:val="26"/>
          <w:lang w:val="en-US"/>
        </w:rPr>
        <w:t>học</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và</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dễ</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dàng</w:t>
      </w:r>
      <w:proofErr w:type="spellEnd"/>
      <w:r w:rsidRPr="00905CFF">
        <w:rPr>
          <w:rFonts w:ascii="Times New Roman" w:eastAsia="Times New Roman" w:hAnsi="Times New Roman" w:cs="Times New Roman"/>
          <w:sz w:val="26"/>
          <w:szCs w:val="26"/>
          <w:lang w:val="en-US"/>
        </w:rPr>
        <w:t xml:space="preserve"> </w:t>
      </w:r>
      <w:proofErr w:type="spellStart"/>
      <w:r w:rsidRPr="00905CFF">
        <w:rPr>
          <w:rFonts w:ascii="Times New Roman" w:eastAsia="Times New Roman" w:hAnsi="Times New Roman" w:cs="Times New Roman"/>
          <w:sz w:val="26"/>
          <w:szCs w:val="26"/>
          <w:lang w:val="en-US"/>
        </w:rPr>
        <w:t>hơn</w:t>
      </w:r>
      <w:proofErr w:type="spellEnd"/>
      <w:r w:rsidRPr="00905CFF">
        <w:rPr>
          <w:rFonts w:ascii="Times New Roman" w:eastAsia="Times New Roman" w:hAnsi="Times New Roman" w:cs="Times New Roman"/>
          <w:sz w:val="26"/>
          <w:szCs w:val="26"/>
          <w:lang w:val="en-US"/>
        </w:rPr>
        <w:t>.</w:t>
      </w:r>
    </w:p>
    <w:p w14:paraId="0F474059" w14:textId="29ECC8BB" w:rsidR="009C1E87" w:rsidRPr="00905CFF" w:rsidRDefault="009C1E87" w:rsidP="00DE0FCD">
      <w:pPr>
        <w:pStyle w:val="ListParagraph"/>
        <w:numPr>
          <w:ilvl w:val="0"/>
          <w:numId w:val="241"/>
        </w:numPr>
        <w:spacing w:before="60" w:after="60"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t>Tích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hợp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công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nghệ</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hiện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đại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Ứng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dụng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công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nghệ</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mới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như</w:t>
      </w:r>
      <w:proofErr w:type="spellEnd"/>
      <w:r w:rsidRPr="00905CFF">
        <w:rPr>
          <w:rFonts w:eastAsia="Times New Roman" w:cs="Times New Roman"/>
          <w:b w:val="0"/>
          <w:bCs/>
          <w:i w:val="0"/>
          <w:iCs/>
          <w:szCs w:val="26"/>
          <w:lang w:val="en-US"/>
        </w:rPr>
        <w:t xml:space="preserve"> ReactJS, Spring Boot,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PostgreSQL </w:t>
      </w:r>
      <w:proofErr w:type="spellStart"/>
      <w:r w:rsidRPr="00905CFF">
        <w:rPr>
          <w:rFonts w:eastAsia="Times New Roman" w:cs="Times New Roman"/>
          <w:b w:val="0"/>
          <w:bCs/>
          <w:i w:val="0"/>
          <w:iCs/>
          <w:szCs w:val="26"/>
          <w:lang w:val="en-US"/>
        </w:rPr>
        <w:t>để</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đảm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bảo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hiệu</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suất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cao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khả</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năng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hoạt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động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ổn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định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của</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hệ</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thống</w:t>
      </w:r>
      <w:proofErr w:type="spellEnd"/>
      <w:r w:rsidRPr="00905CFF">
        <w:rPr>
          <w:rFonts w:eastAsia="Times New Roman" w:cs="Times New Roman"/>
          <w:b w:val="0"/>
          <w:bCs/>
          <w:i w:val="0"/>
          <w:iCs/>
          <w:szCs w:val="26"/>
          <w:lang w:val="en-US"/>
        </w:rPr>
        <w:t>.</w:t>
      </w:r>
    </w:p>
    <w:p w14:paraId="65AAA861" w14:textId="16B2E2BB" w:rsidR="009C1E87" w:rsidRPr="00905CFF" w:rsidRDefault="009C1E87" w:rsidP="00DE0FCD">
      <w:pPr>
        <w:pStyle w:val="ListParagraph"/>
        <w:numPr>
          <w:ilvl w:val="0"/>
          <w:numId w:val="241"/>
        </w:numPr>
        <w:spacing w:before="60" w:after="60"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t>Cải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thiện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trải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nghiệm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người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dùng</w:t>
      </w:r>
      <w:proofErr w:type="spellEnd"/>
      <w:r w:rsidRPr="00905CFF">
        <w:rPr>
          <w:rFonts w:eastAsia="Times New Roman" w:cs="Times New Roman"/>
          <w:b w:val="0"/>
          <w:bCs/>
          <w:i w:val="0"/>
          <w:iCs/>
          <w:szCs w:val="26"/>
          <w:lang w:val="en-US"/>
        </w:rPr>
        <w:t xml:space="preserve">: Giao </w:t>
      </w:r>
      <w:proofErr w:type="spellStart"/>
      <w:r w:rsidRPr="00905CFF">
        <w:rPr>
          <w:rFonts w:eastAsia="Times New Roman" w:cs="Times New Roman"/>
          <w:b w:val="0"/>
          <w:bCs/>
          <w:i w:val="0"/>
          <w:iCs/>
          <w:szCs w:val="26"/>
          <w:lang w:val="en-US"/>
        </w:rPr>
        <w:t>diện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trực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quan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dễ</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sử</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dụng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thân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thiện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với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cả</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bệnh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nhân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và</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nhân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viên</w:t>
      </w:r>
      <w:proofErr w:type="spellEnd"/>
      <w:r w:rsidRPr="00905CFF">
        <w:rPr>
          <w:rFonts w:eastAsia="Times New Roman" w:cs="Times New Roman"/>
          <w:b w:val="0"/>
          <w:bCs/>
          <w:i w:val="0"/>
          <w:iCs/>
          <w:szCs w:val="26"/>
          <w:lang w:val="en-US"/>
        </w:rPr>
        <w:t xml:space="preserve"> y </w:t>
      </w:r>
      <w:proofErr w:type="spellStart"/>
      <w:r w:rsidRPr="00905CFF">
        <w:rPr>
          <w:rFonts w:eastAsia="Times New Roman" w:cs="Times New Roman"/>
          <w:b w:val="0"/>
          <w:bCs/>
          <w:i w:val="0"/>
          <w:iCs/>
          <w:szCs w:val="26"/>
          <w:lang w:val="en-US"/>
        </w:rPr>
        <w:t>tế</w:t>
      </w:r>
      <w:proofErr w:type="spellEnd"/>
      <w:r w:rsidRPr="00905CFF">
        <w:rPr>
          <w:rFonts w:eastAsia="Times New Roman" w:cs="Times New Roman"/>
          <w:b w:val="0"/>
          <w:bCs/>
          <w:i w:val="0"/>
          <w:iCs/>
          <w:szCs w:val="26"/>
          <w:lang w:val="en-US"/>
        </w:rPr>
        <w:t>.</w:t>
      </w:r>
    </w:p>
    <w:p w14:paraId="5C471045" w14:textId="1D7578A9" w:rsidR="004D1F04" w:rsidRPr="00905CFF" w:rsidRDefault="009C1E87" w:rsidP="00DE0FCD">
      <w:pPr>
        <w:pStyle w:val="ListParagraph"/>
        <w:numPr>
          <w:ilvl w:val="0"/>
          <w:numId w:val="241"/>
        </w:numPr>
        <w:spacing w:before="60" w:after="60" w:line="360" w:lineRule="auto"/>
        <w:jc w:val="both"/>
        <w:rPr>
          <w:rFonts w:eastAsia="Times New Roman" w:cs="Times New Roman"/>
          <w:b w:val="0"/>
          <w:bCs/>
          <w:i w:val="0"/>
          <w:iCs/>
          <w:szCs w:val="26"/>
          <w:lang w:val="en-US"/>
        </w:rPr>
      </w:pPr>
      <w:proofErr w:type="spellStart"/>
      <w:r w:rsidRPr="00905CFF">
        <w:rPr>
          <w:rFonts w:eastAsia="Times New Roman" w:cs="Times New Roman"/>
          <w:b w:val="0"/>
          <w:bCs/>
          <w:i w:val="0"/>
          <w:iCs/>
          <w:szCs w:val="26"/>
          <w:lang w:val="en-US"/>
        </w:rPr>
        <w:t>Khả</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năng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mở</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rộng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Thiết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kế</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linh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hoạt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cho</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phép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hệ</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thống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phát</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triển</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thêm</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chức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năng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mới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hoặc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tích</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hợp</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với</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các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hệ</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thống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khác</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trong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tương</w:t>
      </w:r>
      <w:proofErr w:type="spellEnd"/>
      <w:r w:rsidRPr="00905CFF">
        <w:rPr>
          <w:rFonts w:eastAsia="Times New Roman" w:cs="Times New Roman"/>
          <w:b w:val="0"/>
          <w:bCs/>
          <w:i w:val="0"/>
          <w:iCs/>
          <w:szCs w:val="26"/>
          <w:lang w:val="en-US"/>
        </w:rPr>
        <w:t xml:space="preserve"> </w:t>
      </w:r>
      <w:proofErr w:type="spellStart"/>
      <w:r w:rsidRPr="00905CFF">
        <w:rPr>
          <w:rFonts w:eastAsia="Times New Roman" w:cs="Times New Roman"/>
          <w:b w:val="0"/>
          <w:bCs/>
          <w:i w:val="0"/>
          <w:iCs/>
          <w:szCs w:val="26"/>
          <w:lang w:val="en-US"/>
        </w:rPr>
        <w:t>lai</w:t>
      </w:r>
      <w:proofErr w:type="spellEnd"/>
      <w:r w:rsidRPr="00905CFF">
        <w:rPr>
          <w:rFonts w:eastAsia="Times New Roman" w:cs="Times New Roman"/>
          <w:b w:val="0"/>
          <w:bCs/>
          <w:i w:val="0"/>
          <w:iCs/>
          <w:szCs w:val="26"/>
          <w:lang w:val="en-US"/>
        </w:rPr>
        <w:t>.</w:t>
      </w:r>
    </w:p>
    <w:p w14:paraId="31F5FA67" w14:textId="441CA50A" w:rsidR="000C7B17" w:rsidRPr="00905CFF" w:rsidRDefault="008B135F" w:rsidP="00E20311">
      <w:pPr>
        <w:pStyle w:val="Heading2"/>
        <w:spacing w:before="60" w:after="60" w:line="360" w:lineRule="auto"/>
        <w:rPr>
          <w:sz w:val="28"/>
          <w:lang w:val="en-US"/>
        </w:rPr>
      </w:pPr>
      <w:bookmarkStart w:id="221" w:name="_Toc186463527"/>
      <w:r w:rsidRPr="00905CFF">
        <w:rPr>
          <w:sz w:val="28"/>
          <w:lang w:val="en-US"/>
        </w:rPr>
        <w:t>2.</w:t>
      </w:r>
      <w:r w:rsidR="005E422C" w:rsidRPr="00905CFF">
        <w:rPr>
          <w:sz w:val="28"/>
        </w:rPr>
        <w:t xml:space="preserve"> Hạn chế của hệ thống</w:t>
      </w:r>
      <w:bookmarkStart w:id="222" w:name="_Toc122440062"/>
      <w:bookmarkEnd w:id="220"/>
      <w:bookmarkEnd w:id="221"/>
    </w:p>
    <w:p w14:paraId="735372A3" w14:textId="77777777" w:rsidR="00DE0FCD" w:rsidRPr="00905CFF" w:rsidRDefault="000C7B17" w:rsidP="00DE0FCD">
      <w:pPr>
        <w:pStyle w:val="ListParagraph"/>
        <w:numPr>
          <w:ilvl w:val="0"/>
          <w:numId w:val="242"/>
        </w:numPr>
        <w:jc w:val="both"/>
        <w:rPr>
          <w:rFonts w:cs="Times New Roman"/>
          <w:b w:val="0"/>
          <w:bCs/>
          <w:i w:val="0"/>
          <w:iCs/>
          <w:szCs w:val="26"/>
          <w:lang w:val="en-US"/>
        </w:rPr>
      </w:pPr>
      <w:r w:rsidRPr="00905CFF">
        <w:rPr>
          <w:rFonts w:cs="Times New Roman"/>
          <w:b w:val="0"/>
          <w:bCs/>
          <w:i w:val="0"/>
          <w:iCs/>
          <w:szCs w:val="26"/>
        </w:rPr>
        <w:t>Giới hạn về nghiệp vụ</w:t>
      </w:r>
    </w:p>
    <w:p w14:paraId="2CACCE51" w14:textId="32559025" w:rsidR="000C7B17" w:rsidRPr="00905CFF" w:rsidRDefault="000C7B17" w:rsidP="00DE0FCD">
      <w:pPr>
        <w:pStyle w:val="ListParagraph"/>
        <w:numPr>
          <w:ilvl w:val="0"/>
          <w:numId w:val="243"/>
        </w:numPr>
        <w:jc w:val="both"/>
        <w:rPr>
          <w:rFonts w:cs="Times New Roman"/>
          <w:b w:val="0"/>
          <w:bCs/>
          <w:i w:val="0"/>
          <w:iCs/>
          <w:szCs w:val="26"/>
          <w:lang w:val="en-US"/>
        </w:rPr>
      </w:pPr>
      <w:r w:rsidRPr="00905CFF">
        <w:rPr>
          <w:rFonts w:cs="Times New Roman"/>
          <w:b w:val="0"/>
          <w:bCs/>
          <w:i w:val="0"/>
          <w:iCs/>
          <w:szCs w:val="26"/>
        </w:rPr>
        <w:t>Chỉ hỗ trợ khám bệnh ngoại trú: Hệ thống chỉ tập trung vào việc quản lý khám và điều</w:t>
      </w:r>
      <w:r w:rsidRPr="00905CFF">
        <w:rPr>
          <w:rFonts w:cs="Times New Roman"/>
          <w:b w:val="0"/>
          <w:bCs/>
          <w:i w:val="0"/>
          <w:iCs/>
          <w:szCs w:val="26"/>
        </w:rPr>
        <w:br/>
        <w:t>trị cho bệnh nhân ngoại trú, không hỗ trợ quản lý bệnh nhân nội trú.</w:t>
      </w:r>
    </w:p>
    <w:p w14:paraId="58514BBB" w14:textId="77777777" w:rsidR="00DE0FCD" w:rsidRPr="00905CFF" w:rsidRDefault="000C7B17" w:rsidP="00DE0FCD">
      <w:pPr>
        <w:pStyle w:val="ListParagraph"/>
        <w:numPr>
          <w:ilvl w:val="0"/>
          <w:numId w:val="243"/>
        </w:numPr>
        <w:jc w:val="both"/>
        <w:rPr>
          <w:rFonts w:cs="Times New Roman"/>
          <w:b w:val="0"/>
          <w:bCs/>
          <w:i w:val="0"/>
          <w:iCs/>
          <w:szCs w:val="26"/>
          <w:lang w:val="en-US"/>
        </w:rPr>
      </w:pPr>
      <w:r w:rsidRPr="00905CFF">
        <w:rPr>
          <w:rFonts w:cs="Times New Roman"/>
          <w:b w:val="0"/>
          <w:bCs/>
          <w:i w:val="0"/>
          <w:iCs/>
          <w:szCs w:val="26"/>
        </w:rPr>
        <w:t>Hạn chế quản lý chuyên sâu về hồ sơ y tế: Hồ sơ bệnh án sẽ lưu trữ chẩn đoán, đơn</w:t>
      </w:r>
      <w:r w:rsidRPr="00905CFF">
        <w:rPr>
          <w:rFonts w:cs="Times New Roman"/>
          <w:b w:val="0"/>
          <w:bCs/>
          <w:i w:val="0"/>
          <w:iCs/>
          <w:szCs w:val="26"/>
        </w:rPr>
        <w:br/>
        <w:t>thuốc và các dịch vụ đã sử dụng, nhưng không lưu thông tin chi tiết về quá trình điều trị</w:t>
      </w:r>
      <w:r w:rsidR="00DE0FCD" w:rsidRPr="00905CFF">
        <w:rPr>
          <w:rFonts w:cs="Times New Roman"/>
          <w:b w:val="0"/>
          <w:bCs/>
          <w:i w:val="0"/>
          <w:iCs/>
          <w:szCs w:val="26"/>
          <w:lang w:val="en-US"/>
        </w:rPr>
        <w:t xml:space="preserve"> </w:t>
      </w:r>
      <w:r w:rsidRPr="00905CFF">
        <w:rPr>
          <w:rFonts w:cs="Times New Roman"/>
          <w:b w:val="0"/>
          <w:bCs/>
          <w:i w:val="0"/>
          <w:iCs/>
          <w:szCs w:val="26"/>
        </w:rPr>
        <w:t>dài hạn hoặc bệnh sử phức tạp.</w:t>
      </w:r>
    </w:p>
    <w:p w14:paraId="0CDBC989" w14:textId="148A80A3" w:rsidR="00DE0FCD" w:rsidRPr="00905CFF" w:rsidRDefault="000C7B17" w:rsidP="00DE0FCD">
      <w:pPr>
        <w:pStyle w:val="ListParagraph"/>
        <w:numPr>
          <w:ilvl w:val="0"/>
          <w:numId w:val="244"/>
        </w:numPr>
        <w:jc w:val="both"/>
        <w:rPr>
          <w:rFonts w:cs="Times New Roman"/>
          <w:b w:val="0"/>
          <w:bCs/>
          <w:i w:val="0"/>
          <w:iCs/>
          <w:szCs w:val="26"/>
          <w:lang w:val="en-US"/>
        </w:rPr>
      </w:pPr>
      <w:r w:rsidRPr="00905CFF">
        <w:rPr>
          <w:rFonts w:cs="Times New Roman"/>
          <w:b w:val="0"/>
          <w:bCs/>
          <w:i w:val="0"/>
          <w:iCs/>
          <w:szCs w:val="26"/>
        </w:rPr>
        <w:t>Giới hạn về loại hình dịch vụ y tế: Chỉ cung cấp các dịch vụ phổ biến (khám tổng quát,</w:t>
      </w:r>
      <w:r w:rsidR="00DE0FCD" w:rsidRPr="00905CFF">
        <w:rPr>
          <w:rFonts w:cs="Times New Roman"/>
          <w:b w:val="0"/>
          <w:bCs/>
          <w:i w:val="0"/>
          <w:iCs/>
          <w:szCs w:val="26"/>
          <w:lang w:val="en-US"/>
        </w:rPr>
        <w:t xml:space="preserve"> </w:t>
      </w:r>
      <w:r w:rsidRPr="00905CFF">
        <w:rPr>
          <w:rFonts w:cs="Times New Roman"/>
          <w:b w:val="0"/>
          <w:bCs/>
          <w:i w:val="0"/>
          <w:iCs/>
          <w:szCs w:val="26"/>
        </w:rPr>
        <w:t>xét nghiệm máu, X-quang), không bao gồm các dịch vụ y tế chuyên khoa phức tạp hoặc</w:t>
      </w:r>
      <w:r w:rsidR="00DE0FCD" w:rsidRPr="00905CFF">
        <w:rPr>
          <w:rFonts w:cs="Times New Roman"/>
          <w:b w:val="0"/>
          <w:bCs/>
          <w:i w:val="0"/>
          <w:iCs/>
          <w:szCs w:val="26"/>
          <w:lang w:val="en-US"/>
        </w:rPr>
        <w:t xml:space="preserve"> </w:t>
      </w:r>
      <w:r w:rsidRPr="00905CFF">
        <w:rPr>
          <w:rFonts w:cs="Times New Roman"/>
          <w:b w:val="0"/>
          <w:bCs/>
          <w:i w:val="0"/>
          <w:iCs/>
          <w:szCs w:val="26"/>
        </w:rPr>
        <w:t>phẫu thuật.</w:t>
      </w:r>
    </w:p>
    <w:p w14:paraId="3144AB5D" w14:textId="0E9C0A60" w:rsidR="00DE0FCD" w:rsidRPr="00905CFF" w:rsidRDefault="000C7B17" w:rsidP="00DE0FCD">
      <w:pPr>
        <w:pStyle w:val="ListParagraph"/>
        <w:numPr>
          <w:ilvl w:val="0"/>
          <w:numId w:val="244"/>
        </w:numPr>
        <w:jc w:val="both"/>
        <w:rPr>
          <w:rFonts w:cs="Times New Roman"/>
          <w:b w:val="0"/>
          <w:bCs/>
          <w:i w:val="0"/>
          <w:iCs/>
          <w:szCs w:val="26"/>
          <w:lang w:val="en-US"/>
        </w:rPr>
      </w:pPr>
      <w:r w:rsidRPr="00905CFF">
        <w:rPr>
          <w:rFonts w:cs="Times New Roman"/>
          <w:b w:val="0"/>
          <w:bCs/>
          <w:i w:val="0"/>
          <w:iCs/>
          <w:szCs w:val="26"/>
        </w:rPr>
        <w:t>Giới hạn về chức năng</w:t>
      </w:r>
    </w:p>
    <w:p w14:paraId="1BF556E6" w14:textId="26EA1F64" w:rsidR="00DE0FCD" w:rsidRPr="00905CFF" w:rsidRDefault="000C7B17" w:rsidP="00DE0FCD">
      <w:pPr>
        <w:pStyle w:val="ListParagraph"/>
        <w:numPr>
          <w:ilvl w:val="0"/>
          <w:numId w:val="245"/>
        </w:numPr>
        <w:jc w:val="both"/>
        <w:rPr>
          <w:rFonts w:cs="Times New Roman"/>
          <w:b w:val="0"/>
          <w:bCs/>
          <w:i w:val="0"/>
          <w:iCs/>
          <w:szCs w:val="26"/>
          <w:lang w:val="en-US"/>
        </w:rPr>
      </w:pPr>
      <w:r w:rsidRPr="00905CFF">
        <w:rPr>
          <w:rFonts w:cs="Times New Roman"/>
          <w:b w:val="0"/>
          <w:bCs/>
          <w:i w:val="0"/>
          <w:iCs/>
          <w:szCs w:val="26"/>
        </w:rPr>
        <w:t>Chỉ hỗ trợ một phòng khám duy nhất: Hệ thống được thiết kế để quản lý một phòng</w:t>
      </w:r>
      <w:r w:rsidR="00DE0FCD" w:rsidRPr="00905CFF">
        <w:rPr>
          <w:rFonts w:cs="Times New Roman"/>
          <w:b w:val="0"/>
          <w:bCs/>
          <w:i w:val="0"/>
          <w:iCs/>
          <w:szCs w:val="26"/>
          <w:lang w:val="en-US"/>
        </w:rPr>
        <w:t xml:space="preserve"> </w:t>
      </w:r>
      <w:r w:rsidRPr="00905CFF">
        <w:rPr>
          <w:rFonts w:cs="Times New Roman"/>
          <w:b w:val="0"/>
          <w:bCs/>
          <w:i w:val="0"/>
          <w:iCs/>
          <w:szCs w:val="26"/>
        </w:rPr>
        <w:t>khám cố định và không hỗ trợ nhiều phòng khám.</w:t>
      </w:r>
    </w:p>
    <w:p w14:paraId="39F066BC" w14:textId="743C4FB1" w:rsidR="00DE0FCD" w:rsidRPr="00905CFF" w:rsidRDefault="000C7B17" w:rsidP="00DE0FCD">
      <w:pPr>
        <w:pStyle w:val="ListParagraph"/>
        <w:numPr>
          <w:ilvl w:val="0"/>
          <w:numId w:val="245"/>
        </w:numPr>
        <w:jc w:val="both"/>
        <w:rPr>
          <w:rFonts w:cs="Times New Roman"/>
          <w:b w:val="0"/>
          <w:bCs/>
          <w:i w:val="0"/>
          <w:iCs/>
          <w:szCs w:val="26"/>
          <w:lang w:val="en-US"/>
        </w:rPr>
      </w:pPr>
      <w:r w:rsidRPr="00905CFF">
        <w:rPr>
          <w:rFonts w:cs="Times New Roman"/>
          <w:b w:val="0"/>
          <w:bCs/>
          <w:i w:val="0"/>
          <w:iCs/>
          <w:szCs w:val="26"/>
        </w:rPr>
        <w:lastRenderedPageBreak/>
        <w:t>Không tích hợp bảo hiểm y tế: Hệ thống sẽ không xử lý bảo hiểm y tế hoặc liên kết</w:t>
      </w:r>
      <w:r w:rsidR="00DE0FCD" w:rsidRPr="00905CFF">
        <w:rPr>
          <w:rFonts w:cs="Times New Roman"/>
          <w:b w:val="0"/>
          <w:bCs/>
          <w:i w:val="0"/>
          <w:iCs/>
          <w:szCs w:val="26"/>
          <w:lang w:val="en-US"/>
        </w:rPr>
        <w:t xml:space="preserve"> </w:t>
      </w:r>
      <w:r w:rsidRPr="00905CFF">
        <w:rPr>
          <w:rFonts w:cs="Times New Roman"/>
          <w:b w:val="0"/>
          <w:bCs/>
          <w:i w:val="0"/>
          <w:iCs/>
          <w:szCs w:val="26"/>
        </w:rPr>
        <w:t>với các tổ chức bảo hiểm khác; chi phí và thanh toán sẽ được quản lý riêng lẻ cho mỗi</w:t>
      </w:r>
      <w:r w:rsidR="00DE0FCD" w:rsidRPr="00905CFF">
        <w:rPr>
          <w:rFonts w:cs="Times New Roman"/>
          <w:b w:val="0"/>
          <w:bCs/>
          <w:i w:val="0"/>
          <w:iCs/>
          <w:szCs w:val="26"/>
          <w:lang w:val="en-US"/>
        </w:rPr>
        <w:t xml:space="preserve"> </w:t>
      </w:r>
      <w:r w:rsidRPr="00905CFF">
        <w:rPr>
          <w:rFonts w:cs="Times New Roman"/>
          <w:b w:val="0"/>
          <w:bCs/>
          <w:i w:val="0"/>
          <w:iCs/>
          <w:szCs w:val="26"/>
        </w:rPr>
        <w:t>bệnh nhân.</w:t>
      </w:r>
    </w:p>
    <w:p w14:paraId="20C36D38" w14:textId="2EDE0BC6" w:rsidR="00DE0FCD" w:rsidRPr="00905CFF" w:rsidRDefault="000C7B17" w:rsidP="00DE0FCD">
      <w:pPr>
        <w:pStyle w:val="ListParagraph"/>
        <w:numPr>
          <w:ilvl w:val="0"/>
          <w:numId w:val="245"/>
        </w:numPr>
        <w:jc w:val="both"/>
        <w:rPr>
          <w:rFonts w:cs="Times New Roman"/>
          <w:b w:val="0"/>
          <w:bCs/>
          <w:i w:val="0"/>
          <w:iCs/>
          <w:szCs w:val="26"/>
          <w:lang w:val="en-US"/>
        </w:rPr>
      </w:pPr>
      <w:r w:rsidRPr="00905CFF">
        <w:rPr>
          <w:rFonts w:cs="Times New Roman"/>
          <w:b w:val="0"/>
          <w:bCs/>
          <w:i w:val="0"/>
          <w:iCs/>
          <w:szCs w:val="26"/>
        </w:rPr>
        <w:t>Giới hạn về thông báo: Thông báo nhắc lịch hẹn hoặc tái khám sẽ chỉ được gửi qua</w:t>
      </w:r>
      <w:r w:rsidR="00DE0FCD" w:rsidRPr="00905CFF">
        <w:rPr>
          <w:rFonts w:cs="Times New Roman"/>
          <w:b w:val="0"/>
          <w:bCs/>
          <w:i w:val="0"/>
          <w:iCs/>
          <w:szCs w:val="26"/>
          <w:lang w:val="en-US"/>
        </w:rPr>
        <w:t xml:space="preserve"> </w:t>
      </w:r>
      <w:r w:rsidRPr="00905CFF">
        <w:rPr>
          <w:rFonts w:cs="Times New Roman"/>
          <w:b w:val="0"/>
          <w:bCs/>
          <w:i w:val="0"/>
          <w:iCs/>
          <w:szCs w:val="26"/>
        </w:rPr>
        <w:t>email (không hỗ trợ ứng dụng di động hoặc các phương thức liên lạc khác).</w:t>
      </w:r>
    </w:p>
    <w:p w14:paraId="11A47870" w14:textId="585120D9" w:rsidR="00DE0FCD" w:rsidRPr="00905CFF" w:rsidRDefault="000C7B17" w:rsidP="00DE0FCD">
      <w:pPr>
        <w:pStyle w:val="ListParagraph"/>
        <w:numPr>
          <w:ilvl w:val="0"/>
          <w:numId w:val="245"/>
        </w:numPr>
        <w:jc w:val="both"/>
        <w:rPr>
          <w:rFonts w:cs="Times New Roman"/>
          <w:b w:val="0"/>
          <w:bCs/>
          <w:i w:val="0"/>
          <w:iCs/>
          <w:szCs w:val="26"/>
          <w:lang w:val="en-US"/>
        </w:rPr>
      </w:pPr>
      <w:r w:rsidRPr="00905CFF">
        <w:rPr>
          <w:rFonts w:cs="Times New Roman"/>
          <w:b w:val="0"/>
          <w:bCs/>
          <w:i w:val="0"/>
          <w:iCs/>
          <w:szCs w:val="26"/>
        </w:rPr>
        <w:t>Không bao gồm chức năng thống kê nâng cao: Hệ thống chỉ cung cấp báo cáo cơ bản</w:t>
      </w:r>
      <w:r w:rsidR="00E357C7" w:rsidRPr="00905CFF">
        <w:rPr>
          <w:rFonts w:cs="Times New Roman"/>
          <w:b w:val="0"/>
          <w:bCs/>
          <w:i w:val="0"/>
          <w:iCs/>
          <w:szCs w:val="26"/>
          <w:lang w:val="en-US"/>
        </w:rPr>
        <w:t xml:space="preserve"> </w:t>
      </w:r>
      <w:r w:rsidRPr="00905CFF">
        <w:rPr>
          <w:rFonts w:cs="Times New Roman"/>
          <w:b w:val="0"/>
          <w:bCs/>
          <w:i w:val="0"/>
          <w:iCs/>
          <w:szCs w:val="26"/>
        </w:rPr>
        <w:t>về số lần khám và thu phí, không hỗ trợ báo cáo phân tích dữ liệu nâng cao hoặc</w:t>
      </w:r>
      <w:r w:rsidR="00E357C7" w:rsidRPr="00905CFF">
        <w:rPr>
          <w:rFonts w:cs="Times New Roman"/>
          <w:b w:val="0"/>
          <w:bCs/>
          <w:i w:val="0"/>
          <w:iCs/>
          <w:szCs w:val="26"/>
          <w:lang w:val="en-US"/>
        </w:rPr>
        <w:t xml:space="preserve"> </w:t>
      </w:r>
      <w:r w:rsidRPr="00905CFF">
        <w:rPr>
          <w:rFonts w:cs="Times New Roman"/>
          <w:b w:val="0"/>
          <w:bCs/>
          <w:i w:val="0"/>
          <w:iCs/>
          <w:szCs w:val="26"/>
        </w:rPr>
        <w:t>AI để</w:t>
      </w:r>
      <w:r w:rsidR="00E357C7" w:rsidRPr="00905CFF">
        <w:rPr>
          <w:rFonts w:cs="Times New Roman"/>
          <w:b w:val="0"/>
          <w:bCs/>
          <w:i w:val="0"/>
          <w:iCs/>
          <w:szCs w:val="26"/>
          <w:lang w:val="en-US"/>
        </w:rPr>
        <w:t xml:space="preserve"> </w:t>
      </w:r>
      <w:r w:rsidRPr="00905CFF">
        <w:rPr>
          <w:rFonts w:cs="Times New Roman"/>
          <w:b w:val="0"/>
          <w:bCs/>
          <w:i w:val="0"/>
          <w:iCs/>
          <w:szCs w:val="26"/>
        </w:rPr>
        <w:t>phân tích dữ liệu y tế.</w:t>
      </w:r>
    </w:p>
    <w:p w14:paraId="5209D459" w14:textId="77777777" w:rsidR="00E357C7" w:rsidRPr="00905CFF" w:rsidRDefault="00E357C7" w:rsidP="00E357C7">
      <w:pPr>
        <w:pStyle w:val="ListParagraph"/>
        <w:ind w:left="720"/>
        <w:jc w:val="both"/>
        <w:rPr>
          <w:rFonts w:cs="Times New Roman"/>
          <w:b w:val="0"/>
          <w:bCs/>
          <w:i w:val="0"/>
          <w:iCs/>
          <w:szCs w:val="26"/>
          <w:lang w:val="en-US"/>
        </w:rPr>
      </w:pPr>
    </w:p>
    <w:p w14:paraId="544F2DFD" w14:textId="5E24385E" w:rsidR="00E357C7" w:rsidRPr="00905CFF" w:rsidRDefault="000C7B17" w:rsidP="00E357C7">
      <w:pPr>
        <w:pStyle w:val="ListParagraph"/>
        <w:numPr>
          <w:ilvl w:val="0"/>
          <w:numId w:val="246"/>
        </w:numPr>
        <w:jc w:val="both"/>
        <w:rPr>
          <w:rFonts w:cs="Times New Roman"/>
          <w:b w:val="0"/>
          <w:bCs/>
          <w:i w:val="0"/>
          <w:iCs/>
          <w:szCs w:val="26"/>
          <w:lang w:val="en-US"/>
        </w:rPr>
      </w:pPr>
      <w:r w:rsidRPr="00905CFF">
        <w:rPr>
          <w:rFonts w:cs="Times New Roman"/>
          <w:b w:val="0"/>
          <w:bCs/>
          <w:i w:val="0"/>
          <w:iCs/>
          <w:szCs w:val="26"/>
        </w:rPr>
        <w:t>Giới hạn về kỹ thuật</w:t>
      </w:r>
      <w:r w:rsidR="00E357C7" w:rsidRPr="00905CFF">
        <w:rPr>
          <w:rFonts w:cs="Times New Roman"/>
          <w:b w:val="0"/>
          <w:bCs/>
          <w:i w:val="0"/>
          <w:iCs/>
          <w:szCs w:val="26"/>
          <w:lang w:val="en-US"/>
        </w:rPr>
        <w:t>:</w:t>
      </w:r>
    </w:p>
    <w:p w14:paraId="2B3E5EF5" w14:textId="4573E547" w:rsidR="00E357C7" w:rsidRPr="00905CFF" w:rsidRDefault="000C7B17" w:rsidP="00E357C7">
      <w:pPr>
        <w:pStyle w:val="ListParagraph"/>
        <w:numPr>
          <w:ilvl w:val="0"/>
          <w:numId w:val="247"/>
        </w:numPr>
        <w:jc w:val="both"/>
        <w:rPr>
          <w:rFonts w:cs="Times New Roman"/>
          <w:b w:val="0"/>
          <w:bCs/>
          <w:i w:val="0"/>
          <w:iCs/>
          <w:szCs w:val="26"/>
          <w:lang w:val="en-US"/>
        </w:rPr>
      </w:pPr>
      <w:r w:rsidRPr="00905CFF">
        <w:rPr>
          <w:rFonts w:cs="Times New Roman"/>
          <w:b w:val="0"/>
          <w:bCs/>
          <w:i w:val="0"/>
          <w:iCs/>
          <w:szCs w:val="26"/>
        </w:rPr>
        <w:t>Bảo mật cơ bản: Hệ thống sử dụng bảo mật thông qua phân quyền và xác thực tài khoản</w:t>
      </w:r>
      <w:r w:rsidR="00E357C7" w:rsidRPr="00905CFF">
        <w:rPr>
          <w:rFonts w:cs="Times New Roman"/>
          <w:b w:val="0"/>
          <w:bCs/>
          <w:i w:val="0"/>
          <w:iCs/>
          <w:szCs w:val="26"/>
          <w:lang w:val="en-US"/>
        </w:rPr>
        <w:t xml:space="preserve"> </w:t>
      </w:r>
      <w:r w:rsidRPr="00905CFF">
        <w:rPr>
          <w:rFonts w:cs="Times New Roman"/>
          <w:b w:val="0"/>
          <w:bCs/>
          <w:i w:val="0"/>
          <w:iCs/>
          <w:szCs w:val="26"/>
        </w:rPr>
        <w:t>cơ bản, không có các phương pháp bảo mật nâng cao như xác thực hai yếu tố hoặc mã</w:t>
      </w:r>
      <w:r w:rsidR="00E357C7" w:rsidRPr="00905CFF">
        <w:rPr>
          <w:rFonts w:cs="Times New Roman"/>
          <w:b w:val="0"/>
          <w:bCs/>
          <w:i w:val="0"/>
          <w:iCs/>
          <w:szCs w:val="26"/>
          <w:lang w:val="en-US"/>
        </w:rPr>
        <w:t xml:space="preserve"> </w:t>
      </w:r>
      <w:r w:rsidRPr="00905CFF">
        <w:rPr>
          <w:rFonts w:cs="Times New Roman"/>
          <w:b w:val="0"/>
          <w:bCs/>
          <w:i w:val="0"/>
          <w:iCs/>
          <w:szCs w:val="26"/>
        </w:rPr>
        <w:t>hóa dữ liệu phức tạp.</w:t>
      </w:r>
    </w:p>
    <w:p w14:paraId="792E6B2A" w14:textId="0A2FBBAC" w:rsidR="00E357C7" w:rsidRPr="00905CFF" w:rsidRDefault="000C7B17" w:rsidP="00E357C7">
      <w:pPr>
        <w:pStyle w:val="ListParagraph"/>
        <w:numPr>
          <w:ilvl w:val="0"/>
          <w:numId w:val="247"/>
        </w:numPr>
        <w:jc w:val="both"/>
        <w:rPr>
          <w:rFonts w:cs="Times New Roman"/>
          <w:b w:val="0"/>
          <w:bCs/>
          <w:i w:val="0"/>
          <w:iCs/>
          <w:szCs w:val="26"/>
          <w:lang w:val="en-US"/>
        </w:rPr>
      </w:pPr>
      <w:r w:rsidRPr="00905CFF">
        <w:rPr>
          <w:rFonts w:cs="Times New Roman"/>
          <w:b w:val="0"/>
          <w:bCs/>
          <w:i w:val="0"/>
          <w:iCs/>
          <w:szCs w:val="26"/>
        </w:rPr>
        <w:t>Lưu trữ hình ảnh và tài liệu ở mức cơ bản: Hệ thống cho phép lưu trữ các tài liệu như</w:t>
      </w:r>
      <w:r w:rsidR="00E357C7" w:rsidRPr="00905CFF">
        <w:rPr>
          <w:rFonts w:cs="Times New Roman"/>
          <w:b w:val="0"/>
          <w:bCs/>
          <w:i w:val="0"/>
          <w:iCs/>
          <w:szCs w:val="26"/>
          <w:lang w:val="en-US"/>
        </w:rPr>
        <w:t xml:space="preserve"> </w:t>
      </w:r>
      <w:r w:rsidRPr="00905CFF">
        <w:rPr>
          <w:rFonts w:cs="Times New Roman"/>
          <w:b w:val="0"/>
          <w:bCs/>
          <w:i w:val="0"/>
          <w:iCs/>
          <w:szCs w:val="26"/>
        </w:rPr>
        <w:t>ảnh chụp X-quang và xét nghiệm nhưng không hỗ trợ lưu trữ với dung lượng lớn hoặc</w:t>
      </w:r>
      <w:r w:rsidR="00E357C7" w:rsidRPr="00905CFF">
        <w:rPr>
          <w:rFonts w:cs="Times New Roman"/>
          <w:b w:val="0"/>
          <w:bCs/>
          <w:i w:val="0"/>
          <w:iCs/>
          <w:szCs w:val="26"/>
          <w:lang w:val="en-US"/>
        </w:rPr>
        <w:t xml:space="preserve"> </w:t>
      </w:r>
      <w:r w:rsidRPr="00905CFF">
        <w:rPr>
          <w:rFonts w:cs="Times New Roman"/>
          <w:b w:val="0"/>
          <w:bCs/>
          <w:i w:val="0"/>
          <w:iCs/>
          <w:szCs w:val="26"/>
        </w:rPr>
        <w:t>tối ưu hóa tốc độ truy cập file phức tạp.</w:t>
      </w:r>
    </w:p>
    <w:p w14:paraId="59377589" w14:textId="643F7805" w:rsidR="000C7B17" w:rsidRPr="00905CFF" w:rsidRDefault="000C7B17" w:rsidP="00E357C7">
      <w:pPr>
        <w:pStyle w:val="ListParagraph"/>
        <w:numPr>
          <w:ilvl w:val="0"/>
          <w:numId w:val="247"/>
        </w:numPr>
        <w:jc w:val="both"/>
        <w:rPr>
          <w:rFonts w:cs="Times New Roman"/>
          <w:b w:val="0"/>
          <w:bCs/>
          <w:i w:val="0"/>
          <w:iCs/>
          <w:szCs w:val="26"/>
          <w:lang w:val="en-US"/>
        </w:rPr>
      </w:pPr>
      <w:r w:rsidRPr="00905CFF">
        <w:rPr>
          <w:rFonts w:cs="Times New Roman"/>
          <w:b w:val="0"/>
          <w:bCs/>
          <w:i w:val="0"/>
          <w:iCs/>
          <w:szCs w:val="26"/>
        </w:rPr>
        <w:t>Không hỗ trợ tích hợp API của bên thứ ba: Hệ thống không tích hợp với các hệ thống</w:t>
      </w:r>
      <w:r w:rsidR="00E357C7" w:rsidRPr="00905CFF">
        <w:rPr>
          <w:rFonts w:cs="Times New Roman"/>
          <w:b w:val="0"/>
          <w:bCs/>
          <w:i w:val="0"/>
          <w:iCs/>
          <w:szCs w:val="26"/>
          <w:lang w:val="en-US"/>
        </w:rPr>
        <w:t xml:space="preserve"> </w:t>
      </w:r>
      <w:r w:rsidRPr="00905CFF">
        <w:rPr>
          <w:rFonts w:cs="Times New Roman"/>
          <w:b w:val="0"/>
          <w:bCs/>
          <w:i w:val="0"/>
          <w:iCs/>
          <w:szCs w:val="26"/>
        </w:rPr>
        <w:t>y tế khác hoặc các API bên ngoài như thanh toán trực tuyến hoặc tích hợp với ứng dụng</w:t>
      </w:r>
      <w:r w:rsidR="00E357C7" w:rsidRPr="00905CFF">
        <w:rPr>
          <w:rFonts w:cs="Times New Roman"/>
          <w:b w:val="0"/>
          <w:bCs/>
          <w:i w:val="0"/>
          <w:iCs/>
          <w:szCs w:val="26"/>
          <w:lang w:val="en-US"/>
        </w:rPr>
        <w:t xml:space="preserve"> </w:t>
      </w:r>
      <w:r w:rsidRPr="00905CFF">
        <w:rPr>
          <w:rFonts w:cs="Times New Roman"/>
          <w:b w:val="0"/>
          <w:bCs/>
          <w:i w:val="0"/>
          <w:iCs/>
          <w:szCs w:val="26"/>
        </w:rPr>
        <w:t>lịch</w:t>
      </w:r>
    </w:p>
    <w:p w14:paraId="1FD5078E" w14:textId="6513C015" w:rsidR="000C7B17" w:rsidRPr="00905CFF" w:rsidRDefault="008B135F" w:rsidP="000C7B17">
      <w:pPr>
        <w:pStyle w:val="Heading2"/>
        <w:spacing w:before="60" w:after="60" w:line="360" w:lineRule="auto"/>
        <w:rPr>
          <w:sz w:val="28"/>
          <w:lang w:val="en-US"/>
        </w:rPr>
      </w:pPr>
      <w:bookmarkStart w:id="223" w:name="_Toc186463528"/>
      <w:r w:rsidRPr="00905CFF">
        <w:rPr>
          <w:sz w:val="28"/>
          <w:lang w:val="en-US"/>
        </w:rPr>
        <w:t>3.</w:t>
      </w:r>
      <w:r w:rsidR="005E422C" w:rsidRPr="00905CFF">
        <w:rPr>
          <w:sz w:val="28"/>
        </w:rPr>
        <w:t xml:space="preserve"> Định hướng phát triển hệ thống</w:t>
      </w:r>
      <w:bookmarkEnd w:id="222"/>
      <w:bookmarkEnd w:id="223"/>
    </w:p>
    <w:p w14:paraId="4A29BFD7" w14:textId="77777777" w:rsidR="000C7B17" w:rsidRPr="00905CFF" w:rsidRDefault="000C7B17" w:rsidP="00E357C7">
      <w:pPr>
        <w:pStyle w:val="ListParagraph"/>
        <w:numPr>
          <w:ilvl w:val="0"/>
          <w:numId w:val="248"/>
        </w:numPr>
        <w:jc w:val="both"/>
        <w:rPr>
          <w:rFonts w:cs="Times New Roman"/>
          <w:b w:val="0"/>
          <w:bCs/>
          <w:i w:val="0"/>
          <w:iCs/>
          <w:szCs w:val="26"/>
        </w:rPr>
      </w:pPr>
      <w:r w:rsidRPr="00905CFF">
        <w:rPr>
          <w:rFonts w:cs="Times New Roman"/>
          <w:b w:val="0"/>
          <w:bCs/>
          <w:i w:val="0"/>
          <w:iCs/>
          <w:szCs w:val="26"/>
        </w:rPr>
        <w:t>Nâng cấp giao diện người dùng để tăng tính thân thiện và hấp dẫn.</w:t>
      </w:r>
    </w:p>
    <w:p w14:paraId="3EB18727" w14:textId="77777777" w:rsidR="000C7B17" w:rsidRPr="00905CFF" w:rsidRDefault="000C7B17" w:rsidP="00E357C7">
      <w:pPr>
        <w:pStyle w:val="ListParagraph"/>
        <w:numPr>
          <w:ilvl w:val="0"/>
          <w:numId w:val="248"/>
        </w:numPr>
        <w:jc w:val="both"/>
        <w:rPr>
          <w:rFonts w:cs="Times New Roman"/>
          <w:b w:val="0"/>
          <w:bCs/>
          <w:i w:val="0"/>
          <w:iCs/>
          <w:szCs w:val="26"/>
        </w:rPr>
      </w:pPr>
      <w:r w:rsidRPr="00905CFF">
        <w:rPr>
          <w:rFonts w:cs="Times New Roman"/>
          <w:b w:val="0"/>
          <w:bCs/>
          <w:i w:val="0"/>
          <w:iCs/>
          <w:szCs w:val="26"/>
        </w:rPr>
        <w:t>Tích hợp công nghệ AI/ML để phân tích dữ liệu y tế, đưa ra gợi ý điều trị hoặc quản lý hiệu quả hơn.</w:t>
      </w:r>
    </w:p>
    <w:p w14:paraId="3B9ABA29" w14:textId="77777777" w:rsidR="000C7B17" w:rsidRPr="00905CFF" w:rsidRDefault="000C7B17" w:rsidP="00E357C7">
      <w:pPr>
        <w:pStyle w:val="ListParagraph"/>
        <w:numPr>
          <w:ilvl w:val="0"/>
          <w:numId w:val="248"/>
        </w:numPr>
        <w:jc w:val="both"/>
        <w:rPr>
          <w:rFonts w:cs="Times New Roman"/>
          <w:b w:val="0"/>
          <w:bCs/>
          <w:i w:val="0"/>
          <w:iCs/>
          <w:szCs w:val="26"/>
        </w:rPr>
      </w:pPr>
      <w:r w:rsidRPr="00905CFF">
        <w:rPr>
          <w:rFonts w:cs="Times New Roman"/>
          <w:b w:val="0"/>
          <w:bCs/>
          <w:i w:val="0"/>
          <w:iCs/>
          <w:szCs w:val="26"/>
        </w:rPr>
        <w:t>Phát triển thêm tính năng thông báo lịch hẹn qua email hoặc SMS để hỗ trợ người dùng.</w:t>
      </w:r>
    </w:p>
    <w:p w14:paraId="39E48C50" w14:textId="77777777" w:rsidR="000C7B17" w:rsidRPr="00905CFF" w:rsidRDefault="000C7B17" w:rsidP="00E357C7">
      <w:pPr>
        <w:pStyle w:val="ListParagraph"/>
        <w:numPr>
          <w:ilvl w:val="0"/>
          <w:numId w:val="248"/>
        </w:numPr>
        <w:jc w:val="both"/>
        <w:rPr>
          <w:rFonts w:cs="Times New Roman"/>
          <w:b w:val="0"/>
          <w:bCs/>
          <w:i w:val="0"/>
          <w:iCs/>
          <w:szCs w:val="26"/>
        </w:rPr>
      </w:pPr>
      <w:r w:rsidRPr="00905CFF">
        <w:rPr>
          <w:rFonts w:cs="Times New Roman"/>
          <w:b w:val="0"/>
          <w:bCs/>
          <w:i w:val="0"/>
          <w:iCs/>
          <w:szCs w:val="26"/>
        </w:rPr>
        <w:t>Mở rộng tích hợp với các thiết bị IoT như máy đo huyết áp, đo đường huyết, để hỗ trợ theo dõi sức khỏe từ xa.</w:t>
      </w:r>
    </w:p>
    <w:p w14:paraId="037E1109" w14:textId="0FE7B59A" w:rsidR="004D1F04" w:rsidRPr="00905CFF" w:rsidRDefault="000C7B17" w:rsidP="00E357C7">
      <w:pPr>
        <w:pStyle w:val="ListParagraph"/>
        <w:numPr>
          <w:ilvl w:val="0"/>
          <w:numId w:val="248"/>
        </w:numPr>
        <w:jc w:val="both"/>
        <w:rPr>
          <w:rFonts w:eastAsia="Times New Roman" w:cs="Times New Roman"/>
          <w:sz w:val="28"/>
        </w:rPr>
      </w:pPr>
      <w:r w:rsidRPr="00905CFF">
        <w:rPr>
          <w:rFonts w:cs="Times New Roman"/>
          <w:b w:val="0"/>
          <w:bCs/>
          <w:i w:val="0"/>
          <w:iCs/>
          <w:szCs w:val="26"/>
        </w:rPr>
        <w:t>Triển khai hệ thống trên môi trường cloud để tăng tính sẵn sàng và khả năng mở rộng.</w:t>
      </w:r>
      <w:r w:rsidR="004D1F04" w:rsidRPr="00905CFF">
        <w:rPr>
          <w:rFonts w:cs="Times New Roman"/>
          <w:sz w:val="30"/>
        </w:rPr>
        <w:br w:type="page"/>
      </w:r>
    </w:p>
    <w:p w14:paraId="0FD45945" w14:textId="77777777" w:rsidR="00310425" w:rsidRPr="00905CFF" w:rsidRDefault="00310425" w:rsidP="00310425">
      <w:pPr>
        <w:pStyle w:val="Heading1"/>
        <w:tabs>
          <w:tab w:val="center" w:pos="4537"/>
        </w:tabs>
        <w:spacing w:before="60" w:after="60" w:line="360" w:lineRule="auto"/>
        <w:jc w:val="left"/>
        <w:rPr>
          <w:sz w:val="30"/>
        </w:rPr>
        <w:sectPr w:rsidR="00310425" w:rsidRPr="00905CFF" w:rsidSect="00137515">
          <w:headerReference w:type="default" r:id="rId118"/>
          <w:type w:val="continuous"/>
          <w:pgSz w:w="11909" w:h="16834"/>
          <w:pgMar w:top="1134" w:right="1134" w:bottom="1134" w:left="1701" w:header="720" w:footer="720" w:gutter="0"/>
          <w:cols w:space="720"/>
          <w:docGrid w:linePitch="299"/>
        </w:sectPr>
      </w:pPr>
    </w:p>
    <w:p w14:paraId="0BAAE1F7" w14:textId="2E4B0A3C" w:rsidR="00CA471C" w:rsidRPr="00905CFF" w:rsidRDefault="00310425" w:rsidP="00310425">
      <w:pPr>
        <w:pStyle w:val="Heading1"/>
        <w:tabs>
          <w:tab w:val="center" w:pos="4537"/>
        </w:tabs>
        <w:spacing w:before="60" w:after="60" w:line="360" w:lineRule="auto"/>
        <w:jc w:val="left"/>
        <w:rPr>
          <w:sz w:val="30"/>
        </w:rPr>
      </w:pPr>
      <w:r w:rsidRPr="00905CFF">
        <w:rPr>
          <w:sz w:val="30"/>
        </w:rPr>
        <w:lastRenderedPageBreak/>
        <w:tab/>
      </w:r>
      <w:bookmarkStart w:id="224" w:name="_Toc186463529"/>
      <w:r w:rsidR="005E422C" w:rsidRPr="00905CFF">
        <w:rPr>
          <w:sz w:val="30"/>
        </w:rPr>
        <w:t>DANH MỤC TÀI LIỆU THAM KHẢO</w:t>
      </w:r>
      <w:bookmarkEnd w:id="224"/>
    </w:p>
    <w:p w14:paraId="35AB861D" w14:textId="77777777" w:rsidR="00CA471C" w:rsidRPr="00905CFF" w:rsidRDefault="005E422C" w:rsidP="00E20311">
      <w:pPr>
        <w:spacing w:before="60" w:after="60" w:line="360" w:lineRule="auto"/>
        <w:ind w:firstLine="720"/>
        <w:rPr>
          <w:rFonts w:ascii="Times New Roman" w:eastAsia="Times New Roman" w:hAnsi="Times New Roman" w:cs="Times New Roman"/>
          <w:b/>
          <w:sz w:val="26"/>
          <w:szCs w:val="26"/>
        </w:rPr>
      </w:pPr>
      <w:r w:rsidRPr="00905CFF">
        <w:rPr>
          <w:rFonts w:ascii="Times New Roman" w:eastAsia="Times New Roman" w:hAnsi="Times New Roman" w:cs="Times New Roman"/>
          <w:b/>
          <w:sz w:val="26"/>
          <w:szCs w:val="26"/>
        </w:rPr>
        <w:t>Tài liệu, giáo trình:</w:t>
      </w:r>
    </w:p>
    <w:p w14:paraId="1044E805" w14:textId="614AE65C" w:rsidR="00CA471C" w:rsidRPr="00905CFF" w:rsidRDefault="005E422C" w:rsidP="00E20311">
      <w:pPr>
        <w:spacing w:before="60" w:after="60" w:line="360" w:lineRule="auto"/>
        <w:ind w:left="720" w:firstLine="720"/>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rPr>
        <w:t>[1] PGS.TS Trần Đình Quế, Phân tích và thiết kế hệ thống thông tin, Học viện Công nghệ Bưu chính Viễn thông, 2014</w:t>
      </w:r>
      <w:r w:rsidR="00EE7DF9" w:rsidRPr="00905CFF">
        <w:rPr>
          <w:rFonts w:ascii="Times New Roman" w:eastAsia="Times New Roman" w:hAnsi="Times New Roman" w:cs="Times New Roman"/>
          <w:sz w:val="26"/>
          <w:szCs w:val="26"/>
          <w:lang w:val="en-US"/>
        </w:rPr>
        <w:t>.</w:t>
      </w:r>
    </w:p>
    <w:p w14:paraId="18ABC0AE" w14:textId="485FD105" w:rsidR="00B86025" w:rsidRPr="00905CFF" w:rsidRDefault="005E422C" w:rsidP="00D73AF6">
      <w:pPr>
        <w:spacing w:before="60" w:after="60" w:line="360" w:lineRule="auto"/>
        <w:ind w:left="720" w:firstLine="720"/>
        <w:jc w:val="both"/>
        <w:rPr>
          <w:rFonts w:ascii="Times New Roman" w:eastAsia="Times New Roman" w:hAnsi="Times New Roman" w:cs="Times New Roman"/>
          <w:sz w:val="26"/>
          <w:szCs w:val="26"/>
          <w:lang w:val="en-US"/>
        </w:rPr>
      </w:pPr>
      <w:r w:rsidRPr="00905CFF">
        <w:rPr>
          <w:rFonts w:ascii="Times New Roman" w:eastAsia="Times New Roman" w:hAnsi="Times New Roman" w:cs="Times New Roman"/>
          <w:sz w:val="26"/>
          <w:szCs w:val="26"/>
        </w:rPr>
        <w:t>[</w:t>
      </w:r>
      <w:r w:rsidR="00D73AF6" w:rsidRPr="00905CFF">
        <w:rPr>
          <w:rFonts w:ascii="Times New Roman" w:eastAsia="Times New Roman" w:hAnsi="Times New Roman" w:cs="Times New Roman"/>
          <w:sz w:val="26"/>
          <w:szCs w:val="26"/>
          <w:lang w:val="en-US"/>
        </w:rPr>
        <w:t>2</w:t>
      </w:r>
      <w:r w:rsidRPr="00905CFF">
        <w:rPr>
          <w:rFonts w:ascii="Times New Roman" w:eastAsia="Times New Roman" w:hAnsi="Times New Roman" w:cs="Times New Roman"/>
          <w:sz w:val="26"/>
          <w:szCs w:val="26"/>
        </w:rPr>
        <w:t xml:space="preserve">] </w:t>
      </w:r>
      <w:r w:rsidR="000D0F4B" w:rsidRPr="00905CFF">
        <w:rPr>
          <w:rFonts w:ascii="Times New Roman" w:eastAsia="Times New Roman" w:hAnsi="Times New Roman" w:cs="Times New Roman"/>
          <w:sz w:val="26"/>
          <w:szCs w:val="26"/>
        </w:rPr>
        <w:t>TS Nguyễn Đình Hóa, Slide môn cơ sở dữ liệu, Học viện Công nghệ</w:t>
      </w:r>
      <w:r w:rsidR="000D0F4B" w:rsidRPr="00905CFF">
        <w:rPr>
          <w:rFonts w:ascii="Times New Roman" w:eastAsia="Times New Roman" w:hAnsi="Times New Roman" w:cs="Times New Roman"/>
          <w:sz w:val="26"/>
          <w:szCs w:val="26"/>
        </w:rPr>
        <w:br/>
        <w:t>Bưu chính Viễn thông</w:t>
      </w:r>
    </w:p>
    <w:p w14:paraId="2D3DC919" w14:textId="77777777" w:rsidR="00CA471C" w:rsidRPr="00905CFF" w:rsidRDefault="005E422C" w:rsidP="00E20311">
      <w:pPr>
        <w:spacing w:before="60" w:after="60" w:line="360" w:lineRule="auto"/>
        <w:ind w:firstLine="720"/>
        <w:rPr>
          <w:rFonts w:ascii="Times New Roman" w:eastAsia="Times New Roman" w:hAnsi="Times New Roman" w:cs="Times New Roman"/>
          <w:sz w:val="26"/>
          <w:szCs w:val="26"/>
        </w:rPr>
      </w:pPr>
      <w:r w:rsidRPr="00905CFF">
        <w:rPr>
          <w:rFonts w:ascii="Times New Roman" w:eastAsia="Times New Roman" w:hAnsi="Times New Roman" w:cs="Times New Roman"/>
          <w:b/>
          <w:sz w:val="26"/>
          <w:szCs w:val="26"/>
        </w:rPr>
        <w:t>Trang web:</w:t>
      </w:r>
    </w:p>
    <w:p w14:paraId="36589229" w14:textId="0BE2D2DB" w:rsidR="000179AD" w:rsidRPr="00884561" w:rsidRDefault="005E422C" w:rsidP="00E20311">
      <w:pPr>
        <w:spacing w:before="60" w:after="60" w:line="360" w:lineRule="auto"/>
        <w:ind w:left="1440"/>
        <w:rPr>
          <w:rFonts w:ascii="Times New Roman" w:hAnsi="Times New Roman" w:cs="Times New Roman"/>
          <w:sz w:val="26"/>
          <w:szCs w:val="26"/>
          <w:lang w:val="en-US"/>
        </w:rPr>
      </w:pPr>
      <w:r w:rsidRPr="00884561">
        <w:rPr>
          <w:rFonts w:ascii="Times New Roman" w:eastAsia="Times New Roman" w:hAnsi="Times New Roman" w:cs="Times New Roman"/>
          <w:sz w:val="26"/>
          <w:szCs w:val="26"/>
        </w:rPr>
        <w:t xml:space="preserve">[1] </w:t>
      </w:r>
      <w:hyperlink r:id="rId119" w:history="1">
        <w:r w:rsidR="00BE3953" w:rsidRPr="00884561">
          <w:rPr>
            <w:rStyle w:val="Hyperlink"/>
            <w:rFonts w:ascii="Times New Roman" w:eastAsia="Times New Roman" w:hAnsi="Times New Roman" w:cs="Times New Roman"/>
            <w:color w:val="auto"/>
            <w:sz w:val="26"/>
            <w:szCs w:val="26"/>
            <w:lang w:val="en-US"/>
          </w:rPr>
          <w:t>https://ailab.siu.edu.vn/article/46/huong-dan-cai-at-va-thuc-hanh-spring-boot-phan-1</w:t>
        </w:r>
      </w:hyperlink>
    </w:p>
    <w:p w14:paraId="7EEBECB5" w14:textId="63DE7BF5" w:rsidR="000179AD" w:rsidRPr="00884561" w:rsidRDefault="005E422C" w:rsidP="00E20311">
      <w:pPr>
        <w:spacing w:before="60" w:after="60" w:line="360" w:lineRule="auto"/>
        <w:ind w:left="1440"/>
        <w:rPr>
          <w:rFonts w:ascii="Times New Roman" w:hAnsi="Times New Roman" w:cs="Times New Roman"/>
          <w:sz w:val="26"/>
          <w:szCs w:val="26"/>
        </w:rPr>
      </w:pPr>
      <w:r w:rsidRPr="00884561">
        <w:rPr>
          <w:rFonts w:ascii="Times New Roman" w:eastAsia="Times New Roman" w:hAnsi="Times New Roman" w:cs="Times New Roman"/>
          <w:sz w:val="26"/>
          <w:szCs w:val="26"/>
        </w:rPr>
        <w:t xml:space="preserve">[2] </w:t>
      </w:r>
      <w:hyperlink r:id="rId120" w:history="1">
        <w:r w:rsidR="009A0703" w:rsidRPr="00884561">
          <w:rPr>
            <w:rStyle w:val="Hyperlink"/>
            <w:rFonts w:ascii="Times New Roman" w:hAnsi="Times New Roman" w:cs="Times New Roman"/>
            <w:color w:val="auto"/>
            <w:sz w:val="26"/>
            <w:szCs w:val="26"/>
            <w:lang w:val="en-US"/>
          </w:rPr>
          <w:t>https://stackjava.com/postgresql/huong-dan-cai-dat-va-cau-hinh-postgresql-tren-windows.html</w:t>
        </w:r>
      </w:hyperlink>
    </w:p>
    <w:p w14:paraId="69131B6F" w14:textId="5E6B5B35" w:rsidR="00CA471C" w:rsidRPr="00884561" w:rsidRDefault="005E422C" w:rsidP="002B20D2">
      <w:pPr>
        <w:spacing w:before="60" w:after="60" w:line="360" w:lineRule="auto"/>
        <w:ind w:left="1440"/>
        <w:rPr>
          <w:rStyle w:val="Hyperlink"/>
          <w:rFonts w:ascii="Times New Roman" w:eastAsia="Times New Roman" w:hAnsi="Times New Roman" w:cs="Times New Roman"/>
          <w:color w:val="auto"/>
          <w:sz w:val="26"/>
          <w:szCs w:val="26"/>
          <w:u w:val="none"/>
          <w:lang w:val="en-US"/>
        </w:rPr>
      </w:pPr>
      <w:r w:rsidRPr="00884561">
        <w:rPr>
          <w:rFonts w:ascii="Times New Roman" w:eastAsia="Times New Roman" w:hAnsi="Times New Roman" w:cs="Times New Roman"/>
          <w:sz w:val="26"/>
          <w:szCs w:val="26"/>
        </w:rPr>
        <w:t>[3]</w:t>
      </w:r>
      <w:r w:rsidR="009A0703" w:rsidRPr="00884561">
        <w:rPr>
          <w:rFonts w:ascii="Times New Roman" w:eastAsia="Times New Roman" w:hAnsi="Times New Roman" w:cs="Times New Roman"/>
          <w:sz w:val="26"/>
          <w:szCs w:val="26"/>
          <w:lang w:val="en-US"/>
        </w:rPr>
        <w:t xml:space="preserve"> </w:t>
      </w:r>
      <w:hyperlink r:id="rId121" w:history="1">
        <w:r w:rsidR="009A0703" w:rsidRPr="00884561">
          <w:rPr>
            <w:rStyle w:val="Hyperlink"/>
            <w:rFonts w:ascii="Times New Roman" w:eastAsia="Times New Roman" w:hAnsi="Times New Roman" w:cs="Times New Roman"/>
            <w:color w:val="auto"/>
            <w:sz w:val="26"/>
            <w:szCs w:val="26"/>
            <w:u w:val="none"/>
          </w:rPr>
          <w:t>NodeJs Với Express FrameWork</w:t>
        </w:r>
      </w:hyperlink>
    </w:p>
    <w:p w14:paraId="407FFB3D" w14:textId="5C6E3D12" w:rsidR="00D73AF6" w:rsidRPr="00884561" w:rsidRDefault="00D73AF6" w:rsidP="00D73AF6">
      <w:pPr>
        <w:spacing w:before="60" w:after="60" w:line="360" w:lineRule="auto"/>
        <w:ind w:left="1440"/>
        <w:rPr>
          <w:rFonts w:ascii="Times New Roman" w:hAnsi="Times New Roman" w:cs="Times New Roman"/>
          <w:sz w:val="26"/>
          <w:szCs w:val="26"/>
          <w:lang w:val="en-US"/>
        </w:rPr>
      </w:pPr>
      <w:r w:rsidRPr="00884561">
        <w:rPr>
          <w:rFonts w:ascii="Times New Roman" w:eastAsia="Times New Roman" w:hAnsi="Times New Roman" w:cs="Times New Roman"/>
          <w:sz w:val="26"/>
          <w:szCs w:val="26"/>
        </w:rPr>
        <w:t>[</w:t>
      </w:r>
      <w:r w:rsidRPr="00884561">
        <w:rPr>
          <w:rFonts w:ascii="Times New Roman" w:eastAsia="Times New Roman" w:hAnsi="Times New Roman" w:cs="Times New Roman"/>
          <w:sz w:val="26"/>
          <w:szCs w:val="26"/>
          <w:lang w:val="en-US"/>
        </w:rPr>
        <w:t>4</w:t>
      </w:r>
      <w:r w:rsidRPr="00884561">
        <w:rPr>
          <w:rFonts w:ascii="Times New Roman" w:eastAsia="Times New Roman" w:hAnsi="Times New Roman" w:cs="Times New Roman"/>
          <w:sz w:val="26"/>
          <w:szCs w:val="26"/>
        </w:rPr>
        <w:t>]</w:t>
      </w:r>
      <w:r w:rsidRPr="00884561">
        <w:rPr>
          <w:rFonts w:ascii="Times New Roman" w:eastAsia="Times New Roman" w:hAnsi="Times New Roman" w:cs="Times New Roman"/>
          <w:sz w:val="26"/>
          <w:szCs w:val="26"/>
          <w:lang w:val="en-US"/>
        </w:rPr>
        <w:t xml:space="preserve"> </w:t>
      </w:r>
      <w:hyperlink r:id="rId122" w:history="1">
        <w:r w:rsidRPr="00884561">
          <w:rPr>
            <w:rStyle w:val="Hyperlink"/>
            <w:rFonts w:ascii="Times New Roman" w:hAnsi="Times New Roman" w:cs="Times New Roman"/>
            <w:color w:val="auto"/>
            <w:sz w:val="26"/>
            <w:szCs w:val="26"/>
          </w:rPr>
          <w:t>https://cloudpro.vn/phan-mem-crm-cho-benh-vien-phong-kham#</w:t>
        </w:r>
      </w:hyperlink>
    </w:p>
    <w:p w14:paraId="68B255CD" w14:textId="7FD1706D" w:rsidR="006C6D33" w:rsidRPr="00884561" w:rsidRDefault="006C6D33" w:rsidP="006C6D33">
      <w:pPr>
        <w:spacing w:before="60" w:after="60" w:line="360" w:lineRule="auto"/>
        <w:ind w:left="1440"/>
        <w:rPr>
          <w:rFonts w:ascii="Times New Roman" w:hAnsi="Times New Roman" w:cs="Times New Roman"/>
          <w:sz w:val="26"/>
          <w:szCs w:val="26"/>
          <w:lang w:val="en-US"/>
        </w:rPr>
      </w:pPr>
      <w:r w:rsidRPr="00884561">
        <w:rPr>
          <w:rFonts w:ascii="Times New Roman" w:eastAsia="Times New Roman" w:hAnsi="Times New Roman" w:cs="Times New Roman"/>
          <w:sz w:val="26"/>
          <w:szCs w:val="26"/>
        </w:rPr>
        <w:t>[</w:t>
      </w:r>
      <w:r w:rsidRPr="00884561">
        <w:rPr>
          <w:rFonts w:ascii="Times New Roman" w:eastAsia="Times New Roman" w:hAnsi="Times New Roman" w:cs="Times New Roman"/>
          <w:sz w:val="26"/>
          <w:szCs w:val="26"/>
          <w:lang w:val="en-US"/>
        </w:rPr>
        <w:t>5</w:t>
      </w:r>
      <w:r w:rsidRPr="00884561">
        <w:rPr>
          <w:rFonts w:ascii="Times New Roman" w:eastAsia="Times New Roman" w:hAnsi="Times New Roman" w:cs="Times New Roman"/>
          <w:sz w:val="26"/>
          <w:szCs w:val="26"/>
        </w:rPr>
        <w:t>]</w:t>
      </w:r>
      <w:r w:rsidRPr="00884561">
        <w:rPr>
          <w:rFonts w:ascii="Times New Roman" w:eastAsia="Times New Roman" w:hAnsi="Times New Roman" w:cs="Times New Roman"/>
          <w:sz w:val="26"/>
          <w:szCs w:val="26"/>
          <w:lang w:val="en-US"/>
        </w:rPr>
        <w:t xml:space="preserve"> </w:t>
      </w:r>
      <w:hyperlink r:id="rId123" w:history="1">
        <w:r w:rsidRPr="00884561">
          <w:rPr>
            <w:rStyle w:val="Hyperlink"/>
            <w:rFonts w:ascii="Times New Roman" w:hAnsi="Times New Roman" w:cs="Times New Roman"/>
            <w:color w:val="auto"/>
            <w:sz w:val="26"/>
            <w:szCs w:val="26"/>
          </w:rPr>
          <w:t>https://ably.com/topic/websockets</w:t>
        </w:r>
      </w:hyperlink>
    </w:p>
    <w:p w14:paraId="68967311" w14:textId="27773DBA" w:rsidR="006C6D33" w:rsidRPr="00884561" w:rsidRDefault="006C6D33" w:rsidP="006C6D33">
      <w:pPr>
        <w:spacing w:before="60" w:after="60" w:line="360" w:lineRule="auto"/>
        <w:ind w:left="1440"/>
        <w:rPr>
          <w:rFonts w:ascii="Times New Roman" w:hAnsi="Times New Roman" w:cs="Times New Roman"/>
          <w:sz w:val="26"/>
          <w:szCs w:val="26"/>
          <w:lang w:val="en-US"/>
        </w:rPr>
      </w:pPr>
      <w:r w:rsidRPr="00884561">
        <w:rPr>
          <w:rFonts w:ascii="Times New Roman" w:hAnsi="Times New Roman" w:cs="Times New Roman"/>
          <w:sz w:val="26"/>
          <w:szCs w:val="26"/>
          <w:lang w:val="vi-VN"/>
        </w:rPr>
        <w:t>[</w:t>
      </w:r>
      <w:r w:rsidRPr="00884561">
        <w:rPr>
          <w:rFonts w:ascii="Times New Roman" w:hAnsi="Times New Roman" w:cs="Times New Roman"/>
          <w:sz w:val="26"/>
          <w:szCs w:val="26"/>
          <w:lang w:val="en-US"/>
        </w:rPr>
        <w:t>6</w:t>
      </w:r>
      <w:r w:rsidRPr="00884561">
        <w:rPr>
          <w:rFonts w:ascii="Times New Roman" w:hAnsi="Times New Roman" w:cs="Times New Roman"/>
          <w:sz w:val="26"/>
          <w:szCs w:val="26"/>
          <w:lang w:val="vi-VN"/>
        </w:rPr>
        <w:t>]</w:t>
      </w:r>
      <w:r w:rsidRPr="00884561">
        <w:rPr>
          <w:rFonts w:ascii="Times New Roman" w:hAnsi="Times New Roman" w:cs="Times New Roman"/>
          <w:sz w:val="26"/>
          <w:szCs w:val="26"/>
          <w:lang w:val="en-US"/>
        </w:rPr>
        <w:t xml:space="preserve"> </w:t>
      </w:r>
      <w:hyperlink r:id="rId124" w:history="1">
        <w:r w:rsidRPr="00884561">
          <w:rPr>
            <w:rStyle w:val="Hyperlink"/>
            <w:rFonts w:ascii="Times New Roman" w:hAnsi="Times New Roman" w:cs="Times New Roman"/>
            <w:color w:val="auto"/>
            <w:sz w:val="26"/>
            <w:szCs w:val="26"/>
            <w:lang w:val="vi-VN"/>
          </w:rPr>
          <w:t>https://clinicea.com/?srsltid=AfmBOoo_SdgSPbf41MZrAKi1q5MMMgctjXUO5142vTriyZdSm7Nftw2w</w:t>
        </w:r>
      </w:hyperlink>
    </w:p>
    <w:p w14:paraId="3D93B567" w14:textId="33E2C7A0" w:rsidR="006C6D33" w:rsidRPr="00884561" w:rsidRDefault="006C6D33" w:rsidP="006C6D33">
      <w:pPr>
        <w:spacing w:before="60" w:after="60" w:line="360" w:lineRule="auto"/>
        <w:ind w:left="1440"/>
        <w:rPr>
          <w:rFonts w:ascii="Times New Roman" w:hAnsi="Times New Roman" w:cs="Times New Roman"/>
          <w:sz w:val="26"/>
          <w:szCs w:val="26"/>
          <w:lang w:val="en-US"/>
        </w:rPr>
      </w:pPr>
      <w:r w:rsidRPr="00884561">
        <w:rPr>
          <w:rFonts w:ascii="Times New Roman" w:hAnsi="Times New Roman" w:cs="Times New Roman"/>
          <w:sz w:val="26"/>
          <w:szCs w:val="26"/>
          <w:lang w:val="vi-VN"/>
        </w:rPr>
        <w:t>[</w:t>
      </w:r>
      <w:r w:rsidRPr="00884561">
        <w:rPr>
          <w:rFonts w:ascii="Times New Roman" w:hAnsi="Times New Roman" w:cs="Times New Roman"/>
          <w:sz w:val="26"/>
          <w:szCs w:val="26"/>
          <w:lang w:val="en-US"/>
        </w:rPr>
        <w:t>7</w:t>
      </w:r>
      <w:r w:rsidRPr="00884561">
        <w:rPr>
          <w:rFonts w:ascii="Times New Roman" w:hAnsi="Times New Roman" w:cs="Times New Roman"/>
          <w:sz w:val="26"/>
          <w:szCs w:val="26"/>
          <w:lang w:val="vi-VN"/>
        </w:rPr>
        <w:t>]</w:t>
      </w:r>
      <w:r w:rsidRPr="00884561">
        <w:rPr>
          <w:rFonts w:ascii="Times New Roman" w:hAnsi="Times New Roman" w:cs="Times New Roman"/>
          <w:sz w:val="26"/>
          <w:szCs w:val="26"/>
          <w:lang w:val="en-US"/>
        </w:rPr>
        <w:t xml:space="preserve"> </w:t>
      </w:r>
      <w:hyperlink r:id="rId125" w:tooltip="https://www.jetbrains.com/datagrip/features/postgresql" w:history="1">
        <w:r w:rsidRPr="00884561">
          <w:rPr>
            <w:rStyle w:val="Hyperlink"/>
            <w:rFonts w:ascii="Times New Roman" w:hAnsi="Times New Roman" w:cs="Times New Roman"/>
            <w:color w:val="auto"/>
            <w:sz w:val="26"/>
            <w:szCs w:val="26"/>
            <w:lang w:val="en-US"/>
          </w:rPr>
          <w:t>https://www.jetbrains.com/datagrip/features/postgresql/?source=google&amp;medium=cpc&amp;campaign=APAC_en_ASIA_DataGrip_Search&amp;term=postgresql%20windows&amp;content=555251848781&amp;gad_source=1&amp;gclid=CjwKCAiAg8S7BhATEiwAO2-R6puLDKqRtrLprXGRmYFJBy4nnd4nlWdhZK0CuqVsKuv7vwlcsQMh8hoCFpAQAvD_BwE</w:t>
        </w:r>
      </w:hyperlink>
    </w:p>
    <w:p w14:paraId="5602C8D5" w14:textId="77777777" w:rsidR="006C6D33" w:rsidRPr="00905CFF" w:rsidRDefault="006C6D33" w:rsidP="006C6D33">
      <w:pPr>
        <w:spacing w:before="60" w:after="60" w:line="360" w:lineRule="auto"/>
        <w:ind w:left="1440"/>
        <w:rPr>
          <w:rFonts w:ascii="Times New Roman" w:hAnsi="Times New Roman" w:cs="Times New Roman"/>
          <w:sz w:val="26"/>
          <w:szCs w:val="26"/>
          <w:lang w:val="en-US"/>
        </w:rPr>
      </w:pPr>
    </w:p>
    <w:p w14:paraId="3DFF359C" w14:textId="77777777" w:rsidR="006C6D33" w:rsidRPr="00905CFF" w:rsidRDefault="006C6D33" w:rsidP="006C6D33">
      <w:pPr>
        <w:spacing w:before="60" w:after="60" w:line="360" w:lineRule="auto"/>
        <w:ind w:left="1440"/>
        <w:rPr>
          <w:rFonts w:ascii="Times New Roman" w:hAnsi="Times New Roman" w:cs="Times New Roman"/>
          <w:sz w:val="26"/>
          <w:szCs w:val="26"/>
          <w:lang w:val="en-US"/>
        </w:rPr>
      </w:pPr>
    </w:p>
    <w:p w14:paraId="33232D34" w14:textId="77777777" w:rsidR="00D73AF6" w:rsidRPr="00905CFF" w:rsidRDefault="00D73AF6" w:rsidP="00D73AF6">
      <w:pPr>
        <w:spacing w:before="60" w:after="60" w:line="360" w:lineRule="auto"/>
        <w:ind w:left="1440"/>
        <w:rPr>
          <w:rFonts w:ascii="Times New Roman" w:eastAsia="Times New Roman" w:hAnsi="Times New Roman" w:cs="Times New Roman"/>
          <w:color w:val="000000" w:themeColor="text1"/>
          <w:sz w:val="26"/>
          <w:szCs w:val="26"/>
          <w:lang w:val="en-US"/>
        </w:rPr>
      </w:pPr>
    </w:p>
    <w:p w14:paraId="70F9F6DA" w14:textId="77777777" w:rsidR="00D73AF6" w:rsidRPr="00905CFF" w:rsidRDefault="00D73AF6" w:rsidP="002B20D2">
      <w:pPr>
        <w:spacing w:before="60" w:after="60" w:line="360" w:lineRule="auto"/>
        <w:ind w:left="1440"/>
        <w:rPr>
          <w:rFonts w:ascii="Times New Roman" w:eastAsia="Times New Roman" w:hAnsi="Times New Roman" w:cs="Times New Roman"/>
          <w:color w:val="000000" w:themeColor="text1"/>
          <w:sz w:val="26"/>
          <w:szCs w:val="26"/>
          <w:lang w:val="en-US"/>
        </w:rPr>
      </w:pPr>
    </w:p>
    <w:sectPr w:rsidR="00D73AF6" w:rsidRPr="00905CFF" w:rsidSect="00137515">
      <w:headerReference w:type="default" r:id="rId126"/>
      <w:type w:val="continuous"/>
      <w:pgSz w:w="11909" w:h="16834"/>
      <w:pgMar w:top="1134" w:right="1134" w:bottom="1134"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53956B" w14:textId="77777777" w:rsidR="00871450" w:rsidRDefault="00871450">
      <w:pPr>
        <w:spacing w:line="240" w:lineRule="auto"/>
      </w:pPr>
      <w:r>
        <w:separator/>
      </w:r>
    </w:p>
  </w:endnote>
  <w:endnote w:type="continuationSeparator" w:id="0">
    <w:p w14:paraId="7BDD2A7A" w14:textId="77777777" w:rsidR="00871450" w:rsidRDefault="008714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10181" w14:textId="77777777" w:rsidR="00B86025" w:rsidRDefault="00B86025">
    <w:pPr>
      <w:jc w:val="right"/>
      <w:rPr>
        <w:rFonts w:ascii="Times New Roman" w:eastAsia="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051D6" w14:textId="31AE38AD" w:rsidR="00B86025" w:rsidRPr="001343A1" w:rsidRDefault="0083718C" w:rsidP="000319E7">
    <w:pPr>
      <w:pBdr>
        <w:top w:val="single" w:sz="4" w:space="1" w:color="auto"/>
      </w:pBdr>
      <w:jc w:val="both"/>
      <w:rPr>
        <w:rFonts w:ascii="Times New Roman" w:eastAsia="Times New Roman" w:hAnsi="Times New Roman" w:cs="Times New Roman"/>
        <w:lang w:val="en-US"/>
      </w:rPr>
    </w:pPr>
    <w:r>
      <w:rPr>
        <w:rFonts w:ascii="Times New Roman" w:eastAsia="Times New Roman" w:hAnsi="Times New Roman" w:cs="Times New Roman"/>
        <w:lang w:val="en-US"/>
      </w:rPr>
      <w:t>Nguyễn Ngọc Thiện – B20DCCN667</w:t>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t xml:space="preserve">  </w:t>
    </w:r>
    <w:r w:rsidR="00B86025">
      <w:rPr>
        <w:rFonts w:ascii="Times New Roman" w:eastAsia="Times New Roman" w:hAnsi="Times New Roman" w:cs="Times New Roman"/>
      </w:rPr>
      <w:fldChar w:fldCharType="begin"/>
    </w:r>
    <w:r w:rsidR="00B86025">
      <w:rPr>
        <w:rFonts w:ascii="Times New Roman" w:eastAsia="Times New Roman" w:hAnsi="Times New Roman" w:cs="Times New Roman"/>
      </w:rPr>
      <w:instrText>PAGE</w:instrText>
    </w:r>
    <w:r w:rsidR="00B86025">
      <w:rPr>
        <w:rFonts w:ascii="Times New Roman" w:eastAsia="Times New Roman" w:hAnsi="Times New Roman" w:cs="Times New Roman"/>
      </w:rPr>
      <w:fldChar w:fldCharType="separate"/>
    </w:r>
    <w:r w:rsidR="00284AB4">
      <w:rPr>
        <w:rFonts w:ascii="Times New Roman" w:eastAsia="Times New Roman" w:hAnsi="Times New Roman" w:cs="Times New Roman"/>
        <w:noProof/>
      </w:rPr>
      <w:t>x</w:t>
    </w:r>
    <w:r w:rsidR="00B86025">
      <w:rPr>
        <w:rFonts w:ascii="Times New Roman" w:eastAsia="Times New Roman" w:hAnsi="Times New Roman" w:cs="Times New Roma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D72F0" w14:textId="037E3C22" w:rsidR="00B86025" w:rsidRDefault="0083718C" w:rsidP="000319E7">
    <w:pPr>
      <w:pBdr>
        <w:top w:val="single" w:sz="4" w:space="1" w:color="auto"/>
      </w:pBdr>
      <w:jc w:val="both"/>
      <w:rPr>
        <w:rFonts w:ascii="Times New Roman" w:eastAsia="Times New Roman" w:hAnsi="Times New Roman" w:cs="Times New Roman"/>
      </w:rPr>
    </w:pPr>
    <w:r>
      <w:rPr>
        <w:rFonts w:ascii="Times New Roman" w:eastAsia="Times New Roman" w:hAnsi="Times New Roman" w:cs="Times New Roman"/>
        <w:lang w:val="en-US"/>
      </w:rPr>
      <w:t>Nguyễn Ngọc Thiện – B20DCCN667</w:t>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t xml:space="preserve"> </w:t>
    </w:r>
    <w:r w:rsidR="00B86025">
      <w:rPr>
        <w:rFonts w:ascii="Times New Roman" w:eastAsia="Times New Roman" w:hAnsi="Times New Roman" w:cs="Times New Roman"/>
      </w:rPr>
      <w:fldChar w:fldCharType="begin"/>
    </w:r>
    <w:r w:rsidR="00B86025">
      <w:rPr>
        <w:rFonts w:ascii="Times New Roman" w:eastAsia="Times New Roman" w:hAnsi="Times New Roman" w:cs="Times New Roman"/>
      </w:rPr>
      <w:instrText>PAGE</w:instrText>
    </w:r>
    <w:r w:rsidR="00B86025">
      <w:rPr>
        <w:rFonts w:ascii="Times New Roman" w:eastAsia="Times New Roman" w:hAnsi="Times New Roman" w:cs="Times New Roman"/>
      </w:rPr>
      <w:fldChar w:fldCharType="separate"/>
    </w:r>
    <w:r w:rsidR="00284AB4">
      <w:rPr>
        <w:rFonts w:ascii="Times New Roman" w:eastAsia="Times New Roman" w:hAnsi="Times New Roman" w:cs="Times New Roman"/>
        <w:noProof/>
      </w:rPr>
      <w:t>11</w:t>
    </w:r>
    <w:r w:rsidR="00B86025">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7F1A5A" w14:textId="77777777" w:rsidR="00871450" w:rsidRDefault="00871450">
      <w:pPr>
        <w:spacing w:line="240" w:lineRule="auto"/>
      </w:pPr>
      <w:r>
        <w:separator/>
      </w:r>
    </w:p>
  </w:footnote>
  <w:footnote w:type="continuationSeparator" w:id="0">
    <w:p w14:paraId="734529F5" w14:textId="77777777" w:rsidR="00871450" w:rsidRDefault="0087145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9862E" w14:textId="77777777" w:rsidR="00B86025" w:rsidRDefault="00B86025">
    <w:pPr>
      <w:rPr>
        <w:rFonts w:ascii="Times New Roman" w:eastAsia="Times New Roman" w:hAnsi="Times New Roman" w:cs="Times New Roman"/>
        <w:sz w:val="20"/>
        <w:szCs w:val="20"/>
      </w:rPr>
    </w:pPr>
    <w:r>
      <w:rPr>
        <w:rFonts w:ascii="Times New Roman" w:eastAsia="Times New Roman" w:hAnsi="Times New Roman" w:cs="Times New Roman"/>
        <w:sz w:val="20"/>
        <w:szCs w:val="20"/>
      </w:rPr>
      <w:t>Đồ án tốt nghiệp Đại học</w:t>
    </w:r>
  </w:p>
  <w:p w14:paraId="4BCD89EC" w14:textId="77777777" w:rsidR="00B86025" w:rsidRDefault="00B86025" w:rsidP="005854F0">
    <w:pPr>
      <w:pBdr>
        <w:bottom w:val="single" w:sz="4" w:space="1" w:color="auto"/>
      </w:pBdr>
      <w:rPr>
        <w:rFonts w:ascii="Times New Roman" w:eastAsia="Times New Roman" w:hAnsi="Times New Roman" w:cs="Times New Roman"/>
        <w:sz w:val="8"/>
        <w:szCs w:val="8"/>
      </w:rPr>
    </w:pPr>
  </w:p>
  <w:p w14:paraId="2730FC33" w14:textId="77777777" w:rsidR="00B86025" w:rsidRDefault="00B86025">
    <w:pPr>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0CBB9" w14:textId="477BD6A5" w:rsidR="00B86025" w:rsidRPr="00825F1E" w:rsidRDefault="00B86025"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C</w:t>
    </w:r>
    <w:r w:rsidR="00137515">
      <w:rPr>
        <w:rFonts w:ascii="Times New Roman" w:eastAsia="Times New Roman" w:hAnsi="Times New Roman" w:cs="Times New Roman"/>
        <w:sz w:val="20"/>
        <w:szCs w:val="20"/>
        <w:lang w:val="en-US"/>
      </w:rPr>
      <w:t>HƯƠNG</w:t>
    </w:r>
    <w:r>
      <w:rPr>
        <w:rFonts w:ascii="Times New Roman" w:eastAsia="Times New Roman" w:hAnsi="Times New Roman" w:cs="Times New Roman"/>
        <w:sz w:val="20"/>
        <w:szCs w:val="20"/>
        <w:lang w:val="en-US"/>
      </w:rPr>
      <w:t xml:space="preserve"> </w:t>
    </w:r>
    <w:r w:rsidR="00137515">
      <w:rPr>
        <w:rFonts w:ascii="Times New Roman" w:eastAsia="Times New Roman" w:hAnsi="Times New Roman" w:cs="Times New Roman"/>
        <w:sz w:val="20"/>
        <w:szCs w:val="20"/>
        <w:lang w:val="en-US"/>
      </w:rPr>
      <w:t xml:space="preserve">I. GIỚI THIỆU ĐỀ TÀI </w:t>
    </w:r>
  </w:p>
  <w:p w14:paraId="0F64320E" w14:textId="77777777" w:rsidR="00B86025" w:rsidRDefault="00B86025">
    <w:pPr>
      <w:rPr>
        <w:rFonts w:ascii="Times New Roman" w:eastAsia="Times New Roman" w:hAnsi="Times New Roman" w:cs="Times New Roman"/>
        <w:sz w:val="8"/>
        <w:szCs w:val="8"/>
      </w:rPr>
    </w:pPr>
  </w:p>
  <w:p w14:paraId="11E0FF42" w14:textId="77777777" w:rsidR="00B86025" w:rsidRDefault="00B86025">
    <w:pPr>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9E642" w14:textId="2F7D3FC8" w:rsidR="007F011D" w:rsidRPr="00825F1E" w:rsidRDefault="007F011D"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C</w:t>
    </w:r>
    <w:r w:rsidR="00137515">
      <w:rPr>
        <w:rFonts w:ascii="Times New Roman" w:eastAsia="Times New Roman" w:hAnsi="Times New Roman" w:cs="Times New Roman"/>
        <w:sz w:val="20"/>
        <w:szCs w:val="20"/>
        <w:lang w:val="en-US"/>
      </w:rPr>
      <w:t>HƯƠNG I</w:t>
    </w:r>
    <w:r w:rsidR="006D4C5A">
      <w:rPr>
        <w:rFonts w:ascii="Times New Roman" w:eastAsia="Times New Roman" w:hAnsi="Times New Roman" w:cs="Times New Roman"/>
        <w:sz w:val="20"/>
        <w:szCs w:val="20"/>
        <w:lang w:val="en-US"/>
      </w:rPr>
      <w:t>I</w:t>
    </w:r>
    <w:r w:rsidR="00137515">
      <w:rPr>
        <w:rFonts w:ascii="Times New Roman" w:eastAsia="Times New Roman" w:hAnsi="Times New Roman" w:cs="Times New Roman"/>
        <w:sz w:val="20"/>
        <w:szCs w:val="20"/>
        <w:lang w:val="en-US"/>
      </w:rPr>
      <w:t xml:space="preserve">. </w:t>
    </w:r>
    <w:r w:rsidR="005B206E">
      <w:rPr>
        <w:rFonts w:ascii="Times New Roman" w:eastAsia="Times New Roman" w:hAnsi="Times New Roman" w:cs="Times New Roman"/>
        <w:sz w:val="20"/>
        <w:szCs w:val="20"/>
        <w:lang w:val="en-US"/>
      </w:rPr>
      <w:t>PHƯƠNG PHÁP VÀ CÔNG NGHỆ SỬ DỤNG</w:t>
    </w:r>
  </w:p>
  <w:p w14:paraId="56232AFF" w14:textId="77777777" w:rsidR="007F011D" w:rsidRDefault="007F011D">
    <w:pPr>
      <w:rPr>
        <w:rFonts w:ascii="Times New Roman" w:eastAsia="Times New Roman" w:hAnsi="Times New Roman" w:cs="Times New Roman"/>
        <w:sz w:val="8"/>
        <w:szCs w:val="8"/>
      </w:rPr>
    </w:pPr>
  </w:p>
  <w:p w14:paraId="1E355B3F" w14:textId="77777777" w:rsidR="007F011D" w:rsidRDefault="007F011D">
    <w:pP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D1E24E" w14:textId="0F79FF95" w:rsidR="00A600E8" w:rsidRPr="00825F1E" w:rsidRDefault="00A600E8"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CHƯƠNG III. PHÂN TÍCH THIẾT KẾ HỆ THỐNG</w:t>
    </w:r>
  </w:p>
  <w:p w14:paraId="67E38E5E" w14:textId="77777777" w:rsidR="00A600E8" w:rsidRDefault="00A600E8">
    <w:pPr>
      <w:rPr>
        <w:rFonts w:ascii="Times New Roman" w:eastAsia="Times New Roman" w:hAnsi="Times New Roman" w:cs="Times New Roman"/>
        <w:sz w:val="8"/>
        <w:szCs w:val="8"/>
      </w:rPr>
    </w:pPr>
  </w:p>
  <w:p w14:paraId="1FD9A9A8" w14:textId="77777777" w:rsidR="00A600E8" w:rsidRDefault="00A600E8">
    <w:pP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381A1E" w14:textId="5DABEA83" w:rsidR="00B86025" w:rsidRPr="001C44FF" w:rsidRDefault="00B86025"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sidR="001C44FF">
      <w:rPr>
        <w:rFonts w:ascii="Times New Roman" w:eastAsia="Times New Roman" w:hAnsi="Times New Roman" w:cs="Times New Roman"/>
        <w:sz w:val="20"/>
        <w:szCs w:val="20"/>
        <w:lang w:val="en-US"/>
      </w:rPr>
      <w:t>CHƯƠNG III. PHÂN TÍCH THIẾT KẾ HỆ THỐNG</w:t>
    </w:r>
  </w:p>
  <w:p w14:paraId="294ED2C2" w14:textId="77777777" w:rsidR="00B86025" w:rsidRDefault="00B86025">
    <w:pPr>
      <w:rPr>
        <w:rFonts w:ascii="Times New Roman" w:eastAsia="Times New Roman" w:hAnsi="Times New Roman" w:cs="Times New Roman"/>
        <w:sz w:val="8"/>
        <w:szCs w:val="8"/>
      </w:rPr>
    </w:pPr>
  </w:p>
  <w:p w14:paraId="4FF8187E" w14:textId="77777777" w:rsidR="00B86025" w:rsidRDefault="00B86025">
    <w:pPr>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50B8E3" w14:textId="49BAA085" w:rsidR="00B86025" w:rsidRPr="00825F1E" w:rsidRDefault="00B86025"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sidR="00137515">
      <w:rPr>
        <w:rFonts w:ascii="Times New Roman" w:eastAsia="Times New Roman" w:hAnsi="Times New Roman" w:cs="Times New Roman"/>
        <w:sz w:val="20"/>
        <w:szCs w:val="20"/>
        <w:lang w:val="en-US"/>
      </w:rPr>
      <w:t>CHƯƠNG IV. CÀI ĐẶT VÀ KIỂM THỬ HỆ THỐNG</w:t>
    </w:r>
  </w:p>
  <w:p w14:paraId="77D1A105" w14:textId="77777777" w:rsidR="00B86025" w:rsidRDefault="00B86025">
    <w:pPr>
      <w:rPr>
        <w:rFonts w:ascii="Times New Roman" w:eastAsia="Times New Roman" w:hAnsi="Times New Roman" w:cs="Times New Roman"/>
        <w:sz w:val="8"/>
        <w:szCs w:val="8"/>
      </w:rPr>
    </w:pPr>
  </w:p>
  <w:p w14:paraId="401B44BD" w14:textId="77777777" w:rsidR="00B86025" w:rsidRDefault="00B86025">
    <w:pPr>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2708E0" w14:textId="4C8F6C49" w:rsidR="00C92EAA" w:rsidRPr="00825F1E" w:rsidRDefault="00C92EAA"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KẾT LUẬN</w:t>
    </w:r>
  </w:p>
  <w:p w14:paraId="608C62B9" w14:textId="77777777" w:rsidR="00C92EAA" w:rsidRDefault="00C92EAA">
    <w:pPr>
      <w:rPr>
        <w:rFonts w:ascii="Times New Roman" w:eastAsia="Times New Roman" w:hAnsi="Times New Roman" w:cs="Times New Roman"/>
        <w:sz w:val="8"/>
        <w:szCs w:val="8"/>
      </w:rPr>
    </w:pPr>
  </w:p>
  <w:p w14:paraId="04B43BE3" w14:textId="77777777" w:rsidR="00C92EAA" w:rsidRDefault="00C92EAA">
    <w:pPr>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5A9D60" w14:textId="10894E08" w:rsidR="00310425" w:rsidRPr="00825F1E" w:rsidRDefault="00310425"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DANH MỤC TÀI LIỆU THAM KHẢO</w:t>
    </w:r>
  </w:p>
  <w:p w14:paraId="20542EF0" w14:textId="77777777" w:rsidR="00310425" w:rsidRDefault="00310425">
    <w:pPr>
      <w:rPr>
        <w:rFonts w:ascii="Times New Roman" w:eastAsia="Times New Roman" w:hAnsi="Times New Roman" w:cs="Times New Roman"/>
        <w:sz w:val="8"/>
        <w:szCs w:val="8"/>
      </w:rPr>
    </w:pPr>
  </w:p>
  <w:p w14:paraId="58997677" w14:textId="77777777" w:rsidR="00310425" w:rsidRDefault="00310425">
    <w:pPr>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A1876"/>
    <w:multiLevelType w:val="hybridMultilevel"/>
    <w:tmpl w:val="40CAFF6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304D80"/>
    <w:multiLevelType w:val="hybridMultilevel"/>
    <w:tmpl w:val="F732FD6E"/>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9A40C1"/>
    <w:multiLevelType w:val="hybridMultilevel"/>
    <w:tmpl w:val="EF925DB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9D36A6"/>
    <w:multiLevelType w:val="hybridMultilevel"/>
    <w:tmpl w:val="19DC4CCC"/>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117D83"/>
    <w:multiLevelType w:val="hybridMultilevel"/>
    <w:tmpl w:val="D884D638"/>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085917"/>
    <w:multiLevelType w:val="hybridMultilevel"/>
    <w:tmpl w:val="06707680"/>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61F82"/>
    <w:multiLevelType w:val="hybridMultilevel"/>
    <w:tmpl w:val="CECCDDF2"/>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DF1657"/>
    <w:multiLevelType w:val="multilevel"/>
    <w:tmpl w:val="7CE82D4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8" w15:restartNumberingAfterBreak="0">
    <w:nsid w:val="04F72C13"/>
    <w:multiLevelType w:val="hybridMultilevel"/>
    <w:tmpl w:val="35B25C6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4F73070"/>
    <w:multiLevelType w:val="hybridMultilevel"/>
    <w:tmpl w:val="CD02796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215A14"/>
    <w:multiLevelType w:val="hybridMultilevel"/>
    <w:tmpl w:val="EBA6043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1C79B9"/>
    <w:multiLevelType w:val="multilevel"/>
    <w:tmpl w:val="DDCEC9F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2" w15:restartNumberingAfterBreak="0">
    <w:nsid w:val="07667FFC"/>
    <w:multiLevelType w:val="hybridMultilevel"/>
    <w:tmpl w:val="64BCDE2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8476D2"/>
    <w:multiLevelType w:val="hybridMultilevel"/>
    <w:tmpl w:val="756C28B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7A03F40"/>
    <w:multiLevelType w:val="hybridMultilevel"/>
    <w:tmpl w:val="18001670"/>
    <w:lvl w:ilvl="0" w:tplc="247ABBA0">
      <w:numFmt w:val="bullet"/>
      <w:lvlText w:val="•"/>
      <w:lvlJc w:val="left"/>
      <w:pPr>
        <w:ind w:left="720" w:hanging="360"/>
      </w:pPr>
      <w:rPr>
        <w:rFonts w:hint="default"/>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07CA7749"/>
    <w:multiLevelType w:val="hybridMultilevel"/>
    <w:tmpl w:val="EE886D9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81C48B3"/>
    <w:multiLevelType w:val="hybridMultilevel"/>
    <w:tmpl w:val="853E21E2"/>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88B6E22"/>
    <w:multiLevelType w:val="hybridMultilevel"/>
    <w:tmpl w:val="C1D0C48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8DD28A4"/>
    <w:multiLevelType w:val="hybridMultilevel"/>
    <w:tmpl w:val="9EA80D70"/>
    <w:lvl w:ilvl="0" w:tplc="7620048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8E0180E"/>
    <w:multiLevelType w:val="hybridMultilevel"/>
    <w:tmpl w:val="EE3AAD4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8EC6523"/>
    <w:multiLevelType w:val="hybridMultilevel"/>
    <w:tmpl w:val="56E4C85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9453B46"/>
    <w:multiLevelType w:val="hybridMultilevel"/>
    <w:tmpl w:val="5C7A09E2"/>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B9B7B98"/>
    <w:multiLevelType w:val="multilevel"/>
    <w:tmpl w:val="847626B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3" w15:restartNumberingAfterBreak="0">
    <w:nsid w:val="0BA03DC5"/>
    <w:multiLevelType w:val="hybridMultilevel"/>
    <w:tmpl w:val="FB2EBCFC"/>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BD81EBA"/>
    <w:multiLevelType w:val="hybridMultilevel"/>
    <w:tmpl w:val="005C1162"/>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C1834AB"/>
    <w:multiLevelType w:val="hybridMultilevel"/>
    <w:tmpl w:val="32647D1C"/>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0C8F7739"/>
    <w:multiLevelType w:val="hybridMultilevel"/>
    <w:tmpl w:val="4DDEA87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D0C4823"/>
    <w:multiLevelType w:val="multilevel"/>
    <w:tmpl w:val="79229772"/>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0D302419"/>
    <w:multiLevelType w:val="multilevel"/>
    <w:tmpl w:val="FDA2D62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9" w15:restartNumberingAfterBreak="0">
    <w:nsid w:val="0E3653A6"/>
    <w:multiLevelType w:val="hybridMultilevel"/>
    <w:tmpl w:val="AEAEC8A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F9E58D3"/>
    <w:multiLevelType w:val="hybridMultilevel"/>
    <w:tmpl w:val="B7081D4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FCD6C63"/>
    <w:multiLevelType w:val="multilevel"/>
    <w:tmpl w:val="B2ACF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01A6F52"/>
    <w:multiLevelType w:val="multilevel"/>
    <w:tmpl w:val="F3A80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1A47A9"/>
    <w:multiLevelType w:val="hybridMultilevel"/>
    <w:tmpl w:val="DF3CAB9C"/>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1CC7637"/>
    <w:multiLevelType w:val="hybridMultilevel"/>
    <w:tmpl w:val="018A694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1F17253"/>
    <w:multiLevelType w:val="hybridMultilevel"/>
    <w:tmpl w:val="34D42B98"/>
    <w:lvl w:ilvl="0" w:tplc="247ABBA0">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12591D7F"/>
    <w:multiLevelType w:val="hybridMultilevel"/>
    <w:tmpl w:val="7BD054A2"/>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28C4846"/>
    <w:multiLevelType w:val="hybridMultilevel"/>
    <w:tmpl w:val="C61A70F2"/>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2D05E67"/>
    <w:multiLevelType w:val="hybridMultilevel"/>
    <w:tmpl w:val="AF10A908"/>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31D6A78"/>
    <w:multiLevelType w:val="multilevel"/>
    <w:tmpl w:val="A0C2D3A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0" w15:restartNumberingAfterBreak="0">
    <w:nsid w:val="13722AF7"/>
    <w:multiLevelType w:val="multilevel"/>
    <w:tmpl w:val="1E98F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3972DCB"/>
    <w:multiLevelType w:val="hybridMultilevel"/>
    <w:tmpl w:val="1A42C3A4"/>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4CA3A96"/>
    <w:multiLevelType w:val="multilevel"/>
    <w:tmpl w:val="76EC9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225C8F"/>
    <w:multiLevelType w:val="multilevel"/>
    <w:tmpl w:val="33FE0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56C01A1"/>
    <w:multiLevelType w:val="hybridMultilevel"/>
    <w:tmpl w:val="02FE1AF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61427DE"/>
    <w:multiLevelType w:val="hybridMultilevel"/>
    <w:tmpl w:val="167609CA"/>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6877376"/>
    <w:multiLevelType w:val="hybridMultilevel"/>
    <w:tmpl w:val="B17099A8"/>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6B83D75"/>
    <w:multiLevelType w:val="hybridMultilevel"/>
    <w:tmpl w:val="EFE25746"/>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7374990"/>
    <w:multiLevelType w:val="multilevel"/>
    <w:tmpl w:val="C820158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9" w15:restartNumberingAfterBreak="0">
    <w:nsid w:val="1779273B"/>
    <w:multiLevelType w:val="hybridMultilevel"/>
    <w:tmpl w:val="5868FD2C"/>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7974114"/>
    <w:multiLevelType w:val="multilevel"/>
    <w:tmpl w:val="C0AAD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7CC1BB2"/>
    <w:multiLevelType w:val="hybridMultilevel"/>
    <w:tmpl w:val="6E66B45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84C56E8"/>
    <w:multiLevelType w:val="hybridMultilevel"/>
    <w:tmpl w:val="A99C5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918768B"/>
    <w:multiLevelType w:val="multilevel"/>
    <w:tmpl w:val="2594F44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4" w15:restartNumberingAfterBreak="0">
    <w:nsid w:val="196C70BC"/>
    <w:multiLevelType w:val="hybridMultilevel"/>
    <w:tmpl w:val="529451E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9D93F40"/>
    <w:multiLevelType w:val="hybridMultilevel"/>
    <w:tmpl w:val="72A0BCD4"/>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B3D215A"/>
    <w:multiLevelType w:val="hybridMultilevel"/>
    <w:tmpl w:val="48B476D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CAC2C1C"/>
    <w:multiLevelType w:val="hybridMultilevel"/>
    <w:tmpl w:val="D5CCAE1A"/>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D1B4D84"/>
    <w:multiLevelType w:val="hybridMultilevel"/>
    <w:tmpl w:val="1868B8A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D3F2486"/>
    <w:multiLevelType w:val="hybridMultilevel"/>
    <w:tmpl w:val="B374E46C"/>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FD90D33"/>
    <w:multiLevelType w:val="hybridMultilevel"/>
    <w:tmpl w:val="0B96DAA0"/>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1446E24"/>
    <w:multiLevelType w:val="multilevel"/>
    <w:tmpl w:val="458806B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62" w15:restartNumberingAfterBreak="0">
    <w:nsid w:val="21EB652D"/>
    <w:multiLevelType w:val="multilevel"/>
    <w:tmpl w:val="8C44A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583C6C"/>
    <w:multiLevelType w:val="hybridMultilevel"/>
    <w:tmpl w:val="74D46F9E"/>
    <w:lvl w:ilvl="0" w:tplc="9244C878">
      <w:start w:val="1"/>
      <w:numFmt w:val="decimal"/>
      <w:lvlText w:val="%1."/>
      <w:lvlJc w:val="left"/>
      <w:pPr>
        <w:ind w:left="376" w:hanging="196"/>
      </w:pPr>
      <w:rPr>
        <w:rFonts w:ascii="Times New Roman" w:eastAsia="Times New Roman" w:hAnsi="Times New Roman" w:cs="Times New Roman" w:hint="default"/>
        <w:b w:val="0"/>
        <w:bCs w:val="0"/>
        <w:i w:val="0"/>
        <w:iCs w:val="0"/>
        <w:spacing w:val="0"/>
        <w:w w:val="96"/>
        <w:sz w:val="24"/>
        <w:szCs w:val="24"/>
        <w:lang w:val="vi" w:eastAsia="en-US" w:bidi="ar-SA"/>
      </w:rPr>
    </w:lvl>
    <w:lvl w:ilvl="1" w:tplc="247ABBA0">
      <w:numFmt w:val="bullet"/>
      <w:lvlText w:val="•"/>
      <w:lvlJc w:val="left"/>
      <w:pPr>
        <w:ind w:left="945" w:hanging="196"/>
      </w:pPr>
      <w:rPr>
        <w:rFonts w:hint="default"/>
        <w:lang w:val="vi" w:eastAsia="en-US" w:bidi="ar-SA"/>
      </w:rPr>
    </w:lvl>
    <w:lvl w:ilvl="2" w:tplc="725EE3C2">
      <w:numFmt w:val="bullet"/>
      <w:lvlText w:val="•"/>
      <w:lvlJc w:val="left"/>
      <w:pPr>
        <w:ind w:left="1591" w:hanging="196"/>
      </w:pPr>
      <w:rPr>
        <w:rFonts w:hint="default"/>
        <w:lang w:val="vi" w:eastAsia="en-US" w:bidi="ar-SA"/>
      </w:rPr>
    </w:lvl>
    <w:lvl w:ilvl="3" w:tplc="064E4266">
      <w:numFmt w:val="bullet"/>
      <w:lvlText w:val="•"/>
      <w:lvlJc w:val="left"/>
      <w:pPr>
        <w:ind w:left="2237" w:hanging="196"/>
      </w:pPr>
      <w:rPr>
        <w:rFonts w:hint="default"/>
        <w:lang w:val="vi" w:eastAsia="en-US" w:bidi="ar-SA"/>
      </w:rPr>
    </w:lvl>
    <w:lvl w:ilvl="4" w:tplc="8DC8BD8E">
      <w:numFmt w:val="bullet"/>
      <w:lvlText w:val="•"/>
      <w:lvlJc w:val="left"/>
      <w:pPr>
        <w:ind w:left="2883" w:hanging="196"/>
      </w:pPr>
      <w:rPr>
        <w:rFonts w:hint="default"/>
        <w:lang w:val="vi" w:eastAsia="en-US" w:bidi="ar-SA"/>
      </w:rPr>
    </w:lvl>
    <w:lvl w:ilvl="5" w:tplc="61C2C14A">
      <w:numFmt w:val="bullet"/>
      <w:lvlText w:val="•"/>
      <w:lvlJc w:val="left"/>
      <w:pPr>
        <w:ind w:left="3529" w:hanging="196"/>
      </w:pPr>
      <w:rPr>
        <w:rFonts w:hint="default"/>
        <w:lang w:val="vi" w:eastAsia="en-US" w:bidi="ar-SA"/>
      </w:rPr>
    </w:lvl>
    <w:lvl w:ilvl="6" w:tplc="DE82BDB0">
      <w:numFmt w:val="bullet"/>
      <w:lvlText w:val="•"/>
      <w:lvlJc w:val="left"/>
      <w:pPr>
        <w:ind w:left="4175" w:hanging="196"/>
      </w:pPr>
      <w:rPr>
        <w:rFonts w:hint="default"/>
        <w:lang w:val="vi" w:eastAsia="en-US" w:bidi="ar-SA"/>
      </w:rPr>
    </w:lvl>
    <w:lvl w:ilvl="7" w:tplc="A5D693BA">
      <w:numFmt w:val="bullet"/>
      <w:lvlText w:val="•"/>
      <w:lvlJc w:val="left"/>
      <w:pPr>
        <w:ind w:left="4821" w:hanging="196"/>
      </w:pPr>
      <w:rPr>
        <w:rFonts w:hint="default"/>
        <w:lang w:val="vi" w:eastAsia="en-US" w:bidi="ar-SA"/>
      </w:rPr>
    </w:lvl>
    <w:lvl w:ilvl="8" w:tplc="C366ADDC">
      <w:numFmt w:val="bullet"/>
      <w:lvlText w:val="•"/>
      <w:lvlJc w:val="left"/>
      <w:pPr>
        <w:ind w:left="5467" w:hanging="196"/>
      </w:pPr>
      <w:rPr>
        <w:rFonts w:hint="default"/>
        <w:lang w:val="vi" w:eastAsia="en-US" w:bidi="ar-SA"/>
      </w:rPr>
    </w:lvl>
  </w:abstractNum>
  <w:abstractNum w:abstractNumId="64" w15:restartNumberingAfterBreak="0">
    <w:nsid w:val="226A710F"/>
    <w:multiLevelType w:val="multilevel"/>
    <w:tmpl w:val="3DBE175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65" w15:restartNumberingAfterBreak="0">
    <w:nsid w:val="226E0AE7"/>
    <w:multiLevelType w:val="multilevel"/>
    <w:tmpl w:val="C0C4A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29867D2"/>
    <w:multiLevelType w:val="hybridMultilevel"/>
    <w:tmpl w:val="86BAF46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3680D64"/>
    <w:multiLevelType w:val="hybridMultilevel"/>
    <w:tmpl w:val="D110D244"/>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3A4768E"/>
    <w:multiLevelType w:val="multilevel"/>
    <w:tmpl w:val="D936977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69" w15:restartNumberingAfterBreak="0">
    <w:nsid w:val="23D73171"/>
    <w:multiLevelType w:val="hybridMultilevel"/>
    <w:tmpl w:val="09CC576E"/>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6106A76"/>
    <w:multiLevelType w:val="hybridMultilevel"/>
    <w:tmpl w:val="008E988E"/>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6D45BF2"/>
    <w:multiLevelType w:val="multilevel"/>
    <w:tmpl w:val="46686BF2"/>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26E13FC6"/>
    <w:multiLevelType w:val="multilevel"/>
    <w:tmpl w:val="81541C7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73" w15:restartNumberingAfterBreak="0">
    <w:nsid w:val="27047977"/>
    <w:multiLevelType w:val="hybridMultilevel"/>
    <w:tmpl w:val="141495B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79122B0"/>
    <w:multiLevelType w:val="hybridMultilevel"/>
    <w:tmpl w:val="E60CD9F8"/>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8656B5B"/>
    <w:multiLevelType w:val="hybridMultilevel"/>
    <w:tmpl w:val="BB9CC970"/>
    <w:lvl w:ilvl="0" w:tplc="04090001">
      <w:start w:val="1"/>
      <w:numFmt w:val="bullet"/>
      <w:lvlText w:val=""/>
      <w:lvlJc w:val="left"/>
      <w:pPr>
        <w:ind w:left="720" w:hanging="360"/>
      </w:pPr>
      <w:rPr>
        <w:rFonts w:ascii="Symbol" w:hAnsi="Symbol" w:hint="default"/>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28DB059F"/>
    <w:multiLevelType w:val="hybridMultilevel"/>
    <w:tmpl w:val="87D6C37E"/>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912459A"/>
    <w:multiLevelType w:val="hybridMultilevel"/>
    <w:tmpl w:val="C382CF46"/>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985140A"/>
    <w:multiLevelType w:val="hybridMultilevel"/>
    <w:tmpl w:val="F6D8618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9CC227F"/>
    <w:multiLevelType w:val="hybridMultilevel"/>
    <w:tmpl w:val="50C2B344"/>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A275ABD"/>
    <w:multiLevelType w:val="multilevel"/>
    <w:tmpl w:val="9B9C1DB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81" w15:restartNumberingAfterBreak="0">
    <w:nsid w:val="2A540496"/>
    <w:multiLevelType w:val="hybridMultilevel"/>
    <w:tmpl w:val="2C366754"/>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BEC2FDD"/>
    <w:multiLevelType w:val="hybridMultilevel"/>
    <w:tmpl w:val="F848AC14"/>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C1439EC"/>
    <w:multiLevelType w:val="hybridMultilevel"/>
    <w:tmpl w:val="A0568F2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CB01E09"/>
    <w:multiLevelType w:val="multilevel"/>
    <w:tmpl w:val="DBE6A0CE"/>
    <w:lvl w:ilvl="0">
      <w:start w:val="2"/>
      <w:numFmt w:val="decimal"/>
      <w:lvlText w:val="%1"/>
      <w:lvlJc w:val="left"/>
      <w:pPr>
        <w:ind w:left="540" w:hanging="540"/>
      </w:pPr>
      <w:rPr>
        <w:rFonts w:hint="default"/>
      </w:rPr>
    </w:lvl>
    <w:lvl w:ilvl="1">
      <w:start w:val="3"/>
      <w:numFmt w:val="decimal"/>
      <w:lvlText w:val="%1.%2"/>
      <w:lvlJc w:val="left"/>
      <w:pPr>
        <w:ind w:left="681" w:hanging="54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143" w:hanging="72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286" w:hanging="144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2928" w:hanging="1800"/>
      </w:pPr>
      <w:rPr>
        <w:rFonts w:hint="default"/>
      </w:rPr>
    </w:lvl>
  </w:abstractNum>
  <w:abstractNum w:abstractNumId="85" w15:restartNumberingAfterBreak="0">
    <w:nsid w:val="2CED3576"/>
    <w:multiLevelType w:val="hybridMultilevel"/>
    <w:tmpl w:val="5C06C9D4"/>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D35161C"/>
    <w:multiLevelType w:val="hybridMultilevel"/>
    <w:tmpl w:val="E58601E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D666F6E"/>
    <w:multiLevelType w:val="multilevel"/>
    <w:tmpl w:val="2C82D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2DA9779B"/>
    <w:multiLevelType w:val="multilevel"/>
    <w:tmpl w:val="908CC7F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89" w15:restartNumberingAfterBreak="0">
    <w:nsid w:val="2E5A5D4B"/>
    <w:multiLevelType w:val="multilevel"/>
    <w:tmpl w:val="B2CA5F3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90" w15:restartNumberingAfterBreak="0">
    <w:nsid w:val="2F29697B"/>
    <w:multiLevelType w:val="multilevel"/>
    <w:tmpl w:val="D75C8BF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91" w15:restartNumberingAfterBreak="0">
    <w:nsid w:val="2FDD71FD"/>
    <w:multiLevelType w:val="hybridMultilevel"/>
    <w:tmpl w:val="AB5A10E4"/>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098693E"/>
    <w:multiLevelType w:val="hybridMultilevel"/>
    <w:tmpl w:val="5C3E212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1F5418E"/>
    <w:multiLevelType w:val="hybridMultilevel"/>
    <w:tmpl w:val="3D58ED1C"/>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1FB2D70"/>
    <w:multiLevelType w:val="hybridMultilevel"/>
    <w:tmpl w:val="DDCC8CD0"/>
    <w:lvl w:ilvl="0" w:tplc="6E18FF76">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2082012"/>
    <w:multiLevelType w:val="hybridMultilevel"/>
    <w:tmpl w:val="EEDCF482"/>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3480E85"/>
    <w:multiLevelType w:val="hybridMultilevel"/>
    <w:tmpl w:val="8E12D99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394657F"/>
    <w:multiLevelType w:val="hybridMultilevel"/>
    <w:tmpl w:val="04B6FAB2"/>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5D866E7"/>
    <w:multiLevelType w:val="hybridMultilevel"/>
    <w:tmpl w:val="1F2C5160"/>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73D631D"/>
    <w:multiLevelType w:val="hybridMultilevel"/>
    <w:tmpl w:val="140C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7B54EAF"/>
    <w:multiLevelType w:val="hybridMultilevel"/>
    <w:tmpl w:val="A25077CE"/>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8DD3DF2"/>
    <w:multiLevelType w:val="hybridMultilevel"/>
    <w:tmpl w:val="3A2E7374"/>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95A0207"/>
    <w:multiLevelType w:val="hybridMultilevel"/>
    <w:tmpl w:val="E852240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9606759"/>
    <w:multiLevelType w:val="multilevel"/>
    <w:tmpl w:val="18BE9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9D023C8"/>
    <w:multiLevelType w:val="multilevel"/>
    <w:tmpl w:val="D8443AC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05" w15:restartNumberingAfterBreak="0">
    <w:nsid w:val="3A186F4F"/>
    <w:multiLevelType w:val="hybridMultilevel"/>
    <w:tmpl w:val="110C38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A3D077F"/>
    <w:multiLevelType w:val="hybridMultilevel"/>
    <w:tmpl w:val="861C4788"/>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A4111C7"/>
    <w:multiLevelType w:val="multilevel"/>
    <w:tmpl w:val="5B46E74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08" w15:restartNumberingAfterBreak="0">
    <w:nsid w:val="3A516F25"/>
    <w:multiLevelType w:val="hybridMultilevel"/>
    <w:tmpl w:val="6E7AB174"/>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ABB4E00"/>
    <w:multiLevelType w:val="hybridMultilevel"/>
    <w:tmpl w:val="308AA4F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B3E7F70"/>
    <w:multiLevelType w:val="hybridMultilevel"/>
    <w:tmpl w:val="9C4EC8C8"/>
    <w:lvl w:ilvl="0" w:tplc="4A74D5F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3BCD766B"/>
    <w:multiLevelType w:val="multilevel"/>
    <w:tmpl w:val="5CE88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3BD3471A"/>
    <w:multiLevelType w:val="multilevel"/>
    <w:tmpl w:val="0C86C55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13" w15:restartNumberingAfterBreak="0">
    <w:nsid w:val="3C362B1E"/>
    <w:multiLevelType w:val="hybridMultilevel"/>
    <w:tmpl w:val="CA886DF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C793C90"/>
    <w:multiLevelType w:val="hybridMultilevel"/>
    <w:tmpl w:val="3AC61BF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3C8B57ED"/>
    <w:multiLevelType w:val="hybridMultilevel"/>
    <w:tmpl w:val="A9164C4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C8F7539"/>
    <w:multiLevelType w:val="hybridMultilevel"/>
    <w:tmpl w:val="D5F00F72"/>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D3445B6"/>
    <w:multiLevelType w:val="hybridMultilevel"/>
    <w:tmpl w:val="6F50B976"/>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3EFD4284"/>
    <w:multiLevelType w:val="hybridMultilevel"/>
    <w:tmpl w:val="F654960E"/>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3FCD58F8"/>
    <w:multiLevelType w:val="hybridMultilevel"/>
    <w:tmpl w:val="D4F2C016"/>
    <w:lvl w:ilvl="0" w:tplc="980EFD16">
      <w:start w:val="3"/>
      <w:numFmt w:val="decimal"/>
      <w:lvlText w:val="%1."/>
      <w:lvlJc w:val="left"/>
      <w:pPr>
        <w:ind w:left="467" w:hanging="360"/>
      </w:pPr>
      <w:rPr>
        <w:rFonts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120" w15:restartNumberingAfterBreak="0">
    <w:nsid w:val="3FF43C5C"/>
    <w:multiLevelType w:val="hybridMultilevel"/>
    <w:tmpl w:val="C882B33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0036C21"/>
    <w:multiLevelType w:val="multilevel"/>
    <w:tmpl w:val="FB6E563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22" w15:restartNumberingAfterBreak="0">
    <w:nsid w:val="401221E4"/>
    <w:multiLevelType w:val="hybridMultilevel"/>
    <w:tmpl w:val="66F890DE"/>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170303D"/>
    <w:multiLevelType w:val="hybridMultilevel"/>
    <w:tmpl w:val="B9323382"/>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2627245"/>
    <w:multiLevelType w:val="hybridMultilevel"/>
    <w:tmpl w:val="47BA041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34873E8"/>
    <w:multiLevelType w:val="hybridMultilevel"/>
    <w:tmpl w:val="C95E9B4E"/>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51E65A9"/>
    <w:multiLevelType w:val="hybridMultilevel"/>
    <w:tmpl w:val="C36EFFB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60E5BD3"/>
    <w:multiLevelType w:val="multilevel"/>
    <w:tmpl w:val="EC74B92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28" w15:restartNumberingAfterBreak="0">
    <w:nsid w:val="47332EB1"/>
    <w:multiLevelType w:val="hybridMultilevel"/>
    <w:tmpl w:val="EC58AA32"/>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88564BC"/>
    <w:multiLevelType w:val="hybridMultilevel"/>
    <w:tmpl w:val="B9F80DB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8B757EB"/>
    <w:multiLevelType w:val="hybridMultilevel"/>
    <w:tmpl w:val="44781930"/>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9FE5F4E"/>
    <w:multiLevelType w:val="hybridMultilevel"/>
    <w:tmpl w:val="FF82EB88"/>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A196676"/>
    <w:multiLevelType w:val="multilevel"/>
    <w:tmpl w:val="F6526F0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33" w15:restartNumberingAfterBreak="0">
    <w:nsid w:val="4A584F77"/>
    <w:multiLevelType w:val="hybridMultilevel"/>
    <w:tmpl w:val="996A1122"/>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A863FC9"/>
    <w:multiLevelType w:val="multilevel"/>
    <w:tmpl w:val="8976110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35" w15:restartNumberingAfterBreak="0">
    <w:nsid w:val="4A8F06BA"/>
    <w:multiLevelType w:val="hybridMultilevel"/>
    <w:tmpl w:val="66DEE98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AF977E8"/>
    <w:multiLevelType w:val="hybridMultilevel"/>
    <w:tmpl w:val="9EC6B340"/>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B0F3D74"/>
    <w:multiLevelType w:val="hybridMultilevel"/>
    <w:tmpl w:val="9A0E9218"/>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B35762B"/>
    <w:multiLevelType w:val="hybridMultilevel"/>
    <w:tmpl w:val="47667FE4"/>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C005355"/>
    <w:multiLevelType w:val="hybridMultilevel"/>
    <w:tmpl w:val="45F8909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C203CFE"/>
    <w:multiLevelType w:val="hybridMultilevel"/>
    <w:tmpl w:val="52389D2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C3D7564"/>
    <w:multiLevelType w:val="hybridMultilevel"/>
    <w:tmpl w:val="9F94738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C4655BA"/>
    <w:multiLevelType w:val="hybridMultilevel"/>
    <w:tmpl w:val="0462679E"/>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4D1E2B27"/>
    <w:multiLevelType w:val="hybridMultilevel"/>
    <w:tmpl w:val="5A98FC3A"/>
    <w:lvl w:ilvl="0" w:tplc="D59C5D76">
      <w:start w:val="1"/>
      <w:numFmt w:val="decimal"/>
      <w:lvlText w:val="%1."/>
      <w:lvlJc w:val="left"/>
      <w:pPr>
        <w:ind w:left="364" w:hanging="260"/>
      </w:pPr>
      <w:rPr>
        <w:rFonts w:ascii="Times New Roman" w:eastAsia="Times New Roman" w:hAnsi="Times New Roman" w:cs="Times New Roman" w:hint="default"/>
        <w:b w:val="0"/>
        <w:bCs w:val="0"/>
        <w:i w:val="0"/>
        <w:iCs w:val="0"/>
        <w:spacing w:val="0"/>
        <w:w w:val="88"/>
        <w:sz w:val="26"/>
        <w:szCs w:val="26"/>
        <w:lang w:val="vi" w:eastAsia="en-US" w:bidi="ar-SA"/>
      </w:rPr>
    </w:lvl>
    <w:lvl w:ilvl="1" w:tplc="D6FAD536">
      <w:numFmt w:val="bullet"/>
      <w:lvlText w:val="•"/>
      <w:lvlJc w:val="left"/>
      <w:pPr>
        <w:ind w:left="999" w:hanging="260"/>
      </w:pPr>
      <w:rPr>
        <w:rFonts w:hint="default"/>
        <w:lang w:val="vi" w:eastAsia="en-US" w:bidi="ar-SA"/>
      </w:rPr>
    </w:lvl>
    <w:lvl w:ilvl="2" w:tplc="0C7EAA80">
      <w:numFmt w:val="bullet"/>
      <w:lvlText w:val="•"/>
      <w:lvlJc w:val="left"/>
      <w:pPr>
        <w:ind w:left="1639" w:hanging="260"/>
      </w:pPr>
      <w:rPr>
        <w:rFonts w:hint="default"/>
        <w:lang w:val="vi" w:eastAsia="en-US" w:bidi="ar-SA"/>
      </w:rPr>
    </w:lvl>
    <w:lvl w:ilvl="3" w:tplc="6112868C">
      <w:numFmt w:val="bullet"/>
      <w:lvlText w:val="•"/>
      <w:lvlJc w:val="left"/>
      <w:pPr>
        <w:ind w:left="2279" w:hanging="260"/>
      </w:pPr>
      <w:rPr>
        <w:rFonts w:hint="default"/>
        <w:lang w:val="vi" w:eastAsia="en-US" w:bidi="ar-SA"/>
      </w:rPr>
    </w:lvl>
    <w:lvl w:ilvl="4" w:tplc="454AA618">
      <w:numFmt w:val="bullet"/>
      <w:lvlText w:val="•"/>
      <w:lvlJc w:val="left"/>
      <w:pPr>
        <w:ind w:left="2919" w:hanging="260"/>
      </w:pPr>
      <w:rPr>
        <w:rFonts w:hint="default"/>
        <w:lang w:val="vi" w:eastAsia="en-US" w:bidi="ar-SA"/>
      </w:rPr>
    </w:lvl>
    <w:lvl w:ilvl="5" w:tplc="622CA0EC">
      <w:numFmt w:val="bullet"/>
      <w:lvlText w:val="•"/>
      <w:lvlJc w:val="left"/>
      <w:pPr>
        <w:ind w:left="3559" w:hanging="260"/>
      </w:pPr>
      <w:rPr>
        <w:rFonts w:hint="default"/>
        <w:lang w:val="vi" w:eastAsia="en-US" w:bidi="ar-SA"/>
      </w:rPr>
    </w:lvl>
    <w:lvl w:ilvl="6" w:tplc="2110DF16">
      <w:numFmt w:val="bullet"/>
      <w:lvlText w:val="•"/>
      <w:lvlJc w:val="left"/>
      <w:pPr>
        <w:ind w:left="4199" w:hanging="260"/>
      </w:pPr>
      <w:rPr>
        <w:rFonts w:hint="default"/>
        <w:lang w:val="vi" w:eastAsia="en-US" w:bidi="ar-SA"/>
      </w:rPr>
    </w:lvl>
    <w:lvl w:ilvl="7" w:tplc="F0022182">
      <w:numFmt w:val="bullet"/>
      <w:lvlText w:val="•"/>
      <w:lvlJc w:val="left"/>
      <w:pPr>
        <w:ind w:left="4839" w:hanging="260"/>
      </w:pPr>
      <w:rPr>
        <w:rFonts w:hint="default"/>
        <w:lang w:val="vi" w:eastAsia="en-US" w:bidi="ar-SA"/>
      </w:rPr>
    </w:lvl>
    <w:lvl w:ilvl="8" w:tplc="04D234F0">
      <w:numFmt w:val="bullet"/>
      <w:lvlText w:val="•"/>
      <w:lvlJc w:val="left"/>
      <w:pPr>
        <w:ind w:left="5479" w:hanging="260"/>
      </w:pPr>
      <w:rPr>
        <w:rFonts w:hint="default"/>
        <w:lang w:val="vi" w:eastAsia="en-US" w:bidi="ar-SA"/>
      </w:rPr>
    </w:lvl>
  </w:abstractNum>
  <w:abstractNum w:abstractNumId="144" w15:restartNumberingAfterBreak="0">
    <w:nsid w:val="4D574C58"/>
    <w:multiLevelType w:val="hybridMultilevel"/>
    <w:tmpl w:val="19A8905A"/>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D92199C"/>
    <w:multiLevelType w:val="hybridMultilevel"/>
    <w:tmpl w:val="3FEC9BA8"/>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4DDC2DD4"/>
    <w:multiLevelType w:val="hybridMultilevel"/>
    <w:tmpl w:val="C1A8C68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E2A5B12"/>
    <w:multiLevelType w:val="hybridMultilevel"/>
    <w:tmpl w:val="FF02955C"/>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4E666BBB"/>
    <w:multiLevelType w:val="hybridMultilevel"/>
    <w:tmpl w:val="8704166C"/>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4E7058D8"/>
    <w:multiLevelType w:val="hybridMultilevel"/>
    <w:tmpl w:val="1E1C7DE2"/>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EB120E4"/>
    <w:multiLevelType w:val="multilevel"/>
    <w:tmpl w:val="E7567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F037CF0"/>
    <w:multiLevelType w:val="hybridMultilevel"/>
    <w:tmpl w:val="892024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511A2347"/>
    <w:multiLevelType w:val="hybridMultilevel"/>
    <w:tmpl w:val="1084ED2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12C5325"/>
    <w:multiLevelType w:val="hybridMultilevel"/>
    <w:tmpl w:val="03DEDB10"/>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2572A4B"/>
    <w:multiLevelType w:val="hybridMultilevel"/>
    <w:tmpl w:val="8B7464FC"/>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52A42C00"/>
    <w:multiLevelType w:val="hybridMultilevel"/>
    <w:tmpl w:val="69541560"/>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52AD7B68"/>
    <w:multiLevelType w:val="hybridMultilevel"/>
    <w:tmpl w:val="3796EDDC"/>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2CF05FF"/>
    <w:multiLevelType w:val="multilevel"/>
    <w:tmpl w:val="607022A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58" w15:restartNumberingAfterBreak="0">
    <w:nsid w:val="53FA642F"/>
    <w:multiLevelType w:val="multilevel"/>
    <w:tmpl w:val="642C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4EC1701"/>
    <w:multiLevelType w:val="hybridMultilevel"/>
    <w:tmpl w:val="03726E82"/>
    <w:lvl w:ilvl="0" w:tplc="247ABBA0">
      <w:numFmt w:val="bullet"/>
      <w:lvlText w:val="•"/>
      <w:lvlJc w:val="left"/>
      <w:pPr>
        <w:ind w:left="720" w:hanging="360"/>
      </w:pPr>
      <w:rPr>
        <w:rFonts w:hint="default"/>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0" w15:restartNumberingAfterBreak="0">
    <w:nsid w:val="564024D4"/>
    <w:multiLevelType w:val="hybridMultilevel"/>
    <w:tmpl w:val="0E14626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56AF3B10"/>
    <w:multiLevelType w:val="hybridMultilevel"/>
    <w:tmpl w:val="21064A6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7E65DBE"/>
    <w:multiLevelType w:val="hybridMultilevel"/>
    <w:tmpl w:val="309E840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843439D"/>
    <w:multiLevelType w:val="hybridMultilevel"/>
    <w:tmpl w:val="165AC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8667CD8"/>
    <w:multiLevelType w:val="multilevel"/>
    <w:tmpl w:val="6E2E75C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65" w15:restartNumberingAfterBreak="0">
    <w:nsid w:val="59277C45"/>
    <w:multiLevelType w:val="hybridMultilevel"/>
    <w:tmpl w:val="5B2E4D7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594C70DD"/>
    <w:multiLevelType w:val="multilevel"/>
    <w:tmpl w:val="41A2761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67" w15:restartNumberingAfterBreak="0">
    <w:nsid w:val="5956743C"/>
    <w:multiLevelType w:val="hybridMultilevel"/>
    <w:tmpl w:val="BFC698DE"/>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59A14AE4"/>
    <w:multiLevelType w:val="hybridMultilevel"/>
    <w:tmpl w:val="86A6213A"/>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59B96200"/>
    <w:multiLevelType w:val="hybridMultilevel"/>
    <w:tmpl w:val="E7B2228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5A3A2AAA"/>
    <w:multiLevelType w:val="hybridMultilevel"/>
    <w:tmpl w:val="F9A4C52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5BDE128F"/>
    <w:multiLevelType w:val="hybridMultilevel"/>
    <w:tmpl w:val="6C90542A"/>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5C185A2D"/>
    <w:multiLevelType w:val="hybridMultilevel"/>
    <w:tmpl w:val="5B44CB62"/>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5C7417CE"/>
    <w:multiLevelType w:val="hybridMultilevel"/>
    <w:tmpl w:val="C81ED04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5EB04789"/>
    <w:multiLevelType w:val="multilevel"/>
    <w:tmpl w:val="1512A28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75" w15:restartNumberingAfterBreak="0">
    <w:nsid w:val="5FA7513D"/>
    <w:multiLevelType w:val="hybridMultilevel"/>
    <w:tmpl w:val="B22495CC"/>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603474C4"/>
    <w:multiLevelType w:val="multilevel"/>
    <w:tmpl w:val="8648DA2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77" w15:restartNumberingAfterBreak="0">
    <w:nsid w:val="607655F0"/>
    <w:multiLevelType w:val="multilevel"/>
    <w:tmpl w:val="5C1C0256"/>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8" w15:restartNumberingAfterBreak="0">
    <w:nsid w:val="6120492C"/>
    <w:multiLevelType w:val="hybridMultilevel"/>
    <w:tmpl w:val="CE60EE7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62441AC1"/>
    <w:multiLevelType w:val="multilevel"/>
    <w:tmpl w:val="3A64792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80" w15:restartNumberingAfterBreak="0">
    <w:nsid w:val="62622634"/>
    <w:multiLevelType w:val="hybridMultilevel"/>
    <w:tmpl w:val="B16C3162"/>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28730D4"/>
    <w:multiLevelType w:val="multilevel"/>
    <w:tmpl w:val="E93094B4"/>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82" w15:restartNumberingAfterBreak="0">
    <w:nsid w:val="62BC1D5E"/>
    <w:multiLevelType w:val="hybridMultilevel"/>
    <w:tmpl w:val="A8FE9BF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2EB26BB"/>
    <w:multiLevelType w:val="hybridMultilevel"/>
    <w:tmpl w:val="28AA54A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62F066FC"/>
    <w:multiLevelType w:val="hybridMultilevel"/>
    <w:tmpl w:val="2F1CC31E"/>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2F92E28"/>
    <w:multiLevelType w:val="hybridMultilevel"/>
    <w:tmpl w:val="BC06B57A"/>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63267231"/>
    <w:multiLevelType w:val="hybridMultilevel"/>
    <w:tmpl w:val="6FCA166A"/>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7" w15:restartNumberingAfterBreak="0">
    <w:nsid w:val="633E0BEA"/>
    <w:multiLevelType w:val="hybridMultilevel"/>
    <w:tmpl w:val="6E02A7DC"/>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64781E67"/>
    <w:multiLevelType w:val="hybridMultilevel"/>
    <w:tmpl w:val="074A164A"/>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65FB0983"/>
    <w:multiLevelType w:val="hybridMultilevel"/>
    <w:tmpl w:val="3402963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662320EA"/>
    <w:multiLevelType w:val="multilevel"/>
    <w:tmpl w:val="B4084D6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91" w15:restartNumberingAfterBreak="0">
    <w:nsid w:val="66F33368"/>
    <w:multiLevelType w:val="multilevel"/>
    <w:tmpl w:val="AF5CD06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92" w15:restartNumberingAfterBreak="0">
    <w:nsid w:val="675733F3"/>
    <w:multiLevelType w:val="hybridMultilevel"/>
    <w:tmpl w:val="BBF64D92"/>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68780EE6"/>
    <w:multiLevelType w:val="hybridMultilevel"/>
    <w:tmpl w:val="A4106214"/>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688B71EC"/>
    <w:multiLevelType w:val="hybridMultilevel"/>
    <w:tmpl w:val="5C12B6AC"/>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8E202C1"/>
    <w:multiLevelType w:val="hybridMultilevel"/>
    <w:tmpl w:val="9F3C2E4E"/>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9BF0EE4"/>
    <w:multiLevelType w:val="hybridMultilevel"/>
    <w:tmpl w:val="DBE22CA8"/>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69FA7064"/>
    <w:multiLevelType w:val="hybridMultilevel"/>
    <w:tmpl w:val="E52C83A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69FD67E9"/>
    <w:multiLevelType w:val="multilevel"/>
    <w:tmpl w:val="5B683F4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99" w15:restartNumberingAfterBreak="0">
    <w:nsid w:val="6B0C7E8E"/>
    <w:multiLevelType w:val="multilevel"/>
    <w:tmpl w:val="C038CE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0" w15:restartNumberingAfterBreak="0">
    <w:nsid w:val="6B393CF0"/>
    <w:multiLevelType w:val="hybridMultilevel"/>
    <w:tmpl w:val="105CFC8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6BD35428"/>
    <w:multiLevelType w:val="hybridMultilevel"/>
    <w:tmpl w:val="9AC4C5B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6C011E18"/>
    <w:multiLevelType w:val="multilevel"/>
    <w:tmpl w:val="8AC2B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C195397"/>
    <w:multiLevelType w:val="hybridMultilevel"/>
    <w:tmpl w:val="3BE62F9E"/>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6CA138E8"/>
    <w:multiLevelType w:val="hybridMultilevel"/>
    <w:tmpl w:val="ABB4A958"/>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6CAF4CFB"/>
    <w:multiLevelType w:val="hybridMultilevel"/>
    <w:tmpl w:val="DD8A9BBA"/>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6CBF23D7"/>
    <w:multiLevelType w:val="multilevel"/>
    <w:tmpl w:val="6CD470E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07" w15:restartNumberingAfterBreak="0">
    <w:nsid w:val="6CE672B4"/>
    <w:multiLevelType w:val="hybridMultilevel"/>
    <w:tmpl w:val="49000FC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6CF66194"/>
    <w:multiLevelType w:val="multilevel"/>
    <w:tmpl w:val="761EDE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6CFD02EC"/>
    <w:multiLevelType w:val="hybridMultilevel"/>
    <w:tmpl w:val="984646D8"/>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6D1879BA"/>
    <w:multiLevelType w:val="hybridMultilevel"/>
    <w:tmpl w:val="511AAACA"/>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6D732F14"/>
    <w:multiLevelType w:val="hybridMultilevel"/>
    <w:tmpl w:val="807C93AC"/>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6E1142C2"/>
    <w:multiLevelType w:val="hybridMultilevel"/>
    <w:tmpl w:val="8362CF02"/>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6E3955DD"/>
    <w:multiLevelType w:val="multilevel"/>
    <w:tmpl w:val="80CEDF5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14" w15:restartNumberingAfterBreak="0">
    <w:nsid w:val="6E72642A"/>
    <w:multiLevelType w:val="hybridMultilevel"/>
    <w:tmpl w:val="1AACAFA6"/>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6EAF795B"/>
    <w:multiLevelType w:val="hybridMultilevel"/>
    <w:tmpl w:val="E6D61B22"/>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6F8D360A"/>
    <w:multiLevelType w:val="hybridMultilevel"/>
    <w:tmpl w:val="CD84E18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6FEE3F4D"/>
    <w:multiLevelType w:val="multilevel"/>
    <w:tmpl w:val="70803F8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18" w15:restartNumberingAfterBreak="0">
    <w:nsid w:val="707F0D9D"/>
    <w:multiLevelType w:val="hybridMultilevel"/>
    <w:tmpl w:val="C1A464BC"/>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70995DA3"/>
    <w:multiLevelType w:val="hybridMultilevel"/>
    <w:tmpl w:val="1CA409D4"/>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70CD3CBC"/>
    <w:multiLevelType w:val="hybridMultilevel"/>
    <w:tmpl w:val="8A8CC29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717D146F"/>
    <w:multiLevelType w:val="hybridMultilevel"/>
    <w:tmpl w:val="330237C6"/>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1C864C7"/>
    <w:multiLevelType w:val="hybridMultilevel"/>
    <w:tmpl w:val="F97A497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71FD41E6"/>
    <w:multiLevelType w:val="hybridMultilevel"/>
    <w:tmpl w:val="ACE2FF88"/>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72352C5E"/>
    <w:multiLevelType w:val="hybridMultilevel"/>
    <w:tmpl w:val="7D6C0BB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72591DE5"/>
    <w:multiLevelType w:val="hybridMultilevel"/>
    <w:tmpl w:val="D0029D30"/>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6" w15:restartNumberingAfterBreak="0">
    <w:nsid w:val="735013EF"/>
    <w:multiLevelType w:val="hybridMultilevel"/>
    <w:tmpl w:val="D57A52EA"/>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73D74C7A"/>
    <w:multiLevelType w:val="multilevel"/>
    <w:tmpl w:val="6502572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28" w15:restartNumberingAfterBreak="0">
    <w:nsid w:val="740A7065"/>
    <w:multiLevelType w:val="hybridMultilevel"/>
    <w:tmpl w:val="63B20C3C"/>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74121F21"/>
    <w:multiLevelType w:val="multilevel"/>
    <w:tmpl w:val="D7C89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41932A6"/>
    <w:multiLevelType w:val="hybridMultilevel"/>
    <w:tmpl w:val="A964106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74D558F6"/>
    <w:multiLevelType w:val="multilevel"/>
    <w:tmpl w:val="194CC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57B3FCC"/>
    <w:multiLevelType w:val="hybridMultilevel"/>
    <w:tmpl w:val="7478B966"/>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757C79A6"/>
    <w:multiLevelType w:val="hybridMultilevel"/>
    <w:tmpl w:val="5A8043B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777D558B"/>
    <w:multiLevelType w:val="hybridMultilevel"/>
    <w:tmpl w:val="15328F2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7B947E7"/>
    <w:multiLevelType w:val="hybridMultilevel"/>
    <w:tmpl w:val="5180189A"/>
    <w:lvl w:ilvl="0" w:tplc="95F0B0C4">
      <w:start w:val="1"/>
      <w:numFmt w:val="bullet"/>
      <w:lvlText w:val="-"/>
      <w:lvlJc w:val="left"/>
      <w:pPr>
        <w:ind w:left="720" w:hanging="360"/>
      </w:pPr>
      <w:rPr>
        <w:rFonts w:ascii="Times New Roman" w:eastAsia="Times New Roman" w:hAnsi="Times New Roman" w:cs="Times New Roman"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78E06921"/>
    <w:multiLevelType w:val="hybridMultilevel"/>
    <w:tmpl w:val="C8DAE110"/>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79004AC4"/>
    <w:multiLevelType w:val="hybridMultilevel"/>
    <w:tmpl w:val="29A89EFC"/>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79A04B93"/>
    <w:multiLevelType w:val="multilevel"/>
    <w:tmpl w:val="F15AA5C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39" w15:restartNumberingAfterBreak="0">
    <w:nsid w:val="7ACD69A9"/>
    <w:multiLevelType w:val="hybridMultilevel"/>
    <w:tmpl w:val="AB5A25F4"/>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7B4E214B"/>
    <w:multiLevelType w:val="multilevel"/>
    <w:tmpl w:val="EBD4A57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41" w15:restartNumberingAfterBreak="0">
    <w:nsid w:val="7BEA1448"/>
    <w:multiLevelType w:val="hybridMultilevel"/>
    <w:tmpl w:val="828A4876"/>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7C6C0474"/>
    <w:multiLevelType w:val="multilevel"/>
    <w:tmpl w:val="F280B5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3" w15:restartNumberingAfterBreak="0">
    <w:nsid w:val="7D3D57F5"/>
    <w:multiLevelType w:val="hybridMultilevel"/>
    <w:tmpl w:val="460C9E0C"/>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7D7E12C3"/>
    <w:multiLevelType w:val="multilevel"/>
    <w:tmpl w:val="FDFA1E0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45" w15:restartNumberingAfterBreak="0">
    <w:nsid w:val="7D847B21"/>
    <w:multiLevelType w:val="hybridMultilevel"/>
    <w:tmpl w:val="E9A87394"/>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7D9E760A"/>
    <w:multiLevelType w:val="hybridMultilevel"/>
    <w:tmpl w:val="65667CF6"/>
    <w:lvl w:ilvl="0" w:tplc="247AB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7E461136"/>
    <w:multiLevelType w:val="hybridMultilevel"/>
    <w:tmpl w:val="A4FCD71C"/>
    <w:lvl w:ilvl="0" w:tplc="C72A3036">
      <w:start w:val="1"/>
      <w:numFmt w:val="decimal"/>
      <w:lvlText w:val="%1."/>
      <w:lvlJc w:val="left"/>
      <w:pPr>
        <w:ind w:left="540" w:hanging="360"/>
      </w:pPr>
      <w:rPr>
        <w:rFonts w:ascii="Times New Roman" w:eastAsia="Times New Roman" w:hAnsi="Times New Roman" w:cs="Times New Roman"/>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48" w15:restartNumberingAfterBreak="0">
    <w:nsid w:val="7F1800F3"/>
    <w:multiLevelType w:val="multilevel"/>
    <w:tmpl w:val="21F66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30317022">
    <w:abstractNumId w:val="28"/>
  </w:num>
  <w:num w:numId="2" w16cid:durableId="391077856">
    <w:abstractNumId w:val="248"/>
  </w:num>
  <w:num w:numId="3" w16cid:durableId="1092894548">
    <w:abstractNumId w:val="39"/>
  </w:num>
  <w:num w:numId="4" w16cid:durableId="2088191341">
    <w:abstractNumId w:val="65"/>
  </w:num>
  <w:num w:numId="5" w16cid:durableId="1778744544">
    <w:abstractNumId w:val="61"/>
  </w:num>
  <w:num w:numId="6" w16cid:durableId="1684042557">
    <w:abstractNumId w:val="27"/>
  </w:num>
  <w:num w:numId="7" w16cid:durableId="589243089">
    <w:abstractNumId w:val="134"/>
  </w:num>
  <w:num w:numId="8" w16cid:durableId="696781581">
    <w:abstractNumId w:val="104"/>
  </w:num>
  <w:num w:numId="9" w16cid:durableId="452217457">
    <w:abstractNumId w:val="238"/>
  </w:num>
  <w:num w:numId="10" w16cid:durableId="208035808">
    <w:abstractNumId w:val="88"/>
  </w:num>
  <w:num w:numId="11" w16cid:durableId="1808666998">
    <w:abstractNumId w:val="198"/>
  </w:num>
  <w:num w:numId="12" w16cid:durableId="539827901">
    <w:abstractNumId w:val="191"/>
  </w:num>
  <w:num w:numId="13" w16cid:durableId="222063161">
    <w:abstractNumId w:val="208"/>
  </w:num>
  <w:num w:numId="14" w16cid:durableId="1013341156">
    <w:abstractNumId w:val="43"/>
  </w:num>
  <w:num w:numId="15" w16cid:durableId="893396924">
    <w:abstractNumId w:val="213"/>
  </w:num>
  <w:num w:numId="16" w16cid:durableId="256062853">
    <w:abstractNumId w:val="64"/>
  </w:num>
  <w:num w:numId="17" w16cid:durableId="1745492027">
    <w:abstractNumId w:val="71"/>
  </w:num>
  <w:num w:numId="18" w16cid:durableId="294992959">
    <w:abstractNumId w:val="132"/>
  </w:num>
  <w:num w:numId="19" w16cid:durableId="879438946">
    <w:abstractNumId w:val="242"/>
  </w:num>
  <w:num w:numId="20" w16cid:durableId="13070904">
    <w:abstractNumId w:val="48"/>
  </w:num>
  <w:num w:numId="21" w16cid:durableId="1189954633">
    <w:abstractNumId w:val="89"/>
  </w:num>
  <w:num w:numId="22" w16cid:durableId="1434278972">
    <w:abstractNumId w:val="68"/>
  </w:num>
  <w:num w:numId="23" w16cid:durableId="575356535">
    <w:abstractNumId w:val="80"/>
  </w:num>
  <w:num w:numId="24" w16cid:durableId="1173649112">
    <w:abstractNumId w:val="177"/>
  </w:num>
  <w:num w:numId="25" w16cid:durableId="2094619393">
    <w:abstractNumId w:val="227"/>
  </w:num>
  <w:num w:numId="26" w16cid:durableId="458500137">
    <w:abstractNumId w:val="157"/>
  </w:num>
  <w:num w:numId="27" w16cid:durableId="380711271">
    <w:abstractNumId w:val="199"/>
  </w:num>
  <w:num w:numId="28" w16cid:durableId="1236554833">
    <w:abstractNumId w:val="217"/>
  </w:num>
  <w:num w:numId="29" w16cid:durableId="1036394905">
    <w:abstractNumId w:val="107"/>
  </w:num>
  <w:num w:numId="30" w16cid:durableId="1245840858">
    <w:abstractNumId w:val="31"/>
  </w:num>
  <w:num w:numId="31" w16cid:durableId="1365137815">
    <w:abstractNumId w:val="50"/>
  </w:num>
  <w:num w:numId="32" w16cid:durableId="637419202">
    <w:abstractNumId w:val="190"/>
  </w:num>
  <w:num w:numId="33" w16cid:durableId="1238635727">
    <w:abstractNumId w:val="244"/>
  </w:num>
  <w:num w:numId="34" w16cid:durableId="403837307">
    <w:abstractNumId w:val="112"/>
  </w:num>
  <w:num w:numId="35" w16cid:durableId="1204713754">
    <w:abstractNumId w:val="11"/>
  </w:num>
  <w:num w:numId="36" w16cid:durableId="1393114703">
    <w:abstractNumId w:val="206"/>
  </w:num>
  <w:num w:numId="37" w16cid:durableId="1867135861">
    <w:abstractNumId w:val="40"/>
  </w:num>
  <w:num w:numId="38" w16cid:durableId="439227821">
    <w:abstractNumId w:val="127"/>
  </w:num>
  <w:num w:numId="39" w16cid:durableId="1262106918">
    <w:abstractNumId w:val="176"/>
  </w:num>
  <w:num w:numId="40" w16cid:durableId="1382753821">
    <w:abstractNumId w:val="22"/>
  </w:num>
  <w:num w:numId="41" w16cid:durableId="701052996">
    <w:abstractNumId w:val="121"/>
  </w:num>
  <w:num w:numId="42" w16cid:durableId="1070032092">
    <w:abstractNumId w:val="7"/>
  </w:num>
  <w:num w:numId="43" w16cid:durableId="1901481513">
    <w:abstractNumId w:val="174"/>
  </w:num>
  <w:num w:numId="44" w16cid:durableId="1654792432">
    <w:abstractNumId w:val="166"/>
  </w:num>
  <w:num w:numId="45" w16cid:durableId="501511717">
    <w:abstractNumId w:val="181"/>
  </w:num>
  <w:num w:numId="46" w16cid:durableId="1690254990">
    <w:abstractNumId w:val="90"/>
  </w:num>
  <w:num w:numId="47" w16cid:durableId="1323585230">
    <w:abstractNumId w:val="53"/>
  </w:num>
  <w:num w:numId="48" w16cid:durableId="1556044507">
    <w:abstractNumId w:val="164"/>
  </w:num>
  <w:num w:numId="49" w16cid:durableId="1147934479">
    <w:abstractNumId w:val="240"/>
  </w:num>
  <w:num w:numId="50" w16cid:durableId="1785072286">
    <w:abstractNumId w:val="111"/>
  </w:num>
  <w:num w:numId="51" w16cid:durableId="1783918282">
    <w:abstractNumId w:val="179"/>
  </w:num>
  <w:num w:numId="52" w16cid:durableId="1928686933">
    <w:abstractNumId w:val="72"/>
  </w:num>
  <w:num w:numId="53" w16cid:durableId="378479197">
    <w:abstractNumId w:val="87"/>
  </w:num>
  <w:num w:numId="54" w16cid:durableId="71971361">
    <w:abstractNumId w:val="34"/>
  </w:num>
  <w:num w:numId="55" w16cid:durableId="1450004824">
    <w:abstractNumId w:val="231"/>
  </w:num>
  <w:num w:numId="56" w16cid:durableId="1041630857">
    <w:abstractNumId w:val="143"/>
  </w:num>
  <w:num w:numId="57" w16cid:durableId="566308846">
    <w:abstractNumId w:val="63"/>
  </w:num>
  <w:num w:numId="58" w16cid:durableId="450365130">
    <w:abstractNumId w:val="247"/>
  </w:num>
  <w:num w:numId="59" w16cid:durableId="483863606">
    <w:abstractNumId w:val="119"/>
  </w:num>
  <w:num w:numId="60" w16cid:durableId="916667393">
    <w:abstractNumId w:val="229"/>
  </w:num>
  <w:num w:numId="61" w16cid:durableId="1182281848">
    <w:abstractNumId w:val="103"/>
  </w:num>
  <w:num w:numId="62" w16cid:durableId="437216413">
    <w:abstractNumId w:val="110"/>
  </w:num>
  <w:num w:numId="63" w16cid:durableId="814487008">
    <w:abstractNumId w:val="202"/>
  </w:num>
  <w:num w:numId="64" w16cid:durableId="62946839">
    <w:abstractNumId w:val="32"/>
  </w:num>
  <w:num w:numId="65" w16cid:durableId="270206138">
    <w:abstractNumId w:val="158"/>
  </w:num>
  <w:num w:numId="66" w16cid:durableId="700739173">
    <w:abstractNumId w:val="184"/>
  </w:num>
  <w:num w:numId="67" w16cid:durableId="165900550">
    <w:abstractNumId w:val="94"/>
  </w:num>
  <w:num w:numId="68" w16cid:durableId="807213096">
    <w:abstractNumId w:val="205"/>
  </w:num>
  <w:num w:numId="69" w16cid:durableId="1065228022">
    <w:abstractNumId w:val="8"/>
  </w:num>
  <w:num w:numId="70" w16cid:durableId="1602957903">
    <w:abstractNumId w:val="116"/>
  </w:num>
  <w:num w:numId="71" w16cid:durableId="93212478">
    <w:abstractNumId w:val="153"/>
  </w:num>
  <w:num w:numId="72" w16cid:durableId="565728919">
    <w:abstractNumId w:val="47"/>
  </w:num>
  <w:num w:numId="73" w16cid:durableId="1685932865">
    <w:abstractNumId w:val="144"/>
  </w:num>
  <w:num w:numId="74" w16cid:durableId="798570111">
    <w:abstractNumId w:val="203"/>
  </w:num>
  <w:num w:numId="75" w16cid:durableId="1074549403">
    <w:abstractNumId w:val="163"/>
  </w:num>
  <w:num w:numId="76" w16cid:durableId="117646199">
    <w:abstractNumId w:val="130"/>
  </w:num>
  <w:num w:numId="77" w16cid:durableId="1363164296">
    <w:abstractNumId w:val="173"/>
  </w:num>
  <w:num w:numId="78" w16cid:durableId="915825331">
    <w:abstractNumId w:val="97"/>
  </w:num>
  <w:num w:numId="79" w16cid:durableId="206793767">
    <w:abstractNumId w:val="201"/>
  </w:num>
  <w:num w:numId="80" w16cid:durableId="1964461017">
    <w:abstractNumId w:val="13"/>
  </w:num>
  <w:num w:numId="81" w16cid:durableId="1180394958">
    <w:abstractNumId w:val="204"/>
  </w:num>
  <w:num w:numId="82" w16cid:durableId="2051372635">
    <w:abstractNumId w:val="129"/>
  </w:num>
  <w:num w:numId="83" w16cid:durableId="1696692570">
    <w:abstractNumId w:val="142"/>
  </w:num>
  <w:num w:numId="84" w16cid:durableId="1708020823">
    <w:abstractNumId w:val="189"/>
  </w:num>
  <w:num w:numId="85" w16cid:durableId="1757439706">
    <w:abstractNumId w:val="230"/>
  </w:num>
  <w:num w:numId="86" w16cid:durableId="864905672">
    <w:abstractNumId w:val="233"/>
  </w:num>
  <w:num w:numId="87" w16cid:durableId="278529666">
    <w:abstractNumId w:val="170"/>
  </w:num>
  <w:num w:numId="88" w16cid:durableId="1356425074">
    <w:abstractNumId w:val="172"/>
  </w:num>
  <w:num w:numId="89" w16cid:durableId="1123305711">
    <w:abstractNumId w:val="135"/>
  </w:num>
  <w:num w:numId="90" w16cid:durableId="651102777">
    <w:abstractNumId w:val="151"/>
  </w:num>
  <w:num w:numId="91" w16cid:durableId="630480978">
    <w:abstractNumId w:val="187"/>
  </w:num>
  <w:num w:numId="92" w16cid:durableId="307822997">
    <w:abstractNumId w:val="146"/>
  </w:num>
  <w:num w:numId="93" w16cid:durableId="1076973536">
    <w:abstractNumId w:val="84"/>
  </w:num>
  <w:num w:numId="94" w16cid:durableId="220872878">
    <w:abstractNumId w:val="37"/>
  </w:num>
  <w:num w:numId="95" w16cid:durableId="1304000936">
    <w:abstractNumId w:val="211"/>
  </w:num>
  <w:num w:numId="96" w16cid:durableId="1692952139">
    <w:abstractNumId w:val="9"/>
  </w:num>
  <w:num w:numId="97" w16cid:durableId="1086540877">
    <w:abstractNumId w:val="246"/>
  </w:num>
  <w:num w:numId="98" w16cid:durableId="1444769223">
    <w:abstractNumId w:val="83"/>
  </w:num>
  <w:num w:numId="99" w16cid:durableId="1474299272">
    <w:abstractNumId w:val="209"/>
  </w:num>
  <w:num w:numId="100" w16cid:durableId="895508902">
    <w:abstractNumId w:val="234"/>
  </w:num>
  <w:num w:numId="101" w16cid:durableId="958023426">
    <w:abstractNumId w:val="180"/>
  </w:num>
  <w:num w:numId="102" w16cid:durableId="2096969902">
    <w:abstractNumId w:val="56"/>
  </w:num>
  <w:num w:numId="103" w16cid:durableId="1729261342">
    <w:abstractNumId w:val="57"/>
  </w:num>
  <w:num w:numId="104" w16cid:durableId="689339154">
    <w:abstractNumId w:val="96"/>
  </w:num>
  <w:num w:numId="105" w16cid:durableId="1410729291">
    <w:abstractNumId w:val="118"/>
  </w:num>
  <w:num w:numId="106" w16cid:durableId="1226598953">
    <w:abstractNumId w:val="212"/>
  </w:num>
  <w:num w:numId="107" w16cid:durableId="1894583249">
    <w:abstractNumId w:val="19"/>
  </w:num>
  <w:num w:numId="108" w16cid:durableId="705525952">
    <w:abstractNumId w:val="81"/>
  </w:num>
  <w:num w:numId="109" w16cid:durableId="443156403">
    <w:abstractNumId w:val="62"/>
  </w:num>
  <w:num w:numId="110" w16cid:durableId="549612444">
    <w:abstractNumId w:val="42"/>
  </w:num>
  <w:num w:numId="111" w16cid:durableId="1695688412">
    <w:abstractNumId w:val="150"/>
  </w:num>
  <w:num w:numId="112" w16cid:durableId="1973319164">
    <w:abstractNumId w:val="58"/>
  </w:num>
  <w:num w:numId="113" w16cid:durableId="687559940">
    <w:abstractNumId w:val="92"/>
  </w:num>
  <w:num w:numId="114" w16cid:durableId="833882216">
    <w:abstractNumId w:val="109"/>
  </w:num>
  <w:num w:numId="115" w16cid:durableId="153764268">
    <w:abstractNumId w:val="54"/>
  </w:num>
  <w:num w:numId="116" w16cid:durableId="873150670">
    <w:abstractNumId w:val="222"/>
  </w:num>
  <w:num w:numId="117" w16cid:durableId="1331634948">
    <w:abstractNumId w:val="10"/>
  </w:num>
  <w:num w:numId="118" w16cid:durableId="2110469682">
    <w:abstractNumId w:val="162"/>
  </w:num>
  <w:num w:numId="119" w16cid:durableId="1375037939">
    <w:abstractNumId w:val="141"/>
  </w:num>
  <w:num w:numId="120" w16cid:durableId="753018515">
    <w:abstractNumId w:val="243"/>
  </w:num>
  <w:num w:numId="121" w16cid:durableId="682323810">
    <w:abstractNumId w:val="182"/>
  </w:num>
  <w:num w:numId="122" w16cid:durableId="763496101">
    <w:abstractNumId w:val="77"/>
  </w:num>
  <w:num w:numId="123" w16cid:durableId="1108965284">
    <w:abstractNumId w:val="52"/>
  </w:num>
  <w:num w:numId="124" w16cid:durableId="1240871327">
    <w:abstractNumId w:val="75"/>
  </w:num>
  <w:num w:numId="125" w16cid:durableId="1266615299">
    <w:abstractNumId w:val="14"/>
  </w:num>
  <w:num w:numId="126" w16cid:durableId="721751358">
    <w:abstractNumId w:val="99"/>
  </w:num>
  <w:num w:numId="127" w16cid:durableId="310211285">
    <w:abstractNumId w:val="86"/>
  </w:num>
  <w:num w:numId="128" w16cid:durableId="1936013121">
    <w:abstractNumId w:val="12"/>
  </w:num>
  <w:num w:numId="129" w16cid:durableId="2041779920">
    <w:abstractNumId w:val="165"/>
  </w:num>
  <w:num w:numId="130" w16cid:durableId="856121566">
    <w:abstractNumId w:val="232"/>
  </w:num>
  <w:num w:numId="131" w16cid:durableId="1536890599">
    <w:abstractNumId w:val="123"/>
  </w:num>
  <w:num w:numId="132" w16cid:durableId="156310734">
    <w:abstractNumId w:val="115"/>
  </w:num>
  <w:num w:numId="133" w16cid:durableId="436407634">
    <w:abstractNumId w:val="67"/>
  </w:num>
  <w:num w:numId="134" w16cid:durableId="2030638638">
    <w:abstractNumId w:val="73"/>
  </w:num>
  <w:num w:numId="135" w16cid:durableId="226721490">
    <w:abstractNumId w:val="15"/>
  </w:num>
  <w:num w:numId="136" w16cid:durableId="63525821">
    <w:abstractNumId w:val="114"/>
  </w:num>
  <w:num w:numId="137" w16cid:durableId="1488282668">
    <w:abstractNumId w:val="126"/>
  </w:num>
  <w:num w:numId="138" w16cid:durableId="974719721">
    <w:abstractNumId w:val="139"/>
  </w:num>
  <w:num w:numId="139" w16cid:durableId="1652176294">
    <w:abstractNumId w:val="200"/>
  </w:num>
  <w:num w:numId="140" w16cid:durableId="752167331">
    <w:abstractNumId w:val="51"/>
  </w:num>
  <w:num w:numId="141" w16cid:durableId="1550217751">
    <w:abstractNumId w:val="66"/>
  </w:num>
  <w:num w:numId="142" w16cid:durableId="2559583">
    <w:abstractNumId w:val="20"/>
  </w:num>
  <w:num w:numId="143" w16cid:durableId="1795295195">
    <w:abstractNumId w:val="6"/>
  </w:num>
  <w:num w:numId="144" w16cid:durableId="1970629670">
    <w:abstractNumId w:val="102"/>
  </w:num>
  <w:num w:numId="145" w16cid:durableId="1127511906">
    <w:abstractNumId w:val="138"/>
  </w:num>
  <w:num w:numId="146" w16cid:durableId="1512257931">
    <w:abstractNumId w:val="120"/>
  </w:num>
  <w:num w:numId="147" w16cid:durableId="173614081">
    <w:abstractNumId w:val="183"/>
  </w:num>
  <w:num w:numId="148" w16cid:durableId="995912220">
    <w:abstractNumId w:val="21"/>
  </w:num>
  <w:num w:numId="149" w16cid:durableId="916063057">
    <w:abstractNumId w:val="197"/>
  </w:num>
  <w:num w:numId="150" w16cid:durableId="1852140834">
    <w:abstractNumId w:val="30"/>
  </w:num>
  <w:num w:numId="151" w16cid:durableId="601306940">
    <w:abstractNumId w:val="128"/>
  </w:num>
  <w:num w:numId="152" w16cid:durableId="54397364">
    <w:abstractNumId w:val="220"/>
  </w:num>
  <w:num w:numId="153" w16cid:durableId="539124817">
    <w:abstractNumId w:val="154"/>
  </w:num>
  <w:num w:numId="154" w16cid:durableId="143472022">
    <w:abstractNumId w:val="236"/>
  </w:num>
  <w:num w:numId="155" w16cid:durableId="2011565468">
    <w:abstractNumId w:val="156"/>
  </w:num>
  <w:num w:numId="156" w16cid:durableId="186532295">
    <w:abstractNumId w:val="78"/>
  </w:num>
  <w:num w:numId="157" w16cid:durableId="1826043526">
    <w:abstractNumId w:val="216"/>
  </w:num>
  <w:num w:numId="158" w16cid:durableId="911818801">
    <w:abstractNumId w:val="175"/>
  </w:num>
  <w:num w:numId="159" w16cid:durableId="679041208">
    <w:abstractNumId w:val="140"/>
  </w:num>
  <w:num w:numId="160" w16cid:durableId="1651447181">
    <w:abstractNumId w:val="228"/>
  </w:num>
  <w:num w:numId="161" w16cid:durableId="2075812377">
    <w:abstractNumId w:val="35"/>
  </w:num>
  <w:num w:numId="162" w16cid:durableId="164788205">
    <w:abstractNumId w:val="69"/>
  </w:num>
  <w:num w:numId="163" w16cid:durableId="22753860">
    <w:abstractNumId w:val="33"/>
  </w:num>
  <w:num w:numId="164" w16cid:durableId="1395543890">
    <w:abstractNumId w:val="124"/>
  </w:num>
  <w:num w:numId="165" w16cid:durableId="432093944">
    <w:abstractNumId w:val="218"/>
  </w:num>
  <w:num w:numId="166" w16cid:durableId="911961912">
    <w:abstractNumId w:val="245"/>
  </w:num>
  <w:num w:numId="167" w16cid:durableId="195703778">
    <w:abstractNumId w:val="59"/>
  </w:num>
  <w:num w:numId="168" w16cid:durableId="701393848">
    <w:abstractNumId w:val="108"/>
  </w:num>
  <w:num w:numId="169" w16cid:durableId="327249627">
    <w:abstractNumId w:val="26"/>
  </w:num>
  <w:num w:numId="170" w16cid:durableId="134835166">
    <w:abstractNumId w:val="178"/>
  </w:num>
  <w:num w:numId="171" w16cid:durableId="75322228">
    <w:abstractNumId w:val="160"/>
  </w:num>
  <w:num w:numId="172" w16cid:durableId="1555658336">
    <w:abstractNumId w:val="29"/>
  </w:num>
  <w:num w:numId="173" w16cid:durableId="521405661">
    <w:abstractNumId w:val="152"/>
  </w:num>
  <w:num w:numId="174" w16cid:durableId="1942638130">
    <w:abstractNumId w:val="79"/>
  </w:num>
  <w:num w:numId="175" w16cid:durableId="1977835548">
    <w:abstractNumId w:val="147"/>
  </w:num>
  <w:num w:numId="176" w16cid:durableId="1225799944">
    <w:abstractNumId w:val="55"/>
  </w:num>
  <w:num w:numId="177" w16cid:durableId="1324236633">
    <w:abstractNumId w:val="223"/>
  </w:num>
  <w:num w:numId="178" w16cid:durableId="1135952804">
    <w:abstractNumId w:val="113"/>
  </w:num>
  <w:num w:numId="179" w16cid:durableId="1767775023">
    <w:abstractNumId w:val="44"/>
  </w:num>
  <w:num w:numId="180" w16cid:durableId="2051569395">
    <w:abstractNumId w:val="76"/>
  </w:num>
  <w:num w:numId="181" w16cid:durableId="820542686">
    <w:abstractNumId w:val="93"/>
  </w:num>
  <w:num w:numId="182" w16cid:durableId="396708111">
    <w:abstractNumId w:val="3"/>
  </w:num>
  <w:num w:numId="183" w16cid:durableId="1691951816">
    <w:abstractNumId w:val="2"/>
  </w:num>
  <w:num w:numId="184" w16cid:durableId="506753041">
    <w:abstractNumId w:val="45"/>
  </w:num>
  <w:num w:numId="185" w16cid:durableId="250431735">
    <w:abstractNumId w:val="215"/>
  </w:num>
  <w:num w:numId="186" w16cid:durableId="188762765">
    <w:abstractNumId w:val="169"/>
  </w:num>
  <w:num w:numId="187" w16cid:durableId="1565528552">
    <w:abstractNumId w:val="91"/>
  </w:num>
  <w:num w:numId="188" w16cid:durableId="1039866368">
    <w:abstractNumId w:val="60"/>
  </w:num>
  <w:num w:numId="189" w16cid:durableId="523129946">
    <w:abstractNumId w:val="161"/>
  </w:num>
  <w:num w:numId="190" w16cid:durableId="629895387">
    <w:abstractNumId w:val="188"/>
  </w:num>
  <w:num w:numId="191" w16cid:durableId="657879407">
    <w:abstractNumId w:val="224"/>
  </w:num>
  <w:num w:numId="192" w16cid:durableId="2095123063">
    <w:abstractNumId w:val="85"/>
  </w:num>
  <w:num w:numId="193" w16cid:durableId="1798720211">
    <w:abstractNumId w:val="101"/>
  </w:num>
  <w:num w:numId="194" w16cid:durableId="1627471546">
    <w:abstractNumId w:val="82"/>
  </w:num>
  <w:num w:numId="195" w16cid:durableId="1482309785">
    <w:abstractNumId w:val="193"/>
  </w:num>
  <w:num w:numId="196" w16cid:durableId="536431640">
    <w:abstractNumId w:val="0"/>
  </w:num>
  <w:num w:numId="197" w16cid:durableId="697588663">
    <w:abstractNumId w:val="117"/>
  </w:num>
  <w:num w:numId="198" w16cid:durableId="743835978">
    <w:abstractNumId w:val="159"/>
  </w:num>
  <w:num w:numId="199" w16cid:durableId="328673969">
    <w:abstractNumId w:val="41"/>
  </w:num>
  <w:num w:numId="200" w16cid:durableId="1249266505">
    <w:abstractNumId w:val="194"/>
  </w:num>
  <w:num w:numId="201" w16cid:durableId="51587120">
    <w:abstractNumId w:val="226"/>
  </w:num>
  <w:num w:numId="202" w16cid:durableId="1108506405">
    <w:abstractNumId w:val="17"/>
  </w:num>
  <w:num w:numId="203" w16cid:durableId="1004237023">
    <w:abstractNumId w:val="214"/>
  </w:num>
  <w:num w:numId="204" w16cid:durableId="6367904">
    <w:abstractNumId w:val="192"/>
  </w:num>
  <w:num w:numId="205" w16cid:durableId="1635525406">
    <w:abstractNumId w:val="207"/>
  </w:num>
  <w:num w:numId="206" w16cid:durableId="627323511">
    <w:abstractNumId w:val="95"/>
  </w:num>
  <w:num w:numId="207" w16cid:durableId="1371958210">
    <w:abstractNumId w:val="137"/>
  </w:num>
  <w:num w:numId="208" w16cid:durableId="856775170">
    <w:abstractNumId w:val="145"/>
  </w:num>
  <w:num w:numId="209" w16cid:durableId="17631097">
    <w:abstractNumId w:val="149"/>
  </w:num>
  <w:num w:numId="210" w16cid:durableId="868681086">
    <w:abstractNumId w:val="196"/>
  </w:num>
  <w:num w:numId="211" w16cid:durableId="363478959">
    <w:abstractNumId w:val="225"/>
  </w:num>
  <w:num w:numId="212" w16cid:durableId="1178082209">
    <w:abstractNumId w:val="46"/>
  </w:num>
  <w:num w:numId="213" w16cid:durableId="909271162">
    <w:abstractNumId w:val="210"/>
  </w:num>
  <w:num w:numId="214" w16cid:durableId="1388332150">
    <w:abstractNumId w:val="38"/>
  </w:num>
  <w:num w:numId="215" w16cid:durableId="1591892633">
    <w:abstractNumId w:val="195"/>
  </w:num>
  <w:num w:numId="216" w16cid:durableId="230507929">
    <w:abstractNumId w:val="148"/>
  </w:num>
  <w:num w:numId="217" w16cid:durableId="33040709">
    <w:abstractNumId w:val="241"/>
  </w:num>
  <w:num w:numId="218" w16cid:durableId="922836855">
    <w:abstractNumId w:val="25"/>
  </w:num>
  <w:num w:numId="219" w16cid:durableId="893925927">
    <w:abstractNumId w:val="74"/>
  </w:num>
  <w:num w:numId="220" w16cid:durableId="310253983">
    <w:abstractNumId w:val="36"/>
  </w:num>
  <w:num w:numId="221" w16cid:durableId="446780090">
    <w:abstractNumId w:val="237"/>
  </w:num>
  <w:num w:numId="222" w16cid:durableId="1811090940">
    <w:abstractNumId w:val="106"/>
  </w:num>
  <w:num w:numId="223" w16cid:durableId="1651860502">
    <w:abstractNumId w:val="239"/>
  </w:num>
  <w:num w:numId="224" w16cid:durableId="1258706914">
    <w:abstractNumId w:val="133"/>
  </w:num>
  <w:num w:numId="225" w16cid:durableId="1656372454">
    <w:abstractNumId w:val="16"/>
  </w:num>
  <w:num w:numId="226" w16cid:durableId="1639141350">
    <w:abstractNumId w:val="185"/>
  </w:num>
  <w:num w:numId="227" w16cid:durableId="466893085">
    <w:abstractNumId w:val="131"/>
  </w:num>
  <w:num w:numId="228" w16cid:durableId="144901831">
    <w:abstractNumId w:val="70"/>
  </w:num>
  <w:num w:numId="229" w16cid:durableId="2046443395">
    <w:abstractNumId w:val="125"/>
  </w:num>
  <w:num w:numId="230" w16cid:durableId="1568344840">
    <w:abstractNumId w:val="219"/>
  </w:num>
  <w:num w:numId="231" w16cid:durableId="1321545190">
    <w:abstractNumId w:val="5"/>
  </w:num>
  <w:num w:numId="232" w16cid:durableId="1766656030">
    <w:abstractNumId w:val="24"/>
  </w:num>
  <w:num w:numId="233" w16cid:durableId="2068409092">
    <w:abstractNumId w:val="105"/>
  </w:num>
  <w:num w:numId="234" w16cid:durableId="1897545521">
    <w:abstractNumId w:val="235"/>
  </w:num>
  <w:num w:numId="235" w16cid:durableId="1720586753">
    <w:abstractNumId w:val="168"/>
  </w:num>
  <w:num w:numId="236" w16cid:durableId="1638487142">
    <w:abstractNumId w:val="49"/>
  </w:num>
  <w:num w:numId="237" w16cid:durableId="1176192794">
    <w:abstractNumId w:val="221"/>
  </w:num>
  <w:num w:numId="238" w16cid:durableId="1257863961">
    <w:abstractNumId w:val="155"/>
  </w:num>
  <w:num w:numId="239" w16cid:durableId="971250502">
    <w:abstractNumId w:val="4"/>
  </w:num>
  <w:num w:numId="240" w16cid:durableId="1983656634">
    <w:abstractNumId w:val="136"/>
  </w:num>
  <w:num w:numId="241" w16cid:durableId="1645498874">
    <w:abstractNumId w:val="98"/>
  </w:num>
  <w:num w:numId="242" w16cid:durableId="548152630">
    <w:abstractNumId w:val="186"/>
  </w:num>
  <w:num w:numId="243" w16cid:durableId="496118054">
    <w:abstractNumId w:val="171"/>
  </w:num>
  <w:num w:numId="244" w16cid:durableId="1252198708">
    <w:abstractNumId w:val="122"/>
  </w:num>
  <w:num w:numId="245" w16cid:durableId="1278607813">
    <w:abstractNumId w:val="1"/>
  </w:num>
  <w:num w:numId="246" w16cid:durableId="1176461777">
    <w:abstractNumId w:val="167"/>
  </w:num>
  <w:num w:numId="247" w16cid:durableId="1829780777">
    <w:abstractNumId w:val="23"/>
  </w:num>
  <w:num w:numId="248" w16cid:durableId="1218317213">
    <w:abstractNumId w:val="100"/>
  </w:num>
  <w:num w:numId="249" w16cid:durableId="1708292200">
    <w:abstractNumId w:val="18"/>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dministrator">
    <w15:presenceInfo w15:providerId="None" w15:userId="Administrator"/>
  </w15:person>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activeWritingStyle w:appName="MSWord" w:lang="en-US" w:vendorID="64" w:dllVersion="6" w:nlCheck="1" w:checkStyle="0"/>
  <w:activeWritingStyle w:appName="MSWord" w:lang="en-US" w:vendorID="64" w:dllVersion="0" w:nlCheck="1" w:checkStyle="0"/>
  <w:activeWritingStyle w:appName="MSWord" w:lang="en-AU" w:vendorID="64" w:dllVersion="0" w:nlCheck="1" w:checkStyle="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471C"/>
    <w:rsid w:val="0000045A"/>
    <w:rsid w:val="00002069"/>
    <w:rsid w:val="000059BB"/>
    <w:rsid w:val="000112C5"/>
    <w:rsid w:val="00012BEC"/>
    <w:rsid w:val="0001301D"/>
    <w:rsid w:val="000179AD"/>
    <w:rsid w:val="00017E6B"/>
    <w:rsid w:val="000219F9"/>
    <w:rsid w:val="000230F0"/>
    <w:rsid w:val="00025E32"/>
    <w:rsid w:val="00026ABE"/>
    <w:rsid w:val="00027181"/>
    <w:rsid w:val="00027ABF"/>
    <w:rsid w:val="000319E7"/>
    <w:rsid w:val="00031B0B"/>
    <w:rsid w:val="000436EC"/>
    <w:rsid w:val="00050C4B"/>
    <w:rsid w:val="00051265"/>
    <w:rsid w:val="000531B1"/>
    <w:rsid w:val="00054C28"/>
    <w:rsid w:val="000622B3"/>
    <w:rsid w:val="00064B6D"/>
    <w:rsid w:val="00065085"/>
    <w:rsid w:val="00065AD7"/>
    <w:rsid w:val="00067716"/>
    <w:rsid w:val="00071839"/>
    <w:rsid w:val="0007531F"/>
    <w:rsid w:val="00077A2C"/>
    <w:rsid w:val="00083B7E"/>
    <w:rsid w:val="00085DCD"/>
    <w:rsid w:val="00086111"/>
    <w:rsid w:val="00086AEE"/>
    <w:rsid w:val="00086FED"/>
    <w:rsid w:val="000A03AE"/>
    <w:rsid w:val="000A522D"/>
    <w:rsid w:val="000A63AE"/>
    <w:rsid w:val="000C1EB9"/>
    <w:rsid w:val="000C3243"/>
    <w:rsid w:val="000C3D00"/>
    <w:rsid w:val="000C7B17"/>
    <w:rsid w:val="000C7EFE"/>
    <w:rsid w:val="000D0F4B"/>
    <w:rsid w:val="000F0E20"/>
    <w:rsid w:val="000F1F3C"/>
    <w:rsid w:val="000F64CC"/>
    <w:rsid w:val="001016E4"/>
    <w:rsid w:val="00101FF6"/>
    <w:rsid w:val="0010557D"/>
    <w:rsid w:val="00107655"/>
    <w:rsid w:val="00107AA3"/>
    <w:rsid w:val="00116842"/>
    <w:rsid w:val="00116BDD"/>
    <w:rsid w:val="0012331A"/>
    <w:rsid w:val="00123CDB"/>
    <w:rsid w:val="001343A1"/>
    <w:rsid w:val="00137515"/>
    <w:rsid w:val="00141F73"/>
    <w:rsid w:val="00145B47"/>
    <w:rsid w:val="0015732E"/>
    <w:rsid w:val="00162BA2"/>
    <w:rsid w:val="001642AA"/>
    <w:rsid w:val="00164744"/>
    <w:rsid w:val="00164848"/>
    <w:rsid w:val="00171144"/>
    <w:rsid w:val="00171C5D"/>
    <w:rsid w:val="00174281"/>
    <w:rsid w:val="001746FC"/>
    <w:rsid w:val="001768A2"/>
    <w:rsid w:val="00176F20"/>
    <w:rsid w:val="00184DEB"/>
    <w:rsid w:val="001A74E2"/>
    <w:rsid w:val="001A7A96"/>
    <w:rsid w:val="001B11DC"/>
    <w:rsid w:val="001B330D"/>
    <w:rsid w:val="001C08AB"/>
    <w:rsid w:val="001C123B"/>
    <w:rsid w:val="001C24B2"/>
    <w:rsid w:val="001C389F"/>
    <w:rsid w:val="001C44FF"/>
    <w:rsid w:val="001C5F1B"/>
    <w:rsid w:val="001C6A45"/>
    <w:rsid w:val="001C712A"/>
    <w:rsid w:val="001D2080"/>
    <w:rsid w:val="001D3BB1"/>
    <w:rsid w:val="001D7D93"/>
    <w:rsid w:val="001E4979"/>
    <w:rsid w:val="001E7435"/>
    <w:rsid w:val="001E7EA5"/>
    <w:rsid w:val="001F2BF4"/>
    <w:rsid w:val="001F3242"/>
    <w:rsid w:val="001F540A"/>
    <w:rsid w:val="001F692C"/>
    <w:rsid w:val="00203569"/>
    <w:rsid w:val="00206B2A"/>
    <w:rsid w:val="0021501C"/>
    <w:rsid w:val="00223CDF"/>
    <w:rsid w:val="002247D7"/>
    <w:rsid w:val="00232790"/>
    <w:rsid w:val="00242ECD"/>
    <w:rsid w:val="00246C1E"/>
    <w:rsid w:val="002525F6"/>
    <w:rsid w:val="00260234"/>
    <w:rsid w:val="00265200"/>
    <w:rsid w:val="00266895"/>
    <w:rsid w:val="00266A78"/>
    <w:rsid w:val="00266D56"/>
    <w:rsid w:val="002746A5"/>
    <w:rsid w:val="00274A2F"/>
    <w:rsid w:val="00275D44"/>
    <w:rsid w:val="00283224"/>
    <w:rsid w:val="00283AB7"/>
    <w:rsid w:val="00284AB4"/>
    <w:rsid w:val="00290D00"/>
    <w:rsid w:val="0029139D"/>
    <w:rsid w:val="00291AE8"/>
    <w:rsid w:val="00292607"/>
    <w:rsid w:val="00297A1E"/>
    <w:rsid w:val="002A0A34"/>
    <w:rsid w:val="002A2401"/>
    <w:rsid w:val="002A4DD3"/>
    <w:rsid w:val="002B119C"/>
    <w:rsid w:val="002B11FF"/>
    <w:rsid w:val="002B20D2"/>
    <w:rsid w:val="002C063F"/>
    <w:rsid w:val="002D55C3"/>
    <w:rsid w:val="002D78E7"/>
    <w:rsid w:val="002E09FB"/>
    <w:rsid w:val="002E3A99"/>
    <w:rsid w:val="002E6940"/>
    <w:rsid w:val="002E7296"/>
    <w:rsid w:val="002F54CA"/>
    <w:rsid w:val="002F6570"/>
    <w:rsid w:val="00301313"/>
    <w:rsid w:val="0030402A"/>
    <w:rsid w:val="003050E2"/>
    <w:rsid w:val="00310425"/>
    <w:rsid w:val="00310545"/>
    <w:rsid w:val="00313186"/>
    <w:rsid w:val="003414F5"/>
    <w:rsid w:val="00341FE0"/>
    <w:rsid w:val="00344E0F"/>
    <w:rsid w:val="00353C22"/>
    <w:rsid w:val="00353CDB"/>
    <w:rsid w:val="0035451D"/>
    <w:rsid w:val="00354A3C"/>
    <w:rsid w:val="00355DD6"/>
    <w:rsid w:val="0036302E"/>
    <w:rsid w:val="00363F1D"/>
    <w:rsid w:val="00374D6F"/>
    <w:rsid w:val="00382118"/>
    <w:rsid w:val="00382196"/>
    <w:rsid w:val="00387342"/>
    <w:rsid w:val="003914D7"/>
    <w:rsid w:val="00394A52"/>
    <w:rsid w:val="0039507F"/>
    <w:rsid w:val="003A0FCA"/>
    <w:rsid w:val="003A7F00"/>
    <w:rsid w:val="003B06C2"/>
    <w:rsid w:val="003B55CE"/>
    <w:rsid w:val="003B5CC2"/>
    <w:rsid w:val="003C69D5"/>
    <w:rsid w:val="003C7E4E"/>
    <w:rsid w:val="003D0081"/>
    <w:rsid w:val="003D2BF9"/>
    <w:rsid w:val="003D5BC1"/>
    <w:rsid w:val="003E01A7"/>
    <w:rsid w:val="003E047F"/>
    <w:rsid w:val="003E1CBD"/>
    <w:rsid w:val="003E336A"/>
    <w:rsid w:val="003F62B8"/>
    <w:rsid w:val="003F6394"/>
    <w:rsid w:val="004040A2"/>
    <w:rsid w:val="004045AA"/>
    <w:rsid w:val="0040478D"/>
    <w:rsid w:val="0041561F"/>
    <w:rsid w:val="00423403"/>
    <w:rsid w:val="00430D86"/>
    <w:rsid w:val="0044121A"/>
    <w:rsid w:val="004430A2"/>
    <w:rsid w:val="00445284"/>
    <w:rsid w:val="00445A42"/>
    <w:rsid w:val="00454A36"/>
    <w:rsid w:val="00467F2B"/>
    <w:rsid w:val="004759F2"/>
    <w:rsid w:val="00480874"/>
    <w:rsid w:val="004861E2"/>
    <w:rsid w:val="004909BB"/>
    <w:rsid w:val="00492E7F"/>
    <w:rsid w:val="004A123D"/>
    <w:rsid w:val="004A43E9"/>
    <w:rsid w:val="004B0B61"/>
    <w:rsid w:val="004B232A"/>
    <w:rsid w:val="004B2EEE"/>
    <w:rsid w:val="004B37C0"/>
    <w:rsid w:val="004B588F"/>
    <w:rsid w:val="004B6490"/>
    <w:rsid w:val="004B6C1B"/>
    <w:rsid w:val="004D1F04"/>
    <w:rsid w:val="004D3434"/>
    <w:rsid w:val="004E4D6D"/>
    <w:rsid w:val="004F3C75"/>
    <w:rsid w:val="00500C1E"/>
    <w:rsid w:val="00503CB8"/>
    <w:rsid w:val="00505146"/>
    <w:rsid w:val="005103B4"/>
    <w:rsid w:val="0051773C"/>
    <w:rsid w:val="005179B3"/>
    <w:rsid w:val="00521229"/>
    <w:rsid w:val="00525D73"/>
    <w:rsid w:val="0052780E"/>
    <w:rsid w:val="00541B4F"/>
    <w:rsid w:val="00542316"/>
    <w:rsid w:val="00544E11"/>
    <w:rsid w:val="00555904"/>
    <w:rsid w:val="00557AFB"/>
    <w:rsid w:val="00557EEE"/>
    <w:rsid w:val="005624B7"/>
    <w:rsid w:val="00564C49"/>
    <w:rsid w:val="005658F2"/>
    <w:rsid w:val="00566DA9"/>
    <w:rsid w:val="00566FAA"/>
    <w:rsid w:val="0056706D"/>
    <w:rsid w:val="005712A4"/>
    <w:rsid w:val="005745AA"/>
    <w:rsid w:val="00575B6E"/>
    <w:rsid w:val="00576958"/>
    <w:rsid w:val="00581887"/>
    <w:rsid w:val="005854F0"/>
    <w:rsid w:val="005869FA"/>
    <w:rsid w:val="00587DD0"/>
    <w:rsid w:val="005A09FE"/>
    <w:rsid w:val="005B1400"/>
    <w:rsid w:val="005B206E"/>
    <w:rsid w:val="005B226D"/>
    <w:rsid w:val="005B2833"/>
    <w:rsid w:val="005B34A5"/>
    <w:rsid w:val="005B5DBB"/>
    <w:rsid w:val="005C45DB"/>
    <w:rsid w:val="005D57B6"/>
    <w:rsid w:val="005D6B4C"/>
    <w:rsid w:val="005D763E"/>
    <w:rsid w:val="005D7CFF"/>
    <w:rsid w:val="005E422C"/>
    <w:rsid w:val="005E79DB"/>
    <w:rsid w:val="005F1B96"/>
    <w:rsid w:val="005F3288"/>
    <w:rsid w:val="005F69D9"/>
    <w:rsid w:val="005F69E4"/>
    <w:rsid w:val="0060024B"/>
    <w:rsid w:val="00600AF9"/>
    <w:rsid w:val="00602AAE"/>
    <w:rsid w:val="006061B8"/>
    <w:rsid w:val="00607E3F"/>
    <w:rsid w:val="0061698C"/>
    <w:rsid w:val="00622725"/>
    <w:rsid w:val="00622B4C"/>
    <w:rsid w:val="0062440E"/>
    <w:rsid w:val="00625E55"/>
    <w:rsid w:val="00630676"/>
    <w:rsid w:val="00631EDA"/>
    <w:rsid w:val="00641B70"/>
    <w:rsid w:val="00642954"/>
    <w:rsid w:val="0064348F"/>
    <w:rsid w:val="00652BC3"/>
    <w:rsid w:val="00674270"/>
    <w:rsid w:val="006763D9"/>
    <w:rsid w:val="00676CA6"/>
    <w:rsid w:val="00683655"/>
    <w:rsid w:val="00686EB4"/>
    <w:rsid w:val="00690564"/>
    <w:rsid w:val="00691529"/>
    <w:rsid w:val="00691F96"/>
    <w:rsid w:val="006948D6"/>
    <w:rsid w:val="00696420"/>
    <w:rsid w:val="00696F51"/>
    <w:rsid w:val="00696F71"/>
    <w:rsid w:val="006A1F30"/>
    <w:rsid w:val="006A5350"/>
    <w:rsid w:val="006B030C"/>
    <w:rsid w:val="006B3527"/>
    <w:rsid w:val="006B7BFA"/>
    <w:rsid w:val="006C1D1A"/>
    <w:rsid w:val="006C26D5"/>
    <w:rsid w:val="006C2DB6"/>
    <w:rsid w:val="006C33D5"/>
    <w:rsid w:val="006C5EDE"/>
    <w:rsid w:val="006C6D33"/>
    <w:rsid w:val="006D0C5B"/>
    <w:rsid w:val="006D3A4E"/>
    <w:rsid w:val="006D40D3"/>
    <w:rsid w:val="006D4C5A"/>
    <w:rsid w:val="006D720E"/>
    <w:rsid w:val="006E7132"/>
    <w:rsid w:val="006F00D1"/>
    <w:rsid w:val="006F23A8"/>
    <w:rsid w:val="006F31F3"/>
    <w:rsid w:val="00701D7E"/>
    <w:rsid w:val="007023F8"/>
    <w:rsid w:val="0070251F"/>
    <w:rsid w:val="00702A7A"/>
    <w:rsid w:val="007110ED"/>
    <w:rsid w:val="00711320"/>
    <w:rsid w:val="00712D85"/>
    <w:rsid w:val="00712F30"/>
    <w:rsid w:val="0071740A"/>
    <w:rsid w:val="00717DE1"/>
    <w:rsid w:val="0072729B"/>
    <w:rsid w:val="00731E47"/>
    <w:rsid w:val="00734ABA"/>
    <w:rsid w:val="00751C85"/>
    <w:rsid w:val="00765525"/>
    <w:rsid w:val="00765E6C"/>
    <w:rsid w:val="00766EA3"/>
    <w:rsid w:val="00767768"/>
    <w:rsid w:val="00770500"/>
    <w:rsid w:val="00770BA6"/>
    <w:rsid w:val="00782E72"/>
    <w:rsid w:val="007868A3"/>
    <w:rsid w:val="007925E4"/>
    <w:rsid w:val="00793C25"/>
    <w:rsid w:val="007945AD"/>
    <w:rsid w:val="00796449"/>
    <w:rsid w:val="0079733C"/>
    <w:rsid w:val="007A41C9"/>
    <w:rsid w:val="007A5BF2"/>
    <w:rsid w:val="007B0EEF"/>
    <w:rsid w:val="007B1F29"/>
    <w:rsid w:val="007B6378"/>
    <w:rsid w:val="007B6B48"/>
    <w:rsid w:val="007C0171"/>
    <w:rsid w:val="007C34D6"/>
    <w:rsid w:val="007D163C"/>
    <w:rsid w:val="007D2A3C"/>
    <w:rsid w:val="007E3994"/>
    <w:rsid w:val="007E4C84"/>
    <w:rsid w:val="007E5296"/>
    <w:rsid w:val="007E5B3B"/>
    <w:rsid w:val="007E6538"/>
    <w:rsid w:val="007E6DB9"/>
    <w:rsid w:val="007F011D"/>
    <w:rsid w:val="007F2933"/>
    <w:rsid w:val="00804C24"/>
    <w:rsid w:val="00813893"/>
    <w:rsid w:val="00815A4C"/>
    <w:rsid w:val="00816064"/>
    <w:rsid w:val="00821947"/>
    <w:rsid w:val="00825F1E"/>
    <w:rsid w:val="0083321B"/>
    <w:rsid w:val="008334FD"/>
    <w:rsid w:val="00834E7F"/>
    <w:rsid w:val="00835035"/>
    <w:rsid w:val="0083718C"/>
    <w:rsid w:val="00840A53"/>
    <w:rsid w:val="00841E06"/>
    <w:rsid w:val="00852693"/>
    <w:rsid w:val="00852F83"/>
    <w:rsid w:val="0085582C"/>
    <w:rsid w:val="00855CE9"/>
    <w:rsid w:val="00855F52"/>
    <w:rsid w:val="00861798"/>
    <w:rsid w:val="0086184A"/>
    <w:rsid w:val="0086572F"/>
    <w:rsid w:val="00870685"/>
    <w:rsid w:val="00871450"/>
    <w:rsid w:val="0087246C"/>
    <w:rsid w:val="00872939"/>
    <w:rsid w:val="0087309E"/>
    <w:rsid w:val="0087638C"/>
    <w:rsid w:val="00884561"/>
    <w:rsid w:val="00886CC6"/>
    <w:rsid w:val="008A0D51"/>
    <w:rsid w:val="008A306D"/>
    <w:rsid w:val="008A57AE"/>
    <w:rsid w:val="008B135F"/>
    <w:rsid w:val="008B286A"/>
    <w:rsid w:val="008C1F15"/>
    <w:rsid w:val="008C2689"/>
    <w:rsid w:val="008C28D0"/>
    <w:rsid w:val="008C2B13"/>
    <w:rsid w:val="008C4594"/>
    <w:rsid w:val="008C4641"/>
    <w:rsid w:val="008C571F"/>
    <w:rsid w:val="008D6059"/>
    <w:rsid w:val="008E23C8"/>
    <w:rsid w:val="008F042B"/>
    <w:rsid w:val="008F7629"/>
    <w:rsid w:val="0090151C"/>
    <w:rsid w:val="00902378"/>
    <w:rsid w:val="0090309B"/>
    <w:rsid w:val="009032FD"/>
    <w:rsid w:val="00905CFF"/>
    <w:rsid w:val="00910F34"/>
    <w:rsid w:val="00911137"/>
    <w:rsid w:val="009133B2"/>
    <w:rsid w:val="009157A0"/>
    <w:rsid w:val="00915AF1"/>
    <w:rsid w:val="009160BE"/>
    <w:rsid w:val="00921363"/>
    <w:rsid w:val="00930D7E"/>
    <w:rsid w:val="0093117B"/>
    <w:rsid w:val="009326DF"/>
    <w:rsid w:val="009452A6"/>
    <w:rsid w:val="0094744D"/>
    <w:rsid w:val="009509A7"/>
    <w:rsid w:val="009613A3"/>
    <w:rsid w:val="009618F7"/>
    <w:rsid w:val="00964CB6"/>
    <w:rsid w:val="00982007"/>
    <w:rsid w:val="009831C0"/>
    <w:rsid w:val="00983B95"/>
    <w:rsid w:val="0098744B"/>
    <w:rsid w:val="009904E9"/>
    <w:rsid w:val="00995981"/>
    <w:rsid w:val="009961A4"/>
    <w:rsid w:val="009963DA"/>
    <w:rsid w:val="00996709"/>
    <w:rsid w:val="009971FA"/>
    <w:rsid w:val="009A0396"/>
    <w:rsid w:val="009A0703"/>
    <w:rsid w:val="009A13BF"/>
    <w:rsid w:val="009A7FE7"/>
    <w:rsid w:val="009B5108"/>
    <w:rsid w:val="009C0B38"/>
    <w:rsid w:val="009C1E87"/>
    <w:rsid w:val="009C276B"/>
    <w:rsid w:val="009C381B"/>
    <w:rsid w:val="009C5F60"/>
    <w:rsid w:val="009D46AE"/>
    <w:rsid w:val="009D4740"/>
    <w:rsid w:val="009D532E"/>
    <w:rsid w:val="009D7A62"/>
    <w:rsid w:val="009E24F4"/>
    <w:rsid w:val="009F0AD2"/>
    <w:rsid w:val="009F184A"/>
    <w:rsid w:val="009F4697"/>
    <w:rsid w:val="009F4EBE"/>
    <w:rsid w:val="00A00605"/>
    <w:rsid w:val="00A01ECA"/>
    <w:rsid w:val="00A0249E"/>
    <w:rsid w:val="00A02D62"/>
    <w:rsid w:val="00A1386B"/>
    <w:rsid w:val="00A1456E"/>
    <w:rsid w:val="00A1684B"/>
    <w:rsid w:val="00A1781E"/>
    <w:rsid w:val="00A202E4"/>
    <w:rsid w:val="00A25D76"/>
    <w:rsid w:val="00A26A3B"/>
    <w:rsid w:val="00A3317B"/>
    <w:rsid w:val="00A35151"/>
    <w:rsid w:val="00A3570E"/>
    <w:rsid w:val="00A40F7E"/>
    <w:rsid w:val="00A43E1C"/>
    <w:rsid w:val="00A51963"/>
    <w:rsid w:val="00A524FB"/>
    <w:rsid w:val="00A53E12"/>
    <w:rsid w:val="00A54504"/>
    <w:rsid w:val="00A600E8"/>
    <w:rsid w:val="00A620E2"/>
    <w:rsid w:val="00A63963"/>
    <w:rsid w:val="00A65A47"/>
    <w:rsid w:val="00A66963"/>
    <w:rsid w:val="00A71C28"/>
    <w:rsid w:val="00A74579"/>
    <w:rsid w:val="00A772C7"/>
    <w:rsid w:val="00A82335"/>
    <w:rsid w:val="00A8791C"/>
    <w:rsid w:val="00A9405B"/>
    <w:rsid w:val="00A96D47"/>
    <w:rsid w:val="00A97823"/>
    <w:rsid w:val="00AA26C1"/>
    <w:rsid w:val="00AA4F25"/>
    <w:rsid w:val="00AC0730"/>
    <w:rsid w:val="00AC2A3D"/>
    <w:rsid w:val="00AC61B8"/>
    <w:rsid w:val="00AC71C4"/>
    <w:rsid w:val="00AC76AF"/>
    <w:rsid w:val="00AD05DD"/>
    <w:rsid w:val="00AD1971"/>
    <w:rsid w:val="00B1511C"/>
    <w:rsid w:val="00B22B20"/>
    <w:rsid w:val="00B328A4"/>
    <w:rsid w:val="00B32AF0"/>
    <w:rsid w:val="00B33FCD"/>
    <w:rsid w:val="00B35623"/>
    <w:rsid w:val="00B45B0C"/>
    <w:rsid w:val="00B466FA"/>
    <w:rsid w:val="00B54A0A"/>
    <w:rsid w:val="00B552A1"/>
    <w:rsid w:val="00B553B4"/>
    <w:rsid w:val="00B57349"/>
    <w:rsid w:val="00B60D41"/>
    <w:rsid w:val="00B62B73"/>
    <w:rsid w:val="00B71B05"/>
    <w:rsid w:val="00B7300B"/>
    <w:rsid w:val="00B754B0"/>
    <w:rsid w:val="00B77D0E"/>
    <w:rsid w:val="00B86025"/>
    <w:rsid w:val="00B865F4"/>
    <w:rsid w:val="00B87CEC"/>
    <w:rsid w:val="00B96185"/>
    <w:rsid w:val="00BA22A1"/>
    <w:rsid w:val="00BA42CA"/>
    <w:rsid w:val="00BA60EE"/>
    <w:rsid w:val="00BB0E74"/>
    <w:rsid w:val="00BC2553"/>
    <w:rsid w:val="00BC4EBD"/>
    <w:rsid w:val="00BC5777"/>
    <w:rsid w:val="00BC7FF4"/>
    <w:rsid w:val="00BD0896"/>
    <w:rsid w:val="00BD1920"/>
    <w:rsid w:val="00BD1AE8"/>
    <w:rsid w:val="00BD4742"/>
    <w:rsid w:val="00BD6C82"/>
    <w:rsid w:val="00BD7A02"/>
    <w:rsid w:val="00BE2B07"/>
    <w:rsid w:val="00BE3953"/>
    <w:rsid w:val="00BF11E7"/>
    <w:rsid w:val="00BF18D2"/>
    <w:rsid w:val="00BF210A"/>
    <w:rsid w:val="00C00E16"/>
    <w:rsid w:val="00C03EC0"/>
    <w:rsid w:val="00C04BD2"/>
    <w:rsid w:val="00C22408"/>
    <w:rsid w:val="00C32238"/>
    <w:rsid w:val="00C37164"/>
    <w:rsid w:val="00C419DD"/>
    <w:rsid w:val="00C437ED"/>
    <w:rsid w:val="00C46E1E"/>
    <w:rsid w:val="00C5722A"/>
    <w:rsid w:val="00C62AE7"/>
    <w:rsid w:val="00C6564B"/>
    <w:rsid w:val="00C665B1"/>
    <w:rsid w:val="00C7104A"/>
    <w:rsid w:val="00C72C74"/>
    <w:rsid w:val="00C75217"/>
    <w:rsid w:val="00C75850"/>
    <w:rsid w:val="00C8437D"/>
    <w:rsid w:val="00C84731"/>
    <w:rsid w:val="00C87DA2"/>
    <w:rsid w:val="00C91BD2"/>
    <w:rsid w:val="00C91F93"/>
    <w:rsid w:val="00C92EAA"/>
    <w:rsid w:val="00C94B71"/>
    <w:rsid w:val="00C955C6"/>
    <w:rsid w:val="00CA471C"/>
    <w:rsid w:val="00CA5302"/>
    <w:rsid w:val="00CB4EB6"/>
    <w:rsid w:val="00CC194E"/>
    <w:rsid w:val="00CD21AF"/>
    <w:rsid w:val="00CD2BD7"/>
    <w:rsid w:val="00CD528B"/>
    <w:rsid w:val="00CD70A9"/>
    <w:rsid w:val="00CD78F0"/>
    <w:rsid w:val="00CE0873"/>
    <w:rsid w:val="00CE4CB5"/>
    <w:rsid w:val="00CF5865"/>
    <w:rsid w:val="00D04048"/>
    <w:rsid w:val="00D10409"/>
    <w:rsid w:val="00D10BAD"/>
    <w:rsid w:val="00D11253"/>
    <w:rsid w:val="00D134BE"/>
    <w:rsid w:val="00D226E8"/>
    <w:rsid w:val="00D32F70"/>
    <w:rsid w:val="00D373A6"/>
    <w:rsid w:val="00D423DC"/>
    <w:rsid w:val="00D4533E"/>
    <w:rsid w:val="00D461A1"/>
    <w:rsid w:val="00D468D9"/>
    <w:rsid w:val="00D47B27"/>
    <w:rsid w:val="00D57B27"/>
    <w:rsid w:val="00D63302"/>
    <w:rsid w:val="00D63643"/>
    <w:rsid w:val="00D64327"/>
    <w:rsid w:val="00D73AF6"/>
    <w:rsid w:val="00D7491F"/>
    <w:rsid w:val="00D7580C"/>
    <w:rsid w:val="00D7681D"/>
    <w:rsid w:val="00D76979"/>
    <w:rsid w:val="00D770DC"/>
    <w:rsid w:val="00D84DF6"/>
    <w:rsid w:val="00D86C68"/>
    <w:rsid w:val="00D90D5C"/>
    <w:rsid w:val="00D92764"/>
    <w:rsid w:val="00DA04AD"/>
    <w:rsid w:val="00DA6583"/>
    <w:rsid w:val="00DA7DBB"/>
    <w:rsid w:val="00DB5007"/>
    <w:rsid w:val="00DC0811"/>
    <w:rsid w:val="00DC3AAC"/>
    <w:rsid w:val="00DD5354"/>
    <w:rsid w:val="00DD56AF"/>
    <w:rsid w:val="00DD79C4"/>
    <w:rsid w:val="00DE0FCD"/>
    <w:rsid w:val="00DE5126"/>
    <w:rsid w:val="00DE7E67"/>
    <w:rsid w:val="00DF1BE5"/>
    <w:rsid w:val="00DF25A6"/>
    <w:rsid w:val="00DF38B1"/>
    <w:rsid w:val="00DF39CC"/>
    <w:rsid w:val="00DF43E2"/>
    <w:rsid w:val="00DF4A2A"/>
    <w:rsid w:val="00DF54B4"/>
    <w:rsid w:val="00E00AAD"/>
    <w:rsid w:val="00E00F45"/>
    <w:rsid w:val="00E1431C"/>
    <w:rsid w:val="00E20311"/>
    <w:rsid w:val="00E2227E"/>
    <w:rsid w:val="00E22782"/>
    <w:rsid w:val="00E251D2"/>
    <w:rsid w:val="00E25860"/>
    <w:rsid w:val="00E271EF"/>
    <w:rsid w:val="00E276EE"/>
    <w:rsid w:val="00E32759"/>
    <w:rsid w:val="00E33A0A"/>
    <w:rsid w:val="00E357C7"/>
    <w:rsid w:val="00E41437"/>
    <w:rsid w:val="00E47B6F"/>
    <w:rsid w:val="00E70853"/>
    <w:rsid w:val="00E71D9C"/>
    <w:rsid w:val="00E8539F"/>
    <w:rsid w:val="00E854AA"/>
    <w:rsid w:val="00E90077"/>
    <w:rsid w:val="00E97EE8"/>
    <w:rsid w:val="00E97F61"/>
    <w:rsid w:val="00EA2B43"/>
    <w:rsid w:val="00EA2BF9"/>
    <w:rsid w:val="00EA618C"/>
    <w:rsid w:val="00EC02FE"/>
    <w:rsid w:val="00EC077F"/>
    <w:rsid w:val="00EC31A2"/>
    <w:rsid w:val="00EC3D50"/>
    <w:rsid w:val="00EC78C8"/>
    <w:rsid w:val="00ED2639"/>
    <w:rsid w:val="00ED3D84"/>
    <w:rsid w:val="00ED52B5"/>
    <w:rsid w:val="00EE6BBA"/>
    <w:rsid w:val="00EE7DF9"/>
    <w:rsid w:val="00EF07E5"/>
    <w:rsid w:val="00EF13F9"/>
    <w:rsid w:val="00EF7B82"/>
    <w:rsid w:val="00F01ECF"/>
    <w:rsid w:val="00F04A50"/>
    <w:rsid w:val="00F10A4E"/>
    <w:rsid w:val="00F12E53"/>
    <w:rsid w:val="00F16BA9"/>
    <w:rsid w:val="00F21E71"/>
    <w:rsid w:val="00F2560C"/>
    <w:rsid w:val="00F25995"/>
    <w:rsid w:val="00F270EB"/>
    <w:rsid w:val="00F32404"/>
    <w:rsid w:val="00F376F0"/>
    <w:rsid w:val="00F37C61"/>
    <w:rsid w:val="00F4626C"/>
    <w:rsid w:val="00F507DF"/>
    <w:rsid w:val="00F55DD6"/>
    <w:rsid w:val="00F57B52"/>
    <w:rsid w:val="00F606E1"/>
    <w:rsid w:val="00F636ED"/>
    <w:rsid w:val="00F654A5"/>
    <w:rsid w:val="00F6562D"/>
    <w:rsid w:val="00F65E1A"/>
    <w:rsid w:val="00F70E0D"/>
    <w:rsid w:val="00F7136B"/>
    <w:rsid w:val="00F8378D"/>
    <w:rsid w:val="00F929C4"/>
    <w:rsid w:val="00F95F2F"/>
    <w:rsid w:val="00F96576"/>
    <w:rsid w:val="00FA0595"/>
    <w:rsid w:val="00FA29C5"/>
    <w:rsid w:val="00FB2274"/>
    <w:rsid w:val="00FB357B"/>
    <w:rsid w:val="00FB3930"/>
    <w:rsid w:val="00FB625C"/>
    <w:rsid w:val="00FC282D"/>
    <w:rsid w:val="00FC5950"/>
    <w:rsid w:val="00FC59FC"/>
    <w:rsid w:val="00FD08DE"/>
    <w:rsid w:val="00FD1BBD"/>
    <w:rsid w:val="00FD1D50"/>
    <w:rsid w:val="00FD260A"/>
    <w:rsid w:val="00FD2E7C"/>
    <w:rsid w:val="00FD3BB6"/>
    <w:rsid w:val="00FD641C"/>
    <w:rsid w:val="00FD655D"/>
    <w:rsid w:val="00FE2B94"/>
    <w:rsid w:val="00FE3763"/>
    <w:rsid w:val="00FE40E7"/>
    <w:rsid w:val="00FF5386"/>
    <w:rsid w:val="00FF5A1C"/>
    <w:rsid w:val="00FF60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329EF"/>
  <w15:docId w15:val="{08D2F1CE-8EBB-4B07-8FBD-5B5D5CDD2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04048"/>
  </w:style>
  <w:style w:type="paragraph" w:styleId="Heading1">
    <w:name w:val="heading 1"/>
    <w:basedOn w:val="Normal"/>
    <w:next w:val="Normal"/>
    <w:link w:val="Heading1Char"/>
    <w:pPr>
      <w:keepNext/>
      <w:keepLines/>
      <w:jc w:val="center"/>
      <w:outlineLvl w:val="0"/>
    </w:pPr>
    <w:rPr>
      <w:rFonts w:ascii="Times New Roman" w:eastAsia="Times New Roman" w:hAnsi="Times New Roman" w:cs="Times New Roman"/>
      <w:b/>
      <w:sz w:val="26"/>
      <w:szCs w:val="26"/>
    </w:rPr>
  </w:style>
  <w:style w:type="paragraph" w:styleId="Heading2">
    <w:name w:val="heading 2"/>
    <w:basedOn w:val="Normal"/>
    <w:next w:val="Normal"/>
    <w:link w:val="Heading2Char"/>
    <w:pPr>
      <w:keepNext/>
      <w:keepLines/>
      <w:spacing w:after="200"/>
      <w:outlineLvl w:val="1"/>
    </w:pPr>
    <w:rPr>
      <w:rFonts w:ascii="Times New Roman" w:eastAsia="Times New Roman" w:hAnsi="Times New Roman" w:cs="Times New Roman"/>
      <w:b/>
      <w:sz w:val="26"/>
      <w:szCs w:val="26"/>
    </w:rPr>
  </w:style>
  <w:style w:type="paragraph" w:styleId="Heading3">
    <w:name w:val="heading 3"/>
    <w:basedOn w:val="Normal"/>
    <w:next w:val="Normal"/>
    <w:link w:val="Heading3Char"/>
    <w:pPr>
      <w:keepNext/>
      <w:keepLines/>
      <w:spacing w:before="200" w:after="200"/>
      <w:ind w:left="283"/>
      <w:outlineLvl w:val="2"/>
    </w:pPr>
    <w:rPr>
      <w:rFonts w:ascii="Times New Roman" w:eastAsia="Times New Roman" w:hAnsi="Times New Roman" w:cs="Times New Roman"/>
      <w:b/>
      <w:sz w:val="26"/>
      <w:szCs w:val="26"/>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D7681D"/>
    <w:pPr>
      <w:keepNext/>
      <w:keepLines/>
      <w:spacing w:before="40"/>
      <w:jc w:val="center"/>
      <w:outlineLvl w:val="6"/>
    </w:pPr>
    <w:rPr>
      <w:rFonts w:ascii="Times New Roman" w:eastAsiaTheme="majorEastAsia" w:hAnsi="Times New Roman" w:cstheme="majorBidi"/>
      <w:i/>
      <w:iCs/>
      <w:sz w:val="26"/>
    </w:rPr>
  </w:style>
  <w:style w:type="paragraph" w:styleId="Heading8">
    <w:name w:val="heading 8"/>
    <w:basedOn w:val="Normal"/>
    <w:next w:val="Normal"/>
    <w:link w:val="Heading8Char"/>
    <w:uiPriority w:val="9"/>
    <w:unhideWhenUsed/>
    <w:qFormat/>
    <w:rsid w:val="00852693"/>
    <w:pPr>
      <w:keepNext/>
      <w:keepLines/>
      <w:spacing w:before="40"/>
      <w:jc w:val="center"/>
      <w:outlineLvl w:val="7"/>
    </w:pPr>
    <w:rPr>
      <w:rFonts w:ascii="Times New Roman" w:eastAsiaTheme="majorEastAsia" w:hAnsi="Times New Roman" w:cstheme="majorBidi"/>
      <w:i/>
      <w:color w:val="272727" w:themeColor="text1" w:themeTint="D8"/>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pPr>
      <w:spacing w:line="240" w:lineRule="auto"/>
    </w:pPr>
    <w:tblPr>
      <w:tblStyleRowBandSize w:val="1"/>
      <w:tblStyleColBandSize w:val="1"/>
    </w:tblPr>
  </w:style>
  <w:style w:type="table" w:customStyle="1" w:styleId="a7">
    <w:basedOn w:val="TableNormal"/>
    <w:pPr>
      <w:spacing w:line="240" w:lineRule="auto"/>
    </w:pPr>
    <w:tblPr>
      <w:tblStyleRowBandSize w:val="1"/>
      <w:tblStyleColBandSize w:val="1"/>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pPr>
      <w:spacing w:line="240" w:lineRule="auto"/>
    </w:pPr>
    <w:tblPr>
      <w:tblStyleRowBandSize w:val="1"/>
      <w:tblStyleColBandSize w:val="1"/>
    </w:tblPr>
  </w:style>
  <w:style w:type="table" w:customStyle="1" w:styleId="ab">
    <w:basedOn w:val="TableNormal"/>
    <w:pPr>
      <w:spacing w:line="240" w:lineRule="auto"/>
    </w:pPr>
    <w:tblPr>
      <w:tblStyleRowBandSize w:val="1"/>
      <w:tblStyleColBandSize w:val="1"/>
    </w:tblPr>
  </w:style>
  <w:style w:type="table" w:customStyle="1" w:styleId="ac">
    <w:basedOn w:val="TableNormal"/>
    <w:pPr>
      <w:spacing w:line="240" w:lineRule="auto"/>
    </w:pPr>
    <w:tblPr>
      <w:tblStyleRowBandSize w:val="1"/>
      <w:tblStyleColBandSize w:val="1"/>
    </w:tblPr>
  </w:style>
  <w:style w:type="table" w:customStyle="1" w:styleId="ad">
    <w:basedOn w:val="TableNormal"/>
    <w:pPr>
      <w:spacing w:line="240" w:lineRule="auto"/>
    </w:pPr>
    <w:tblPr>
      <w:tblStyleRowBandSize w:val="1"/>
      <w:tblStyleColBandSize w:val="1"/>
    </w:tblPr>
  </w:style>
  <w:style w:type="table" w:customStyle="1" w:styleId="ae">
    <w:basedOn w:val="TableNormal"/>
    <w:pPr>
      <w:spacing w:line="240" w:lineRule="auto"/>
    </w:pPr>
    <w:tblPr>
      <w:tblStyleRowBandSize w:val="1"/>
      <w:tblStyleColBandSize w:val="1"/>
    </w:tblPr>
  </w:style>
  <w:style w:type="table" w:customStyle="1" w:styleId="af">
    <w:basedOn w:val="TableNormal"/>
    <w:pPr>
      <w:spacing w:line="240" w:lineRule="auto"/>
    </w:pPr>
    <w:tblPr>
      <w:tblStyleRowBandSize w:val="1"/>
      <w:tblStyleColBandSize w:val="1"/>
    </w:tblPr>
  </w:style>
  <w:style w:type="table" w:customStyle="1" w:styleId="af0">
    <w:basedOn w:val="TableNormal"/>
    <w:pPr>
      <w:spacing w:line="240" w:lineRule="auto"/>
    </w:pPr>
    <w:tblPr>
      <w:tblStyleRowBandSize w:val="1"/>
      <w:tblStyleColBandSize w:val="1"/>
    </w:tblPr>
  </w:style>
  <w:style w:type="table" w:customStyle="1" w:styleId="af1">
    <w:basedOn w:val="TableNormal"/>
    <w:pPr>
      <w:spacing w:line="240" w:lineRule="auto"/>
    </w:pPr>
    <w:tblPr>
      <w:tblStyleRowBandSize w:val="1"/>
      <w:tblStyleColBandSize w:val="1"/>
    </w:tblPr>
  </w:style>
  <w:style w:type="table" w:customStyle="1" w:styleId="af2">
    <w:basedOn w:val="TableNormal"/>
    <w:pPr>
      <w:spacing w:line="240" w:lineRule="auto"/>
    </w:pPr>
    <w:tblPr>
      <w:tblStyleRowBandSize w:val="1"/>
      <w:tblStyleColBandSize w:val="1"/>
    </w:tblPr>
  </w:style>
  <w:style w:type="table" w:customStyle="1" w:styleId="af3">
    <w:basedOn w:val="TableNormal"/>
    <w:pPr>
      <w:spacing w:line="240" w:lineRule="auto"/>
    </w:pPr>
    <w:tblPr>
      <w:tblStyleRowBandSize w:val="1"/>
      <w:tblStyleColBandSize w:val="1"/>
    </w:tblPr>
  </w:style>
  <w:style w:type="table" w:customStyle="1" w:styleId="af4">
    <w:basedOn w:val="TableNormal"/>
    <w:pPr>
      <w:spacing w:line="240" w:lineRule="auto"/>
    </w:pPr>
    <w:tblPr>
      <w:tblStyleRowBandSize w:val="1"/>
      <w:tblStyleColBandSize w:val="1"/>
    </w:tblPr>
  </w:style>
  <w:style w:type="table" w:customStyle="1" w:styleId="af5">
    <w:basedOn w:val="TableNormal"/>
    <w:pPr>
      <w:spacing w:line="240" w:lineRule="auto"/>
    </w:pPr>
    <w:tblPr>
      <w:tblStyleRowBandSize w:val="1"/>
      <w:tblStyleColBandSize w:val="1"/>
    </w:tblPr>
  </w:style>
  <w:style w:type="table" w:customStyle="1" w:styleId="af6">
    <w:basedOn w:val="TableNormal"/>
    <w:pPr>
      <w:spacing w:line="240" w:lineRule="auto"/>
    </w:pPr>
    <w:tblPr>
      <w:tblStyleRowBandSize w:val="1"/>
      <w:tblStyleColBandSize w:val="1"/>
    </w:tblPr>
  </w:style>
  <w:style w:type="table" w:customStyle="1" w:styleId="af7">
    <w:basedOn w:val="TableNormal"/>
    <w:pPr>
      <w:spacing w:line="240" w:lineRule="auto"/>
    </w:pPr>
    <w:tblPr>
      <w:tblStyleRowBandSize w:val="1"/>
      <w:tblStyleColBandSize w:val="1"/>
    </w:tblPr>
  </w:style>
  <w:style w:type="table" w:customStyle="1" w:styleId="af8">
    <w:basedOn w:val="TableNormal"/>
    <w:pPr>
      <w:spacing w:line="240" w:lineRule="auto"/>
    </w:pPr>
    <w:tblPr>
      <w:tblStyleRowBandSize w:val="1"/>
      <w:tblStyleColBandSize w:val="1"/>
    </w:tblPr>
  </w:style>
  <w:style w:type="table" w:customStyle="1" w:styleId="af9">
    <w:basedOn w:val="TableNormal"/>
    <w:pPr>
      <w:spacing w:line="240" w:lineRule="auto"/>
    </w:pPr>
    <w:tblPr>
      <w:tblStyleRowBandSize w:val="1"/>
      <w:tblStyleColBandSize w:val="1"/>
    </w:tblPr>
  </w:style>
  <w:style w:type="table" w:customStyle="1" w:styleId="afa">
    <w:basedOn w:val="TableNormal"/>
    <w:pPr>
      <w:spacing w:line="240" w:lineRule="auto"/>
    </w:pPr>
    <w:tblPr>
      <w:tblStyleRowBandSize w:val="1"/>
      <w:tblStyleColBandSize w:val="1"/>
    </w:tblPr>
  </w:style>
  <w:style w:type="table" w:customStyle="1" w:styleId="afb">
    <w:basedOn w:val="TableNormal"/>
    <w:pPr>
      <w:spacing w:line="240" w:lineRule="auto"/>
    </w:pPr>
    <w:tblPr>
      <w:tblStyleRowBandSize w:val="1"/>
      <w:tblStyleColBandSize w:val="1"/>
    </w:tblPr>
  </w:style>
  <w:style w:type="table" w:customStyle="1" w:styleId="afc">
    <w:basedOn w:val="TableNormal"/>
    <w:pPr>
      <w:spacing w:line="240" w:lineRule="auto"/>
    </w:pPr>
    <w:tblPr>
      <w:tblStyleRowBandSize w:val="1"/>
      <w:tblStyleColBandSize w:val="1"/>
    </w:tblPr>
  </w:style>
  <w:style w:type="table" w:customStyle="1" w:styleId="afd">
    <w:basedOn w:val="TableNormal"/>
    <w:pPr>
      <w:spacing w:line="240" w:lineRule="auto"/>
    </w:pPr>
    <w:tblPr>
      <w:tblStyleRowBandSize w:val="1"/>
      <w:tblStyleColBandSize w:val="1"/>
    </w:tblPr>
  </w:style>
  <w:style w:type="table" w:customStyle="1" w:styleId="afe">
    <w:basedOn w:val="TableNormal"/>
    <w:pPr>
      <w:spacing w:line="240" w:lineRule="auto"/>
    </w:pPr>
    <w:tblPr>
      <w:tblStyleRowBandSize w:val="1"/>
      <w:tblStyleColBandSize w:val="1"/>
    </w:tblPr>
  </w:style>
  <w:style w:type="table" w:customStyle="1" w:styleId="aff">
    <w:basedOn w:val="TableNormal"/>
    <w:pPr>
      <w:spacing w:line="240" w:lineRule="auto"/>
    </w:pPr>
    <w:tblPr>
      <w:tblStyleRowBandSize w:val="1"/>
      <w:tblStyleColBandSize w:val="1"/>
    </w:tblPr>
  </w:style>
  <w:style w:type="table" w:customStyle="1" w:styleId="aff0">
    <w:basedOn w:val="TableNormal"/>
    <w:pPr>
      <w:spacing w:line="240" w:lineRule="auto"/>
    </w:pPr>
    <w:tblPr>
      <w:tblStyleRowBandSize w:val="1"/>
      <w:tblStyleColBandSize w:val="1"/>
    </w:tblPr>
  </w:style>
  <w:style w:type="table" w:customStyle="1" w:styleId="aff1">
    <w:basedOn w:val="TableNormal"/>
    <w:pPr>
      <w:spacing w:line="240" w:lineRule="auto"/>
    </w:pPr>
    <w:tblPr>
      <w:tblStyleRowBandSize w:val="1"/>
      <w:tblStyleColBandSize w:val="1"/>
    </w:tblPr>
  </w:style>
  <w:style w:type="table" w:customStyle="1" w:styleId="aff2">
    <w:basedOn w:val="TableNormal"/>
    <w:pPr>
      <w:spacing w:line="240" w:lineRule="auto"/>
    </w:pPr>
    <w:tblPr>
      <w:tblStyleRowBandSize w:val="1"/>
      <w:tblStyleColBandSize w:val="1"/>
    </w:tblPr>
  </w:style>
  <w:style w:type="table" w:customStyle="1" w:styleId="aff3">
    <w:basedOn w:val="TableNormal"/>
    <w:pPr>
      <w:spacing w:line="240" w:lineRule="auto"/>
    </w:pPr>
    <w:tblPr>
      <w:tblStyleRowBandSize w:val="1"/>
      <w:tblStyleColBandSize w:val="1"/>
    </w:tblPr>
  </w:style>
  <w:style w:type="table" w:customStyle="1" w:styleId="aff4">
    <w:basedOn w:val="TableNormal"/>
    <w:pPr>
      <w:spacing w:line="240" w:lineRule="auto"/>
    </w:pPr>
    <w:tblPr>
      <w:tblStyleRowBandSize w:val="1"/>
      <w:tblStyleColBandSize w:val="1"/>
    </w:tblPr>
  </w:style>
  <w:style w:type="table" w:customStyle="1" w:styleId="aff5">
    <w:basedOn w:val="TableNormal"/>
    <w:pPr>
      <w:spacing w:line="240" w:lineRule="auto"/>
    </w:pPr>
    <w:tblPr>
      <w:tblStyleRowBandSize w:val="1"/>
      <w:tblStyleColBandSize w:val="1"/>
    </w:tblPr>
  </w:style>
  <w:style w:type="table" w:customStyle="1" w:styleId="aff6">
    <w:basedOn w:val="TableNormal"/>
    <w:pPr>
      <w:spacing w:line="240" w:lineRule="auto"/>
    </w:pPr>
    <w:tblPr>
      <w:tblStyleRowBandSize w:val="1"/>
      <w:tblStyleColBandSize w:val="1"/>
    </w:tblPr>
  </w:style>
  <w:style w:type="table" w:customStyle="1" w:styleId="aff7">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0319E7"/>
    <w:pPr>
      <w:tabs>
        <w:tab w:val="center" w:pos="4680"/>
        <w:tab w:val="right" w:pos="9360"/>
      </w:tabs>
      <w:spacing w:line="240" w:lineRule="auto"/>
    </w:pPr>
  </w:style>
  <w:style w:type="character" w:customStyle="1" w:styleId="HeaderChar">
    <w:name w:val="Header Char"/>
    <w:basedOn w:val="DefaultParagraphFont"/>
    <w:link w:val="Header"/>
    <w:uiPriority w:val="99"/>
    <w:rsid w:val="000319E7"/>
  </w:style>
  <w:style w:type="paragraph" w:styleId="Footer">
    <w:name w:val="footer"/>
    <w:basedOn w:val="Normal"/>
    <w:link w:val="FooterChar"/>
    <w:uiPriority w:val="99"/>
    <w:unhideWhenUsed/>
    <w:rsid w:val="000319E7"/>
    <w:pPr>
      <w:tabs>
        <w:tab w:val="center" w:pos="4680"/>
        <w:tab w:val="right" w:pos="9360"/>
      </w:tabs>
      <w:spacing w:line="240" w:lineRule="auto"/>
    </w:pPr>
  </w:style>
  <w:style w:type="character" w:customStyle="1" w:styleId="FooterChar">
    <w:name w:val="Footer Char"/>
    <w:basedOn w:val="DefaultParagraphFont"/>
    <w:link w:val="Footer"/>
    <w:uiPriority w:val="99"/>
    <w:rsid w:val="000319E7"/>
  </w:style>
  <w:style w:type="paragraph" w:styleId="TOC1">
    <w:name w:val="toc 1"/>
    <w:basedOn w:val="Normal"/>
    <w:next w:val="Normal"/>
    <w:autoRedefine/>
    <w:uiPriority w:val="39"/>
    <w:unhideWhenUsed/>
    <w:rsid w:val="006763D9"/>
    <w:pPr>
      <w:tabs>
        <w:tab w:val="right" w:leader="dot" w:pos="9064"/>
      </w:tabs>
      <w:spacing w:after="100"/>
    </w:pPr>
    <w:rPr>
      <w:rFonts w:ascii="Times New Roman" w:eastAsia="Times New Roman" w:hAnsi="Times New Roman" w:cs="Times New Roman"/>
      <w:noProof/>
      <w:sz w:val="26"/>
      <w:szCs w:val="26"/>
    </w:rPr>
  </w:style>
  <w:style w:type="paragraph" w:styleId="TOC2">
    <w:name w:val="toc 2"/>
    <w:basedOn w:val="Normal"/>
    <w:next w:val="Normal"/>
    <w:autoRedefine/>
    <w:uiPriority w:val="39"/>
    <w:unhideWhenUsed/>
    <w:rsid w:val="000230F0"/>
    <w:pPr>
      <w:spacing w:after="100"/>
      <w:ind w:left="220"/>
    </w:pPr>
  </w:style>
  <w:style w:type="paragraph" w:styleId="TOC3">
    <w:name w:val="toc 3"/>
    <w:basedOn w:val="Normal"/>
    <w:next w:val="Normal"/>
    <w:autoRedefine/>
    <w:uiPriority w:val="39"/>
    <w:unhideWhenUsed/>
    <w:rsid w:val="000230F0"/>
    <w:pPr>
      <w:spacing w:after="100"/>
      <w:ind w:left="440"/>
    </w:pPr>
  </w:style>
  <w:style w:type="character" w:styleId="Hyperlink">
    <w:name w:val="Hyperlink"/>
    <w:basedOn w:val="DefaultParagraphFont"/>
    <w:uiPriority w:val="99"/>
    <w:unhideWhenUsed/>
    <w:rsid w:val="000230F0"/>
    <w:rPr>
      <w:color w:val="0000FF" w:themeColor="hyperlink"/>
      <w:u w:val="single"/>
    </w:rPr>
  </w:style>
  <w:style w:type="paragraph" w:styleId="TOCHeading">
    <w:name w:val="TOC Heading"/>
    <w:basedOn w:val="Heading1"/>
    <w:next w:val="Normal"/>
    <w:uiPriority w:val="39"/>
    <w:unhideWhenUsed/>
    <w:qFormat/>
    <w:rsid w:val="000230F0"/>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aliases w:val="1b"/>
    <w:basedOn w:val="Normal"/>
    <w:uiPriority w:val="34"/>
    <w:qFormat/>
    <w:rsid w:val="009B5108"/>
    <w:pPr>
      <w:contextualSpacing/>
      <w:jc w:val="center"/>
    </w:pPr>
    <w:rPr>
      <w:rFonts w:ascii="Times New Roman" w:hAnsi="Times New Roman"/>
      <w:b/>
      <w:i/>
      <w:sz w:val="26"/>
    </w:rPr>
  </w:style>
  <w:style w:type="paragraph" w:customStyle="1" w:styleId="1h">
    <w:name w:val="1h"/>
    <w:basedOn w:val="ListParagraph"/>
    <w:rsid w:val="00DA04AD"/>
  </w:style>
  <w:style w:type="character" w:customStyle="1" w:styleId="Heading7Char">
    <w:name w:val="Heading 7 Char"/>
    <w:basedOn w:val="DefaultParagraphFont"/>
    <w:link w:val="Heading7"/>
    <w:uiPriority w:val="9"/>
    <w:rsid w:val="00D7681D"/>
    <w:rPr>
      <w:rFonts w:ascii="Times New Roman" w:eastAsiaTheme="majorEastAsia" w:hAnsi="Times New Roman" w:cstheme="majorBidi"/>
      <w:i/>
      <w:iCs/>
      <w:sz w:val="26"/>
    </w:rPr>
  </w:style>
  <w:style w:type="paragraph" w:styleId="TOC4">
    <w:name w:val="toc 4"/>
    <w:basedOn w:val="Normal"/>
    <w:next w:val="Normal"/>
    <w:autoRedefine/>
    <w:uiPriority w:val="39"/>
    <w:unhideWhenUsed/>
    <w:rsid w:val="004B2EEE"/>
    <w:pPr>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4B2EEE"/>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4B2EEE"/>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4B2EEE"/>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4B2EEE"/>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4B2EEE"/>
    <w:pPr>
      <w:spacing w:after="100" w:line="259" w:lineRule="auto"/>
      <w:ind w:left="1760"/>
    </w:pPr>
    <w:rPr>
      <w:rFonts w:asciiTheme="minorHAnsi" w:eastAsiaTheme="minorEastAsia" w:hAnsiTheme="minorHAnsi" w:cstheme="minorBidi"/>
      <w:lang w:val="en-US"/>
    </w:rPr>
  </w:style>
  <w:style w:type="character" w:customStyle="1" w:styleId="Heading8Char">
    <w:name w:val="Heading 8 Char"/>
    <w:basedOn w:val="DefaultParagraphFont"/>
    <w:link w:val="Heading8"/>
    <w:uiPriority w:val="9"/>
    <w:rsid w:val="00852693"/>
    <w:rPr>
      <w:rFonts w:ascii="Times New Roman" w:eastAsiaTheme="majorEastAsia" w:hAnsi="Times New Roman" w:cstheme="majorBidi"/>
      <w:i/>
      <w:color w:val="272727" w:themeColor="text1" w:themeTint="D8"/>
      <w:sz w:val="26"/>
      <w:szCs w:val="21"/>
    </w:rPr>
  </w:style>
  <w:style w:type="table" w:styleId="TableGrid">
    <w:name w:val="Table Grid"/>
    <w:basedOn w:val="TableNormal"/>
    <w:uiPriority w:val="39"/>
    <w:rsid w:val="001C71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66A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rsid w:val="000F1F3C"/>
    <w:rPr>
      <w:rFonts w:ascii="Times New Roman" w:eastAsia="Times New Roman" w:hAnsi="Times New Roman" w:cs="Times New Roman"/>
      <w:b/>
      <w:sz w:val="26"/>
      <w:szCs w:val="26"/>
    </w:rPr>
  </w:style>
  <w:style w:type="character" w:customStyle="1" w:styleId="Heading3Char">
    <w:name w:val="Heading 3 Char"/>
    <w:basedOn w:val="DefaultParagraphFont"/>
    <w:link w:val="Heading3"/>
    <w:rsid w:val="00861798"/>
    <w:rPr>
      <w:rFonts w:ascii="Times New Roman" w:eastAsia="Times New Roman" w:hAnsi="Times New Roman" w:cs="Times New Roman"/>
      <w:b/>
      <w:sz w:val="26"/>
      <w:szCs w:val="26"/>
    </w:rPr>
  </w:style>
  <w:style w:type="character" w:customStyle="1" w:styleId="Heading1Char">
    <w:name w:val="Heading 1 Char"/>
    <w:basedOn w:val="DefaultParagraphFont"/>
    <w:link w:val="Heading1"/>
    <w:rsid w:val="0070251F"/>
    <w:rPr>
      <w:rFonts w:ascii="Times New Roman" w:eastAsia="Times New Roman" w:hAnsi="Times New Roman" w:cs="Times New Roman"/>
      <w:b/>
      <w:sz w:val="26"/>
      <w:szCs w:val="26"/>
    </w:rPr>
  </w:style>
  <w:style w:type="paragraph" w:styleId="BodyText">
    <w:name w:val="Body Text"/>
    <w:basedOn w:val="Normal"/>
    <w:link w:val="BodyTextChar"/>
    <w:uiPriority w:val="99"/>
    <w:semiHidden/>
    <w:unhideWhenUsed/>
    <w:rsid w:val="009961A4"/>
    <w:pPr>
      <w:spacing w:after="120"/>
    </w:pPr>
  </w:style>
  <w:style w:type="character" w:customStyle="1" w:styleId="BodyTextChar">
    <w:name w:val="Body Text Char"/>
    <w:basedOn w:val="DefaultParagraphFont"/>
    <w:link w:val="BodyText"/>
    <w:uiPriority w:val="99"/>
    <w:semiHidden/>
    <w:rsid w:val="009961A4"/>
  </w:style>
  <w:style w:type="character" w:styleId="UnresolvedMention">
    <w:name w:val="Unresolved Mention"/>
    <w:basedOn w:val="DefaultParagraphFont"/>
    <w:uiPriority w:val="99"/>
    <w:semiHidden/>
    <w:unhideWhenUsed/>
    <w:rsid w:val="009961A4"/>
    <w:rPr>
      <w:color w:val="605E5C"/>
      <w:shd w:val="clear" w:color="auto" w:fill="E1DFDD"/>
    </w:rPr>
  </w:style>
  <w:style w:type="paragraph" w:customStyle="1" w:styleId="TableParagraph">
    <w:name w:val="Table Paragraph"/>
    <w:basedOn w:val="Normal"/>
    <w:uiPriority w:val="1"/>
    <w:qFormat/>
    <w:rsid w:val="00EC077F"/>
    <w:pPr>
      <w:widowControl w:val="0"/>
      <w:autoSpaceDE w:val="0"/>
      <w:autoSpaceDN w:val="0"/>
      <w:spacing w:before="52" w:line="240" w:lineRule="auto"/>
      <w:ind w:left="107"/>
    </w:pPr>
    <w:rPr>
      <w:rFonts w:ascii="Times New Roman" w:eastAsia="Times New Roman" w:hAnsi="Times New Roman" w:cs="Times New Roman"/>
    </w:rPr>
  </w:style>
  <w:style w:type="paragraph" w:styleId="NoSpacing">
    <w:name w:val="No Spacing"/>
    <w:uiPriority w:val="1"/>
    <w:qFormat/>
    <w:rsid w:val="00F65E1A"/>
    <w:pPr>
      <w:spacing w:line="240" w:lineRule="auto"/>
    </w:pPr>
  </w:style>
  <w:style w:type="character" w:customStyle="1" w:styleId="fontstyle01">
    <w:name w:val="fontstyle01"/>
    <w:basedOn w:val="DefaultParagraphFont"/>
    <w:rsid w:val="004759F2"/>
    <w:rPr>
      <w:rFonts w:ascii="TimesNewRomanPSMT" w:hAnsi="TimesNewRomanPSMT" w:hint="default"/>
      <w:b w:val="0"/>
      <w:bCs w:val="0"/>
      <w:i w:val="0"/>
      <w:iCs w:val="0"/>
      <w:color w:val="000000"/>
      <w:sz w:val="26"/>
      <w:szCs w:val="26"/>
    </w:rPr>
  </w:style>
  <w:style w:type="character" w:styleId="FollowedHyperlink">
    <w:name w:val="FollowedHyperlink"/>
    <w:basedOn w:val="DefaultParagraphFont"/>
    <w:uiPriority w:val="99"/>
    <w:semiHidden/>
    <w:unhideWhenUsed/>
    <w:rsid w:val="00D73AF6"/>
    <w:rPr>
      <w:color w:val="800080" w:themeColor="followedHyperlink"/>
      <w:u w:val="single"/>
    </w:rPr>
  </w:style>
  <w:style w:type="paragraph" w:styleId="Revision">
    <w:name w:val="Revision"/>
    <w:hidden/>
    <w:uiPriority w:val="99"/>
    <w:semiHidden/>
    <w:rsid w:val="00FB357B"/>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1974">
      <w:bodyDiv w:val="1"/>
      <w:marLeft w:val="0"/>
      <w:marRight w:val="0"/>
      <w:marTop w:val="0"/>
      <w:marBottom w:val="0"/>
      <w:divBdr>
        <w:top w:val="none" w:sz="0" w:space="0" w:color="auto"/>
        <w:left w:val="none" w:sz="0" w:space="0" w:color="auto"/>
        <w:bottom w:val="none" w:sz="0" w:space="0" w:color="auto"/>
        <w:right w:val="none" w:sz="0" w:space="0" w:color="auto"/>
      </w:divBdr>
    </w:div>
    <w:div w:id="11957930">
      <w:bodyDiv w:val="1"/>
      <w:marLeft w:val="0"/>
      <w:marRight w:val="0"/>
      <w:marTop w:val="0"/>
      <w:marBottom w:val="0"/>
      <w:divBdr>
        <w:top w:val="none" w:sz="0" w:space="0" w:color="auto"/>
        <w:left w:val="none" w:sz="0" w:space="0" w:color="auto"/>
        <w:bottom w:val="none" w:sz="0" w:space="0" w:color="auto"/>
        <w:right w:val="none" w:sz="0" w:space="0" w:color="auto"/>
      </w:divBdr>
    </w:div>
    <w:div w:id="23749085">
      <w:bodyDiv w:val="1"/>
      <w:marLeft w:val="0"/>
      <w:marRight w:val="0"/>
      <w:marTop w:val="0"/>
      <w:marBottom w:val="0"/>
      <w:divBdr>
        <w:top w:val="none" w:sz="0" w:space="0" w:color="auto"/>
        <w:left w:val="none" w:sz="0" w:space="0" w:color="auto"/>
        <w:bottom w:val="none" w:sz="0" w:space="0" w:color="auto"/>
        <w:right w:val="none" w:sz="0" w:space="0" w:color="auto"/>
      </w:divBdr>
    </w:div>
    <w:div w:id="31539580">
      <w:bodyDiv w:val="1"/>
      <w:marLeft w:val="0"/>
      <w:marRight w:val="0"/>
      <w:marTop w:val="0"/>
      <w:marBottom w:val="0"/>
      <w:divBdr>
        <w:top w:val="none" w:sz="0" w:space="0" w:color="auto"/>
        <w:left w:val="none" w:sz="0" w:space="0" w:color="auto"/>
        <w:bottom w:val="none" w:sz="0" w:space="0" w:color="auto"/>
        <w:right w:val="none" w:sz="0" w:space="0" w:color="auto"/>
      </w:divBdr>
    </w:div>
    <w:div w:id="35588815">
      <w:bodyDiv w:val="1"/>
      <w:marLeft w:val="0"/>
      <w:marRight w:val="0"/>
      <w:marTop w:val="0"/>
      <w:marBottom w:val="0"/>
      <w:divBdr>
        <w:top w:val="none" w:sz="0" w:space="0" w:color="auto"/>
        <w:left w:val="none" w:sz="0" w:space="0" w:color="auto"/>
        <w:bottom w:val="none" w:sz="0" w:space="0" w:color="auto"/>
        <w:right w:val="none" w:sz="0" w:space="0" w:color="auto"/>
      </w:divBdr>
    </w:div>
    <w:div w:id="114100255">
      <w:bodyDiv w:val="1"/>
      <w:marLeft w:val="0"/>
      <w:marRight w:val="0"/>
      <w:marTop w:val="0"/>
      <w:marBottom w:val="0"/>
      <w:divBdr>
        <w:top w:val="none" w:sz="0" w:space="0" w:color="auto"/>
        <w:left w:val="none" w:sz="0" w:space="0" w:color="auto"/>
        <w:bottom w:val="none" w:sz="0" w:space="0" w:color="auto"/>
        <w:right w:val="none" w:sz="0" w:space="0" w:color="auto"/>
      </w:divBdr>
    </w:div>
    <w:div w:id="123545563">
      <w:bodyDiv w:val="1"/>
      <w:marLeft w:val="0"/>
      <w:marRight w:val="0"/>
      <w:marTop w:val="0"/>
      <w:marBottom w:val="0"/>
      <w:divBdr>
        <w:top w:val="none" w:sz="0" w:space="0" w:color="auto"/>
        <w:left w:val="none" w:sz="0" w:space="0" w:color="auto"/>
        <w:bottom w:val="none" w:sz="0" w:space="0" w:color="auto"/>
        <w:right w:val="none" w:sz="0" w:space="0" w:color="auto"/>
      </w:divBdr>
    </w:div>
    <w:div w:id="156263009">
      <w:bodyDiv w:val="1"/>
      <w:marLeft w:val="0"/>
      <w:marRight w:val="0"/>
      <w:marTop w:val="0"/>
      <w:marBottom w:val="0"/>
      <w:divBdr>
        <w:top w:val="none" w:sz="0" w:space="0" w:color="auto"/>
        <w:left w:val="none" w:sz="0" w:space="0" w:color="auto"/>
        <w:bottom w:val="none" w:sz="0" w:space="0" w:color="auto"/>
        <w:right w:val="none" w:sz="0" w:space="0" w:color="auto"/>
      </w:divBdr>
    </w:div>
    <w:div w:id="165293061">
      <w:bodyDiv w:val="1"/>
      <w:marLeft w:val="0"/>
      <w:marRight w:val="0"/>
      <w:marTop w:val="0"/>
      <w:marBottom w:val="0"/>
      <w:divBdr>
        <w:top w:val="none" w:sz="0" w:space="0" w:color="auto"/>
        <w:left w:val="none" w:sz="0" w:space="0" w:color="auto"/>
        <w:bottom w:val="none" w:sz="0" w:space="0" w:color="auto"/>
        <w:right w:val="none" w:sz="0" w:space="0" w:color="auto"/>
      </w:divBdr>
    </w:div>
    <w:div w:id="218563687">
      <w:bodyDiv w:val="1"/>
      <w:marLeft w:val="0"/>
      <w:marRight w:val="0"/>
      <w:marTop w:val="0"/>
      <w:marBottom w:val="0"/>
      <w:divBdr>
        <w:top w:val="none" w:sz="0" w:space="0" w:color="auto"/>
        <w:left w:val="none" w:sz="0" w:space="0" w:color="auto"/>
        <w:bottom w:val="none" w:sz="0" w:space="0" w:color="auto"/>
        <w:right w:val="none" w:sz="0" w:space="0" w:color="auto"/>
      </w:divBdr>
    </w:div>
    <w:div w:id="222915356">
      <w:bodyDiv w:val="1"/>
      <w:marLeft w:val="0"/>
      <w:marRight w:val="0"/>
      <w:marTop w:val="0"/>
      <w:marBottom w:val="0"/>
      <w:divBdr>
        <w:top w:val="none" w:sz="0" w:space="0" w:color="auto"/>
        <w:left w:val="none" w:sz="0" w:space="0" w:color="auto"/>
        <w:bottom w:val="none" w:sz="0" w:space="0" w:color="auto"/>
        <w:right w:val="none" w:sz="0" w:space="0" w:color="auto"/>
      </w:divBdr>
    </w:div>
    <w:div w:id="260064204">
      <w:bodyDiv w:val="1"/>
      <w:marLeft w:val="0"/>
      <w:marRight w:val="0"/>
      <w:marTop w:val="0"/>
      <w:marBottom w:val="0"/>
      <w:divBdr>
        <w:top w:val="none" w:sz="0" w:space="0" w:color="auto"/>
        <w:left w:val="none" w:sz="0" w:space="0" w:color="auto"/>
        <w:bottom w:val="none" w:sz="0" w:space="0" w:color="auto"/>
        <w:right w:val="none" w:sz="0" w:space="0" w:color="auto"/>
      </w:divBdr>
    </w:div>
    <w:div w:id="299775473">
      <w:bodyDiv w:val="1"/>
      <w:marLeft w:val="0"/>
      <w:marRight w:val="0"/>
      <w:marTop w:val="0"/>
      <w:marBottom w:val="0"/>
      <w:divBdr>
        <w:top w:val="none" w:sz="0" w:space="0" w:color="auto"/>
        <w:left w:val="none" w:sz="0" w:space="0" w:color="auto"/>
        <w:bottom w:val="none" w:sz="0" w:space="0" w:color="auto"/>
        <w:right w:val="none" w:sz="0" w:space="0" w:color="auto"/>
      </w:divBdr>
    </w:div>
    <w:div w:id="305740114">
      <w:bodyDiv w:val="1"/>
      <w:marLeft w:val="0"/>
      <w:marRight w:val="0"/>
      <w:marTop w:val="0"/>
      <w:marBottom w:val="0"/>
      <w:divBdr>
        <w:top w:val="none" w:sz="0" w:space="0" w:color="auto"/>
        <w:left w:val="none" w:sz="0" w:space="0" w:color="auto"/>
        <w:bottom w:val="none" w:sz="0" w:space="0" w:color="auto"/>
        <w:right w:val="none" w:sz="0" w:space="0" w:color="auto"/>
      </w:divBdr>
    </w:div>
    <w:div w:id="336612601">
      <w:bodyDiv w:val="1"/>
      <w:marLeft w:val="0"/>
      <w:marRight w:val="0"/>
      <w:marTop w:val="0"/>
      <w:marBottom w:val="0"/>
      <w:divBdr>
        <w:top w:val="none" w:sz="0" w:space="0" w:color="auto"/>
        <w:left w:val="none" w:sz="0" w:space="0" w:color="auto"/>
        <w:bottom w:val="none" w:sz="0" w:space="0" w:color="auto"/>
        <w:right w:val="none" w:sz="0" w:space="0" w:color="auto"/>
      </w:divBdr>
    </w:div>
    <w:div w:id="437068729">
      <w:bodyDiv w:val="1"/>
      <w:marLeft w:val="0"/>
      <w:marRight w:val="0"/>
      <w:marTop w:val="0"/>
      <w:marBottom w:val="0"/>
      <w:divBdr>
        <w:top w:val="none" w:sz="0" w:space="0" w:color="auto"/>
        <w:left w:val="none" w:sz="0" w:space="0" w:color="auto"/>
        <w:bottom w:val="none" w:sz="0" w:space="0" w:color="auto"/>
        <w:right w:val="none" w:sz="0" w:space="0" w:color="auto"/>
      </w:divBdr>
    </w:div>
    <w:div w:id="456073227">
      <w:bodyDiv w:val="1"/>
      <w:marLeft w:val="0"/>
      <w:marRight w:val="0"/>
      <w:marTop w:val="0"/>
      <w:marBottom w:val="0"/>
      <w:divBdr>
        <w:top w:val="none" w:sz="0" w:space="0" w:color="auto"/>
        <w:left w:val="none" w:sz="0" w:space="0" w:color="auto"/>
        <w:bottom w:val="none" w:sz="0" w:space="0" w:color="auto"/>
        <w:right w:val="none" w:sz="0" w:space="0" w:color="auto"/>
      </w:divBdr>
    </w:div>
    <w:div w:id="457190387">
      <w:bodyDiv w:val="1"/>
      <w:marLeft w:val="0"/>
      <w:marRight w:val="0"/>
      <w:marTop w:val="0"/>
      <w:marBottom w:val="0"/>
      <w:divBdr>
        <w:top w:val="none" w:sz="0" w:space="0" w:color="auto"/>
        <w:left w:val="none" w:sz="0" w:space="0" w:color="auto"/>
        <w:bottom w:val="none" w:sz="0" w:space="0" w:color="auto"/>
        <w:right w:val="none" w:sz="0" w:space="0" w:color="auto"/>
      </w:divBdr>
    </w:div>
    <w:div w:id="493028206">
      <w:bodyDiv w:val="1"/>
      <w:marLeft w:val="0"/>
      <w:marRight w:val="0"/>
      <w:marTop w:val="0"/>
      <w:marBottom w:val="0"/>
      <w:divBdr>
        <w:top w:val="none" w:sz="0" w:space="0" w:color="auto"/>
        <w:left w:val="none" w:sz="0" w:space="0" w:color="auto"/>
        <w:bottom w:val="none" w:sz="0" w:space="0" w:color="auto"/>
        <w:right w:val="none" w:sz="0" w:space="0" w:color="auto"/>
      </w:divBdr>
    </w:div>
    <w:div w:id="528376386">
      <w:bodyDiv w:val="1"/>
      <w:marLeft w:val="0"/>
      <w:marRight w:val="0"/>
      <w:marTop w:val="0"/>
      <w:marBottom w:val="0"/>
      <w:divBdr>
        <w:top w:val="none" w:sz="0" w:space="0" w:color="auto"/>
        <w:left w:val="none" w:sz="0" w:space="0" w:color="auto"/>
        <w:bottom w:val="none" w:sz="0" w:space="0" w:color="auto"/>
        <w:right w:val="none" w:sz="0" w:space="0" w:color="auto"/>
      </w:divBdr>
    </w:div>
    <w:div w:id="564410841">
      <w:bodyDiv w:val="1"/>
      <w:marLeft w:val="0"/>
      <w:marRight w:val="0"/>
      <w:marTop w:val="0"/>
      <w:marBottom w:val="0"/>
      <w:divBdr>
        <w:top w:val="none" w:sz="0" w:space="0" w:color="auto"/>
        <w:left w:val="none" w:sz="0" w:space="0" w:color="auto"/>
        <w:bottom w:val="none" w:sz="0" w:space="0" w:color="auto"/>
        <w:right w:val="none" w:sz="0" w:space="0" w:color="auto"/>
      </w:divBdr>
    </w:div>
    <w:div w:id="586815030">
      <w:bodyDiv w:val="1"/>
      <w:marLeft w:val="0"/>
      <w:marRight w:val="0"/>
      <w:marTop w:val="0"/>
      <w:marBottom w:val="0"/>
      <w:divBdr>
        <w:top w:val="none" w:sz="0" w:space="0" w:color="auto"/>
        <w:left w:val="none" w:sz="0" w:space="0" w:color="auto"/>
        <w:bottom w:val="none" w:sz="0" w:space="0" w:color="auto"/>
        <w:right w:val="none" w:sz="0" w:space="0" w:color="auto"/>
      </w:divBdr>
    </w:div>
    <w:div w:id="599528120">
      <w:bodyDiv w:val="1"/>
      <w:marLeft w:val="0"/>
      <w:marRight w:val="0"/>
      <w:marTop w:val="0"/>
      <w:marBottom w:val="0"/>
      <w:divBdr>
        <w:top w:val="none" w:sz="0" w:space="0" w:color="auto"/>
        <w:left w:val="none" w:sz="0" w:space="0" w:color="auto"/>
        <w:bottom w:val="none" w:sz="0" w:space="0" w:color="auto"/>
        <w:right w:val="none" w:sz="0" w:space="0" w:color="auto"/>
      </w:divBdr>
    </w:div>
    <w:div w:id="638266999">
      <w:bodyDiv w:val="1"/>
      <w:marLeft w:val="0"/>
      <w:marRight w:val="0"/>
      <w:marTop w:val="0"/>
      <w:marBottom w:val="0"/>
      <w:divBdr>
        <w:top w:val="none" w:sz="0" w:space="0" w:color="auto"/>
        <w:left w:val="none" w:sz="0" w:space="0" w:color="auto"/>
        <w:bottom w:val="none" w:sz="0" w:space="0" w:color="auto"/>
        <w:right w:val="none" w:sz="0" w:space="0" w:color="auto"/>
      </w:divBdr>
    </w:div>
    <w:div w:id="652370639">
      <w:bodyDiv w:val="1"/>
      <w:marLeft w:val="0"/>
      <w:marRight w:val="0"/>
      <w:marTop w:val="0"/>
      <w:marBottom w:val="0"/>
      <w:divBdr>
        <w:top w:val="none" w:sz="0" w:space="0" w:color="auto"/>
        <w:left w:val="none" w:sz="0" w:space="0" w:color="auto"/>
        <w:bottom w:val="none" w:sz="0" w:space="0" w:color="auto"/>
        <w:right w:val="none" w:sz="0" w:space="0" w:color="auto"/>
      </w:divBdr>
    </w:div>
    <w:div w:id="783574566">
      <w:bodyDiv w:val="1"/>
      <w:marLeft w:val="0"/>
      <w:marRight w:val="0"/>
      <w:marTop w:val="0"/>
      <w:marBottom w:val="0"/>
      <w:divBdr>
        <w:top w:val="none" w:sz="0" w:space="0" w:color="auto"/>
        <w:left w:val="none" w:sz="0" w:space="0" w:color="auto"/>
        <w:bottom w:val="none" w:sz="0" w:space="0" w:color="auto"/>
        <w:right w:val="none" w:sz="0" w:space="0" w:color="auto"/>
      </w:divBdr>
    </w:div>
    <w:div w:id="786243604">
      <w:bodyDiv w:val="1"/>
      <w:marLeft w:val="0"/>
      <w:marRight w:val="0"/>
      <w:marTop w:val="0"/>
      <w:marBottom w:val="0"/>
      <w:divBdr>
        <w:top w:val="none" w:sz="0" w:space="0" w:color="auto"/>
        <w:left w:val="none" w:sz="0" w:space="0" w:color="auto"/>
        <w:bottom w:val="none" w:sz="0" w:space="0" w:color="auto"/>
        <w:right w:val="none" w:sz="0" w:space="0" w:color="auto"/>
      </w:divBdr>
    </w:div>
    <w:div w:id="804740734">
      <w:bodyDiv w:val="1"/>
      <w:marLeft w:val="0"/>
      <w:marRight w:val="0"/>
      <w:marTop w:val="0"/>
      <w:marBottom w:val="0"/>
      <w:divBdr>
        <w:top w:val="none" w:sz="0" w:space="0" w:color="auto"/>
        <w:left w:val="none" w:sz="0" w:space="0" w:color="auto"/>
        <w:bottom w:val="none" w:sz="0" w:space="0" w:color="auto"/>
        <w:right w:val="none" w:sz="0" w:space="0" w:color="auto"/>
      </w:divBdr>
    </w:div>
    <w:div w:id="827793582">
      <w:bodyDiv w:val="1"/>
      <w:marLeft w:val="0"/>
      <w:marRight w:val="0"/>
      <w:marTop w:val="0"/>
      <w:marBottom w:val="0"/>
      <w:divBdr>
        <w:top w:val="none" w:sz="0" w:space="0" w:color="auto"/>
        <w:left w:val="none" w:sz="0" w:space="0" w:color="auto"/>
        <w:bottom w:val="none" w:sz="0" w:space="0" w:color="auto"/>
        <w:right w:val="none" w:sz="0" w:space="0" w:color="auto"/>
      </w:divBdr>
    </w:div>
    <w:div w:id="844783787">
      <w:bodyDiv w:val="1"/>
      <w:marLeft w:val="0"/>
      <w:marRight w:val="0"/>
      <w:marTop w:val="0"/>
      <w:marBottom w:val="0"/>
      <w:divBdr>
        <w:top w:val="none" w:sz="0" w:space="0" w:color="auto"/>
        <w:left w:val="none" w:sz="0" w:space="0" w:color="auto"/>
        <w:bottom w:val="none" w:sz="0" w:space="0" w:color="auto"/>
        <w:right w:val="none" w:sz="0" w:space="0" w:color="auto"/>
      </w:divBdr>
    </w:div>
    <w:div w:id="908660129">
      <w:bodyDiv w:val="1"/>
      <w:marLeft w:val="0"/>
      <w:marRight w:val="0"/>
      <w:marTop w:val="0"/>
      <w:marBottom w:val="0"/>
      <w:divBdr>
        <w:top w:val="none" w:sz="0" w:space="0" w:color="auto"/>
        <w:left w:val="none" w:sz="0" w:space="0" w:color="auto"/>
        <w:bottom w:val="none" w:sz="0" w:space="0" w:color="auto"/>
        <w:right w:val="none" w:sz="0" w:space="0" w:color="auto"/>
      </w:divBdr>
    </w:div>
    <w:div w:id="980227577">
      <w:bodyDiv w:val="1"/>
      <w:marLeft w:val="0"/>
      <w:marRight w:val="0"/>
      <w:marTop w:val="0"/>
      <w:marBottom w:val="0"/>
      <w:divBdr>
        <w:top w:val="none" w:sz="0" w:space="0" w:color="auto"/>
        <w:left w:val="none" w:sz="0" w:space="0" w:color="auto"/>
        <w:bottom w:val="none" w:sz="0" w:space="0" w:color="auto"/>
        <w:right w:val="none" w:sz="0" w:space="0" w:color="auto"/>
      </w:divBdr>
    </w:div>
    <w:div w:id="991760393">
      <w:bodyDiv w:val="1"/>
      <w:marLeft w:val="0"/>
      <w:marRight w:val="0"/>
      <w:marTop w:val="0"/>
      <w:marBottom w:val="0"/>
      <w:divBdr>
        <w:top w:val="none" w:sz="0" w:space="0" w:color="auto"/>
        <w:left w:val="none" w:sz="0" w:space="0" w:color="auto"/>
        <w:bottom w:val="none" w:sz="0" w:space="0" w:color="auto"/>
        <w:right w:val="none" w:sz="0" w:space="0" w:color="auto"/>
      </w:divBdr>
    </w:div>
    <w:div w:id="995381953">
      <w:bodyDiv w:val="1"/>
      <w:marLeft w:val="0"/>
      <w:marRight w:val="0"/>
      <w:marTop w:val="0"/>
      <w:marBottom w:val="0"/>
      <w:divBdr>
        <w:top w:val="none" w:sz="0" w:space="0" w:color="auto"/>
        <w:left w:val="none" w:sz="0" w:space="0" w:color="auto"/>
        <w:bottom w:val="none" w:sz="0" w:space="0" w:color="auto"/>
        <w:right w:val="none" w:sz="0" w:space="0" w:color="auto"/>
      </w:divBdr>
    </w:div>
    <w:div w:id="1000154145">
      <w:bodyDiv w:val="1"/>
      <w:marLeft w:val="0"/>
      <w:marRight w:val="0"/>
      <w:marTop w:val="0"/>
      <w:marBottom w:val="0"/>
      <w:divBdr>
        <w:top w:val="none" w:sz="0" w:space="0" w:color="auto"/>
        <w:left w:val="none" w:sz="0" w:space="0" w:color="auto"/>
        <w:bottom w:val="none" w:sz="0" w:space="0" w:color="auto"/>
        <w:right w:val="none" w:sz="0" w:space="0" w:color="auto"/>
      </w:divBdr>
    </w:div>
    <w:div w:id="1008748057">
      <w:bodyDiv w:val="1"/>
      <w:marLeft w:val="0"/>
      <w:marRight w:val="0"/>
      <w:marTop w:val="0"/>
      <w:marBottom w:val="0"/>
      <w:divBdr>
        <w:top w:val="none" w:sz="0" w:space="0" w:color="auto"/>
        <w:left w:val="none" w:sz="0" w:space="0" w:color="auto"/>
        <w:bottom w:val="none" w:sz="0" w:space="0" w:color="auto"/>
        <w:right w:val="none" w:sz="0" w:space="0" w:color="auto"/>
      </w:divBdr>
    </w:div>
    <w:div w:id="1035547820">
      <w:bodyDiv w:val="1"/>
      <w:marLeft w:val="0"/>
      <w:marRight w:val="0"/>
      <w:marTop w:val="0"/>
      <w:marBottom w:val="0"/>
      <w:divBdr>
        <w:top w:val="none" w:sz="0" w:space="0" w:color="auto"/>
        <w:left w:val="none" w:sz="0" w:space="0" w:color="auto"/>
        <w:bottom w:val="none" w:sz="0" w:space="0" w:color="auto"/>
        <w:right w:val="none" w:sz="0" w:space="0" w:color="auto"/>
      </w:divBdr>
    </w:div>
    <w:div w:id="1052464738">
      <w:bodyDiv w:val="1"/>
      <w:marLeft w:val="0"/>
      <w:marRight w:val="0"/>
      <w:marTop w:val="0"/>
      <w:marBottom w:val="0"/>
      <w:divBdr>
        <w:top w:val="none" w:sz="0" w:space="0" w:color="auto"/>
        <w:left w:val="none" w:sz="0" w:space="0" w:color="auto"/>
        <w:bottom w:val="none" w:sz="0" w:space="0" w:color="auto"/>
        <w:right w:val="none" w:sz="0" w:space="0" w:color="auto"/>
      </w:divBdr>
    </w:div>
    <w:div w:id="1068846893">
      <w:bodyDiv w:val="1"/>
      <w:marLeft w:val="0"/>
      <w:marRight w:val="0"/>
      <w:marTop w:val="0"/>
      <w:marBottom w:val="0"/>
      <w:divBdr>
        <w:top w:val="none" w:sz="0" w:space="0" w:color="auto"/>
        <w:left w:val="none" w:sz="0" w:space="0" w:color="auto"/>
        <w:bottom w:val="none" w:sz="0" w:space="0" w:color="auto"/>
        <w:right w:val="none" w:sz="0" w:space="0" w:color="auto"/>
      </w:divBdr>
    </w:div>
    <w:div w:id="1135877499">
      <w:bodyDiv w:val="1"/>
      <w:marLeft w:val="0"/>
      <w:marRight w:val="0"/>
      <w:marTop w:val="0"/>
      <w:marBottom w:val="0"/>
      <w:divBdr>
        <w:top w:val="none" w:sz="0" w:space="0" w:color="auto"/>
        <w:left w:val="none" w:sz="0" w:space="0" w:color="auto"/>
        <w:bottom w:val="none" w:sz="0" w:space="0" w:color="auto"/>
        <w:right w:val="none" w:sz="0" w:space="0" w:color="auto"/>
      </w:divBdr>
    </w:div>
    <w:div w:id="1165820962">
      <w:bodyDiv w:val="1"/>
      <w:marLeft w:val="0"/>
      <w:marRight w:val="0"/>
      <w:marTop w:val="0"/>
      <w:marBottom w:val="0"/>
      <w:divBdr>
        <w:top w:val="none" w:sz="0" w:space="0" w:color="auto"/>
        <w:left w:val="none" w:sz="0" w:space="0" w:color="auto"/>
        <w:bottom w:val="none" w:sz="0" w:space="0" w:color="auto"/>
        <w:right w:val="none" w:sz="0" w:space="0" w:color="auto"/>
      </w:divBdr>
    </w:div>
    <w:div w:id="1170371857">
      <w:bodyDiv w:val="1"/>
      <w:marLeft w:val="0"/>
      <w:marRight w:val="0"/>
      <w:marTop w:val="0"/>
      <w:marBottom w:val="0"/>
      <w:divBdr>
        <w:top w:val="none" w:sz="0" w:space="0" w:color="auto"/>
        <w:left w:val="none" w:sz="0" w:space="0" w:color="auto"/>
        <w:bottom w:val="none" w:sz="0" w:space="0" w:color="auto"/>
        <w:right w:val="none" w:sz="0" w:space="0" w:color="auto"/>
      </w:divBdr>
    </w:div>
    <w:div w:id="1185942358">
      <w:bodyDiv w:val="1"/>
      <w:marLeft w:val="0"/>
      <w:marRight w:val="0"/>
      <w:marTop w:val="0"/>
      <w:marBottom w:val="0"/>
      <w:divBdr>
        <w:top w:val="none" w:sz="0" w:space="0" w:color="auto"/>
        <w:left w:val="none" w:sz="0" w:space="0" w:color="auto"/>
        <w:bottom w:val="none" w:sz="0" w:space="0" w:color="auto"/>
        <w:right w:val="none" w:sz="0" w:space="0" w:color="auto"/>
      </w:divBdr>
    </w:div>
    <w:div w:id="1289505473">
      <w:bodyDiv w:val="1"/>
      <w:marLeft w:val="0"/>
      <w:marRight w:val="0"/>
      <w:marTop w:val="0"/>
      <w:marBottom w:val="0"/>
      <w:divBdr>
        <w:top w:val="none" w:sz="0" w:space="0" w:color="auto"/>
        <w:left w:val="none" w:sz="0" w:space="0" w:color="auto"/>
        <w:bottom w:val="none" w:sz="0" w:space="0" w:color="auto"/>
        <w:right w:val="none" w:sz="0" w:space="0" w:color="auto"/>
      </w:divBdr>
    </w:div>
    <w:div w:id="1304852713">
      <w:bodyDiv w:val="1"/>
      <w:marLeft w:val="0"/>
      <w:marRight w:val="0"/>
      <w:marTop w:val="0"/>
      <w:marBottom w:val="0"/>
      <w:divBdr>
        <w:top w:val="none" w:sz="0" w:space="0" w:color="auto"/>
        <w:left w:val="none" w:sz="0" w:space="0" w:color="auto"/>
        <w:bottom w:val="none" w:sz="0" w:space="0" w:color="auto"/>
        <w:right w:val="none" w:sz="0" w:space="0" w:color="auto"/>
      </w:divBdr>
    </w:div>
    <w:div w:id="1316446894">
      <w:bodyDiv w:val="1"/>
      <w:marLeft w:val="0"/>
      <w:marRight w:val="0"/>
      <w:marTop w:val="0"/>
      <w:marBottom w:val="0"/>
      <w:divBdr>
        <w:top w:val="none" w:sz="0" w:space="0" w:color="auto"/>
        <w:left w:val="none" w:sz="0" w:space="0" w:color="auto"/>
        <w:bottom w:val="none" w:sz="0" w:space="0" w:color="auto"/>
        <w:right w:val="none" w:sz="0" w:space="0" w:color="auto"/>
      </w:divBdr>
    </w:div>
    <w:div w:id="1327368118">
      <w:bodyDiv w:val="1"/>
      <w:marLeft w:val="0"/>
      <w:marRight w:val="0"/>
      <w:marTop w:val="0"/>
      <w:marBottom w:val="0"/>
      <w:divBdr>
        <w:top w:val="none" w:sz="0" w:space="0" w:color="auto"/>
        <w:left w:val="none" w:sz="0" w:space="0" w:color="auto"/>
        <w:bottom w:val="none" w:sz="0" w:space="0" w:color="auto"/>
        <w:right w:val="none" w:sz="0" w:space="0" w:color="auto"/>
      </w:divBdr>
    </w:div>
    <w:div w:id="1331250148">
      <w:bodyDiv w:val="1"/>
      <w:marLeft w:val="0"/>
      <w:marRight w:val="0"/>
      <w:marTop w:val="0"/>
      <w:marBottom w:val="0"/>
      <w:divBdr>
        <w:top w:val="none" w:sz="0" w:space="0" w:color="auto"/>
        <w:left w:val="none" w:sz="0" w:space="0" w:color="auto"/>
        <w:bottom w:val="none" w:sz="0" w:space="0" w:color="auto"/>
        <w:right w:val="none" w:sz="0" w:space="0" w:color="auto"/>
      </w:divBdr>
    </w:div>
    <w:div w:id="1421178052">
      <w:bodyDiv w:val="1"/>
      <w:marLeft w:val="0"/>
      <w:marRight w:val="0"/>
      <w:marTop w:val="0"/>
      <w:marBottom w:val="0"/>
      <w:divBdr>
        <w:top w:val="none" w:sz="0" w:space="0" w:color="auto"/>
        <w:left w:val="none" w:sz="0" w:space="0" w:color="auto"/>
        <w:bottom w:val="none" w:sz="0" w:space="0" w:color="auto"/>
        <w:right w:val="none" w:sz="0" w:space="0" w:color="auto"/>
      </w:divBdr>
    </w:div>
    <w:div w:id="1470054987">
      <w:bodyDiv w:val="1"/>
      <w:marLeft w:val="0"/>
      <w:marRight w:val="0"/>
      <w:marTop w:val="0"/>
      <w:marBottom w:val="0"/>
      <w:divBdr>
        <w:top w:val="none" w:sz="0" w:space="0" w:color="auto"/>
        <w:left w:val="none" w:sz="0" w:space="0" w:color="auto"/>
        <w:bottom w:val="none" w:sz="0" w:space="0" w:color="auto"/>
        <w:right w:val="none" w:sz="0" w:space="0" w:color="auto"/>
      </w:divBdr>
    </w:div>
    <w:div w:id="1501119885">
      <w:bodyDiv w:val="1"/>
      <w:marLeft w:val="0"/>
      <w:marRight w:val="0"/>
      <w:marTop w:val="0"/>
      <w:marBottom w:val="0"/>
      <w:divBdr>
        <w:top w:val="none" w:sz="0" w:space="0" w:color="auto"/>
        <w:left w:val="none" w:sz="0" w:space="0" w:color="auto"/>
        <w:bottom w:val="none" w:sz="0" w:space="0" w:color="auto"/>
        <w:right w:val="none" w:sz="0" w:space="0" w:color="auto"/>
      </w:divBdr>
    </w:div>
    <w:div w:id="1545556994">
      <w:bodyDiv w:val="1"/>
      <w:marLeft w:val="0"/>
      <w:marRight w:val="0"/>
      <w:marTop w:val="0"/>
      <w:marBottom w:val="0"/>
      <w:divBdr>
        <w:top w:val="none" w:sz="0" w:space="0" w:color="auto"/>
        <w:left w:val="none" w:sz="0" w:space="0" w:color="auto"/>
        <w:bottom w:val="none" w:sz="0" w:space="0" w:color="auto"/>
        <w:right w:val="none" w:sz="0" w:space="0" w:color="auto"/>
      </w:divBdr>
    </w:div>
    <w:div w:id="1584417566">
      <w:bodyDiv w:val="1"/>
      <w:marLeft w:val="0"/>
      <w:marRight w:val="0"/>
      <w:marTop w:val="0"/>
      <w:marBottom w:val="0"/>
      <w:divBdr>
        <w:top w:val="none" w:sz="0" w:space="0" w:color="auto"/>
        <w:left w:val="none" w:sz="0" w:space="0" w:color="auto"/>
        <w:bottom w:val="none" w:sz="0" w:space="0" w:color="auto"/>
        <w:right w:val="none" w:sz="0" w:space="0" w:color="auto"/>
      </w:divBdr>
    </w:div>
    <w:div w:id="1595479757">
      <w:bodyDiv w:val="1"/>
      <w:marLeft w:val="0"/>
      <w:marRight w:val="0"/>
      <w:marTop w:val="0"/>
      <w:marBottom w:val="0"/>
      <w:divBdr>
        <w:top w:val="none" w:sz="0" w:space="0" w:color="auto"/>
        <w:left w:val="none" w:sz="0" w:space="0" w:color="auto"/>
        <w:bottom w:val="none" w:sz="0" w:space="0" w:color="auto"/>
        <w:right w:val="none" w:sz="0" w:space="0" w:color="auto"/>
      </w:divBdr>
    </w:div>
    <w:div w:id="1600790126">
      <w:bodyDiv w:val="1"/>
      <w:marLeft w:val="0"/>
      <w:marRight w:val="0"/>
      <w:marTop w:val="0"/>
      <w:marBottom w:val="0"/>
      <w:divBdr>
        <w:top w:val="none" w:sz="0" w:space="0" w:color="auto"/>
        <w:left w:val="none" w:sz="0" w:space="0" w:color="auto"/>
        <w:bottom w:val="none" w:sz="0" w:space="0" w:color="auto"/>
        <w:right w:val="none" w:sz="0" w:space="0" w:color="auto"/>
      </w:divBdr>
    </w:div>
    <w:div w:id="1641498750">
      <w:bodyDiv w:val="1"/>
      <w:marLeft w:val="0"/>
      <w:marRight w:val="0"/>
      <w:marTop w:val="0"/>
      <w:marBottom w:val="0"/>
      <w:divBdr>
        <w:top w:val="none" w:sz="0" w:space="0" w:color="auto"/>
        <w:left w:val="none" w:sz="0" w:space="0" w:color="auto"/>
        <w:bottom w:val="none" w:sz="0" w:space="0" w:color="auto"/>
        <w:right w:val="none" w:sz="0" w:space="0" w:color="auto"/>
      </w:divBdr>
    </w:div>
    <w:div w:id="1658264359">
      <w:bodyDiv w:val="1"/>
      <w:marLeft w:val="0"/>
      <w:marRight w:val="0"/>
      <w:marTop w:val="0"/>
      <w:marBottom w:val="0"/>
      <w:divBdr>
        <w:top w:val="none" w:sz="0" w:space="0" w:color="auto"/>
        <w:left w:val="none" w:sz="0" w:space="0" w:color="auto"/>
        <w:bottom w:val="none" w:sz="0" w:space="0" w:color="auto"/>
        <w:right w:val="none" w:sz="0" w:space="0" w:color="auto"/>
      </w:divBdr>
    </w:div>
    <w:div w:id="1679846771">
      <w:bodyDiv w:val="1"/>
      <w:marLeft w:val="0"/>
      <w:marRight w:val="0"/>
      <w:marTop w:val="0"/>
      <w:marBottom w:val="0"/>
      <w:divBdr>
        <w:top w:val="none" w:sz="0" w:space="0" w:color="auto"/>
        <w:left w:val="none" w:sz="0" w:space="0" w:color="auto"/>
        <w:bottom w:val="none" w:sz="0" w:space="0" w:color="auto"/>
        <w:right w:val="none" w:sz="0" w:space="0" w:color="auto"/>
      </w:divBdr>
    </w:div>
    <w:div w:id="1721779553">
      <w:bodyDiv w:val="1"/>
      <w:marLeft w:val="0"/>
      <w:marRight w:val="0"/>
      <w:marTop w:val="0"/>
      <w:marBottom w:val="0"/>
      <w:divBdr>
        <w:top w:val="none" w:sz="0" w:space="0" w:color="auto"/>
        <w:left w:val="none" w:sz="0" w:space="0" w:color="auto"/>
        <w:bottom w:val="none" w:sz="0" w:space="0" w:color="auto"/>
        <w:right w:val="none" w:sz="0" w:space="0" w:color="auto"/>
      </w:divBdr>
    </w:div>
    <w:div w:id="1745448599">
      <w:bodyDiv w:val="1"/>
      <w:marLeft w:val="0"/>
      <w:marRight w:val="0"/>
      <w:marTop w:val="0"/>
      <w:marBottom w:val="0"/>
      <w:divBdr>
        <w:top w:val="none" w:sz="0" w:space="0" w:color="auto"/>
        <w:left w:val="none" w:sz="0" w:space="0" w:color="auto"/>
        <w:bottom w:val="none" w:sz="0" w:space="0" w:color="auto"/>
        <w:right w:val="none" w:sz="0" w:space="0" w:color="auto"/>
      </w:divBdr>
    </w:div>
    <w:div w:id="1777600526">
      <w:bodyDiv w:val="1"/>
      <w:marLeft w:val="0"/>
      <w:marRight w:val="0"/>
      <w:marTop w:val="0"/>
      <w:marBottom w:val="0"/>
      <w:divBdr>
        <w:top w:val="none" w:sz="0" w:space="0" w:color="auto"/>
        <w:left w:val="none" w:sz="0" w:space="0" w:color="auto"/>
        <w:bottom w:val="none" w:sz="0" w:space="0" w:color="auto"/>
        <w:right w:val="none" w:sz="0" w:space="0" w:color="auto"/>
      </w:divBdr>
    </w:div>
    <w:div w:id="1798839882">
      <w:bodyDiv w:val="1"/>
      <w:marLeft w:val="0"/>
      <w:marRight w:val="0"/>
      <w:marTop w:val="0"/>
      <w:marBottom w:val="0"/>
      <w:divBdr>
        <w:top w:val="none" w:sz="0" w:space="0" w:color="auto"/>
        <w:left w:val="none" w:sz="0" w:space="0" w:color="auto"/>
        <w:bottom w:val="none" w:sz="0" w:space="0" w:color="auto"/>
        <w:right w:val="none" w:sz="0" w:space="0" w:color="auto"/>
      </w:divBdr>
    </w:div>
    <w:div w:id="1803502699">
      <w:bodyDiv w:val="1"/>
      <w:marLeft w:val="0"/>
      <w:marRight w:val="0"/>
      <w:marTop w:val="0"/>
      <w:marBottom w:val="0"/>
      <w:divBdr>
        <w:top w:val="none" w:sz="0" w:space="0" w:color="auto"/>
        <w:left w:val="none" w:sz="0" w:space="0" w:color="auto"/>
        <w:bottom w:val="none" w:sz="0" w:space="0" w:color="auto"/>
        <w:right w:val="none" w:sz="0" w:space="0" w:color="auto"/>
      </w:divBdr>
    </w:div>
    <w:div w:id="1811096103">
      <w:bodyDiv w:val="1"/>
      <w:marLeft w:val="0"/>
      <w:marRight w:val="0"/>
      <w:marTop w:val="0"/>
      <w:marBottom w:val="0"/>
      <w:divBdr>
        <w:top w:val="none" w:sz="0" w:space="0" w:color="auto"/>
        <w:left w:val="none" w:sz="0" w:space="0" w:color="auto"/>
        <w:bottom w:val="none" w:sz="0" w:space="0" w:color="auto"/>
        <w:right w:val="none" w:sz="0" w:space="0" w:color="auto"/>
      </w:divBdr>
    </w:div>
    <w:div w:id="1846479005">
      <w:bodyDiv w:val="1"/>
      <w:marLeft w:val="0"/>
      <w:marRight w:val="0"/>
      <w:marTop w:val="0"/>
      <w:marBottom w:val="0"/>
      <w:divBdr>
        <w:top w:val="none" w:sz="0" w:space="0" w:color="auto"/>
        <w:left w:val="none" w:sz="0" w:space="0" w:color="auto"/>
        <w:bottom w:val="none" w:sz="0" w:space="0" w:color="auto"/>
        <w:right w:val="none" w:sz="0" w:space="0" w:color="auto"/>
      </w:divBdr>
    </w:div>
    <w:div w:id="1887135595">
      <w:bodyDiv w:val="1"/>
      <w:marLeft w:val="0"/>
      <w:marRight w:val="0"/>
      <w:marTop w:val="0"/>
      <w:marBottom w:val="0"/>
      <w:divBdr>
        <w:top w:val="none" w:sz="0" w:space="0" w:color="auto"/>
        <w:left w:val="none" w:sz="0" w:space="0" w:color="auto"/>
        <w:bottom w:val="none" w:sz="0" w:space="0" w:color="auto"/>
        <w:right w:val="none" w:sz="0" w:space="0" w:color="auto"/>
      </w:divBdr>
    </w:div>
    <w:div w:id="1925339699">
      <w:bodyDiv w:val="1"/>
      <w:marLeft w:val="0"/>
      <w:marRight w:val="0"/>
      <w:marTop w:val="0"/>
      <w:marBottom w:val="0"/>
      <w:divBdr>
        <w:top w:val="none" w:sz="0" w:space="0" w:color="auto"/>
        <w:left w:val="none" w:sz="0" w:space="0" w:color="auto"/>
        <w:bottom w:val="none" w:sz="0" w:space="0" w:color="auto"/>
        <w:right w:val="none" w:sz="0" w:space="0" w:color="auto"/>
      </w:divBdr>
    </w:div>
    <w:div w:id="1942031955">
      <w:bodyDiv w:val="1"/>
      <w:marLeft w:val="0"/>
      <w:marRight w:val="0"/>
      <w:marTop w:val="0"/>
      <w:marBottom w:val="0"/>
      <w:divBdr>
        <w:top w:val="none" w:sz="0" w:space="0" w:color="auto"/>
        <w:left w:val="none" w:sz="0" w:space="0" w:color="auto"/>
        <w:bottom w:val="none" w:sz="0" w:space="0" w:color="auto"/>
        <w:right w:val="none" w:sz="0" w:space="0" w:color="auto"/>
      </w:divBdr>
    </w:div>
    <w:div w:id="1951086729">
      <w:bodyDiv w:val="1"/>
      <w:marLeft w:val="0"/>
      <w:marRight w:val="0"/>
      <w:marTop w:val="0"/>
      <w:marBottom w:val="0"/>
      <w:divBdr>
        <w:top w:val="none" w:sz="0" w:space="0" w:color="auto"/>
        <w:left w:val="none" w:sz="0" w:space="0" w:color="auto"/>
        <w:bottom w:val="none" w:sz="0" w:space="0" w:color="auto"/>
        <w:right w:val="none" w:sz="0" w:space="0" w:color="auto"/>
      </w:divBdr>
    </w:div>
    <w:div w:id="2014840960">
      <w:bodyDiv w:val="1"/>
      <w:marLeft w:val="0"/>
      <w:marRight w:val="0"/>
      <w:marTop w:val="0"/>
      <w:marBottom w:val="0"/>
      <w:divBdr>
        <w:top w:val="none" w:sz="0" w:space="0" w:color="auto"/>
        <w:left w:val="none" w:sz="0" w:space="0" w:color="auto"/>
        <w:bottom w:val="none" w:sz="0" w:space="0" w:color="auto"/>
        <w:right w:val="none" w:sz="0" w:space="0" w:color="auto"/>
      </w:divBdr>
    </w:div>
    <w:div w:id="20155689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eader" Target="header6.xml"/><Relationship Id="rId68" Type="http://schemas.openxmlformats.org/officeDocument/2006/relationships/image" Target="media/image51.png"/><Relationship Id="rId84" Type="http://schemas.openxmlformats.org/officeDocument/2006/relationships/hyperlink" Target="https://www.jetbrains.com/idea/download/?section=windows" TargetMode="External"/><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image" Target="media/image4.png"/><Relationship Id="rId107" Type="http://schemas.openxmlformats.org/officeDocument/2006/relationships/image" Target="media/image85.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6.png"/><Relationship Id="rId79" Type="http://schemas.openxmlformats.org/officeDocument/2006/relationships/image" Target="media/image59.png"/><Relationship Id="rId102" Type="http://schemas.openxmlformats.org/officeDocument/2006/relationships/image" Target="media/image80.png"/><Relationship Id="rId123" Type="http://schemas.openxmlformats.org/officeDocument/2006/relationships/hyperlink" Target="https://ably.com/topic/websockets" TargetMode="External"/><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nodejs.org/en/download" TargetMode="External"/><Relationship Id="rId69" Type="http://schemas.openxmlformats.org/officeDocument/2006/relationships/image" Target="media/image52.png"/><Relationship Id="rId113" Type="http://schemas.openxmlformats.org/officeDocument/2006/relationships/image" Target="media/image91.png"/><Relationship Id="rId118" Type="http://schemas.openxmlformats.org/officeDocument/2006/relationships/header" Target="header7.xml"/><Relationship Id="rId80" Type="http://schemas.openxmlformats.org/officeDocument/2006/relationships/image" Target="media/image60.png"/><Relationship Id="rId85" Type="http://schemas.openxmlformats.org/officeDocument/2006/relationships/hyperlink" Target="https://www.postgresql.org/download/windows/" TargetMode="External"/><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header" Target="header4.xml"/><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hyperlink" Target="https://clinicea.com/?srsltid=AfmBOoo_SdgSPbf41MZrAKi1q5MMMgctjXUO5142vTriyZdSm7Nftw2w" TargetMode="External"/><Relationship Id="rId129"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3.png"/><Relationship Id="rId75" Type="http://schemas.openxmlformats.org/officeDocument/2006/relationships/hyperlink" Target="https://www.java.com/en/download/windows_offline.jsp" TargetMode="External"/><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2.png"/><Relationship Id="rId119" Type="http://schemas.openxmlformats.org/officeDocument/2006/relationships/hyperlink" Target="https://ailab.siu.edu.vn/article/46/huong-dan-cai-at-va-thuc-hanh-spring-boot-phan-1" TargetMode="External"/><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48.png"/><Relationship Id="rId81" Type="http://schemas.openxmlformats.org/officeDocument/2006/relationships/image" Target="media/image61.png"/><Relationship Id="rId86" Type="http://schemas.openxmlformats.org/officeDocument/2006/relationships/image" Target="media/image64.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87.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7.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yperlink" Target="https://stackjava.com/postgresql/huong-dan-cai-dat-va-cau-hinh-postgresql-tren-windows.html" TargetMode="External"/><Relationship Id="rId125" Type="http://schemas.openxmlformats.org/officeDocument/2006/relationships/hyperlink" Target="https://www.jetbrains.com/datagrip/features/postgresql/?source=google&amp;medium=cpc&amp;campaign=APAC_en_ASIA_DataGrip_Search&amp;term=postgresql%20windows&amp;content=555251848781&amp;gad_source=1&amp;gclid=CjwKCAiAg8S7BhATEiwAO2-R6puLDKqRtrLprXGRmYFJBy4nnd4nlWdhZK0CuqVsKuv7vwlcsQMh8hoCFpAQAvD_BwE"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47.png"/><Relationship Id="rId82" Type="http://schemas.openxmlformats.org/officeDocument/2006/relationships/image" Target="media/image62.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maven.apache.org/download.cgi" TargetMode="External"/><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header" Target="header8.xml"/><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yperlink" Target="https://viblo.asia/p/nodejs-voi-express-framework-rQOvPKVgkYj"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0.png"/><Relationship Id="rId116" Type="http://schemas.openxmlformats.org/officeDocument/2006/relationships/image" Target="media/image94.png"/><Relationship Id="rId20" Type="http://schemas.openxmlformats.org/officeDocument/2006/relationships/header" Target="header3.xml"/><Relationship Id="rId41" Type="http://schemas.openxmlformats.org/officeDocument/2006/relationships/image" Target="media/image28.png"/><Relationship Id="rId62" Type="http://schemas.openxmlformats.org/officeDocument/2006/relationships/header" Target="header5.xml"/><Relationship Id="rId83" Type="http://schemas.openxmlformats.org/officeDocument/2006/relationships/image" Target="media/image63.pn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4.png"/><Relationship Id="rId12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hyperlink" Target="http://localhost:3000" TargetMode="External"/><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hyperlink" Target="https://cloudpro.vn/phan-mem-crm-cho-benh-vien-phong-kham%23"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2E4C0DF-31A6-43F6-8C91-AA40B7D84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6038</TotalTime>
  <Pages>94</Pages>
  <Words>15313</Words>
  <Characters>87286</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Chiến Nguyễn</dc:creator>
  <cp:lastModifiedBy>Thiện Nguyễn</cp:lastModifiedBy>
  <cp:revision>840</cp:revision>
  <cp:lastPrinted>2024-12-30T08:27:00Z</cp:lastPrinted>
  <dcterms:created xsi:type="dcterms:W3CDTF">2023-12-01T12:06:00Z</dcterms:created>
  <dcterms:modified xsi:type="dcterms:W3CDTF">2024-12-30T08:55:00Z</dcterms:modified>
</cp:coreProperties>
</file>